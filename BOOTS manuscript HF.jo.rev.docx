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7E0203">
      <w:pPr>
        <w:pStyle w:val="Heading1"/>
        <w:keepNext w:val="0"/>
        <w:keepLines w:val="0"/>
      </w:pPr>
      <w:r>
        <w:t>Introduction</w:t>
      </w:r>
    </w:p>
    <w:p w14:paraId="05538ED9" w14:textId="115EDEA3"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7E0203">
      <w:pPr>
        <w:pStyle w:val="Heading2"/>
        <w:keepNext w:val="0"/>
        <w:keepLines w:val="0"/>
      </w:pPr>
      <w:r>
        <w:rPr>
          <w:color w:val="212529"/>
        </w:rPr>
        <w:t xml:space="preserve">In this </w:t>
      </w:r>
      <w:r>
        <w:rPr>
          <w:color w:val="212529"/>
        </w:rPr>
        <w:t>introduction, we are going to introduce the organization of this textbook and help you set</w:t>
      </w:r>
      <w:ins w:id="4" w:author="Holli Flanagan" w:date="2025-05-02T17:44:00Z">
        <w:r>
          <w:rPr>
            <w:color w:val="212529"/>
          </w:rPr>
          <w:t xml:space="preserve"> </w:t>
        </w:r>
      </w:ins>
      <w:r>
        <w:rPr>
          <w:color w:val="212529"/>
        </w:rPr>
        <w:t>up your development environment.</w:t>
      </w:r>
      <w:bookmarkStart w:id="5" w:name="_e047sgaya9xn" w:colFirst="0" w:colLast="0"/>
      <w:bookmarkEnd w:id="5"/>
      <w:r>
        <w:t>Overview</w:t>
      </w:r>
    </w:p>
    <w:p w14:paraId="051D1269" w14:textId="77777777" w:rsidR="00B32DEF" w:rsidRPr="00B32DEF" w:rsidRDefault="007E0203">
      <w:pPr>
        <w:shd w:val="clear" w:color="auto" w:fill="FFFFFF"/>
        <w:spacing w:before="180"/>
        <w:rPr>
          <w:color w:val="000000"/>
          <w:rPrChange w:id="6" w:author="Holli Flanagan" w:date="2025-05-09T15:19:00Z">
            <w:rPr>
              <w:rFonts w:ascii="Times New Roman" w:eastAsia="Times New Roman" w:hAnsi="Times New Roman" w:cs="Times New Roman"/>
            </w:rPr>
          </w:rPrChange>
        </w:rPr>
        <w:pPrChange w:id="7" w:author="Holli Flanagan" w:date="2025-05-09T15:19:00Z">
          <w:pPr>
            <w:numPr>
              <w:numId w:val="23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this text about?</w:t>
      </w:r>
    </w:p>
    <w:p w14:paraId="6513D382" w14:textId="77777777" w:rsidR="00AE0EF1" w:rsidRDefault="007E0203" w:rsidP="00AE0EF1">
      <w:pPr>
        <w:ind w:left="720"/>
        <w:rPr>
          <w:color w:val="000000"/>
        </w:rPr>
      </w:pPr>
      <w:r>
        <w:rPr>
          <w:rFonts w:ascii="Times New Roman" w:eastAsia="Times New Roman" w:hAnsi="Times New Roman" w:cs="Times New Roman"/>
          <w:color w:val="212529"/>
          <w:sz w:val="24"/>
          <w:szCs w:val="24"/>
        </w:rPr>
        <w:t>In this text</w:t>
      </w:r>
      <w:ins w:id="8"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9" w:author="Holli Flanagan" w:date="2025-05-12T15:14:00Z">
        <w:r>
          <w:rPr>
            <w:rFonts w:ascii="Times New Roman" w:eastAsia="Times New Roman" w:hAnsi="Times New Roman" w:cs="Times New Roman"/>
            <w:color w:val="212529"/>
            <w:sz w:val="24"/>
            <w:szCs w:val="24"/>
          </w:rPr>
          <w:t xml:space="preserve">computer </w:t>
        </w:r>
        <w:r>
          <w:rPr>
            <w:rFonts w:ascii="Times New Roman" w:eastAsia="Times New Roman" w:hAnsi="Times New Roman" w:cs="Times New Roman"/>
            <w:color w:val="212529"/>
            <w:sz w:val="24"/>
            <w:szCs w:val="24"/>
          </w:rPr>
          <w:t>science</w:t>
        </w:r>
      </w:ins>
      <w:del w:id="10"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11"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44A5FEC3" w:rsidR="00B32DEF" w:rsidRPr="00B32DEF" w:rsidRDefault="007E0203" w:rsidP="00AE0EF1">
      <w:pPr>
        <w:ind w:left="720"/>
        <w:rPr>
          <w:color w:val="000000"/>
          <w:rPrChange w:id="12" w:author="Holli Flanagan" w:date="2025-05-09T15:19:00Z">
            <w:rPr>
              <w:rFonts w:ascii="Times New Roman" w:eastAsia="Times New Roman" w:hAnsi="Times New Roman" w:cs="Times New Roman"/>
            </w:rPr>
          </w:rPrChange>
        </w:rPr>
      </w:pPr>
      <w:r>
        <w:rPr>
          <w:rFonts w:ascii="Times New Roman" w:eastAsia="Times New Roman" w:hAnsi="Times New Roman" w:cs="Times New Roman"/>
          <w:color w:val="212529"/>
          <w:sz w:val="24"/>
          <w:szCs w:val="24"/>
        </w:rPr>
        <w:t xml:space="preserve">Specifically, we will study </w:t>
      </w:r>
      <w:del w:id="13" w:author="Holli Flanagan" w:date="2025-05-09T15:20:00Z">
        <w:r>
          <w:rPr>
            <w:rFonts w:ascii="Times New Roman" w:eastAsia="Times New Roman" w:hAnsi="Times New Roman" w:cs="Times New Roman"/>
            <w:color w:val="212529"/>
            <w:sz w:val="24"/>
            <w:szCs w:val="24"/>
            <w:rPrChange w:id="14" w:author="Holli Flanagan" w:date="2025-05-09T15:21:00Z">
              <w:rPr>
                <w:rFonts w:ascii="Times New Roman" w:eastAsia="Times New Roman" w:hAnsi="Times New Roman" w:cs="Times New Roman"/>
                <w:i/>
                <w:color w:val="212529"/>
                <w:sz w:val="24"/>
                <w:szCs w:val="24"/>
              </w:rPr>
            </w:rPrChange>
          </w:rPr>
          <w:delText>O</w:delText>
        </w:r>
      </w:del>
      <w:ins w:id="15" w:author="Holli Flanagan" w:date="2025-05-09T15:20:00Z">
        <w:r>
          <w:rPr>
            <w:rFonts w:ascii="Times New Roman" w:eastAsia="Times New Roman" w:hAnsi="Times New Roman" w:cs="Times New Roman"/>
            <w:color w:val="212529"/>
            <w:sz w:val="24"/>
            <w:szCs w:val="24"/>
            <w:rPrChange w:id="16"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17" w:author="Holli Flanagan" w:date="2025-05-09T15:21:00Z">
            <w:rPr>
              <w:rFonts w:ascii="Times New Roman" w:eastAsia="Times New Roman" w:hAnsi="Times New Roman" w:cs="Times New Roman"/>
              <w:i/>
              <w:color w:val="212529"/>
              <w:sz w:val="24"/>
              <w:szCs w:val="24"/>
            </w:rPr>
          </w:rPrChange>
        </w:rPr>
        <w:t xml:space="preserve">bjects and </w:t>
      </w:r>
      <w:del w:id="18" w:author="Holli Flanagan" w:date="2025-05-09T15:21:00Z">
        <w:r>
          <w:rPr>
            <w:rFonts w:ascii="Times New Roman" w:eastAsia="Times New Roman" w:hAnsi="Times New Roman" w:cs="Times New Roman"/>
            <w:color w:val="212529"/>
            <w:sz w:val="24"/>
            <w:szCs w:val="24"/>
            <w:rPrChange w:id="19" w:author="Holli Flanagan" w:date="2025-05-09T15:21:00Z">
              <w:rPr>
                <w:rFonts w:ascii="Times New Roman" w:eastAsia="Times New Roman" w:hAnsi="Times New Roman" w:cs="Times New Roman"/>
                <w:i/>
                <w:color w:val="212529"/>
                <w:sz w:val="24"/>
                <w:szCs w:val="24"/>
              </w:rPr>
            </w:rPrChange>
          </w:rPr>
          <w:delText>O</w:delText>
        </w:r>
      </w:del>
      <w:ins w:id="20" w:author="Holli Flanagan" w:date="2025-05-09T15:21:00Z">
        <w:r>
          <w:rPr>
            <w:rFonts w:ascii="Times New Roman" w:eastAsia="Times New Roman" w:hAnsi="Times New Roman" w:cs="Times New Roman"/>
            <w:color w:val="212529"/>
            <w:sz w:val="24"/>
            <w:szCs w:val="24"/>
            <w:rPrChange w:id="21"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22" w:author="Holli Flanagan" w:date="2025-05-09T15:21:00Z">
            <w:rPr>
              <w:rFonts w:ascii="Times New Roman" w:eastAsia="Times New Roman" w:hAnsi="Times New Roman" w:cs="Times New Roman"/>
              <w:i/>
              <w:color w:val="212529"/>
              <w:sz w:val="24"/>
              <w:szCs w:val="24"/>
            </w:rPr>
          </w:rPrChange>
        </w:rPr>
        <w:t>bject-</w:t>
      </w:r>
      <w:del w:id="23" w:author="Holli Flanagan" w:date="2025-05-09T15:21:00Z">
        <w:r>
          <w:rPr>
            <w:rFonts w:ascii="Times New Roman" w:eastAsia="Times New Roman" w:hAnsi="Times New Roman" w:cs="Times New Roman"/>
            <w:color w:val="212529"/>
            <w:sz w:val="24"/>
            <w:szCs w:val="24"/>
            <w:rPrChange w:id="24" w:author="Holli Flanagan" w:date="2025-05-09T15:21:00Z">
              <w:rPr>
                <w:rFonts w:ascii="Times New Roman" w:eastAsia="Times New Roman" w:hAnsi="Times New Roman" w:cs="Times New Roman"/>
                <w:i/>
                <w:color w:val="212529"/>
                <w:sz w:val="24"/>
                <w:szCs w:val="24"/>
              </w:rPr>
            </w:rPrChange>
          </w:rPr>
          <w:delText>O</w:delText>
        </w:r>
      </w:del>
      <w:ins w:id="25" w:author="Holli Flanagan" w:date="2025-05-09T15:21:00Z">
        <w:r>
          <w:rPr>
            <w:rFonts w:ascii="Times New Roman" w:eastAsia="Times New Roman" w:hAnsi="Times New Roman" w:cs="Times New Roman"/>
            <w:color w:val="212529"/>
            <w:sz w:val="24"/>
            <w:szCs w:val="24"/>
            <w:rPrChange w:id="26"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27" w:author="Holli Flanagan" w:date="2025-05-09T15:21:00Z">
            <w:rPr>
              <w:rFonts w:ascii="Times New Roman" w:eastAsia="Times New Roman" w:hAnsi="Times New Roman" w:cs="Times New Roman"/>
              <w:i/>
              <w:color w:val="212529"/>
              <w:sz w:val="24"/>
              <w:szCs w:val="24"/>
            </w:rPr>
          </w:rPrChange>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7E0203">
      <w:pPr>
        <w:pStyle w:val="Heading2"/>
        <w:keepNext w:val="0"/>
        <w:keepLines w:val="0"/>
      </w:pPr>
      <w:bookmarkStart w:id="28" w:name="_rkpnbiljtc0v" w:colFirst="0" w:colLast="0"/>
      <w:bookmarkEnd w:id="28"/>
      <w:r>
        <w:t>Details</w:t>
      </w:r>
    </w:p>
    <w:p w14:paraId="1E93E0E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Pr>
          <w:rFonts w:ascii="Times New Roman" w:eastAsia="Times New Roman" w:hAnsi="Times New Roman" w:cs="Times New Roman"/>
          <w:color w:val="212529"/>
          <w:sz w:val="24"/>
          <w:szCs w:val="24"/>
          <w:rPrChange w:id="29" w:author="Holli Flanagan" w:date="2025-05-09T15:21:00Z">
            <w:rPr>
              <w:rFonts w:ascii="Times New Roman" w:eastAsia="Times New Roman" w:hAnsi="Times New Roman" w:cs="Times New Roman"/>
              <w:i/>
              <w:color w:val="212529"/>
              <w:sz w:val="24"/>
              <w:szCs w:val="24"/>
            </w:rPr>
          </w:rPrChange>
        </w:rPr>
        <w:t>Type</w:t>
      </w:r>
      <w:del w:id="30" w:author="Holli Flanagan" w:date="2025-05-09T15:21:00Z">
        <w:r>
          <w:rPr>
            <w:rFonts w:ascii="Times New Roman" w:eastAsia="Times New Roman" w:hAnsi="Times New Roman" w:cs="Times New Roman"/>
            <w:color w:val="212529"/>
            <w:sz w:val="24"/>
            <w:szCs w:val="24"/>
            <w:rPrChange w:id="31" w:author="Holli Flanagan" w:date="2025-05-09T15:21:00Z">
              <w:rPr>
                <w:rFonts w:ascii="Times New Roman" w:eastAsia="Times New Roman" w:hAnsi="Times New Roman" w:cs="Times New Roman"/>
                <w:i/>
                <w:color w:val="212529"/>
                <w:sz w:val="24"/>
                <w:szCs w:val="24"/>
              </w:rPr>
            </w:rPrChange>
          </w:rPr>
          <w:delText>s</w:delText>
        </w:r>
      </w:del>
      <w:ins w:id="32" w:author="Holli Flanagan" w:date="2025-05-09T15:21:00Z">
        <w:r>
          <w:rPr>
            <w:rFonts w:ascii="Times New Roman" w:eastAsia="Times New Roman" w:hAnsi="Times New Roman" w:cs="Times New Roman"/>
            <w:color w:val="212529"/>
            <w:sz w:val="24"/>
            <w:szCs w:val="24"/>
            <w:rPrChange w:id="33" w:author="Holli Flanagan" w:date="2025-05-09T15:21:00Z">
              <w:rPr>
                <w:rFonts w:ascii="Times New Roman" w:eastAsia="Times New Roman" w:hAnsi="Times New Roman" w:cs="Times New Roman"/>
                <w:i/>
                <w:color w:val="212529"/>
                <w:sz w:val="24"/>
                <w:szCs w:val="24"/>
              </w:rPr>
            </w:rPrChange>
          </w:rPr>
          <w:t>S</w:t>
        </w:r>
      </w:ins>
      <w:r>
        <w:rPr>
          <w:rFonts w:ascii="Times New Roman" w:eastAsia="Times New Roman" w:hAnsi="Times New Roman" w:cs="Times New Roman"/>
          <w:color w:val="212529"/>
          <w:sz w:val="24"/>
          <w:szCs w:val="24"/>
          <w:rPrChange w:id="34" w:author="Holli Flanagan" w:date="2025-05-09T15:21:00Z">
            <w:rPr>
              <w:rFonts w:ascii="Times New Roman" w:eastAsia="Times New Roman" w:hAnsi="Times New Roman" w:cs="Times New Roman"/>
              <w:i/>
              <w:color w:val="212529"/>
              <w:sz w:val="24"/>
              <w:szCs w:val="24"/>
            </w:rPr>
          </w:rPrChange>
        </w:rPr>
        <w:t>cript</w:t>
      </w:r>
      <w:r>
        <w:rPr>
          <w:rFonts w:ascii="Times New Roman" w:eastAsia="Times New Roman" w:hAnsi="Times New Roman" w:cs="Times New Roman"/>
          <w:color w:val="212529"/>
          <w:sz w:val="24"/>
          <w:szCs w:val="24"/>
        </w:rPr>
        <w:t xml:space="preserve">. </w:t>
      </w:r>
      <w:ins w:id="35" w:author="Holli Flanagan" w:date="2025-05-09T15:22:00Z">
        <w:r>
          <w:rPr>
            <w:rFonts w:ascii="Times New Roman" w:eastAsia="Times New Roman" w:hAnsi="Times New Roman" w:cs="Times New Roman"/>
            <w:color w:val="212529"/>
            <w:sz w:val="24"/>
            <w:szCs w:val="24"/>
          </w:rPr>
          <w:t>TypeScript</w:t>
        </w:r>
      </w:ins>
      <w:del w:id="36"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37" w:author="Holli Flanagan" w:date="2025-05-09T15:23:00Z">
        <w:r>
          <w:rPr>
            <w:rFonts w:ascii="Times New Roman" w:eastAsia="Times New Roman" w:hAnsi="Times New Roman" w:cs="Times New Roman"/>
            <w:color w:val="212529"/>
            <w:sz w:val="24"/>
            <w:szCs w:val="24"/>
          </w:rPr>
          <w:t>JavaScript</w:t>
        </w:r>
      </w:ins>
      <w:del w:id="38"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w:t>
      </w:r>
    </w:p>
    <w:p w14:paraId="2A28A12A" w14:textId="77777777" w:rsidR="00B32DEF" w:rsidRDefault="007E0203">
      <w:pPr>
        <w:shd w:val="clear" w:color="auto" w:fill="FFFFFF"/>
        <w:spacing w:after="240"/>
        <w:rPr>
          <w:rFonts w:ascii="Times New Roman" w:eastAsia="Times New Roman" w:hAnsi="Times New Roman" w:cs="Times New Roman"/>
          <w:color w:val="212529"/>
          <w:sz w:val="24"/>
          <w:szCs w:val="24"/>
        </w:rPr>
      </w:pPr>
      <w:ins w:id="39" w:author="Holli Flanagan" w:date="2025-05-09T15:22:00Z">
        <w:r>
          <w:rPr>
            <w:rFonts w:ascii="Times New Roman" w:eastAsia="Times New Roman" w:hAnsi="Times New Roman" w:cs="Times New Roman"/>
            <w:color w:val="212529"/>
            <w:sz w:val="24"/>
            <w:szCs w:val="24"/>
          </w:rPr>
          <w:t>TypeScript</w:t>
        </w:r>
      </w:ins>
      <w:del w:id="40"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41" w:author="Holli Flanagan" w:date="2025-05-09T15:22:00Z">
        <w:r>
          <w:rPr>
            <w:rFonts w:ascii="Times New Roman" w:eastAsia="Times New Roman" w:hAnsi="Times New Roman" w:cs="Times New Roman"/>
            <w:color w:val="212529"/>
            <w:sz w:val="24"/>
            <w:szCs w:val="24"/>
          </w:rPr>
          <w:t>TypeScript</w:t>
        </w:r>
      </w:ins>
      <w:del w:id="42"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7E0203">
      <w:pPr>
        <w:pStyle w:val="Heading2"/>
        <w:keepNext w:val="0"/>
        <w:keepLines w:val="0"/>
      </w:pPr>
      <w:bookmarkStart w:id="43" w:name="_wtlsg1w3e2a4" w:colFirst="0" w:colLast="0"/>
      <w:bookmarkEnd w:id="43"/>
      <w:r>
        <w:t>ChatGPT and Co-Pilot</w:t>
      </w:r>
    </w:p>
    <w:p w14:paraId="57B42380" w14:textId="77777777" w:rsidR="00B32DEF" w:rsidRPr="00B32DEF" w:rsidRDefault="007E0203">
      <w:pPr>
        <w:shd w:val="clear" w:color="auto" w:fill="FFFFFF"/>
        <w:spacing w:before="180"/>
        <w:rPr>
          <w:del w:id="44" w:author="Holli Flanagan" w:date="2025-05-09T15:28:00Z"/>
          <w:color w:val="000000"/>
          <w:rPrChange w:id="45" w:author="Holli Flanagan" w:date="2025-05-09T15:28:00Z">
            <w:rPr>
              <w:del w:id="46" w:author="Holli Flanagan" w:date="2025-05-09T15:28:00Z"/>
              <w:rFonts w:ascii="Times New Roman" w:eastAsia="Times New Roman" w:hAnsi="Times New Roman" w:cs="Times New Roman"/>
            </w:rPr>
          </w:rPrChange>
        </w:rPr>
        <w:pPrChange w:id="47"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For this text, use of these tools is not recommended.</w:t>
      </w:r>
    </w:p>
    <w:p w14:paraId="34C2C1D0" w14:textId="77777777" w:rsidR="00B32DEF" w:rsidRPr="00B32DEF" w:rsidRDefault="007E0203">
      <w:pPr>
        <w:shd w:val="clear" w:color="auto" w:fill="FFFFFF"/>
        <w:rPr>
          <w:color w:val="000000"/>
          <w:rPrChange w:id="48" w:author="Holli Flanagan" w:date="2025-05-09T15:28:00Z">
            <w:rPr>
              <w:rFonts w:ascii="Times New Roman" w:eastAsia="Times New Roman" w:hAnsi="Times New Roman" w:cs="Times New Roman"/>
            </w:rPr>
          </w:rPrChange>
        </w:rPr>
        <w:pPrChange w:id="49" w:author="Holli Flanagan" w:date="2025-05-09T15:28:00Z">
          <w:pPr>
            <w:numPr>
              <w:numId w:val="308"/>
            </w:numPr>
            <w:shd w:val="clear" w:color="auto" w:fill="FFFFFF"/>
            <w:spacing w:before="180" w:after="300"/>
            <w:ind w:left="720" w:hanging="360"/>
          </w:pPr>
        </w:pPrChange>
      </w:pPr>
      <w:del w:id="50" w:author="Holli Flanagan" w:date="2025-05-09T15:28:00Z">
        <w:r>
          <w:rPr>
            <w:rFonts w:ascii="Times New Roman" w:eastAsia="Times New Roman" w:hAnsi="Times New Roman" w:cs="Times New Roman"/>
            <w:color w:val="212529"/>
            <w:sz w:val="24"/>
            <w:szCs w:val="24"/>
          </w:rPr>
          <w:delText>This is not an arbitrary statement:</w:delText>
        </w:r>
      </w:del>
    </w:p>
    <w:p w14:paraId="2E92257A" w14:textId="77777777" w:rsidR="00B32DEF" w:rsidRPr="00B32DEF" w:rsidRDefault="007E0203">
      <w:pPr>
        <w:rPr>
          <w:del w:id="51" w:author="Holli Flanagan" w:date="2025-05-09T15:22:00Z"/>
          <w:color w:val="000000"/>
          <w:rPrChange w:id="52" w:author="Holli Flanagan" w:date="2025-05-09T15:22:00Z">
            <w:rPr>
              <w:del w:id="53" w:author="Holli Flanagan" w:date="2025-05-09T15:22:00Z"/>
              <w:rFonts w:ascii="Times New Roman" w:eastAsia="Times New Roman" w:hAnsi="Times New Roman" w:cs="Times New Roman"/>
            </w:rPr>
          </w:rPrChange>
        </w:rPr>
        <w:pPrChange w:id="54" w:author="Holli Flanagan" w:date="2025-05-09T15:22:00Z">
          <w:pPr>
            <w:numPr>
              <w:ilvl w:val="1"/>
              <w:numId w:val="308"/>
            </w:numPr>
            <w:spacing w:before="360" w:after="360"/>
            <w:ind w:left="1440" w:hanging="360"/>
          </w:pPr>
        </w:pPrChange>
      </w:pPr>
      <w:r>
        <w:rPr>
          <w:rFonts w:ascii="Times New Roman" w:eastAsia="Times New Roman" w:hAnsi="Times New Roman" w:cs="Times New Roman"/>
          <w:color w:val="212529"/>
          <w:sz w:val="24"/>
          <w:szCs w:val="24"/>
        </w:rPr>
        <w:t xml:space="preserve">These tools, while impressive, are imperfect and often generate poor, </w:t>
      </w:r>
      <w:r>
        <w:rPr>
          <w:rFonts w:ascii="Times New Roman" w:eastAsia="Times New Roman" w:hAnsi="Times New Roman" w:cs="Times New Roman"/>
          <w:color w:val="212529"/>
          <w:sz w:val="24"/>
          <w:szCs w:val="24"/>
        </w:rPr>
        <w:t>inefficient, or downright incorrect code. In order to use these tools, one must already know how to program well in order to be certain that the generated code is correct.</w:t>
      </w:r>
      <w:ins w:id="55" w:author="Holli Flanagan" w:date="2025-05-09T15:22:00Z">
        <w:r>
          <w:rPr>
            <w:rFonts w:ascii="Times New Roman" w:eastAsia="Times New Roman" w:hAnsi="Times New Roman" w:cs="Times New Roman"/>
            <w:color w:val="212529"/>
            <w:sz w:val="24"/>
            <w:szCs w:val="24"/>
          </w:rPr>
          <w:t xml:space="preserve"> </w:t>
        </w:r>
      </w:ins>
    </w:p>
    <w:p w14:paraId="5F16B73B" w14:textId="77777777" w:rsidR="00AE0EF1" w:rsidRDefault="00AE0EF1" w:rsidP="00AE0EF1">
      <w:pPr>
        <w:rPr>
          <w:rFonts w:ascii="Times New Roman" w:eastAsia="Times New Roman" w:hAnsi="Times New Roman" w:cs="Times New Roman"/>
          <w:color w:val="212529"/>
          <w:sz w:val="24"/>
          <w:szCs w:val="24"/>
        </w:rPr>
      </w:pPr>
    </w:p>
    <w:p w14:paraId="23123560" w14:textId="0C967B78" w:rsidR="00AE0EF1" w:rsidRDefault="007E0203"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1179044" w14:textId="058038DD" w:rsidR="00B32DEF" w:rsidRPr="00B32DEF" w:rsidRDefault="007E0203">
      <w:pPr>
        <w:shd w:val="clear" w:color="auto" w:fill="FFFFFF"/>
        <w:spacing w:after="300"/>
        <w:rPr>
          <w:del w:id="56" w:author="Holli Flanagan" w:date="2025-05-09T15:28:00Z"/>
          <w:color w:val="000000"/>
          <w:rPrChange w:id="57" w:author="Holli Flanagan" w:date="2025-05-09T15:28:00Z">
            <w:rPr>
              <w:del w:id="58" w:author="Holli Flanagan" w:date="2025-05-09T15:28:00Z"/>
              <w:rFonts w:ascii="Times New Roman" w:eastAsia="Times New Roman" w:hAnsi="Times New Roman" w:cs="Times New Roman"/>
            </w:rPr>
          </w:rPrChange>
        </w:rPr>
        <w:pPrChange w:id="59"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Once you achieve mastery, you will be able to use these tools in the future.</w:t>
      </w:r>
      <w:ins w:id="60" w:author="Holli Flanagan" w:date="2025-05-09T15:28:00Z">
        <w:r>
          <w:rPr>
            <w:rFonts w:ascii="Times New Roman" w:eastAsia="Times New Roman" w:hAnsi="Times New Roman" w:cs="Times New Roman"/>
            <w:color w:val="212529"/>
            <w:sz w:val="24"/>
            <w:szCs w:val="24"/>
          </w:rPr>
          <w:t xml:space="preserve"> </w:t>
        </w:r>
      </w:ins>
    </w:p>
    <w:p w14:paraId="200637ED" w14:textId="77777777" w:rsidR="00B32DEF" w:rsidRDefault="007E0203">
      <w:pPr>
        <w:shd w:val="clear" w:color="auto" w:fill="FFFFFF"/>
        <w:spacing w:before="180" w:after="300"/>
        <w:rPr>
          <w:rFonts w:ascii="Times New Roman" w:eastAsia="Times New Roman" w:hAnsi="Times New Roman" w:cs="Times New Roman"/>
          <w:color w:val="212529"/>
          <w:sz w:val="24"/>
          <w:szCs w:val="24"/>
        </w:rPr>
        <w:pPrChange w:id="61" w:author="Holli Flanagan" w:date="2025-05-09T15:28:00Z">
          <w:pPr>
            <w:shd w:val="clear" w:color="auto" w:fill="FFFFFF"/>
            <w:spacing w:after="240"/>
          </w:pPr>
        </w:pPrChange>
      </w:pPr>
      <w:r>
        <w:rPr>
          <w:rFonts w:ascii="Times New Roman" w:eastAsia="Times New Roman" w:hAnsi="Times New Roman" w:cs="Times New Roman"/>
          <w:color w:val="212529"/>
          <w:sz w:val="24"/>
          <w:szCs w:val="24"/>
        </w:rPr>
        <w:t xml:space="preserve">When used correctly they are powerful, but </w:t>
      </w:r>
      <w:ins w:id="62"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63"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77777777" w:rsidR="00B32DEF" w:rsidRDefault="007E0203">
      <w:pPr>
        <w:pStyle w:val="Heading2"/>
      </w:pPr>
      <w:bookmarkStart w:id="64" w:name="_a55020iq11vt" w:colFirst="0" w:colLast="0"/>
      <w:bookmarkEnd w:id="64"/>
      <w:r>
        <w:lastRenderedPageBreak/>
        <w:t xml:space="preserve">Final </w:t>
      </w:r>
      <w:del w:id="65" w:author="Holli Flanagan" w:date="2025-05-09T15:23:00Z">
        <w:r>
          <w:delText>T</w:delText>
        </w:r>
      </w:del>
      <w:ins w:id="66" w:author="Holli Flanagan" w:date="2025-05-09T15:23:00Z">
        <w:r>
          <w:t>t</w:t>
        </w:r>
      </w:ins>
      <w:r>
        <w:t>houghts before we begin</w:t>
      </w:r>
    </w:p>
    <w:p w14:paraId="6D4C298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del w:id="67" w:author="Holli Flanagan" w:date="2025-05-09T15:23:00Z">
        <w:r>
          <w:rPr>
            <w:rFonts w:ascii="Times New Roman" w:eastAsia="Times New Roman" w:hAnsi="Times New Roman" w:cs="Times New Roman"/>
            <w:color w:val="212529"/>
            <w:sz w:val="24"/>
            <w:szCs w:val="24"/>
          </w:rPr>
          <w:delText>S</w:delText>
        </w:r>
      </w:del>
      <w:ins w:id="68"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cience is hard until it is </w:t>
      </w:r>
      <w:r>
        <w:rPr>
          <w:rFonts w:ascii="Times New Roman" w:eastAsia="Times New Roman" w:hAnsi="Times New Roman" w:cs="Times New Roman"/>
          <w:color w:val="212529"/>
          <w:sz w:val="24"/>
          <w:szCs w:val="24"/>
        </w:rPr>
        <w:t>not. Be patient with yourself</w:t>
      </w:r>
      <w:ins w:id="69"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7E0203">
      <w:pPr>
        <w:pStyle w:val="Heading2"/>
      </w:pPr>
      <w:bookmarkStart w:id="70" w:name="_i0s0mfpdbinq" w:colFirst="0" w:colLast="0"/>
      <w:bookmarkEnd w:id="70"/>
      <w:r>
        <w:t>Next Step</w:t>
      </w:r>
    </w:p>
    <w:p w14:paraId="7C8D7AD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71"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72"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7E0203">
      <w:pPr>
        <w:pStyle w:val="Heading2"/>
      </w:pPr>
      <w:bookmarkStart w:id="73" w:name="_8icdzxtbcxih" w:colFirst="0" w:colLast="0"/>
      <w:bookmarkEnd w:id="73"/>
      <w:r>
        <w:lastRenderedPageBreak/>
        <w:t>Overview</w:t>
      </w:r>
    </w:p>
    <w:p w14:paraId="0153DC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74" w:author="Holli Flanagan" w:date="2025-05-09T15:28:00Z">
        <w:r>
          <w:rPr>
            <w:rFonts w:ascii="Times New Roman" w:eastAsia="Times New Roman" w:hAnsi="Times New Roman" w:cs="Times New Roman"/>
            <w:color w:val="212529"/>
            <w:sz w:val="24"/>
            <w:szCs w:val="24"/>
          </w:rPr>
          <w:t xml:space="preserve">However, </w:t>
        </w:r>
      </w:ins>
      <w:del w:id="75" w:author="Holli Flanagan" w:date="2025-05-09T15:28:00Z">
        <w:r>
          <w:rPr>
            <w:rFonts w:ascii="Times New Roman" w:eastAsia="Times New Roman" w:hAnsi="Times New Roman" w:cs="Times New Roman"/>
            <w:color w:val="212529"/>
            <w:sz w:val="24"/>
            <w:szCs w:val="24"/>
          </w:rPr>
          <w:delText xml:space="preserve">But </w:delText>
        </w:r>
      </w:del>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Making web applications is complicated, so it is critical that your environment’s setup and the eventual structure of our web application follow these instructions </w:t>
      </w:r>
      <w:r>
        <w:rPr>
          <w:rFonts w:ascii="Times New Roman" w:eastAsia="Times New Roman" w:hAnsi="Times New Roman" w:cs="Times New Roman"/>
          <w:color w:val="212529"/>
          <w:sz w:val="24"/>
          <w:szCs w:val="24"/>
        </w:rPr>
        <w:t>precisely. If this seems limiting, that’s the point. Please try to stay within the bounds given as you experiment and try things out!</w:t>
      </w:r>
    </w:p>
    <w:p w14:paraId="36EE40A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76" w:author="Holli Flanagan" w:date="2025-05-09T15:29:00Z">
        <w:r>
          <w:rPr>
            <w:rFonts w:ascii="Times New Roman" w:eastAsia="Times New Roman" w:hAnsi="Times New Roman" w:cs="Times New Roman"/>
            <w:color w:val="212529"/>
            <w:sz w:val="24"/>
            <w:szCs w:val="24"/>
          </w:rPr>
          <w:t>Google</w:t>
        </w:r>
      </w:ins>
      <w:del w:id="77" w:author="Holli Flanagan" w:date="2025-05-09T15:29:00Z">
        <w:r>
          <w:rPr>
            <w:rFonts w:ascii="Times New Roman" w:eastAsia="Times New Roman" w:hAnsi="Times New Roman" w:cs="Times New Roman"/>
            <w:color w:val="212529"/>
            <w:sz w:val="24"/>
            <w:szCs w:val="24"/>
          </w:rPr>
          <w:delText>google</w:delText>
        </w:r>
      </w:del>
      <w:r>
        <w:rPr>
          <w:rFonts w:ascii="Times New Roman" w:eastAsia="Times New Roman" w:hAnsi="Times New Roman" w:cs="Times New Roman"/>
          <w:color w:val="212529"/>
          <w:sz w:val="24"/>
          <w:szCs w:val="24"/>
        </w:rPr>
        <w:t xml:space="preserve"> intelligently.</w:t>
      </w:r>
    </w:p>
    <w:p w14:paraId="3863A7C7" w14:textId="77777777" w:rsidR="00B32DEF" w:rsidRPr="00B32DEF" w:rsidRDefault="007E0203">
      <w:pPr>
        <w:pStyle w:val="Heading2"/>
        <w:rPr>
          <w:rPrChange w:id="78" w:author="Holli Flanagan" w:date="2025-05-12T14:18:00Z">
            <w:rPr>
              <w:sz w:val="34"/>
              <w:szCs w:val="34"/>
            </w:rPr>
          </w:rPrChange>
        </w:rPr>
        <w:pPrChange w:id="79" w:author="Holli Flanagan" w:date="2025-05-12T14:18:00Z">
          <w:pPr>
            <w:pStyle w:val="Heading2"/>
            <w:keepNext w:val="0"/>
            <w:keepLines w:val="0"/>
          </w:pPr>
        </w:pPrChange>
      </w:pPr>
      <w:bookmarkStart w:id="80" w:name="_6xtu7gnui04r" w:colFirst="0" w:colLast="0"/>
      <w:bookmarkEnd w:id="80"/>
      <w:r>
        <w:rPr>
          <w:rPrChange w:id="81" w:author="Holli Flanagan" w:date="2025-05-12T14:18:00Z">
            <w:rPr>
              <w:sz w:val="34"/>
              <w:szCs w:val="34"/>
            </w:rPr>
          </w:rPrChange>
        </w:rPr>
        <w:t>Get Software</w:t>
      </w:r>
    </w:p>
    <w:p w14:paraId="622848BE"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2" w:name="_74qkpmvtda8z" w:colFirst="0" w:colLast="0"/>
      <w:bookmarkEnd w:id="82"/>
      <w:r>
        <w:rPr>
          <w:rFonts w:ascii="Times New Roman" w:eastAsia="Times New Roman" w:hAnsi="Times New Roman" w:cs="Times New Roman"/>
          <w:color w:val="27262B"/>
          <w:sz w:val="26"/>
          <w:szCs w:val="26"/>
        </w:rPr>
        <w:t>Get VSCode</w:t>
      </w:r>
    </w:p>
    <w:p w14:paraId="3E7B9DDB" w14:textId="77777777"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83"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have VS </w:t>
      </w:r>
      <w:r>
        <w:rPr>
          <w:rFonts w:ascii="Times New Roman" w:eastAsia="Times New Roman" w:hAnsi="Times New Roman" w:cs="Times New Roman"/>
          <w:color w:val="212529"/>
          <w:sz w:val="24"/>
          <w:szCs w:val="24"/>
        </w:rPr>
        <w:t>Code downloaded, open the application. You will need to install two extensions.</w:t>
      </w:r>
    </w:p>
    <w:p w14:paraId="2AF0989C" w14:textId="7638421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r>
        <w:rPr>
          <w:rFonts w:ascii="Times New Roman" w:eastAsia="Times New Roman" w:hAnsi="Times New Roman" w:cs="Times New Roman"/>
          <w:color w:val="D63384"/>
          <w:sz w:val="21"/>
          <w:szCs w:val="21"/>
          <w:shd w:val="clear" w:color="auto" w:fill="F5F6FA"/>
        </w:rPr>
        <w:t>Ctrl+Shift+X</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Cmd+Shift+X</w:t>
      </w:r>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r>
        <w:rPr>
          <w:rFonts w:ascii="Times New Roman" w:eastAsia="Times New Roman" w:hAnsi="Times New Roman" w:cs="Times New Roman"/>
          <w:color w:val="D63384"/>
          <w:sz w:val="21"/>
          <w:szCs w:val="21"/>
          <w:shd w:val="clear" w:color="auto" w:fill="F5F6FA"/>
        </w:rPr>
        <w:t>ESLint</w:t>
      </w:r>
      <w:r>
        <w:rPr>
          <w:rFonts w:ascii="Times New Roman" w:eastAsia="Times New Roman" w:hAnsi="Times New Roman" w:cs="Times New Roman"/>
          <w:color w:val="212529"/>
          <w:sz w:val="24"/>
          <w:szCs w:val="24"/>
        </w:rPr>
        <w:t xml:space="preserve"> and click </w:t>
      </w:r>
      <w:commentRangeStart w:id="84"/>
      <w:r>
        <w:rPr>
          <w:rFonts w:ascii="Times New Roman" w:eastAsia="Times New Roman" w:hAnsi="Times New Roman" w:cs="Times New Roman"/>
          <w:color w:val="212529"/>
          <w:sz w:val="24"/>
          <w:szCs w:val="24"/>
        </w:rPr>
        <w:t>install</w:t>
      </w:r>
      <w:commentRangeEnd w:id="84"/>
      <w:r>
        <w:commentReference w:id="84"/>
      </w:r>
      <w:r>
        <w:rPr>
          <w:rFonts w:ascii="Times New Roman" w:eastAsia="Times New Roman" w:hAnsi="Times New Roman" w:cs="Times New Roman"/>
          <w:color w:val="212529"/>
          <w:sz w:val="24"/>
          <w:szCs w:val="24"/>
        </w:rPr>
        <w:t>.</w:t>
      </w:r>
    </w:p>
    <w:p w14:paraId="1161200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85"/>
      <w:r>
        <w:rPr>
          <w:rFonts w:ascii="Times New Roman" w:eastAsia="Times New Roman" w:hAnsi="Times New Roman" w:cs="Times New Roman"/>
          <w:color w:val="212529"/>
          <w:sz w:val="24"/>
          <w:szCs w:val="24"/>
        </w:rPr>
        <w:t>install</w:t>
      </w:r>
      <w:commentRangeEnd w:id="85"/>
      <w:r>
        <w:commentReference w:id="85"/>
      </w:r>
      <w:r>
        <w:rPr>
          <w:rFonts w:ascii="Times New Roman" w:eastAsia="Times New Roman" w:hAnsi="Times New Roman" w:cs="Times New Roman"/>
          <w:color w:val="212529"/>
          <w:sz w:val="24"/>
          <w:szCs w:val="24"/>
        </w:rPr>
        <w:t>.</w:t>
      </w:r>
    </w:p>
    <w:p w14:paraId="42F01EE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have </w:t>
      </w:r>
      <w:r>
        <w:rPr>
          <w:rFonts w:ascii="Times New Roman" w:eastAsia="Times New Roman" w:hAnsi="Times New Roman" w:cs="Times New Roman"/>
          <w:color w:val="212529"/>
          <w:sz w:val="24"/>
          <w:szCs w:val="24"/>
        </w:rPr>
        <w:t>installed the extensions that are in the images above. These are the correct versions!</w:t>
      </w:r>
    </w:p>
    <w:p w14:paraId="2A6CABB8"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6" w:name="_ykyrzqjeo5c8" w:colFirst="0" w:colLast="0"/>
      <w:bookmarkEnd w:id="86"/>
      <w:r>
        <w:rPr>
          <w:rFonts w:ascii="Times New Roman" w:eastAsia="Times New Roman" w:hAnsi="Times New Roman" w:cs="Times New Roman"/>
          <w:color w:val="27262B"/>
          <w:sz w:val="26"/>
          <w:szCs w:val="26"/>
        </w:rPr>
        <w:t>Get Node</w:t>
      </w:r>
    </w:p>
    <w:p w14:paraId="2604865D" w14:textId="77777777"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del w:id="87" w:author="Holli Flanagan" w:date="2025-05-12T18:16:00Z">
        <w:r>
          <w:rPr>
            <w:rFonts w:ascii="Times New Roman" w:eastAsia="Times New Roman" w:hAnsi="Times New Roman" w:cs="Times New Roman"/>
            <w:color w:val="212529"/>
            <w:sz w:val="24"/>
            <w:szCs w:val="24"/>
          </w:rPr>
          <w:delText>D</w:delText>
        </w:r>
      </w:del>
      <w:ins w:id="88"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del w:id="89" w:author="Holli Flanagan" w:date="2025-05-12T18:16:00Z">
        <w:r>
          <w:rPr>
            <w:rFonts w:ascii="Times New Roman" w:eastAsia="Times New Roman" w:hAnsi="Times New Roman" w:cs="Times New Roman"/>
            <w:color w:val="212529"/>
            <w:sz w:val="24"/>
            <w:szCs w:val="24"/>
          </w:rPr>
          <w:delText>I</w:delText>
        </w:r>
      </w:del>
      <w:ins w:id="90"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91"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notice that it is installing both Node and something called npm. Node Package Manager (npm) will make it easier to manage, install, and update node packages. You need both of these</w:t>
      </w:r>
      <w:ins w:id="92" w:author="Holli Flanagan" w:date="2025-05-09T15:31:00Z">
        <w:r>
          <w:rPr>
            <w:rFonts w:ascii="Times New Roman" w:eastAsia="Times New Roman" w:hAnsi="Times New Roman" w:cs="Times New Roman"/>
            <w:color w:val="212529"/>
            <w:sz w:val="24"/>
            <w:szCs w:val="24"/>
          </w:rPr>
          <w:t>.</w:t>
        </w:r>
      </w:ins>
      <w:del w:id="93" w:author="Holli Flanagan" w:date="2025-05-09T15:31:00Z">
        <w:r>
          <w:rPr>
            <w:rFonts w:ascii="Times New Roman" w:eastAsia="Times New Roman" w:hAnsi="Times New Roman" w:cs="Times New Roman"/>
            <w:color w:val="212529"/>
            <w:sz w:val="24"/>
            <w:szCs w:val="24"/>
          </w:rPr>
          <w:delText>!</w:delText>
        </w:r>
      </w:del>
    </w:p>
    <w:p w14:paraId="31BB3BA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installer will ask you to select where you want to install the package; keep the default location that </w:t>
      </w:r>
      <w:r>
        <w:rPr>
          <w:rFonts w:ascii="Times New Roman" w:eastAsia="Times New Roman" w:hAnsi="Times New Roman" w:cs="Times New Roman"/>
          <w:color w:val="212529"/>
          <w:sz w:val="24"/>
          <w:szCs w:val="24"/>
        </w:rPr>
        <w:t>already appears.</w:t>
      </w:r>
    </w:p>
    <w:p w14:paraId="76EC915E" w14:textId="77777777" w:rsidR="00B32DEF" w:rsidRDefault="007E0203">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Files\nodejs</w:t>
      </w:r>
    </w:p>
    <w:p w14:paraId="6C91AE38" w14:textId="77777777" w:rsidR="00B32DEF" w:rsidRDefault="007E0203">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/usr/local/bin/node</w:t>
      </w:r>
    </w:p>
    <w:p w14:paraId="2BD589E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94"/>
      <w:del w:id="95" w:author="Holli Flanagan" w:date="2025-05-12T18:17:00Z">
        <w:r>
          <w:rPr>
            <w:rFonts w:ascii="Times New Roman" w:eastAsia="Times New Roman" w:hAnsi="Times New Roman" w:cs="Times New Roman"/>
            <w:color w:val="212529"/>
            <w:sz w:val="24"/>
            <w:szCs w:val="24"/>
          </w:rPr>
          <w:delText>T</w:delText>
        </w:r>
      </w:del>
      <w:ins w:id="96"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94"/>
      <w:r>
        <w:commentReference w:id="94"/>
      </w:r>
      <w:r>
        <w:rPr>
          <w:rFonts w:ascii="Times New Roman" w:eastAsia="Times New Roman" w:hAnsi="Times New Roman" w:cs="Times New Roman"/>
          <w:color w:val="212529"/>
          <w:sz w:val="24"/>
          <w:szCs w:val="24"/>
        </w:rPr>
        <w:t>.</w:t>
      </w:r>
    </w:p>
    <w:p w14:paraId="15937D3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97"/>
      <w:r>
        <w:rPr>
          <w:rFonts w:ascii="Times New Roman" w:eastAsia="Times New Roman" w:hAnsi="Times New Roman" w:cs="Times New Roman"/>
          <w:color w:val="212529"/>
          <w:sz w:val="24"/>
          <w:szCs w:val="24"/>
        </w:rPr>
        <w:t xml:space="preserve">lick </w:t>
      </w:r>
      <w:ins w:id="9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9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00"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01"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97"/>
      <w:r>
        <w:commentReference w:id="97"/>
      </w:r>
    </w:p>
    <w:p w14:paraId="56375B4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not </w:t>
      </w:r>
      <w:r>
        <w:rPr>
          <w:rFonts w:ascii="Times New Roman" w:eastAsia="Times New Roman" w:hAnsi="Times New Roman" w:cs="Times New Roman"/>
          <w:color w:val="212529"/>
          <w:sz w:val="24"/>
          <w:szCs w:val="24"/>
        </w:rPr>
        <w:t>be in any folders for this step! This should not be an issue if you have not opened a project in VS Code yet.</w:t>
      </w:r>
    </w:p>
    <w:p w14:paraId="12F37C4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102" w:author="Holli Flanagan" w:date="2025-05-09T15:32:00Z">
        <w:r>
          <w:rPr>
            <w:rFonts w:ascii="Times New Roman" w:eastAsia="Times New Roman" w:hAnsi="Times New Roman" w:cs="Times New Roman"/>
            <w:color w:val="212529"/>
            <w:sz w:val="24"/>
            <w:szCs w:val="24"/>
          </w:rPr>
          <w:t xml:space="preserve">you </w:t>
        </w:r>
      </w:ins>
      <w:del w:id="103" w:author="Holli Flanagan" w:date="2025-05-09T15:32: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7E0203">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proofErr w:type="gramStart"/>
      <w:r>
        <w:rPr>
          <w:rFonts w:ascii="Times New Roman" w:eastAsia="Times New Roman" w:hAnsi="Times New Roman" w:cs="Times New Roman"/>
          <w:color w:val="D63384"/>
          <w:sz w:val="21"/>
          <w:szCs w:val="21"/>
          <w:shd w:val="clear" w:color="auto" w:fill="F5F6FA"/>
        </w:rPr>
        <w:t>node</w:t>
      </w:r>
      <w:proofErr w:type="gramEnd"/>
      <w:r>
        <w:rPr>
          <w:rFonts w:ascii="Times New Roman" w:eastAsia="Times New Roman" w:hAnsi="Times New Roman" w:cs="Times New Roman"/>
          <w:color w:val="D63384"/>
          <w:sz w:val="21"/>
          <w:szCs w:val="21"/>
          <w:shd w:val="clear" w:color="auto" w:fill="F5F6FA"/>
        </w:rPr>
        <w:t xml:space="preserve"> --version</w:t>
      </w:r>
      <w:r>
        <w:rPr>
          <w:rFonts w:ascii="Times New Roman" w:eastAsia="Times New Roman" w:hAnsi="Times New Roman" w:cs="Times New Roman"/>
          <w:color w:val="212529"/>
          <w:sz w:val="24"/>
          <w:szCs w:val="24"/>
        </w:rPr>
        <w:t xml:space="preserve"> and then press </w:t>
      </w:r>
      <w:commentRangeStart w:id="104"/>
      <w:r>
        <w:rPr>
          <w:rFonts w:ascii="Times New Roman" w:eastAsia="Times New Roman" w:hAnsi="Times New Roman" w:cs="Times New Roman"/>
          <w:color w:val="212529"/>
          <w:sz w:val="24"/>
          <w:szCs w:val="24"/>
        </w:rPr>
        <w:t>enter</w:t>
      </w:r>
      <w:commentRangeEnd w:id="104"/>
      <w:r>
        <w:commentReference w:id="104"/>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77777777" w:rsidR="00B32DEF" w:rsidRDefault="007E0203">
      <w:pPr>
        <w:shd w:val="clear" w:color="auto" w:fill="FFFFFF"/>
        <w:spacing w:before="200" w:after="240"/>
        <w:rPr>
          <w:rFonts w:ascii="Times New Roman" w:eastAsia="Times New Roman" w:hAnsi="Times New Roman" w:cs="Times New Roman"/>
          <w:color w:val="212529"/>
          <w:sz w:val="24"/>
          <w:szCs w:val="24"/>
        </w:rPr>
        <w:pPrChange w:id="105" w:author="Holli Flanagan" w:date="2025-05-09T15:33:00Z">
          <w:pPr>
            <w:shd w:val="clear" w:color="auto" w:fill="FFFFFF"/>
            <w:spacing w:after="240"/>
          </w:pPr>
        </w:pPrChange>
      </w:pPr>
      <w:r>
        <w:rPr>
          <w:rFonts w:ascii="Times New Roman" w:eastAsia="Times New Roman" w:hAnsi="Times New Roman" w:cs="Times New Roman"/>
          <w:color w:val="212529"/>
          <w:sz w:val="24"/>
          <w:szCs w:val="24"/>
        </w:rPr>
        <w:t>If an older version appears, you need to go back and install the LTS version</w:t>
      </w:r>
      <w:del w:id="106" w:author="Oestreich, Julia" w:date="2025-05-15T16:15:00Z" w16du:dateUtc="2025-05-15T20:15:00Z">
        <w:r w:rsidDel="00690EBF">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some packages may only support the latest LTS version of Node, so it’s better to fix it now.</w:t>
      </w:r>
    </w:p>
    <w:p w14:paraId="04556FC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77777777" w:rsidR="00B32DEF" w:rsidRDefault="007E0203">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powershell.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107"/>
      <w:del w:id="108" w:author="Holli Flanagan" w:date="2025-05-12T18:17:00Z">
        <w:r>
          <w:rPr>
            <w:rFonts w:ascii="Times New Roman" w:eastAsia="Times New Roman" w:hAnsi="Times New Roman" w:cs="Times New Roman"/>
            <w:i/>
            <w:color w:val="212529"/>
            <w:sz w:val="24"/>
            <w:szCs w:val="24"/>
          </w:rPr>
          <w:delText>C</w:delText>
        </w:r>
      </w:del>
      <w:ins w:id="109"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del w:id="110" w:author="Holli Flanagan" w:date="2025-05-12T18:17:00Z">
        <w:r>
          <w:rPr>
            <w:rFonts w:ascii="Times New Roman" w:eastAsia="Times New Roman" w:hAnsi="Times New Roman" w:cs="Times New Roman"/>
            <w:i/>
            <w:color w:val="212529"/>
            <w:sz w:val="24"/>
            <w:szCs w:val="24"/>
          </w:rPr>
          <w:delText>P</w:delText>
        </w:r>
      </w:del>
      <w:ins w:id="111"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107"/>
      <w:r>
        <w:commentReference w:id="107"/>
      </w:r>
      <w:r>
        <w:rPr>
          <w:rFonts w:ascii="Times New Roman" w:eastAsia="Times New Roman" w:hAnsi="Times New Roman" w:cs="Times New Roman"/>
          <w:color w:val="212529"/>
          <w:sz w:val="24"/>
          <w:szCs w:val="24"/>
        </w:rPr>
        <w:t xml:space="preserve"> terminal window instead.</w:t>
      </w:r>
    </w:p>
    <w:p w14:paraId="2D0F982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7E0203">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Node and/or Git appear to not be working correctly or do not seem installed, completely quit and re-open VS Code before troubleshooting. Sometimes VS Code will not </w:t>
      </w:r>
      <w:r>
        <w:rPr>
          <w:rFonts w:ascii="Times New Roman" w:eastAsia="Times New Roman" w:hAnsi="Times New Roman" w:cs="Times New Roman"/>
          <w:color w:val="212529"/>
          <w:sz w:val="24"/>
          <w:szCs w:val="24"/>
        </w:rPr>
        <w:t>recognize the install immediately.</w:t>
      </w:r>
    </w:p>
    <w:p w14:paraId="28143B7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12" w:name="_x99v6la2ywg5" w:colFirst="0" w:colLast="0"/>
      <w:bookmarkEnd w:id="112"/>
      <w:r>
        <w:rPr>
          <w:rFonts w:ascii="Times New Roman" w:eastAsia="Times New Roman" w:hAnsi="Times New Roman" w:cs="Times New Roman"/>
          <w:color w:val="27262B"/>
          <w:sz w:val="26"/>
          <w:szCs w:val="26"/>
        </w:rPr>
        <w:t>Get Git</w:t>
      </w:r>
    </w:p>
    <w:p w14:paraId="2B396A9E" w14:textId="77777777"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113"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which you can use to install Git. There are several ways to install Homebrew, but here is the current easiest way that we know about. You will need to open up a Terminal, and then copy this (without the dollar sign</w:t>
      </w:r>
      <w:del w:id="114" w:author="Holli Flanagan" w:date="2025-05-09T15: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hit </w:t>
      </w:r>
      <w:commentRangeStart w:id="115"/>
      <w:r>
        <w:rPr>
          <w:rFonts w:ascii="Times New Roman" w:eastAsia="Times New Roman" w:hAnsi="Times New Roman" w:cs="Times New Roman"/>
          <w:color w:val="212529"/>
          <w:sz w:val="24"/>
          <w:szCs w:val="24"/>
        </w:rPr>
        <w:t>enter</w:t>
      </w:r>
      <w:commentRangeEnd w:id="115"/>
      <w:r>
        <w:commentReference w:id="115"/>
      </w:r>
      <w:r>
        <w:rPr>
          <w:rFonts w:ascii="Times New Roman" w:eastAsia="Times New Roman" w:hAnsi="Times New Roman" w:cs="Times New Roman"/>
          <w:color w:val="212529"/>
          <w:sz w:val="24"/>
          <w:szCs w:val="24"/>
        </w:rPr>
        <w:t>:</w:t>
      </w:r>
    </w:p>
    <w:p w14:paraId="5BB18C53"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116"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117"/>
      <w:r>
        <w:rPr>
          <w:rFonts w:ascii="Times New Roman" w:eastAsia="Times New Roman" w:hAnsi="Times New Roman" w:cs="Times New Roman"/>
          <w:color w:val="212529"/>
          <w:sz w:val="24"/>
          <w:szCs w:val="24"/>
        </w:rPr>
        <w:t>enter</w:t>
      </w:r>
      <w:commentRangeEnd w:id="117"/>
      <w:r>
        <w:commentReference w:id="117"/>
      </w:r>
      <w:r>
        <w:rPr>
          <w:rFonts w:ascii="Times New Roman" w:eastAsia="Times New Roman" w:hAnsi="Times New Roman" w:cs="Times New Roman"/>
          <w:color w:val="212529"/>
          <w:sz w:val="24"/>
          <w:szCs w:val="24"/>
        </w:rPr>
        <w:t xml:space="preserve">, to confirm that Homebrew was correctly installed. Wait </w:t>
      </w:r>
      <w:del w:id="118" w:author="Holli Flanagan" w:date="2025-05-09T15:36:00Z">
        <w:r>
          <w:rPr>
            <w:rFonts w:ascii="Times New Roman" w:eastAsia="Times New Roman" w:hAnsi="Times New Roman" w:cs="Times New Roman"/>
            <w:color w:val="212529"/>
            <w:sz w:val="24"/>
            <w:szCs w:val="24"/>
          </w:rPr>
          <w:delText xml:space="preserve">a second </w:delText>
        </w:r>
      </w:del>
      <w:r>
        <w:rPr>
          <w:rFonts w:ascii="Times New Roman" w:eastAsia="Times New Roman" w:hAnsi="Times New Roman" w:cs="Times New Roman"/>
          <w:color w:val="212529"/>
          <w:sz w:val="24"/>
          <w:szCs w:val="24"/>
        </w:rPr>
        <w:t xml:space="preserve">for </w:t>
      </w:r>
      <w:del w:id="119" w:author="Holli Flanagan" w:date="2025-05-09T15:35:00Z">
        <w:r>
          <w:rPr>
            <w:rFonts w:ascii="Times New Roman" w:eastAsia="Times New Roman" w:hAnsi="Times New Roman" w:cs="Times New Roman"/>
            <w:color w:val="212529"/>
            <w:sz w:val="24"/>
            <w:szCs w:val="24"/>
          </w:rPr>
          <w:delText xml:space="preserve">it to spew </w:delText>
        </w:r>
      </w:del>
      <w:r>
        <w:rPr>
          <w:rFonts w:ascii="Times New Roman" w:eastAsia="Times New Roman" w:hAnsi="Times New Roman" w:cs="Times New Roman"/>
          <w:color w:val="212529"/>
          <w:sz w:val="24"/>
          <w:szCs w:val="24"/>
        </w:rPr>
        <w:t xml:space="preserve">words </w:t>
      </w:r>
      <w:ins w:id="120"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121"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2" w:name="_j7lo0ttcoxt4" w:colFirst="0" w:colLast="0"/>
      <w:bookmarkEnd w:id="122"/>
      <w:r>
        <w:rPr>
          <w:rFonts w:ascii="Times New Roman" w:eastAsia="Times New Roman" w:hAnsi="Times New Roman" w:cs="Times New Roman"/>
          <w:color w:val="27262B"/>
          <w:sz w:val="26"/>
          <w:szCs w:val="26"/>
        </w:rPr>
        <w:t>Create GitHub Account</w:t>
      </w:r>
    </w:p>
    <w:p w14:paraId="2C4DBCDC" w14:textId="661C95EA"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B32DEF" w:rsidRDefault="007E0203">
      <w:pPr>
        <w:pStyle w:val="Heading2"/>
        <w:rPr>
          <w:rPrChange w:id="123" w:author="Holli Flanagan" w:date="2025-05-12T14:18:00Z">
            <w:rPr>
              <w:sz w:val="34"/>
              <w:szCs w:val="34"/>
            </w:rPr>
          </w:rPrChange>
        </w:rPr>
        <w:pPrChange w:id="124" w:author="Holli Flanagan" w:date="2025-05-12T14:18:00Z">
          <w:pPr>
            <w:pStyle w:val="Heading2"/>
            <w:keepNext w:val="0"/>
            <w:keepLines w:val="0"/>
          </w:pPr>
        </w:pPrChange>
      </w:pPr>
      <w:bookmarkStart w:id="125" w:name="_xr9hsqbl1irr" w:colFirst="0" w:colLast="0"/>
      <w:bookmarkEnd w:id="125"/>
      <w:r>
        <w:rPr>
          <w:rPrChange w:id="126" w:author="Holli Flanagan" w:date="2025-05-12T14:18:00Z">
            <w:rPr>
              <w:sz w:val="34"/>
              <w:szCs w:val="34"/>
            </w:rPr>
          </w:rPrChange>
        </w:rPr>
        <w:t>Clone Assignment</w:t>
      </w:r>
    </w:p>
    <w:p w14:paraId="31DB7CD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6BAAA222"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del w:id="127" w:author="Holli Flanagan" w:date="2025-05-12T18:18:00Z">
        <w:r>
          <w:rPr>
            <w:rFonts w:ascii="Times New Roman" w:eastAsia="Times New Roman" w:hAnsi="Times New Roman" w:cs="Times New Roman"/>
            <w:color w:val="212529"/>
            <w:sz w:val="24"/>
            <w:szCs w:val="24"/>
          </w:rPr>
          <w:delText>A</w:delText>
        </w:r>
      </w:del>
      <w:ins w:id="128"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del w:id="129"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130"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need to reload the page manually. The process </w:t>
      </w:r>
      <w:r>
        <w:rPr>
          <w:rFonts w:ascii="Times New Roman" w:eastAsia="Times New Roman" w:hAnsi="Times New Roman" w:cs="Times New Roman"/>
          <w:color w:val="212529"/>
          <w:sz w:val="24"/>
          <w:szCs w:val="24"/>
        </w:rPr>
        <w:t>should not take long. When the repository is ready, you should see a new link:</w:t>
      </w:r>
    </w:p>
    <w:p w14:paraId="1C15A3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77777777" w:rsidR="00B32DEF" w:rsidRDefault="007E0203">
      <w:pPr>
        <w:numPr>
          <w:ilvl w:val="0"/>
          <w:numId w:val="1"/>
        </w:numPr>
        <w:shd w:val="clear" w:color="auto" w:fill="FFFFFF"/>
        <w:spacing w:before="180"/>
        <w:pPrChange w:id="131"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Ctrl+Shift+P</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Cmd+Shift+P</w:t>
      </w:r>
      <w:r>
        <w:rPr>
          <w:rFonts w:ascii="Times New Roman" w:eastAsia="Times New Roman" w:hAnsi="Times New Roman" w:cs="Times New Roman"/>
          <w:color w:val="212529"/>
          <w:sz w:val="24"/>
          <w:szCs w:val="24"/>
        </w:rPr>
        <w:t xml:space="preserve"> (Mac) to bring up the </w:t>
      </w:r>
      <w:del w:id="132" w:author="Holli Flanagan" w:date="2025-05-09T15:25:00Z">
        <w:r>
          <w:rPr>
            <w:rFonts w:ascii="Times New Roman" w:eastAsia="Times New Roman" w:hAnsi="Times New Roman" w:cs="Times New Roman"/>
            <w:color w:val="212529"/>
            <w:sz w:val="24"/>
            <w:szCs w:val="24"/>
          </w:rPr>
          <w:delText>C</w:delText>
        </w:r>
      </w:del>
      <w:ins w:id="133"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del w:id="134" w:author="Holli Flanagan" w:date="2025-05-09T15:25:00Z">
        <w:r>
          <w:rPr>
            <w:rFonts w:ascii="Times New Roman" w:eastAsia="Times New Roman" w:hAnsi="Times New Roman" w:cs="Times New Roman"/>
            <w:color w:val="212529"/>
            <w:sz w:val="24"/>
            <w:szCs w:val="24"/>
          </w:rPr>
          <w:delText>P</w:delText>
        </w:r>
      </w:del>
      <w:ins w:id="135"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136" w:author="Holli Flanagan" w:date="2025-05-09T15:25:00Z">
        <w:r>
          <w:rPr>
            <w:rFonts w:ascii="Times New Roman" w:eastAsia="Times New Roman" w:hAnsi="Times New Roman" w:cs="Times New Roman"/>
            <w:color w:val="212529"/>
            <w:sz w:val="24"/>
            <w:szCs w:val="24"/>
          </w:rPr>
          <w:t>.</w:t>
        </w:r>
      </w:ins>
    </w:p>
    <w:p w14:paraId="2DF58DF2" w14:textId="77777777" w:rsidR="00B32DEF" w:rsidRDefault="007E0203">
      <w:pPr>
        <w:numPr>
          <w:ilvl w:val="0"/>
          <w:numId w:val="1"/>
        </w:numPr>
        <w:shd w:val="clear" w:color="auto" w:fill="FFFFFF"/>
        <w:pPrChange w:id="137"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138" w:author="Holli Flanagan" w:date="2025-05-09T15:26:00Z">
        <w:r>
          <w:rPr>
            <w:rFonts w:ascii="Times New Roman" w:eastAsia="Times New Roman" w:hAnsi="Times New Roman" w:cs="Times New Roman"/>
            <w:color w:val="212529"/>
            <w:sz w:val="24"/>
            <w:szCs w:val="24"/>
          </w:rPr>
          <w:t>“</w:t>
        </w:r>
      </w:ins>
      <w:del w:id="139" w:author="Holli Flanagan" w:date="2025-05-09T15:26:00Z">
        <w:r>
          <w:rPr>
            <w:rFonts w:ascii="Times New Roman" w:eastAsia="Times New Roman" w:hAnsi="Times New Roman" w:cs="Times New Roman"/>
            <w:color w:val="212529"/>
            <w:sz w:val="24"/>
            <w:szCs w:val="24"/>
          </w:rPr>
          <w:delText>e</w:delText>
        </w:r>
      </w:del>
      <w:ins w:id="140"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141"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7E0203">
      <w:pPr>
        <w:numPr>
          <w:ilvl w:val="0"/>
          <w:numId w:val="1"/>
        </w:numPr>
        <w:shd w:val="clear" w:color="auto" w:fill="FFFFFF"/>
        <w:pPrChange w:id="142"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Ctrl+V</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Cmd+V</w:t>
      </w:r>
      <w:r>
        <w:rPr>
          <w:rFonts w:ascii="Times New Roman" w:eastAsia="Times New Roman" w:hAnsi="Times New Roman" w:cs="Times New Roman"/>
          <w:color w:val="212529"/>
          <w:sz w:val="24"/>
          <w:szCs w:val="24"/>
        </w:rPr>
        <w:t xml:space="preserve"> (Mac) to paste the previously copied link and press enter</w:t>
      </w:r>
      <w:ins w:id="143" w:author="Holli Flanagan" w:date="2025-05-09T15:25:00Z">
        <w:r>
          <w:rPr>
            <w:rFonts w:ascii="Times New Roman" w:eastAsia="Times New Roman" w:hAnsi="Times New Roman" w:cs="Times New Roman"/>
            <w:color w:val="212529"/>
            <w:sz w:val="24"/>
            <w:szCs w:val="24"/>
          </w:rPr>
          <w:t>.</w:t>
        </w:r>
      </w:ins>
    </w:p>
    <w:p w14:paraId="5596456B" w14:textId="77777777" w:rsidR="00B32DEF" w:rsidRDefault="007E0203">
      <w:pPr>
        <w:numPr>
          <w:ilvl w:val="0"/>
          <w:numId w:val="1"/>
        </w:numPr>
        <w:shd w:val="clear" w:color="auto" w:fill="FFFFFF"/>
        <w:rPr>
          <w:rFonts w:ascii="Times New Roman" w:eastAsia="Times New Roman" w:hAnsi="Times New Roman" w:cs="Times New Roman"/>
        </w:rPr>
        <w:pPrChange w:id="144" w:author="Holli Flanagan" w:date="2025-05-09T15:26:00Z">
          <w:pPr>
            <w:numPr>
              <w:numId w:val="142"/>
            </w:numPr>
            <w:shd w:val="clear" w:color="auto" w:fill="FFFFFF"/>
            <w:spacing w:before="180" w:after="300"/>
            <w:ind w:left="720" w:hanging="360"/>
          </w:pPr>
        </w:pPrChange>
      </w:pPr>
      <w:del w:id="145" w:author="Holli Flanagan" w:date="2025-05-09T15:24:00Z">
        <w:r>
          <w:rPr>
            <w:rFonts w:ascii="Times New Roman" w:eastAsia="Times New Roman" w:hAnsi="Times New Roman" w:cs="Times New Roman"/>
            <w:color w:val="212529"/>
            <w:sz w:val="24"/>
            <w:szCs w:val="24"/>
          </w:rPr>
          <w:delText xml:space="preserve">You may be </w:delText>
        </w:r>
      </w:del>
      <w:ins w:id="146"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 xml:space="preserve">asked to authenticate on </w:t>
      </w:r>
      <w:r>
        <w:rPr>
          <w:rFonts w:ascii="Times New Roman" w:eastAsia="Times New Roman" w:hAnsi="Times New Roman" w:cs="Times New Roman"/>
          <w:color w:val="212529"/>
          <w:sz w:val="24"/>
          <w:szCs w:val="24"/>
        </w:rPr>
        <w:t>GitHub</w:t>
      </w:r>
      <w:ins w:id="147" w:author="Holli Flanagan" w:date="2025-05-09T15:24:00Z">
        <w:r>
          <w:rPr>
            <w:rFonts w:ascii="Times New Roman" w:eastAsia="Times New Roman" w:hAnsi="Times New Roman" w:cs="Times New Roman"/>
            <w:color w:val="212529"/>
            <w:sz w:val="24"/>
            <w:szCs w:val="24"/>
          </w:rPr>
          <w:t>,</w:t>
        </w:r>
      </w:ins>
      <w:del w:id="148" w:author="Holli Flanagan" w:date="2025-05-09T15:2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do so.</w:t>
      </w:r>
    </w:p>
    <w:p w14:paraId="00F20313" w14:textId="77777777" w:rsidR="00B32DEF" w:rsidRDefault="007E0203">
      <w:pPr>
        <w:numPr>
          <w:ilvl w:val="0"/>
          <w:numId w:val="1"/>
        </w:numPr>
        <w:shd w:val="clear" w:color="auto" w:fill="FFFFFF"/>
        <w:rPr>
          <w:rFonts w:ascii="Times New Roman" w:eastAsia="Times New Roman" w:hAnsi="Times New Roman" w:cs="Times New Roman"/>
        </w:rPr>
        <w:pPrChange w:id="149"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A folder select window will p</w:t>
      </w:r>
      <w:ins w:id="150" w:author="Holli Flanagan" w:date="2025-05-09T15:24:00Z">
        <w:r>
          <w:rPr>
            <w:rFonts w:ascii="Times New Roman" w:eastAsia="Times New Roman" w:hAnsi="Times New Roman" w:cs="Times New Roman"/>
            <w:color w:val="212529"/>
            <w:sz w:val="24"/>
            <w:szCs w:val="24"/>
          </w:rPr>
          <w:t xml:space="preserve">rompt you to </w:t>
        </w:r>
      </w:ins>
      <w:del w:id="151" w:author="Holli Flanagan" w:date="2025-05-09T15:24:00Z">
        <w:r>
          <w:rPr>
            <w:rFonts w:ascii="Times New Roman" w:eastAsia="Times New Roman" w:hAnsi="Times New Roman" w:cs="Times New Roman"/>
            <w:color w:val="212529"/>
            <w:sz w:val="24"/>
            <w:szCs w:val="24"/>
          </w:rPr>
          <w:delText xml:space="preserve">op up and ask </w:delText>
        </w:r>
      </w:del>
      <w:r>
        <w:rPr>
          <w:rFonts w:ascii="Times New Roman" w:eastAsia="Times New Roman" w:hAnsi="Times New Roman" w:cs="Times New Roman"/>
          <w:color w:val="212529"/>
          <w:sz w:val="24"/>
          <w:szCs w:val="24"/>
        </w:rPr>
        <w:t>“Choose a folder to clone into</w:t>
      </w:r>
      <w:ins w:id="152" w:author="Holli Flanagan" w:date="2025-05-09T15:25:00Z">
        <w:r>
          <w:rPr>
            <w:rFonts w:ascii="Times New Roman" w:eastAsia="Times New Roman" w:hAnsi="Times New Roman" w:cs="Times New Roman"/>
            <w:color w:val="212529"/>
            <w:sz w:val="24"/>
            <w:szCs w:val="24"/>
          </w:rPr>
          <w:t>.”</w:t>
        </w:r>
      </w:ins>
      <w:del w:id="153"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We recommend that you create a </w:t>
      </w:r>
      <w:del w:id="154" w:author="Holli Flanagan" w:date="2025-05-09T15:25:00Z">
        <w:r>
          <w:rPr>
            <w:rFonts w:ascii="Times New Roman" w:eastAsia="Times New Roman" w:hAnsi="Times New Roman" w:cs="Times New Roman"/>
            <w:color w:val="212529"/>
            <w:sz w:val="24"/>
            <w:szCs w:val="24"/>
          </w:rPr>
          <w:delText>`</w:delText>
        </w:r>
      </w:del>
      <w:ins w:id="155"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156" w:author="Holli Flanagan" w:date="2025-05-09T15:25:00Z">
        <w:r>
          <w:rPr>
            <w:rFonts w:ascii="Times New Roman" w:eastAsia="Times New Roman" w:hAnsi="Times New Roman" w:cs="Times New Roman"/>
            <w:color w:val="212529"/>
            <w:sz w:val="24"/>
            <w:szCs w:val="24"/>
          </w:rPr>
          <w:t>”</w:t>
        </w:r>
      </w:ins>
      <w:del w:id="157"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in your </w:t>
      </w:r>
      <w:del w:id="158" w:author="Holli Flanagan" w:date="2025-05-09T15:25:00Z">
        <w:r>
          <w:rPr>
            <w:rFonts w:ascii="Times New Roman" w:eastAsia="Times New Roman" w:hAnsi="Times New Roman" w:cs="Times New Roman"/>
            <w:color w:val="212529"/>
            <w:sz w:val="24"/>
            <w:szCs w:val="24"/>
          </w:rPr>
          <w:delText>U</w:delText>
        </w:r>
      </w:del>
      <w:ins w:id="159"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directory, and store all your assignments in there. If you select that </w:t>
      </w:r>
      <w:del w:id="160"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CISC-181</w:t>
      </w:r>
      <w:del w:id="161"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then a new folder will be created there for this assignment.</w:t>
      </w:r>
    </w:p>
    <w:p w14:paraId="5F6CA447" w14:textId="77777777" w:rsidR="00B32DEF" w:rsidRDefault="007E0203">
      <w:pPr>
        <w:numPr>
          <w:ilvl w:val="0"/>
          <w:numId w:val="1"/>
        </w:numPr>
        <w:shd w:val="clear" w:color="auto" w:fill="FFFFFF"/>
        <w:spacing w:after="300"/>
        <w:rPr>
          <w:rFonts w:ascii="Times New Roman" w:eastAsia="Times New Roman" w:hAnsi="Times New Roman" w:cs="Times New Roman"/>
        </w:rPr>
        <w:pPrChange w:id="162"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When completed, it will ask if you would like to “open the cloned repository</w:t>
      </w:r>
      <w:ins w:id="163"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64" w:author="Holli Flanagan" w:date="2025-05-09T15: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“Open” to open the repository in the current window.</w:t>
      </w:r>
    </w:p>
    <w:p w14:paraId="65E7105B" w14:textId="77777777" w:rsidR="00B32DEF" w:rsidRPr="00B32DEF" w:rsidRDefault="007E0203">
      <w:pPr>
        <w:pStyle w:val="Heading2"/>
        <w:rPr>
          <w:rPrChange w:id="165" w:author="Holli Flanagan" w:date="2025-05-12T14:18:00Z">
            <w:rPr>
              <w:sz w:val="34"/>
              <w:szCs w:val="34"/>
            </w:rPr>
          </w:rPrChange>
        </w:rPr>
        <w:pPrChange w:id="166" w:author="Holli Flanagan" w:date="2025-05-12T14:18:00Z">
          <w:pPr>
            <w:pStyle w:val="Heading2"/>
            <w:keepNext w:val="0"/>
            <w:keepLines w:val="0"/>
          </w:pPr>
        </w:pPrChange>
      </w:pPr>
      <w:bookmarkStart w:id="167" w:name="_1iixlyssi91c" w:colFirst="0" w:colLast="0"/>
      <w:bookmarkEnd w:id="167"/>
      <w:r>
        <w:rPr>
          <w:rPrChange w:id="168" w:author="Holli Flanagan" w:date="2025-05-12T14:18:00Z">
            <w:rPr>
              <w:sz w:val="34"/>
              <w:szCs w:val="34"/>
            </w:rPr>
          </w:rPrChange>
        </w:rPr>
        <w:t>Inspecting the Project</w:t>
      </w:r>
    </w:p>
    <w:p w14:paraId="6C6B73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169"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170"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171" w:author="Holli Flanagan" w:date="2025-05-09T15:26:00Z">
        <w:r>
          <w:rPr>
            <w:rFonts w:ascii="Times New Roman" w:eastAsia="Times New Roman" w:hAnsi="Times New Roman" w:cs="Times New Roman"/>
            <w:color w:val="212529"/>
            <w:sz w:val="24"/>
            <w:szCs w:val="24"/>
          </w:rPr>
          <w:t>“</w:t>
        </w:r>
      </w:ins>
      <w:commentRangeStart w:id="172"/>
      <w:r>
        <w:rPr>
          <w:rFonts w:ascii="Times New Roman" w:eastAsia="Times New Roman" w:hAnsi="Times New Roman" w:cs="Times New Roman"/>
          <w:color w:val="212529"/>
          <w:sz w:val="24"/>
          <w:szCs w:val="24"/>
        </w:rPr>
        <w:t xml:space="preserve">Explorer </w:t>
      </w:r>
      <w:del w:id="173" w:author="Holli Flanagan" w:date="2025-05-09T15:26:00Z">
        <w:r>
          <w:rPr>
            <w:rFonts w:ascii="Times New Roman" w:eastAsia="Times New Roman" w:hAnsi="Times New Roman" w:cs="Times New Roman"/>
            <w:color w:val="212529"/>
            <w:sz w:val="24"/>
            <w:szCs w:val="24"/>
          </w:rPr>
          <w:delText>v</w:delText>
        </w:r>
      </w:del>
      <w:ins w:id="174"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175" w:author="Holli Flanagan" w:date="2025-05-09T15:26:00Z">
        <w:r>
          <w:rPr>
            <w:rFonts w:ascii="Times New Roman" w:eastAsia="Times New Roman" w:hAnsi="Times New Roman" w:cs="Times New Roman"/>
            <w:color w:val="212529"/>
            <w:sz w:val="24"/>
            <w:szCs w:val="24"/>
          </w:rPr>
          <w:t>”</w:t>
        </w:r>
      </w:ins>
      <w:commentRangeEnd w:id="172"/>
      <w:r>
        <w:commentReference w:id="172"/>
      </w:r>
    </w:p>
    <w:p w14:paraId="2A0119A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(NOT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which is located inside of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7E0203">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then clicking </w:t>
      </w:r>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176"/>
      <w:r>
        <w:rPr>
          <w:rFonts w:ascii="Times New Roman" w:eastAsia="Times New Roman" w:hAnsi="Times New Roman" w:cs="Times New Roman"/>
          <w:color w:val="212529"/>
          <w:sz w:val="24"/>
          <w:szCs w:val="24"/>
        </w:rPr>
        <w:t xml:space="preserve">filenames </w:t>
      </w:r>
      <w:commentRangeEnd w:id="176"/>
      <w:r>
        <w:commentReference w:id="176"/>
      </w:r>
      <w:r>
        <w:rPr>
          <w:rFonts w:ascii="Times New Roman" w:eastAsia="Times New Roman" w:hAnsi="Times New Roman" w:cs="Times New Roman"/>
          <w:color w:val="212529"/>
          <w:sz w:val="24"/>
          <w:szCs w:val="24"/>
        </w:rPr>
        <w:t>instead.</w:t>
      </w:r>
    </w:p>
    <w:p w14:paraId="6B4E880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177"/>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177"/>
      <w:r>
        <w:commentReference w:id="177"/>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the system is letting us know that we never installed the necessary modules </w:t>
      </w:r>
      <w:r>
        <w:rPr>
          <w:rFonts w:ascii="Times New Roman" w:eastAsia="Times New Roman" w:hAnsi="Times New Roman" w:cs="Times New Roman"/>
          <w:color w:val="212529"/>
          <w:sz w:val="24"/>
          <w:szCs w:val="24"/>
        </w:rPr>
        <w:t>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B32DEF" w:rsidRDefault="007E0203">
      <w:pPr>
        <w:pStyle w:val="Heading2"/>
        <w:rPr>
          <w:rPrChange w:id="178" w:author="Holli Flanagan" w:date="2025-05-12T14:19:00Z">
            <w:rPr>
              <w:sz w:val="34"/>
              <w:szCs w:val="34"/>
            </w:rPr>
          </w:rPrChange>
        </w:rPr>
        <w:pPrChange w:id="179" w:author="Holli Flanagan" w:date="2025-05-12T14:19:00Z">
          <w:pPr>
            <w:pStyle w:val="Heading2"/>
            <w:keepNext w:val="0"/>
            <w:keepLines w:val="0"/>
          </w:pPr>
        </w:pPrChange>
      </w:pPr>
      <w:bookmarkStart w:id="180" w:name="_84ee95k0olt" w:colFirst="0" w:colLast="0"/>
      <w:bookmarkEnd w:id="180"/>
      <w:r>
        <w:rPr>
          <w:rPrChange w:id="181" w:author="Holli Flanagan" w:date="2025-05-12T14:19:00Z">
            <w:rPr>
              <w:sz w:val="34"/>
              <w:szCs w:val="34"/>
            </w:rPr>
          </w:rPrChange>
        </w:rPr>
        <w:t>Install Modules</w:t>
      </w:r>
    </w:p>
    <w:p w14:paraId="2089DD4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182"/>
      <w:del w:id="183" w:author="Holli Flanagan" w:date="2025-05-09T15:43:00Z">
        <w:r>
          <w:rPr>
            <w:rFonts w:ascii="Times New Roman" w:eastAsia="Times New Roman" w:hAnsi="Times New Roman" w:cs="Times New Roman"/>
            <w:color w:val="212529"/>
            <w:sz w:val="24"/>
            <w:szCs w:val="24"/>
          </w:rPr>
          <w:delText>T</w:delText>
        </w:r>
      </w:del>
      <w:ins w:id="184"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182"/>
      <w:r>
        <w:commentReference w:id="182"/>
      </w:r>
      <w:r>
        <w:rPr>
          <w:rFonts w:ascii="Times New Roman" w:eastAsia="Times New Roman" w:hAnsi="Times New Roman" w:cs="Times New Roman"/>
          <w:color w:val="212529"/>
          <w:sz w:val="24"/>
          <w:szCs w:val="24"/>
        </w:rPr>
        <w:t>that we can run instructions in.</w:t>
      </w:r>
    </w:p>
    <w:p w14:paraId="63FBA3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185"/>
      <w:ins w:id="186"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87"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88"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89" w:author="Holli Flanagan" w:date="2025-05-09T15:42:00Z">
        <w:r>
          <w:rPr>
            <w:rFonts w:ascii="Times New Roman" w:eastAsia="Times New Roman" w:hAnsi="Times New Roman" w:cs="Times New Roman"/>
            <w:color w:val="212529"/>
            <w:sz w:val="24"/>
            <w:szCs w:val="24"/>
          </w:rPr>
          <w:t>”</w:t>
        </w:r>
      </w:ins>
      <w:commentRangeEnd w:id="185"/>
      <w:r>
        <w:commentReference w:id="185"/>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190" w:author="Holli Flanagan" w:date="2025-05-09T15:41:00Z">
        <w:r>
          <w:rPr>
            <w:rFonts w:ascii="Times New Roman" w:eastAsia="Times New Roman" w:hAnsi="Times New Roman" w:cs="Times New Roman"/>
            <w:color w:val="212529"/>
            <w:sz w:val="24"/>
            <w:szCs w:val="24"/>
          </w:rPr>
          <w:t>.</w:t>
        </w:r>
      </w:ins>
      <w:del w:id="191" w:author="Holli Flanagan" w:date="2025-05-09T15:41:00Z">
        <w:r>
          <w:rPr>
            <w:rFonts w:ascii="Times New Roman" w:eastAsia="Times New Roman" w:hAnsi="Times New Roman" w:cs="Times New Roman"/>
            <w:color w:val="212529"/>
            <w:sz w:val="24"/>
            <w:szCs w:val="24"/>
          </w:rPr>
          <w:delText>!</w:delText>
        </w:r>
      </w:del>
    </w:p>
    <w:p w14:paraId="47B7498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192" w:author="Holli Flanagan" w:date="2025-05-09T15:43:00Z">
        <w:r>
          <w:rPr>
            <w:rFonts w:ascii="Times New Roman" w:eastAsia="Times New Roman" w:hAnsi="Times New Roman" w:cs="Times New Roman"/>
            <w:color w:val="212529"/>
            <w:sz w:val="24"/>
            <w:szCs w:val="24"/>
          </w:rPr>
          <w:t>.</w:t>
        </w:r>
      </w:ins>
      <w:del w:id="193" w:author="Holli Flanagan" w:date="2025-05-09T15:43:00Z">
        <w:r>
          <w:rPr>
            <w:rFonts w:ascii="Times New Roman" w:eastAsia="Times New Roman" w:hAnsi="Times New Roman" w:cs="Times New Roman"/>
            <w:color w:val="212529"/>
            <w:sz w:val="24"/>
            <w:szCs w:val="24"/>
          </w:rPr>
          <w:delText>:</w:delText>
        </w:r>
      </w:del>
    </w:p>
    <w:p w14:paraId="422A1404"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77777777" w:rsidR="00B32DEF" w:rsidRDefault="007E0203">
      <w:pPr>
        <w:shd w:val="clear" w:color="auto" w:fill="FFFFFF"/>
        <w:spacing w:after="240"/>
        <w:rPr>
          <w:rFonts w:ascii="Times New Roman" w:eastAsia="Times New Roman" w:hAnsi="Times New Roman" w:cs="Times New Roman"/>
          <w:color w:val="212529"/>
          <w:sz w:val="24"/>
          <w:szCs w:val="24"/>
        </w:rPr>
      </w:pPr>
      <w:del w:id="194" w:author="Holli Flanagan" w:date="2025-04-30T19:11:00Z">
        <w:r>
          <w:rPr>
            <w:rFonts w:ascii="Times New Roman" w:eastAsia="Times New Roman" w:hAnsi="Times New Roman" w:cs="Times New Roman"/>
            <w:color w:val="212529"/>
            <w:sz w:val="24"/>
            <w:szCs w:val="24"/>
          </w:rPr>
          <w:delText xml:space="preserve">A whole bunch of </w:delText>
        </w:r>
      </w:del>
      <w:ins w:id="195"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 xml:space="preserve">messages </w:t>
      </w:r>
      <w:r>
        <w:rPr>
          <w:rFonts w:ascii="Times New Roman" w:eastAsia="Times New Roman" w:hAnsi="Times New Roman" w:cs="Times New Roman"/>
          <w:color w:val="212529"/>
          <w:sz w:val="24"/>
          <w:szCs w:val="24"/>
        </w:rPr>
        <w:t>will appear, some of which may look alarming. Just because you see red text does not mean you have errors, though.</w:t>
      </w:r>
    </w:p>
    <w:p w14:paraId="5FAC34F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96"/>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96"/>
      <w:r>
        <w:commentReference w:id="196"/>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97" w:author="Holli Flanagan" w:date="2025-05-09T15:43:00Z">
        <w:r>
          <w:rPr>
            <w:rFonts w:ascii="Times New Roman" w:eastAsia="Times New Roman" w:hAnsi="Times New Roman" w:cs="Times New Roman"/>
            <w:color w:val="212529"/>
            <w:sz w:val="24"/>
            <w:szCs w:val="24"/>
          </w:rPr>
          <w:t>.</w:t>
        </w:r>
      </w:ins>
      <w:del w:id="198"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Remember</w:t>
      </w:r>
      <w:ins w:id="199" w:author="Holli Flanagan" w:date="2025-05-09T15:43:00Z">
        <w:r>
          <w:rPr>
            <w:rFonts w:ascii="Times New Roman" w:eastAsia="Times New Roman" w:hAnsi="Times New Roman" w:cs="Times New Roman"/>
            <w:color w:val="212529"/>
            <w:sz w:val="24"/>
            <w:szCs w:val="24"/>
          </w:rPr>
          <w:t>:</w:t>
        </w:r>
      </w:ins>
      <w:del w:id="200"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01" w:author="Holli Flanagan" w:date="2025-05-09T15:43:00Z">
        <w:r>
          <w:rPr>
            <w:rFonts w:ascii="Times New Roman" w:eastAsia="Times New Roman" w:hAnsi="Times New Roman" w:cs="Times New Roman"/>
            <w:color w:val="212529"/>
            <w:sz w:val="24"/>
            <w:szCs w:val="24"/>
          </w:rPr>
          <w:delText>d</w:delText>
        </w:r>
      </w:del>
      <w:ins w:id="202"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203" w:author="Holli Flanagan" w:date="2025-05-09T15:22:00Z">
        <w:r>
          <w:rPr>
            <w:rFonts w:ascii="Times New Roman" w:eastAsia="Times New Roman" w:hAnsi="Times New Roman" w:cs="Times New Roman"/>
            <w:color w:val="212529"/>
            <w:sz w:val="24"/>
            <w:szCs w:val="24"/>
          </w:rPr>
          <w:t>TypeScript</w:t>
        </w:r>
      </w:ins>
      <w:del w:id="20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205" w:author="Holli Flanagan" w:date="2025-04-30T19:11:00Z">
        <w:r>
          <w:rPr>
            <w:rFonts w:ascii="Times New Roman" w:eastAsia="Times New Roman" w:hAnsi="Times New Roman" w:cs="Times New Roman"/>
            <w:color w:val="212529"/>
            <w:sz w:val="24"/>
            <w:szCs w:val="24"/>
          </w:rPr>
          <w:t>addition</w:t>
        </w:r>
      </w:ins>
      <w:del w:id="206" w:author="Holli Flanagan" w:date="2025-04-30T19:11:00Z">
        <w:r>
          <w:rPr>
            <w:rFonts w:ascii="Times New Roman" w:eastAsia="Times New Roman" w:hAnsi="Times New Roman" w:cs="Times New Roman"/>
            <w:color w:val="D63384"/>
            <w:sz w:val="21"/>
            <w:szCs w:val="21"/>
            <w:shd w:val="clear" w:color="auto" w:fill="F5F6FA"/>
          </w:rPr>
          <w:delText>a</w:delText>
        </w:r>
      </w:del>
      <w:del w:id="207" w:author="Holli Flanagan" w:date="2025-04-30T19:12:00Z">
        <w:r>
          <w:rPr>
            <w:rFonts w:ascii="Times New Roman" w:eastAsia="Times New Roman" w:hAnsi="Times New Roman" w:cs="Times New Roman"/>
            <w:color w:val="D63384"/>
            <w:sz w:val="21"/>
            <w:szCs w:val="21"/>
            <w:shd w:val="clear" w:color="auto" w:fill="F5F6FA"/>
          </w:rPr>
          <w:delText>ddition</w:delText>
        </w:r>
      </w:del>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B32DEF" w:rsidRDefault="007E0203">
      <w:pPr>
        <w:pStyle w:val="Heading2"/>
        <w:rPr>
          <w:rPrChange w:id="208" w:author="Holli Flanagan" w:date="2025-05-12T14:19:00Z">
            <w:rPr>
              <w:sz w:val="34"/>
              <w:szCs w:val="34"/>
            </w:rPr>
          </w:rPrChange>
        </w:rPr>
        <w:pPrChange w:id="209" w:author="Holli Flanagan" w:date="2025-05-12T14:19:00Z">
          <w:pPr>
            <w:pStyle w:val="Heading2"/>
            <w:keepNext w:val="0"/>
            <w:keepLines w:val="0"/>
          </w:pPr>
        </w:pPrChange>
      </w:pPr>
      <w:bookmarkStart w:id="210" w:name="_3u9wrslg0p02" w:colFirst="0" w:colLast="0"/>
      <w:bookmarkEnd w:id="210"/>
      <w:r>
        <w:rPr>
          <w:rPrChange w:id="211" w:author="Holli Flanagan" w:date="2025-05-12T14:19:00Z">
            <w:rPr>
              <w:sz w:val="34"/>
              <w:szCs w:val="34"/>
            </w:rPr>
          </w:rPrChange>
        </w:rPr>
        <w:t>Running the Tests</w:t>
      </w:r>
    </w:p>
    <w:p w14:paraId="673FD3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212" w:author="Holli Flanagan" w:date="2025-04-30T19:12:00Z">
        <w:r>
          <w:rPr>
            <w:rFonts w:ascii="Times New Roman" w:eastAsia="Times New Roman" w:hAnsi="Times New Roman" w:cs="Times New Roman"/>
            <w:color w:val="212529"/>
            <w:sz w:val="24"/>
            <w:szCs w:val="24"/>
          </w:rPr>
          <w:t>basic.test.ts</w:t>
        </w:r>
      </w:ins>
      <w:del w:id="213" w:author="Holli Flanagan" w:date="2025-04-30T19:12:00Z">
        <w:r>
          <w:rPr>
            <w:rFonts w:ascii="Times New Roman" w:eastAsia="Times New Roman" w:hAnsi="Times New Roman" w:cs="Times New Roman"/>
            <w:color w:val="D63384"/>
            <w:sz w:val="21"/>
            <w:szCs w:val="21"/>
            <w:shd w:val="clear" w:color="auto" w:fill="F5F6FA"/>
          </w:rPr>
          <w:delText>basic.test.ts</w:delText>
        </w:r>
      </w:del>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214" w:author="Holli Flanagan" w:date="2025-05-09T15:44:00Z">
        <w:r>
          <w:rPr>
            <w:rFonts w:ascii="Times New Roman" w:eastAsia="Times New Roman" w:hAnsi="Times New Roman" w:cs="Times New Roman"/>
            <w:color w:val="212529"/>
            <w:sz w:val="24"/>
            <w:szCs w:val="24"/>
          </w:rPr>
          <w:t>.”</w:t>
        </w:r>
      </w:ins>
      <w:del w:id="215" w:author="Holli Flanagan" w:date="2025-05-09T15:4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You have previously seen unit tests written using the Bakery’s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7E0203">
      <w:pPr>
        <w:numPr>
          <w:ilvl w:val="0"/>
          <w:numId w:val="3"/>
        </w:numPr>
        <w:shd w:val="clear" w:color="auto" w:fill="FFFFFF"/>
        <w:spacing w:before="180"/>
        <w:pPrChange w:id="216"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which is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7E0203">
      <w:pPr>
        <w:numPr>
          <w:ilvl w:val="0"/>
          <w:numId w:val="3"/>
        </w:numPr>
        <w:shd w:val="clear" w:color="auto" w:fill="FFFFFF"/>
        <w:pPrChange w:id="217"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7E0203">
      <w:pPr>
        <w:numPr>
          <w:ilvl w:val="0"/>
          <w:numId w:val="3"/>
        </w:numPr>
        <w:shd w:val="clear" w:color="auto" w:fill="FFFFFF"/>
        <w:pPrChange w:id="218"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77777777" w:rsidR="00B32DEF" w:rsidRDefault="007E0203">
      <w:pPr>
        <w:numPr>
          <w:ilvl w:val="0"/>
          <w:numId w:val="3"/>
        </w:numPr>
        <w:shd w:val="clear" w:color="auto" w:fill="FFFFFF"/>
        <w:spacing w:after="300"/>
        <w:pPrChange w:id="219"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r>
        <w:rPr>
          <w:rFonts w:ascii="Times New Roman" w:eastAsia="Times New Roman" w:hAnsi="Times New Roman" w:cs="Times New Roman"/>
          <w:color w:val="D63384"/>
          <w:sz w:val="21"/>
          <w:szCs w:val="21"/>
          <w:shd w:val="clear" w:color="auto" w:fill="F5F6FA"/>
        </w:rPr>
        <w:t>toEqual</w:t>
      </w:r>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220" w:author="Holli Flanagan" w:date="2025-05-09T15:45:00Z">
        <w:r>
          <w:rPr>
            <w:rFonts w:ascii="Times New Roman" w:eastAsia="Times New Roman" w:hAnsi="Times New Roman" w:cs="Times New Roman"/>
            <w:color w:val="212529"/>
            <w:sz w:val="24"/>
            <w:szCs w:val="24"/>
          </w:rPr>
          <w:t>.</w:t>
        </w:r>
      </w:ins>
      <w:del w:id="221" w:author="Holli Flanagan" w:date="2025-05-09T15:45:00Z">
        <w:r>
          <w:rPr>
            <w:rFonts w:ascii="Times New Roman" w:eastAsia="Times New Roman" w:hAnsi="Times New Roman" w:cs="Times New Roman"/>
            <w:color w:val="212529"/>
            <w:sz w:val="24"/>
            <w:szCs w:val="24"/>
          </w:rPr>
          <w:delText>:</w:delText>
        </w:r>
      </w:del>
    </w:p>
    <w:p w14:paraId="520F7494" w14:textId="77777777" w:rsidR="00B32DEF" w:rsidRDefault="007E0203">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two approaches are basically the same, but Jest has a lot of features for organizing the unit tests. Jest </w:t>
      </w:r>
      <w:r>
        <w:rPr>
          <w:rFonts w:ascii="Times New Roman" w:eastAsia="Times New Roman" w:hAnsi="Times New Roman" w:cs="Times New Roman"/>
          <w:color w:val="212529"/>
          <w:sz w:val="24"/>
          <w:szCs w:val="24"/>
        </w:rPr>
        <w:t>also has a lot of other kinds of assertions, which we might see later in this course. For now, all that matters is that we can see there are 7 tests.</w:t>
      </w:r>
    </w:p>
    <w:p w14:paraId="7B601A4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7E0203">
      <w:pPr>
        <w:numPr>
          <w:ilvl w:val="0"/>
          <w:numId w:val="21"/>
        </w:numPr>
        <w:shd w:val="clear" w:color="auto" w:fill="FFFFFF"/>
        <w:spacing w:before="180"/>
        <w:rPr>
          <w:rFonts w:ascii="Times New Roman" w:eastAsia="Times New Roman" w:hAnsi="Times New Roman" w:cs="Times New Roman"/>
        </w:rPr>
        <w:pPrChange w:id="222"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7E0203">
      <w:pPr>
        <w:numPr>
          <w:ilvl w:val="0"/>
          <w:numId w:val="21"/>
        </w:numPr>
        <w:shd w:val="clear" w:color="auto" w:fill="FFFFFF"/>
        <w:rPr>
          <w:rFonts w:ascii="Times New Roman" w:eastAsia="Times New Roman" w:hAnsi="Times New Roman" w:cs="Times New Roman"/>
        </w:rPr>
        <w:pPrChange w:id="223"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t>With four total tests</w:t>
      </w:r>
    </w:p>
    <w:p w14:paraId="349A41DD" w14:textId="77777777" w:rsidR="00B32DEF" w:rsidRDefault="007E0203">
      <w:pPr>
        <w:numPr>
          <w:ilvl w:val="1"/>
          <w:numId w:val="21"/>
        </w:numPr>
        <w:shd w:val="clear" w:color="auto" w:fill="FFFFFF"/>
        <w:rPr>
          <w:rFonts w:ascii="Times New Roman" w:eastAsia="Times New Roman" w:hAnsi="Times New Roman" w:cs="Times New Roman"/>
        </w:rPr>
        <w:pPrChange w:id="224"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7E0203">
      <w:pPr>
        <w:numPr>
          <w:ilvl w:val="1"/>
          <w:numId w:val="21"/>
        </w:numPr>
        <w:shd w:val="clear" w:color="auto" w:fill="FFFFFF"/>
        <w:spacing w:after="360"/>
        <w:rPr>
          <w:rFonts w:ascii="Times New Roman" w:eastAsia="Times New Roman" w:hAnsi="Times New Roman" w:cs="Times New Roman"/>
        </w:rPr>
        <w:pPrChange w:id="225"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One of which passed (“Zeros”)</w:t>
      </w:r>
    </w:p>
    <w:p w14:paraId="781CA76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Scrolling up through the output, you can see more details about exactly which tests failed</w:t>
      </w:r>
      <w:del w:id="226" w:author="Holli Flanagan" w:date="2025-05-09T15:4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B32DEF" w:rsidRDefault="007E0203">
      <w:pPr>
        <w:pStyle w:val="Heading2"/>
        <w:rPr>
          <w:rPrChange w:id="227" w:author="Holli Flanagan" w:date="2025-05-12T14:19:00Z">
            <w:rPr>
              <w:sz w:val="34"/>
              <w:szCs w:val="34"/>
            </w:rPr>
          </w:rPrChange>
        </w:rPr>
        <w:pPrChange w:id="228" w:author="Holli Flanagan" w:date="2025-05-12T14:19:00Z">
          <w:pPr>
            <w:pStyle w:val="Heading2"/>
            <w:keepNext w:val="0"/>
            <w:keepLines w:val="0"/>
          </w:pPr>
        </w:pPrChange>
      </w:pPr>
      <w:bookmarkStart w:id="229" w:name="_4wttsme5b4je" w:colFirst="0" w:colLast="0"/>
      <w:bookmarkEnd w:id="229"/>
      <w:r>
        <w:rPr>
          <w:rPrChange w:id="230" w:author="Holli Flanagan" w:date="2025-05-12T14:19:00Z">
            <w:rPr>
              <w:sz w:val="34"/>
              <w:szCs w:val="34"/>
            </w:rPr>
          </w:rPrChange>
        </w:rPr>
        <w:t>Fix the Code</w:t>
      </w:r>
    </w:p>
    <w:p w14:paraId="4B04B12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where the addition function was defined.</w:t>
      </w:r>
    </w:p>
    <w:p w14:paraId="0E0CA1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231" w:author="Holli Flanagan" w:date="2025-05-09T15:46:00Z">
        <w:r>
          <w:rPr>
            <w:rFonts w:ascii="Times New Roman" w:eastAsia="Times New Roman" w:hAnsi="Times New Roman" w:cs="Times New Roman"/>
            <w:color w:val="212529"/>
            <w:sz w:val="24"/>
            <w:szCs w:val="24"/>
          </w:rPr>
          <w:t xml:space="preserve"> alerting us to.</w:t>
        </w:r>
      </w:ins>
      <w:del w:id="232" w:author="Holli Flanagan" w:date="2025-05-09T15:46:00Z">
        <w:r>
          <w:rPr>
            <w:rFonts w:ascii="Times New Roman" w:eastAsia="Times New Roman" w:hAnsi="Times New Roman" w:cs="Times New Roman"/>
            <w:color w:val="212529"/>
            <w:sz w:val="24"/>
            <w:szCs w:val="24"/>
          </w:rPr>
          <w:delText xml:space="preserve"> about.</w:delText>
        </w:r>
      </w:del>
    </w:p>
    <w:p w14:paraId="4EFA34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feedback from the environment has nothing to do with the correctness of our code. Instead, this is the linter (eslint)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del w:id="233" w:author="Holli Flanagan" w:date="2025-05-09T15:49:00Z">
        <w:r>
          <w:rPr>
            <w:rFonts w:ascii="Times New Roman" w:eastAsia="Times New Roman" w:hAnsi="Times New Roman" w:cs="Times New Roman"/>
            <w:color w:val="212529"/>
            <w:sz w:val="24"/>
            <w:szCs w:val="24"/>
          </w:rPr>
          <w:delText>L</w:delText>
        </w:r>
      </w:del>
      <w:ins w:id="234"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del w:id="235" w:author="Holli Flanagan" w:date="2025-05-09T15:46:00Z">
        <w:r>
          <w:rPr>
            <w:rFonts w:ascii="Times New Roman" w:eastAsia="Times New Roman" w:hAnsi="Times New Roman" w:cs="Times New Roman"/>
            <w:color w:val="212529"/>
            <w:sz w:val="24"/>
            <w:szCs w:val="24"/>
          </w:rPr>
          <w:delText xml:space="preserve">is </w:delText>
        </w:r>
      </w:del>
      <w:ins w:id="236"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 xml:space="preserve">a lot of subjective opinions about how code should be formatted. On a good development team, all the developers will agree on a set of linting </w:t>
      </w:r>
      <w:r>
        <w:rPr>
          <w:rFonts w:ascii="Times New Roman" w:eastAsia="Times New Roman" w:hAnsi="Times New Roman" w:cs="Times New Roman"/>
          <w:color w:val="212529"/>
          <w:sz w:val="24"/>
          <w:szCs w:val="24"/>
        </w:rPr>
        <w:t>rules</w:t>
      </w:r>
      <w:del w:id="237" w:author="Holli Flanagan" w:date="2025-05-09T15:49:00Z">
        <w:r>
          <w:rPr>
            <w:rFonts w:ascii="Times New Roman" w:eastAsia="Times New Roman" w:hAnsi="Times New Roman" w:cs="Times New Roman"/>
            <w:color w:val="212529"/>
            <w:sz w:val="24"/>
            <w:szCs w:val="24"/>
          </w:rPr>
          <w:delText xml:space="preserve"> that they can live with</w:delText>
        </w:r>
      </w:del>
      <w:r>
        <w:rPr>
          <w:rFonts w:ascii="Times New Roman" w:eastAsia="Times New Roman" w:hAnsi="Times New Roman" w:cs="Times New Roman"/>
          <w:color w:val="212529"/>
          <w:sz w:val="24"/>
          <w:szCs w:val="24"/>
        </w:rPr>
        <w:t>.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del w:id="238" w:author="Holli Flanagan" w:date="2025-05-09T15:52:00Z">
        <w:r>
          <w:rPr>
            <w:rFonts w:ascii="Times New Roman" w:eastAsia="Times New Roman" w:hAnsi="Times New Roman" w:cs="Times New Roman"/>
            <w:color w:val="212529"/>
            <w:sz w:val="24"/>
            <w:szCs w:val="24"/>
          </w:rPr>
          <w:delText>F</w:delText>
        </w:r>
      </w:del>
      <w:ins w:id="239"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B32DEF" w:rsidRDefault="007E0203">
      <w:pPr>
        <w:pStyle w:val="Heading2"/>
        <w:rPr>
          <w:rPrChange w:id="240" w:author="Holli Flanagan" w:date="2025-05-12T14:19:00Z">
            <w:rPr>
              <w:sz w:val="34"/>
              <w:szCs w:val="34"/>
            </w:rPr>
          </w:rPrChange>
        </w:rPr>
        <w:pPrChange w:id="241" w:author="Holli Flanagan" w:date="2025-05-12T14:19:00Z">
          <w:pPr>
            <w:pStyle w:val="Heading2"/>
            <w:keepNext w:val="0"/>
            <w:keepLines w:val="0"/>
          </w:pPr>
        </w:pPrChange>
      </w:pPr>
      <w:bookmarkStart w:id="242" w:name="_co07t9zehir7" w:colFirst="0" w:colLast="0"/>
      <w:bookmarkEnd w:id="242"/>
      <w:r>
        <w:rPr>
          <w:rPrChange w:id="243" w:author="Holli Flanagan" w:date="2025-05-12T14:19:00Z">
            <w:rPr>
              <w:sz w:val="34"/>
              <w:szCs w:val="34"/>
            </w:rPr>
          </w:rPrChange>
        </w:rPr>
        <w:t>Run the Tests Again</w:t>
      </w:r>
    </w:p>
    <w:p w14:paraId="2CE471E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244" w:author="Holli Flanagan" w:date="2025-05-09T15:52:00Z">
        <w:r>
          <w:rPr>
            <w:rFonts w:ascii="Times New Roman" w:eastAsia="Times New Roman" w:hAnsi="Times New Roman" w:cs="Times New Roman"/>
            <w:color w:val="212529"/>
            <w:sz w:val="24"/>
            <w:szCs w:val="24"/>
          </w:rPr>
          <w:t>.</w:t>
        </w:r>
      </w:ins>
      <w:del w:id="245" w:author="Holli Flanagan" w:date="2025-05-09T15:52:00Z">
        <w:r>
          <w:rPr>
            <w:rFonts w:ascii="Times New Roman" w:eastAsia="Times New Roman" w:hAnsi="Times New Roman" w:cs="Times New Roman"/>
            <w:color w:val="212529"/>
            <w:sz w:val="24"/>
            <w:szCs w:val="24"/>
          </w:rPr>
          <w:delText>:</w:delText>
        </w:r>
      </w:del>
    </w:p>
    <w:p w14:paraId="52F1E635"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246" w:author="Holli Flanagan" w:date="2025-05-09T15:52:00Z">
        <w:r>
          <w:rPr>
            <w:rFonts w:ascii="Times New Roman" w:eastAsia="Times New Roman" w:hAnsi="Times New Roman" w:cs="Times New Roman"/>
            <w:color w:val="212529"/>
            <w:sz w:val="24"/>
            <w:szCs w:val="24"/>
          </w:rPr>
          <w:t>better</w:t>
        </w:r>
      </w:ins>
      <w:del w:id="247" w:author="Holli Flanagan" w:date="2025-05-09T15:52:00Z">
        <w:r>
          <w:rPr>
            <w:rFonts w:ascii="Times New Roman" w:eastAsia="Times New Roman" w:hAnsi="Times New Roman" w:cs="Times New Roman"/>
            <w:color w:val="212529"/>
            <w:sz w:val="24"/>
            <w:szCs w:val="24"/>
          </w:rPr>
          <w:delText>happier</w:delText>
        </w:r>
      </w:del>
      <w:r>
        <w:rPr>
          <w:rFonts w:ascii="Times New Roman" w:eastAsia="Times New Roman" w:hAnsi="Times New Roman" w:cs="Times New Roman"/>
          <w:color w:val="212529"/>
          <w:sz w:val="24"/>
          <w:szCs w:val="24"/>
        </w:rPr>
        <w:t>.</w:t>
      </w:r>
    </w:p>
    <w:p w14:paraId="5AFCC2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B32DEF" w:rsidRDefault="007E0203">
      <w:pPr>
        <w:pStyle w:val="Heading2"/>
        <w:rPr>
          <w:rPrChange w:id="248" w:author="Holli Flanagan" w:date="2025-05-12T14:19:00Z">
            <w:rPr>
              <w:sz w:val="34"/>
              <w:szCs w:val="34"/>
            </w:rPr>
          </w:rPrChange>
        </w:rPr>
        <w:pPrChange w:id="249" w:author="Holli Flanagan" w:date="2025-05-12T14:19:00Z">
          <w:pPr>
            <w:pStyle w:val="Heading2"/>
            <w:keepNext w:val="0"/>
            <w:keepLines w:val="0"/>
          </w:pPr>
        </w:pPrChange>
      </w:pPr>
      <w:bookmarkStart w:id="250" w:name="_f8ijx2t2d3x9" w:colFirst="0" w:colLast="0"/>
      <w:bookmarkEnd w:id="250"/>
      <w:r>
        <w:rPr>
          <w:rPrChange w:id="251" w:author="Holli Flanagan" w:date="2025-05-12T14:19:00Z">
            <w:rPr>
              <w:sz w:val="34"/>
              <w:szCs w:val="34"/>
            </w:rPr>
          </w:rPrChange>
        </w:rPr>
        <w:lastRenderedPageBreak/>
        <w:t>Stage/Commit/Push to GitHub</w:t>
      </w:r>
    </w:p>
    <w:p w14:paraId="51FA4E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B32DEF" w:rsidRDefault="007E0203">
      <w:pPr>
        <w:numPr>
          <w:ilvl w:val="0"/>
          <w:numId w:val="179"/>
        </w:numPr>
        <w:shd w:val="clear" w:color="auto" w:fill="FFFFFF"/>
        <w:spacing w:before="180"/>
        <w:rPr>
          <w:rFonts w:ascii="Times New Roman" w:eastAsia="Times New Roman" w:hAnsi="Times New Roman" w:cs="Times New Roman"/>
          <w:color w:val="212529"/>
          <w:sz w:val="24"/>
          <w:szCs w:val="24"/>
          <w:rPrChange w:id="252" w:author="Holli Flanagan" w:date="2025-05-09T15:52:00Z">
            <w:rPr>
              <w:rFonts w:ascii="Times New Roman" w:eastAsia="Times New Roman" w:hAnsi="Times New Roman" w:cs="Times New Roman"/>
            </w:rPr>
          </w:rPrChange>
        </w:rPr>
        <w:pPrChange w:id="253"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 Mark </w:t>
      </w:r>
      <w:r>
        <w:rPr>
          <w:rFonts w:ascii="Times New Roman" w:eastAsia="Times New Roman" w:hAnsi="Times New Roman" w:cs="Times New Roman"/>
          <w:color w:val="212529"/>
          <w:sz w:val="24"/>
          <w:szCs w:val="24"/>
        </w:rPr>
        <w:t>locally edited files as being ready to save.</w:t>
      </w:r>
    </w:p>
    <w:p w14:paraId="7E2A8639" w14:textId="77777777" w:rsidR="00B32DEF" w:rsidRPr="00B32DEF" w:rsidRDefault="007E0203">
      <w:pPr>
        <w:numPr>
          <w:ilvl w:val="0"/>
          <w:numId w:val="179"/>
        </w:numPr>
        <w:shd w:val="clear" w:color="auto" w:fill="FFFFFF"/>
        <w:rPr>
          <w:rFonts w:ascii="Times New Roman" w:eastAsia="Times New Roman" w:hAnsi="Times New Roman" w:cs="Times New Roman"/>
          <w:color w:val="212529"/>
          <w:sz w:val="24"/>
          <w:szCs w:val="24"/>
          <w:rPrChange w:id="254" w:author="Holli Flanagan" w:date="2025-05-09T15:52:00Z">
            <w:rPr>
              <w:rFonts w:ascii="Times New Roman" w:eastAsia="Times New Roman" w:hAnsi="Times New Roman" w:cs="Times New Roman"/>
            </w:rPr>
          </w:rPrChange>
        </w:rPr>
        <w:pPrChange w:id="255"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B32DEF" w:rsidRDefault="007E0203">
      <w:pPr>
        <w:numPr>
          <w:ilvl w:val="0"/>
          <w:numId w:val="179"/>
        </w:numPr>
        <w:shd w:val="clear" w:color="auto" w:fill="FFFFFF"/>
        <w:spacing w:after="300"/>
        <w:rPr>
          <w:rFonts w:ascii="Times New Roman" w:eastAsia="Times New Roman" w:hAnsi="Times New Roman" w:cs="Times New Roman"/>
          <w:color w:val="212529"/>
          <w:sz w:val="24"/>
          <w:szCs w:val="24"/>
          <w:rPrChange w:id="256" w:author="Holli Flanagan" w:date="2025-05-09T15:52:00Z">
            <w:rPr>
              <w:rFonts w:ascii="Times New Roman" w:eastAsia="Times New Roman" w:hAnsi="Times New Roman" w:cs="Times New Roman"/>
            </w:rPr>
          </w:rPrChange>
        </w:rPr>
        <w:pPrChange w:id="257"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Push: Move a bunch of local commits to a remote repository.</w:t>
      </w:r>
    </w:p>
    <w:p w14:paraId="12E433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del w:id="258" w:author="Holli Flanagan" w:date="2025-05-09T15:52:00Z">
        <w:r>
          <w:rPr>
            <w:rFonts w:ascii="Times New Roman" w:eastAsia="Times New Roman" w:hAnsi="Times New Roman" w:cs="Times New Roman"/>
            <w:color w:val="212529"/>
            <w:sz w:val="24"/>
            <w:szCs w:val="24"/>
          </w:rPr>
          <w:delText>S</w:delText>
        </w:r>
      </w:del>
      <w:ins w:id="259"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60" w:author="Holli Flanagan" w:date="2025-05-09T15:52:00Z">
        <w:r>
          <w:rPr>
            <w:rFonts w:ascii="Times New Roman" w:eastAsia="Times New Roman" w:hAnsi="Times New Roman" w:cs="Times New Roman"/>
            <w:color w:val="212529"/>
            <w:sz w:val="24"/>
            <w:szCs w:val="24"/>
          </w:rPr>
          <w:delText>C</w:delText>
        </w:r>
      </w:del>
      <w:ins w:id="261"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62" w:author="Holli Flanagan" w:date="2025-05-09T15:53:00Z">
        <w:r>
          <w:rPr>
            <w:rFonts w:ascii="Times New Roman" w:eastAsia="Times New Roman" w:hAnsi="Times New Roman" w:cs="Times New Roman"/>
            <w:color w:val="212529"/>
            <w:sz w:val="24"/>
            <w:szCs w:val="24"/>
          </w:rPr>
          <w:delText>S</w:delText>
        </w:r>
      </w:del>
      <w:ins w:id="263"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64" w:author="Holli Flanagan" w:date="2025-05-09T15:53:00Z">
        <w:r>
          <w:rPr>
            <w:rFonts w:ascii="Times New Roman" w:eastAsia="Times New Roman" w:hAnsi="Times New Roman" w:cs="Times New Roman"/>
            <w:color w:val="212529"/>
            <w:sz w:val="24"/>
            <w:szCs w:val="24"/>
          </w:rPr>
          <w:delText>C</w:delText>
        </w:r>
      </w:del>
      <w:ins w:id="265"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gramStart"/>
      <w:r>
        <w:rPr>
          <w:rFonts w:ascii="Times New Roman" w:eastAsia="Times New Roman" w:hAnsi="Times New Roman" w:cs="Times New Roman"/>
          <w:color w:val="D63384"/>
          <w:sz w:val="21"/>
          <w:szCs w:val="21"/>
          <w:shd w:val="clear" w:color="auto" w:fill="F5F6FA"/>
        </w:rPr>
        <w:t>lock.json</w:t>
      </w:r>
      <w:proofErr w:type="gramEnd"/>
      <w:r>
        <w:rPr>
          <w:rFonts w:ascii="Times New Roman" w:eastAsia="Times New Roman" w:hAnsi="Times New Roman" w:cs="Times New Roman"/>
          <w:color w:val="212529"/>
          <w:sz w:val="24"/>
          <w:szCs w:val="24"/>
        </w:rPr>
        <w:t>.</w:t>
      </w:r>
    </w:p>
    <w:p w14:paraId="5AC343C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gramStart"/>
      <w:r>
        <w:rPr>
          <w:rFonts w:ascii="Times New Roman" w:eastAsia="Times New Roman" w:hAnsi="Times New Roman" w:cs="Times New Roman"/>
          <w:color w:val="D63384"/>
          <w:sz w:val="21"/>
          <w:szCs w:val="21"/>
          <w:shd w:val="clear" w:color="auto" w:fill="F5F6FA"/>
        </w:rPr>
        <w:t>lock.json</w:t>
      </w:r>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gramStart"/>
      <w:r>
        <w:rPr>
          <w:rFonts w:ascii="Times New Roman" w:eastAsia="Times New Roman" w:hAnsi="Times New Roman" w:cs="Times New Roman"/>
          <w:color w:val="212529"/>
          <w:sz w:val="24"/>
          <w:szCs w:val="24"/>
        </w:rPr>
        <w:t>npm</w:t>
      </w:r>
      <w:proofErr w:type="gram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del w:id="266" w:author="Holli Flanagan" w:date="2025-05-09T15:53:00Z">
        <w:r>
          <w:rPr>
            <w:rFonts w:ascii="Times New Roman" w:eastAsia="Times New Roman" w:hAnsi="Times New Roman" w:cs="Times New Roman"/>
            <w:color w:val="212529"/>
            <w:sz w:val="24"/>
            <w:szCs w:val="24"/>
          </w:rPr>
          <w:delText>S</w:delText>
        </w:r>
      </w:del>
      <w:ins w:id="267"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w:t>
      </w:r>
      <w:del w:id="268" w:author="Holli Flanagan" w:date="2025-05-09T15:5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are ready to be committed.</w:t>
      </w:r>
    </w:p>
    <w:p w14:paraId="59E1556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package-lock.json</w:t>
      </w:r>
      <w:r>
        <w:rPr>
          <w:rFonts w:ascii="Times New Roman" w:eastAsia="Times New Roman" w:hAnsi="Times New Roman" w:cs="Times New Roman"/>
          <w:color w:val="212529"/>
          <w:sz w:val="24"/>
          <w:szCs w:val="24"/>
        </w:rPr>
        <w:t xml:space="preserve"> file (“Modules installed”) and then one for just the basic.ts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w:t>
      </w:r>
      <w:proofErr w:type="gramStart"/>
      <w:r>
        <w:rPr>
          <w:rFonts w:ascii="Times New Roman" w:eastAsia="Times New Roman" w:hAnsi="Times New Roman" w:cs="Times New Roman"/>
          <w:color w:val="212529"/>
          <w:sz w:val="24"/>
          <w:szCs w:val="24"/>
        </w:rPr>
        <w:t>edited</w:t>
      </w:r>
      <w:proofErr w:type="gramEnd"/>
      <w:r>
        <w:rPr>
          <w:rFonts w:ascii="Times New Roman" w:eastAsia="Times New Roman" w:hAnsi="Times New Roman" w:cs="Times New Roman"/>
          <w:color w:val="212529"/>
          <w:sz w:val="24"/>
          <w:szCs w:val="24"/>
        </w:rPr>
        <w:t xml:space="preserve">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269"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270"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271"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2"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273"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274"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del w:id="275" w:author="Holli Flanagan" w:date="2025-05-09T15:56:00Z">
        <w:r>
          <w:rPr>
            <w:rFonts w:ascii="Times New Roman" w:eastAsia="Times New Roman" w:hAnsi="Times New Roman" w:cs="Times New Roman"/>
            <w:color w:val="212529"/>
            <w:sz w:val="24"/>
            <w:szCs w:val="24"/>
          </w:rPr>
          <w:delText>“</w:delText>
        </w:r>
      </w:del>
      <w:ins w:id="276"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277" w:author="Holli Flanagan" w:date="2025-05-09T15:56:00Z">
        <w:r>
          <w:rPr>
            <w:rFonts w:ascii="Times New Roman" w:eastAsia="Times New Roman" w:hAnsi="Times New Roman" w:cs="Times New Roman"/>
            <w:color w:val="212529"/>
            <w:sz w:val="24"/>
            <w:szCs w:val="24"/>
          </w:rPr>
          <w:t>.’</w:t>
        </w:r>
      </w:ins>
      <w:del w:id="278"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w:t>
      </w:r>
      <w:del w:id="279"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“OK”</w:t>
      </w:r>
      <w:del w:id="280"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that is exactly what we want to do.</w:t>
      </w:r>
    </w:p>
    <w:p w14:paraId="6B067DE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81" w:author="Holli Flanagan" w:date="2025-05-09T15:56:00Z">
        <w:r>
          <w:rPr>
            <w:rFonts w:ascii="Times New Roman" w:eastAsia="Times New Roman" w:hAnsi="Times New Roman" w:cs="Times New Roman"/>
            <w:color w:val="212529"/>
            <w:sz w:val="24"/>
            <w:szCs w:val="24"/>
          </w:rPr>
          <w:delText>S</w:delText>
        </w:r>
      </w:del>
      <w:ins w:id="282"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83" w:author="Holli Flanagan" w:date="2025-05-09T15:56:00Z">
        <w:r>
          <w:rPr>
            <w:rFonts w:ascii="Times New Roman" w:eastAsia="Times New Roman" w:hAnsi="Times New Roman" w:cs="Times New Roman"/>
            <w:color w:val="212529"/>
            <w:sz w:val="24"/>
            <w:szCs w:val="24"/>
          </w:rPr>
          <w:delText>C</w:delText>
        </w:r>
      </w:del>
      <w:ins w:id="284"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will now be partially greyed out since you have nothing left to </w:t>
      </w:r>
      <w:r>
        <w:rPr>
          <w:rFonts w:ascii="Times New Roman" w:eastAsia="Times New Roman" w:hAnsi="Times New Roman" w:cs="Times New Roman"/>
          <w:color w:val="212529"/>
          <w:sz w:val="24"/>
          <w:szCs w:val="24"/>
        </w:rPr>
        <w:t>commit.</w:t>
      </w:r>
    </w:p>
    <w:p w14:paraId="7F3614FC" w14:textId="77777777" w:rsidR="00B32DEF" w:rsidRDefault="007E0203">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del w:id="285" w:author="Holli Flanagan" w:date="2025-05-09T15:56:00Z">
        <w:r>
          <w:rPr>
            <w:rFonts w:ascii="Times New Roman" w:eastAsia="Times New Roman" w:hAnsi="Times New Roman" w:cs="Times New Roman"/>
            <w:color w:val="212529"/>
            <w:sz w:val="24"/>
            <w:szCs w:val="24"/>
          </w:rPr>
          <w:delText>T</w:delText>
        </w:r>
      </w:del>
      <w:ins w:id="286"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7E0203">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7E0203">
      <w:pPr>
        <w:shd w:val="clear" w:color="auto" w:fill="FFFFFF"/>
        <w:spacing w:before="200" w:after="240"/>
        <w:rPr>
          <w:rFonts w:ascii="Times New Roman" w:eastAsia="Times New Roman" w:hAnsi="Times New Roman" w:cs="Times New Roman"/>
          <w:color w:val="212529"/>
          <w:sz w:val="24"/>
          <w:szCs w:val="24"/>
        </w:rPr>
        <w:pPrChange w:id="287" w:author="Holli Flanagan" w:date="2025-05-09T15:57:00Z">
          <w:pPr>
            <w:shd w:val="clear" w:color="auto" w:fill="FFFFFF"/>
            <w:spacing w:after="240"/>
          </w:pPr>
        </w:pPrChange>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B32DEF" w:rsidRDefault="007E0203">
      <w:pPr>
        <w:pStyle w:val="Heading2"/>
        <w:rPr>
          <w:rPrChange w:id="288" w:author="Holli Flanagan" w:date="2025-05-12T14:20:00Z">
            <w:rPr>
              <w:sz w:val="34"/>
              <w:szCs w:val="34"/>
            </w:rPr>
          </w:rPrChange>
        </w:rPr>
        <w:pPrChange w:id="289" w:author="Holli Flanagan" w:date="2025-05-12T14:20:00Z">
          <w:pPr>
            <w:pStyle w:val="Heading2"/>
            <w:keepNext w:val="0"/>
            <w:keepLines w:val="0"/>
          </w:pPr>
        </w:pPrChange>
      </w:pPr>
      <w:bookmarkStart w:id="290" w:name="_yhn92qqwpltw" w:colFirst="0" w:colLast="0"/>
      <w:bookmarkEnd w:id="290"/>
      <w:r>
        <w:rPr>
          <w:rPrChange w:id="291" w:author="Holli Flanagan" w:date="2025-05-12T14:20:00Z">
            <w:rPr>
              <w:sz w:val="34"/>
              <w:szCs w:val="34"/>
            </w:rPr>
          </w:rPrChange>
        </w:rPr>
        <w:lastRenderedPageBreak/>
        <w:t>Submitting on GradeScope</w:t>
      </w:r>
    </w:p>
    <w:p w14:paraId="314AB04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bottom of the assignment page on Canvas, you will see a box with GradeScope embedded inside (just like BlockPy!). GradeScope is a platform for running student code through instructor unit tests, which will give you automatic feedback and score you.</w:t>
      </w:r>
    </w:p>
    <w:p w14:paraId="195AA39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this assignment, GradeScope will run the same tests that we gave you. But in future assignments, we may have hidden tests. This helps make sure that you are fulfilling all the parts of the assignment</w:t>
      </w:r>
      <w:del w:id="292" w:author="Holli Flanagan" w:date="2025-05-09T15:5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not just coding directly against the tests we gave you. Make sure you follow all the instructions!</w:t>
      </w:r>
    </w:p>
    <w:p w14:paraId="45437A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293"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294"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Gradescope</w:t>
      </w:r>
      <w:r>
        <w:rPr>
          <w:rFonts w:ascii="Times New Roman" w:eastAsia="Times New Roman" w:hAnsi="Times New Roman" w:cs="Times New Roman"/>
          <w:color w:val="212529"/>
          <w:sz w:val="24"/>
          <w:szCs w:val="24"/>
        </w:rPr>
        <w:t xml:space="preserve"> to access your </w:t>
      </w:r>
      <w:commentRangeStart w:id="295"/>
      <w:r>
        <w:rPr>
          <w:rFonts w:ascii="Times New Roman" w:eastAsia="Times New Roman" w:hAnsi="Times New Roman" w:cs="Times New Roman"/>
          <w:color w:val="212529"/>
          <w:sz w:val="24"/>
          <w:szCs w:val="24"/>
        </w:rPr>
        <w:t xml:space="preserve">git </w:t>
      </w:r>
      <w:commentRangeEnd w:id="295"/>
      <w:r>
        <w:commentReference w:id="295"/>
      </w:r>
      <w:r>
        <w:rPr>
          <w:rFonts w:ascii="Times New Roman" w:eastAsia="Times New Roman" w:hAnsi="Times New Roman" w:cs="Times New Roman"/>
          <w:color w:val="212529"/>
          <w:sz w:val="24"/>
          <w:szCs w:val="24"/>
        </w:rPr>
        <w:t>repository.</w:t>
      </w:r>
    </w:p>
    <w:p w14:paraId="735506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Gradescope,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296"/>
      <w:r>
        <w:rPr>
          <w:rFonts w:ascii="Times New Roman" w:eastAsia="Times New Roman" w:hAnsi="Times New Roman" w:cs="Times New Roman"/>
          <w:color w:val="212529"/>
          <w:sz w:val="24"/>
          <w:szCs w:val="24"/>
        </w:rPr>
        <w:t>(</w:t>
      </w:r>
      <w:del w:id="297"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D63384"/>
          <w:sz w:val="21"/>
          <w:szCs w:val="21"/>
          <w:shd w:val="clear" w:color="auto" w:fill="F5F6FA"/>
        </w:rPr>
        <w:t>Homework 0- Setup Check</w:t>
      </w:r>
      <w:del w:id="298"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212529"/>
          <w:sz w:val="24"/>
          <w:szCs w:val="24"/>
        </w:rPr>
        <w:t>)</w:t>
      </w:r>
      <w:commentRangeEnd w:id="296"/>
      <w:r>
        <w:commentReference w:id="296"/>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autograder will give you, so do not assume that your grade will remain as it is. However, if the autograder reports any issues, you should </w:t>
      </w:r>
      <w:del w:id="299" w:author="Holli Flanagan" w:date="2025-05-09T15:58:00Z">
        <w:r>
          <w:rPr>
            <w:rFonts w:ascii="Times New Roman" w:eastAsia="Times New Roman" w:hAnsi="Times New Roman" w:cs="Times New Roman"/>
            <w:color w:val="212529"/>
            <w:sz w:val="24"/>
            <w:szCs w:val="24"/>
          </w:rPr>
          <w:delText>definitely h</w:delText>
        </w:r>
      </w:del>
      <w:del w:id="300" w:author="Holli Flanagan" w:date="2025-05-09T15:59:00Z">
        <w:r>
          <w:rPr>
            <w:rFonts w:ascii="Times New Roman" w:eastAsia="Times New Roman" w:hAnsi="Times New Roman" w:cs="Times New Roman"/>
            <w:color w:val="212529"/>
            <w:sz w:val="24"/>
            <w:szCs w:val="24"/>
          </w:rPr>
          <w:delText>andle</w:delText>
        </w:r>
      </w:del>
      <w:r>
        <w:rPr>
          <w:rFonts w:ascii="Times New Roman" w:eastAsia="Times New Roman" w:hAnsi="Times New Roman" w:cs="Times New Roman"/>
          <w:color w:val="212529"/>
          <w:sz w:val="24"/>
          <w:szCs w:val="24"/>
        </w:rPr>
        <w:t xml:space="preserve"> </w:t>
      </w:r>
      <w:ins w:id="301"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B32DEF" w:rsidRDefault="007E0203">
      <w:pPr>
        <w:pStyle w:val="Heading2"/>
        <w:rPr>
          <w:rPrChange w:id="302" w:author="Holli Flanagan" w:date="2025-05-12T14:20:00Z">
            <w:rPr>
              <w:sz w:val="34"/>
              <w:szCs w:val="34"/>
            </w:rPr>
          </w:rPrChange>
        </w:rPr>
        <w:pPrChange w:id="303" w:author="Holli Flanagan" w:date="2025-05-12T14:20:00Z">
          <w:pPr>
            <w:pStyle w:val="Heading2"/>
            <w:keepNext w:val="0"/>
            <w:keepLines w:val="0"/>
          </w:pPr>
        </w:pPrChange>
      </w:pPr>
      <w:bookmarkStart w:id="304" w:name="_cubwk59ynewq" w:colFirst="0" w:colLast="0"/>
      <w:bookmarkEnd w:id="304"/>
      <w:r>
        <w:rPr>
          <w:rPrChange w:id="305" w:author="Holli Flanagan" w:date="2025-05-12T14:20:00Z">
            <w:rPr>
              <w:sz w:val="34"/>
              <w:szCs w:val="34"/>
            </w:rPr>
          </w:rPrChange>
        </w:rPr>
        <w:t>Summary</w:t>
      </w:r>
    </w:p>
    <w:p w14:paraId="4458F8E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B32DEF" w:rsidRDefault="007E0203">
      <w:pPr>
        <w:numPr>
          <w:ilvl w:val="0"/>
          <w:numId w:val="201"/>
        </w:numPr>
        <w:shd w:val="clear" w:color="auto" w:fill="FFFFFF"/>
        <w:spacing w:before="180"/>
        <w:rPr>
          <w:rFonts w:ascii="Times New Roman" w:eastAsia="Times New Roman" w:hAnsi="Times New Roman" w:cs="Times New Roman"/>
          <w:color w:val="212529"/>
          <w:sz w:val="24"/>
          <w:szCs w:val="24"/>
          <w:rPrChange w:id="306" w:author="Holli Flanagan" w:date="2025-04-30T19:23:00Z">
            <w:rPr>
              <w:rFonts w:ascii="Times New Roman" w:eastAsia="Times New Roman" w:hAnsi="Times New Roman" w:cs="Times New Roman"/>
            </w:rPr>
          </w:rPrChange>
        </w:rPr>
        <w:pPrChange w:id="30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08" w:author="Holli Flanagan" w:date="2025-04-30T19:23:00Z">
            <w:rPr>
              <w:rFonts w:ascii="Times New Roman" w:eastAsia="Times New Roman" w:hAnsi="Times New Roman" w:cs="Times New Roman"/>
            </w:rPr>
          </w:rPrChange>
        </w:rPr>
        <w:pPrChange w:id="30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Cloned the </w:t>
      </w:r>
      <w:r>
        <w:rPr>
          <w:rFonts w:ascii="Times New Roman" w:eastAsia="Times New Roman" w:hAnsi="Times New Roman" w:cs="Times New Roman"/>
          <w:color w:val="212529"/>
          <w:sz w:val="24"/>
          <w:szCs w:val="24"/>
        </w:rPr>
        <w:t>repository onto your computer</w:t>
      </w:r>
    </w:p>
    <w:p w14:paraId="34E5EB4E"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10" w:author="Holli Flanagan" w:date="2025-04-30T19:23:00Z">
            <w:rPr>
              <w:rFonts w:ascii="Times New Roman" w:eastAsia="Times New Roman" w:hAnsi="Times New Roman" w:cs="Times New Roman"/>
            </w:rPr>
          </w:rPrChange>
        </w:rPr>
        <w:pPrChange w:id="31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Installed the project’s modules using npm install</w:t>
      </w:r>
    </w:p>
    <w:p w14:paraId="7380E25B"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12" w:author="Holli Flanagan" w:date="2025-04-30T19:23:00Z">
            <w:rPr>
              <w:rFonts w:ascii="Times New Roman" w:eastAsia="Times New Roman" w:hAnsi="Times New Roman" w:cs="Times New Roman"/>
            </w:rPr>
          </w:rPrChange>
        </w:rPr>
        <w:pPrChange w:id="31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Ran the project’s tests using npm run test</w:t>
      </w:r>
    </w:p>
    <w:p w14:paraId="3278A0CA"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14" w:author="Holli Flanagan" w:date="2025-04-30T19:23:00Z">
            <w:rPr>
              <w:rFonts w:ascii="Times New Roman" w:eastAsia="Times New Roman" w:hAnsi="Times New Roman" w:cs="Times New Roman"/>
            </w:rPr>
          </w:rPrChange>
        </w:rPr>
        <w:pPrChange w:id="315"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Edited the </w:t>
      </w:r>
      <w:ins w:id="316" w:author="Holli Flanagan" w:date="2025-05-09T15:22:00Z">
        <w:r>
          <w:rPr>
            <w:rFonts w:ascii="Times New Roman" w:eastAsia="Times New Roman" w:hAnsi="Times New Roman" w:cs="Times New Roman"/>
            <w:color w:val="212529"/>
            <w:sz w:val="24"/>
            <w:szCs w:val="24"/>
          </w:rPr>
          <w:t>TypeScript</w:t>
        </w:r>
      </w:ins>
      <w:del w:id="31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source code files for the project in the src/ directory</w:t>
      </w:r>
    </w:p>
    <w:p w14:paraId="58BD363B"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18" w:author="Holli Flanagan" w:date="2025-04-30T19:23:00Z">
            <w:rPr>
              <w:rFonts w:ascii="Times New Roman" w:eastAsia="Times New Roman" w:hAnsi="Times New Roman" w:cs="Times New Roman"/>
            </w:rPr>
          </w:rPrChange>
        </w:rPr>
        <w:pPrChange w:id="319" w:author="Holli Flanagan" w:date="2025-04-30T19:23:00Z">
          <w:pPr>
            <w:numPr>
              <w:numId w:val="273"/>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20" w:author="Holli Flanagan" w:date="2025-04-30T19:23:00Z">
            <w:rPr>
              <w:rFonts w:ascii="Times New Roman" w:eastAsia="Times New Roman" w:hAnsi="Times New Roman" w:cs="Times New Roman"/>
            </w:rPr>
          </w:rPrChange>
        </w:rPr>
        <w:pPrChange w:id="32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Staged, </w:t>
      </w:r>
      <w:ins w:id="322" w:author="Holli Flanagan" w:date="2025-04-30T19:24:00Z">
        <w:r>
          <w:rPr>
            <w:rFonts w:ascii="Times New Roman" w:eastAsia="Times New Roman" w:hAnsi="Times New Roman" w:cs="Times New Roman"/>
            <w:color w:val="212529"/>
            <w:sz w:val="24"/>
            <w:szCs w:val="24"/>
          </w:rPr>
          <w:t>committed</w:t>
        </w:r>
      </w:ins>
      <w:del w:id="323" w:author="Holli Flanagan" w:date="2025-04-30T19:24:00Z">
        <w:r>
          <w:rPr>
            <w:rFonts w:ascii="Times New Roman" w:eastAsia="Times New Roman" w:hAnsi="Times New Roman" w:cs="Times New Roman"/>
            <w:color w:val="212529"/>
            <w:sz w:val="24"/>
            <w:szCs w:val="24"/>
          </w:rPr>
          <w:delText>Commited</w:delText>
        </w:r>
      </w:del>
      <w:r>
        <w:rPr>
          <w:rFonts w:ascii="Times New Roman" w:eastAsia="Times New Roman" w:hAnsi="Times New Roman" w:cs="Times New Roman"/>
          <w:color w:val="212529"/>
          <w:sz w:val="24"/>
          <w:szCs w:val="24"/>
        </w:rPr>
        <w:t xml:space="preserve">, and </w:t>
      </w:r>
      <w:del w:id="324" w:author="Holli Flanagan" w:date="2025-05-09T15:59:00Z">
        <w:r>
          <w:rPr>
            <w:rFonts w:ascii="Times New Roman" w:eastAsia="Times New Roman" w:hAnsi="Times New Roman" w:cs="Times New Roman"/>
            <w:color w:val="212529"/>
            <w:sz w:val="24"/>
            <w:szCs w:val="24"/>
          </w:rPr>
          <w:delText>P</w:delText>
        </w:r>
      </w:del>
      <w:ins w:id="325"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B32DEF" w:rsidRDefault="007E0203">
      <w:pPr>
        <w:numPr>
          <w:ilvl w:val="0"/>
          <w:numId w:val="201"/>
        </w:numPr>
        <w:shd w:val="clear" w:color="auto" w:fill="FFFFFF"/>
        <w:rPr>
          <w:rFonts w:ascii="Times New Roman" w:eastAsia="Times New Roman" w:hAnsi="Times New Roman" w:cs="Times New Roman"/>
          <w:color w:val="212529"/>
          <w:sz w:val="24"/>
          <w:szCs w:val="24"/>
          <w:rPrChange w:id="326" w:author="Holli Flanagan" w:date="2025-04-30T19:23:00Z">
            <w:rPr>
              <w:rFonts w:ascii="Times New Roman" w:eastAsia="Times New Roman" w:hAnsi="Times New Roman" w:cs="Times New Roman"/>
            </w:rPr>
          </w:rPrChange>
        </w:rPr>
        <w:pPrChange w:id="32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Submitted the repository below to GradeScope</w:t>
      </w:r>
    </w:p>
    <w:p w14:paraId="27796775" w14:textId="77777777" w:rsidR="00B32DEF" w:rsidRPr="00B32DEF" w:rsidRDefault="007E0203">
      <w:pPr>
        <w:numPr>
          <w:ilvl w:val="0"/>
          <w:numId w:val="201"/>
        </w:numPr>
        <w:shd w:val="clear" w:color="auto" w:fill="FFFFFF"/>
        <w:spacing w:after="300"/>
        <w:rPr>
          <w:rFonts w:ascii="Times New Roman" w:eastAsia="Times New Roman" w:hAnsi="Times New Roman" w:cs="Times New Roman"/>
          <w:color w:val="212529"/>
          <w:sz w:val="24"/>
          <w:szCs w:val="24"/>
          <w:rPrChange w:id="328" w:author="Holli Flanagan" w:date="2025-04-30T19:23:00Z">
            <w:rPr>
              <w:rFonts w:ascii="Times New Roman" w:eastAsia="Times New Roman" w:hAnsi="Times New Roman" w:cs="Times New Roman"/>
            </w:rPr>
          </w:rPrChange>
        </w:rPr>
        <w:pPrChange w:id="32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Confirmed that we passed all the autograder tests</w:t>
      </w:r>
    </w:p>
    <w:p w14:paraId="7782C6D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B32DEF" w:rsidRDefault="007E0203">
      <w:pPr>
        <w:pStyle w:val="Heading3"/>
        <w:keepNext w:val="0"/>
        <w:keepLines w:val="0"/>
        <w:rPr>
          <w:rPrChange w:id="330" w:author="Holli Flanagan" w:date="2025-05-12T14:20:00Z">
            <w:rPr>
              <w:sz w:val="46"/>
              <w:szCs w:val="46"/>
            </w:rPr>
          </w:rPrChange>
        </w:rPr>
        <w:pPrChange w:id="331" w:author="Holli Flanagan" w:date="2025-05-12T14:20:00Z">
          <w:pPr>
            <w:pStyle w:val="Heading1"/>
            <w:keepNext w:val="0"/>
            <w:keepLines w:val="0"/>
            <w:spacing w:before="700"/>
          </w:pPr>
        </w:pPrChange>
      </w:pPr>
      <w:bookmarkStart w:id="332" w:name="_suvjbmvtduk8" w:colFirst="0" w:colLast="0"/>
      <w:bookmarkEnd w:id="332"/>
      <w:r>
        <w:rPr>
          <w:rPrChange w:id="333" w:author="Holli Flanagan" w:date="2025-05-12T14:20:00Z">
            <w:rPr>
              <w:sz w:val="46"/>
              <w:szCs w:val="46"/>
            </w:rPr>
          </w:rPrChange>
        </w:rPr>
        <w:t>Next Step</w:t>
      </w:r>
    </w:p>
    <w:p w14:paraId="2FDBC28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w:t>
      </w:r>
      <w:r>
        <w:rPr>
          <w:rFonts w:ascii="Times New Roman" w:eastAsia="Times New Roman" w:hAnsi="Times New Roman" w:cs="Times New Roman"/>
          <w:color w:val="212529"/>
          <w:sz w:val="24"/>
          <w:szCs w:val="24"/>
        </w:rPr>
        <w:t>has been a couple of months since you completed your CS1 course, so let’s review some concepts from last semester.</w:t>
      </w:r>
    </w:p>
    <w:p w14:paraId="1CC39CA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334" w:author="Holli Flanagan" w:date="2025-05-09T15:22:00Z">
        <w:r>
          <w:rPr>
            <w:rFonts w:ascii="Times New Roman" w:eastAsia="Times New Roman" w:hAnsi="Times New Roman" w:cs="Times New Roman"/>
            <w:color w:val="212529"/>
            <w:sz w:val="24"/>
            <w:szCs w:val="24"/>
          </w:rPr>
          <w:t>TypeScript</w:t>
        </w:r>
      </w:ins>
      <w:del w:id="33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(and many other languages) are different</w:t>
      </w:r>
      <w:ins w:id="336"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w:t>
      </w:r>
      <w:del w:id="337" w:author="Holli Flanagan" w:date="2025-05-09T16:0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largely operate in the same way between languages.</w:t>
      </w:r>
    </w:p>
    <w:p w14:paraId="50E2ACB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338" w:author="Holli Flanagan" w:date="2025-05-09T15:22:00Z">
        <w:r>
          <w:rPr>
            <w:rFonts w:ascii="Times New Roman" w:eastAsia="Times New Roman" w:hAnsi="Times New Roman" w:cs="Times New Roman"/>
            <w:color w:val="212529"/>
            <w:sz w:val="24"/>
            <w:szCs w:val="24"/>
          </w:rPr>
          <w:t>TypeScript</w:t>
        </w:r>
      </w:ins>
      <w:del w:id="33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del w:id="340" w:author="Holli Flanagan" w:date="2025-05-09T16:00:00Z">
        <w:r>
          <w:rPr>
            <w:rFonts w:ascii="Times New Roman" w:eastAsia="Times New Roman" w:hAnsi="Times New Roman" w:cs="Times New Roman"/>
            <w:color w:val="212529"/>
            <w:sz w:val="24"/>
            <w:szCs w:val="24"/>
          </w:rPr>
          <w:delText>C</w:delText>
        </w:r>
      </w:del>
      <w:ins w:id="341"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342" w:author="Holli Flanagan" w:date="2025-05-09T16:00:00Z">
        <w:r>
          <w:rPr>
            <w:rFonts w:ascii="Times New Roman" w:eastAsia="Times New Roman" w:hAnsi="Times New Roman" w:cs="Times New Roman"/>
            <w:color w:val="212529"/>
            <w:sz w:val="24"/>
            <w:szCs w:val="24"/>
          </w:rPr>
          <w:delText>S</w:delText>
        </w:r>
      </w:del>
      <w:ins w:id="343"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B3561B4"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del w:id="344" w:author="Oestreich, Julia" w:date="2025-05-15T16:36:00Z" w16du:dateUtc="2025-05-15T20:36:00Z">
        <w:r w:rsidDel="00A76714">
          <w:rPr>
            <w:rFonts w:ascii="Times New Roman" w:eastAsia="Times New Roman" w:hAnsi="Times New Roman" w:cs="Times New Roman"/>
            <w:color w:val="212529"/>
            <w:sz w:val="24"/>
            <w:szCs w:val="24"/>
          </w:rPr>
          <w:delText xml:space="preserve">variables: </w:delText>
        </w:r>
      </w:del>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345"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7E0203">
      <w:pPr>
        <w:pStyle w:val="Heading1"/>
        <w:rPr>
          <w:rPrChange w:id="346" w:author="Holli Flanagan" w:date="2025-05-12T14:20:00Z">
            <w:rPr>
              <w:color w:val="0D6EFD"/>
              <w:highlight w:val="white"/>
              <w:u w:val="single"/>
            </w:rPr>
          </w:rPrChange>
        </w:rPr>
        <w:pPrChange w:id="347" w:author="Holli Flanagan" w:date="2025-05-12T14:20:00Z">
          <w:pPr>
            <w:pStyle w:val="Heading1"/>
            <w:keepNext w:val="0"/>
            <w:keepLines w:val="0"/>
          </w:pPr>
        </w:pPrChange>
      </w:pPr>
      <w:bookmarkStart w:id="348" w:name="_bu1lnfxbtcat" w:colFirst="0" w:colLast="0"/>
      <w:bookmarkEnd w:id="348"/>
      <w:r>
        <w:rPr>
          <w:rPrChange w:id="349" w:author="Holli Flanagan" w:date="2025-05-12T14:20:00Z">
            <w:rPr>
              <w:sz w:val="46"/>
              <w:szCs w:val="46"/>
            </w:rPr>
          </w:rPrChange>
        </w:rPr>
        <w:lastRenderedPageBreak/>
        <w:t>Variables</w:t>
      </w:r>
    </w:p>
    <w:p w14:paraId="7C11136A" w14:textId="77777777" w:rsidR="00B32DEF" w:rsidRPr="00B32DEF" w:rsidRDefault="007E0203">
      <w:pPr>
        <w:pStyle w:val="Heading2"/>
        <w:rPr>
          <w:rPrChange w:id="350" w:author="Holli Flanagan" w:date="2025-05-12T14:21:00Z">
            <w:rPr>
              <w:sz w:val="34"/>
              <w:szCs w:val="34"/>
            </w:rPr>
          </w:rPrChange>
        </w:rPr>
        <w:pPrChange w:id="351" w:author="Holli Flanagan" w:date="2025-05-12T14:21:00Z">
          <w:pPr>
            <w:pStyle w:val="Heading2"/>
            <w:keepNext w:val="0"/>
            <w:keepLines w:val="0"/>
          </w:pPr>
        </w:pPrChange>
      </w:pPr>
      <w:bookmarkStart w:id="352" w:name="_yqyditbv0y9r" w:colFirst="0" w:colLast="0"/>
      <w:bookmarkEnd w:id="352"/>
      <w:r>
        <w:rPr>
          <w:rPrChange w:id="353" w:author="Holli Flanagan" w:date="2025-05-12T14:21:00Z">
            <w:rPr>
              <w:sz w:val="34"/>
              <w:szCs w:val="34"/>
            </w:rPr>
          </w:rPrChange>
        </w:rPr>
        <w:t>Key Idea</w:t>
      </w:r>
    </w:p>
    <w:p w14:paraId="3622C85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7E0203">
      <w:pPr>
        <w:pStyle w:val="Heading2"/>
        <w:rPr>
          <w:rPrChange w:id="354" w:author="Holli Flanagan" w:date="2025-05-12T14:21:00Z">
            <w:rPr>
              <w:sz w:val="34"/>
              <w:szCs w:val="34"/>
            </w:rPr>
          </w:rPrChange>
        </w:rPr>
        <w:pPrChange w:id="355" w:author="Holli Flanagan" w:date="2025-05-12T14:21:00Z">
          <w:pPr>
            <w:pStyle w:val="Heading2"/>
            <w:keepNext w:val="0"/>
            <w:keepLines w:val="0"/>
          </w:pPr>
        </w:pPrChange>
      </w:pPr>
      <w:bookmarkStart w:id="356" w:name="_demjb3s5zo4k" w:colFirst="0" w:colLast="0"/>
      <w:bookmarkEnd w:id="356"/>
      <w:r>
        <w:rPr>
          <w:rPrChange w:id="357" w:author="Holli Flanagan" w:date="2025-05-12T14:21:00Z">
            <w:rPr>
              <w:sz w:val="34"/>
              <w:szCs w:val="34"/>
            </w:rPr>
          </w:rPrChange>
        </w:rPr>
        <w:t>Motivation</w:t>
      </w:r>
    </w:p>
    <w:p w14:paraId="51E9B89C"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8" w:name="_7eobcern39k6" w:colFirst="0" w:colLast="0"/>
      <w:bookmarkEnd w:id="358"/>
      <w:r>
        <w:rPr>
          <w:rFonts w:ascii="Times New Roman" w:eastAsia="Times New Roman" w:hAnsi="Times New Roman" w:cs="Times New Roman"/>
          <w:color w:val="27262B"/>
          <w:sz w:val="26"/>
          <w:szCs w:val="26"/>
        </w:rPr>
        <w:t>Simple Math Example</w:t>
      </w:r>
    </w:p>
    <w:p w14:paraId="0E5C22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9" w:name="_jyyk5p9ayp09" w:colFirst="0" w:colLast="0"/>
      <w:bookmarkEnd w:id="359"/>
      <w:r>
        <w:rPr>
          <w:rFonts w:ascii="Times New Roman" w:eastAsia="Times New Roman" w:hAnsi="Times New Roman" w:cs="Times New Roman"/>
          <w:color w:val="27262B"/>
          <w:sz w:val="26"/>
          <w:szCs w:val="26"/>
        </w:rPr>
        <w:t>Another Math Example</w:t>
      </w:r>
    </w:p>
    <w:p w14:paraId="5465B7FC" w14:textId="77777777" w:rsidR="00B32DEF" w:rsidRDefault="007E0203">
      <w:pPr>
        <w:shd w:val="clear" w:color="auto" w:fill="FFFFFF"/>
        <w:spacing w:after="240"/>
        <w:rPr>
          <w:rFonts w:ascii="Times New Roman" w:eastAsia="Times New Roman" w:hAnsi="Times New Roman" w:cs="Times New Roman"/>
          <w:color w:val="27262B"/>
          <w:sz w:val="26"/>
          <w:szCs w:val="26"/>
        </w:rPr>
      </w:pPr>
      <w:commentRangeStart w:id="360"/>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360"/>
      <w:r>
        <w:commentReference w:id="360"/>
      </w:r>
    </w:p>
    <w:p w14:paraId="5D502A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7E0203">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7E0203">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361" w:author="Holli Flanagan" w:date="2025-05-12T15:14:00Z">
        <w:r>
          <w:rPr>
            <w:rFonts w:ascii="Times New Roman" w:eastAsia="Times New Roman" w:hAnsi="Times New Roman" w:cs="Times New Roman"/>
            <w:color w:val="212529"/>
            <w:sz w:val="24"/>
            <w:szCs w:val="24"/>
          </w:rPr>
          <w:t>computer science</w:t>
        </w:r>
      </w:ins>
      <w:del w:id="362"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7E0203">
      <w:pPr>
        <w:pStyle w:val="Heading2"/>
        <w:rPr>
          <w:rPrChange w:id="363" w:author="Holli Flanagan" w:date="2025-05-12T14:21:00Z">
            <w:rPr>
              <w:sz w:val="34"/>
              <w:szCs w:val="34"/>
            </w:rPr>
          </w:rPrChange>
        </w:rPr>
        <w:pPrChange w:id="364" w:author="Holli Flanagan" w:date="2025-05-12T14:21:00Z">
          <w:pPr>
            <w:pStyle w:val="Heading2"/>
            <w:keepNext w:val="0"/>
            <w:keepLines w:val="0"/>
          </w:pPr>
        </w:pPrChange>
      </w:pPr>
      <w:bookmarkStart w:id="365" w:name="_qakka3qw6q5n" w:colFirst="0" w:colLast="0"/>
      <w:bookmarkEnd w:id="365"/>
      <w:r>
        <w:rPr>
          <w:rPrChange w:id="366" w:author="Holli Flanagan" w:date="2025-05-12T14:21:00Z">
            <w:rPr>
              <w:sz w:val="34"/>
              <w:szCs w:val="34"/>
            </w:rPr>
          </w:rPrChange>
        </w:rPr>
        <w:t>Variables Have Types</w:t>
      </w:r>
    </w:p>
    <w:p w14:paraId="7A0F29A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sure that our code makes sense, we attach a type to our variables so that we will get an error if we try to assign a value to the variable that is not </w:t>
      </w:r>
      <w:r>
        <w:rPr>
          <w:rFonts w:ascii="Times New Roman" w:eastAsia="Times New Roman" w:hAnsi="Times New Roman" w:cs="Times New Roman"/>
          <w:color w:val="212529"/>
          <w:sz w:val="24"/>
          <w:szCs w:val="24"/>
        </w:rPr>
        <w:t>appropriate.</w:t>
      </w:r>
    </w:p>
    <w:p w14:paraId="7941366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7E0203">
      <w:pPr>
        <w:pStyle w:val="Heading2"/>
        <w:rPr>
          <w:rPrChange w:id="367" w:author="Holli Flanagan" w:date="2025-05-12T14:21:00Z">
            <w:rPr>
              <w:sz w:val="34"/>
              <w:szCs w:val="34"/>
            </w:rPr>
          </w:rPrChange>
        </w:rPr>
        <w:pPrChange w:id="368" w:author="Holli Flanagan" w:date="2025-05-12T14:21:00Z">
          <w:pPr>
            <w:pStyle w:val="Heading2"/>
            <w:keepNext w:val="0"/>
            <w:keepLines w:val="0"/>
          </w:pPr>
        </w:pPrChange>
      </w:pPr>
      <w:bookmarkStart w:id="369" w:name="_a0dwhwxsvbfb" w:colFirst="0" w:colLast="0"/>
      <w:bookmarkEnd w:id="369"/>
      <w:r>
        <w:rPr>
          <w:rPrChange w:id="370" w:author="Holli Flanagan" w:date="2025-05-12T14:21:00Z">
            <w:rPr>
              <w:sz w:val="34"/>
              <w:szCs w:val="34"/>
            </w:rPr>
          </w:rPrChange>
        </w:rPr>
        <w:t>Declare Variables</w:t>
      </w:r>
    </w:p>
    <w:p w14:paraId="342B9F3D" w14:textId="77777777" w:rsidR="00B32DEF" w:rsidRDefault="007E0203">
      <w:pPr>
        <w:shd w:val="clear" w:color="auto" w:fill="FFFFFF"/>
        <w:spacing w:after="240"/>
        <w:rPr>
          <w:del w:id="371"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372" w:author="Holli Flanagan" w:date="2025-05-09T16:03:00Z">
        <w:r>
          <w:rPr>
            <w:rFonts w:ascii="Times New Roman" w:eastAsia="Times New Roman" w:hAnsi="Times New Roman" w:cs="Times New Roman"/>
            <w:color w:val="212529"/>
            <w:sz w:val="24"/>
            <w:szCs w:val="24"/>
          </w:rPr>
          <w:t xml:space="preserve"> </w:t>
        </w:r>
      </w:ins>
      <w:del w:id="373"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7E0203">
      <w:pPr>
        <w:shd w:val="clear" w:color="auto" w:fill="FFFFFF"/>
        <w:spacing w:before="180"/>
        <w:rPr>
          <w:del w:id="374" w:author="Holli Flanagan" w:date="2025-05-09T16:03:00Z"/>
          <w:color w:val="000000"/>
          <w:rPrChange w:id="375" w:author="Holli Flanagan" w:date="2025-05-09T16:03:00Z">
            <w:rPr>
              <w:del w:id="376" w:author="Holli Flanagan" w:date="2025-05-09T16:03:00Z"/>
              <w:rFonts w:ascii="Times New Roman" w:eastAsia="Times New Roman" w:hAnsi="Times New Roman" w:cs="Times New Roman"/>
            </w:rPr>
          </w:rPrChange>
        </w:rPr>
        <w:pPrChange w:id="377"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378"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7E0203">
      <w:pPr>
        <w:shd w:val="clear" w:color="auto" w:fill="FFFFFF"/>
        <w:rPr>
          <w:del w:id="379" w:author="Holli Flanagan" w:date="2025-05-09T16:03:00Z"/>
          <w:color w:val="000000"/>
          <w:rPrChange w:id="380" w:author="Holli Flanagan" w:date="2025-05-09T16:03:00Z">
            <w:rPr>
              <w:del w:id="381" w:author="Holli Flanagan" w:date="2025-05-09T16:03:00Z"/>
              <w:rFonts w:ascii="Times New Roman" w:eastAsia="Times New Roman" w:hAnsi="Times New Roman" w:cs="Times New Roman"/>
            </w:rPr>
          </w:rPrChange>
        </w:rPr>
        <w:pPrChange w:id="382"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383"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7E0203">
      <w:pPr>
        <w:shd w:val="clear" w:color="auto" w:fill="FFFFFF"/>
        <w:spacing w:after="300"/>
        <w:rPr>
          <w:color w:val="000000"/>
          <w:rPrChange w:id="384" w:author="Holli Flanagan" w:date="2025-05-09T16:03:00Z">
            <w:rPr>
              <w:rFonts w:ascii="Times New Roman" w:eastAsia="Times New Roman" w:hAnsi="Times New Roman" w:cs="Times New Roman"/>
            </w:rPr>
          </w:rPrChange>
        </w:rPr>
        <w:pPrChange w:id="385"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386"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7E0203">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7E0203">
      <w:pPr>
        <w:shd w:val="clear" w:color="auto" w:fill="FFFFFF"/>
        <w:spacing w:before="120" w:after="200"/>
        <w:rPr>
          <w:rFonts w:ascii="Times New Roman" w:eastAsia="Times New Roman" w:hAnsi="Times New Roman" w:cs="Times New Roman"/>
          <w:color w:val="212529"/>
          <w:sz w:val="24"/>
          <w:szCs w:val="24"/>
        </w:rPr>
        <w:pPrChange w:id="387"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388" w:author="Holli Flanagan" w:date="2025-05-09T15:22:00Z">
        <w:r>
          <w:rPr>
            <w:rFonts w:ascii="Times New Roman" w:eastAsia="Times New Roman" w:hAnsi="Times New Roman" w:cs="Times New Roman"/>
            <w:color w:val="212529"/>
            <w:sz w:val="24"/>
            <w:szCs w:val="24"/>
          </w:rPr>
          <w:t>TypeScript</w:t>
        </w:r>
      </w:ins>
      <w:del w:id="38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r>
        <w:rPr>
          <w:rFonts w:ascii="Times New Roman" w:eastAsia="Times New Roman" w:hAnsi="Times New Roman" w:cs="Times New Roman"/>
          <w:color w:val="D63384"/>
          <w:sz w:val="21"/>
          <w:szCs w:val="21"/>
          <w:shd w:val="clear" w:color="auto" w:fill="F5F6FA"/>
        </w:rPr>
        <w:t>myValue</w:t>
      </w:r>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390" w:author="Holli Flanagan" w:date="2025-04-30T19:28:00Z">
        <w:r>
          <w:rPr>
            <w:rFonts w:ascii="Times New Roman" w:eastAsia="Times New Roman" w:hAnsi="Times New Roman" w:cs="Times New Roman"/>
            <w:color w:val="212529"/>
            <w:sz w:val="24"/>
            <w:szCs w:val="24"/>
          </w:rPr>
          <w:t>the answer</w:t>
        </w:r>
      </w:ins>
      <w:del w:id="391"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B32DEF" w:rsidRDefault="007E0203">
      <w:pPr>
        <w:pStyle w:val="Heading2"/>
        <w:rPr>
          <w:rPrChange w:id="392" w:author="Holli Flanagan" w:date="2025-05-12T14:21:00Z">
            <w:rPr>
              <w:sz w:val="34"/>
              <w:szCs w:val="34"/>
            </w:rPr>
          </w:rPrChange>
        </w:rPr>
        <w:pPrChange w:id="393" w:author="Holli Flanagan" w:date="2025-05-12T14:21:00Z">
          <w:pPr>
            <w:pStyle w:val="Heading2"/>
            <w:keepNext w:val="0"/>
            <w:keepLines w:val="0"/>
          </w:pPr>
        </w:pPrChange>
      </w:pPr>
      <w:bookmarkStart w:id="394" w:name="_anmulmllpcpz" w:colFirst="0" w:colLast="0"/>
      <w:bookmarkEnd w:id="394"/>
      <w:r>
        <w:rPr>
          <w:color w:val="5C5962"/>
        </w:rPr>
        <w:t></w:t>
      </w:r>
      <w:r>
        <w:rPr>
          <w:rPrChange w:id="395" w:author="Holli Flanagan" w:date="2025-05-12T14:21:00Z">
            <w:rPr>
              <w:sz w:val="34"/>
              <w:szCs w:val="34"/>
            </w:rPr>
          </w:rPrChange>
        </w:rPr>
        <w:t>Declaration Syntax</w:t>
      </w:r>
    </w:p>
    <w:p w14:paraId="09F3A1A2" w14:textId="77777777" w:rsidR="00B32DEF" w:rsidRDefault="007E0203">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key notes on the syntax of declaring a </w:t>
      </w:r>
      <w:r>
        <w:rPr>
          <w:rFonts w:ascii="Times New Roman" w:eastAsia="Times New Roman" w:hAnsi="Times New Roman" w:cs="Times New Roman"/>
          <w:color w:val="212529"/>
          <w:sz w:val="24"/>
          <w:szCs w:val="24"/>
        </w:rPr>
        <w:t>variable:</w:t>
      </w:r>
    </w:p>
    <w:p w14:paraId="4095A117" w14:textId="77777777" w:rsidR="00B32DEF" w:rsidRDefault="007E0203">
      <w:pPr>
        <w:numPr>
          <w:ilvl w:val="0"/>
          <w:numId w:val="42"/>
        </w:numPr>
        <w:shd w:val="clear" w:color="auto" w:fill="FFFFFF"/>
        <w:spacing w:before="180"/>
        <w:pPrChange w:id="396"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7E0203">
      <w:pPr>
        <w:numPr>
          <w:ilvl w:val="0"/>
          <w:numId w:val="42"/>
        </w:numPr>
        <w:shd w:val="clear" w:color="auto" w:fill="FFFFFF"/>
        <w:pPrChange w:id="397" w:author="Holli Flanagan" w:date="2025-05-09T16:04:00Z">
          <w:pPr>
            <w:numPr>
              <w:numId w:val="267"/>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7E0203">
      <w:pPr>
        <w:numPr>
          <w:ilvl w:val="0"/>
          <w:numId w:val="42"/>
        </w:numPr>
        <w:shd w:val="clear" w:color="auto" w:fill="FFFFFF"/>
        <w:pPrChange w:id="398"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7E0203">
      <w:pPr>
        <w:numPr>
          <w:ilvl w:val="0"/>
          <w:numId w:val="42"/>
        </w:numPr>
        <w:shd w:val="clear" w:color="auto" w:fill="FFFFFF"/>
        <w:spacing w:after="300"/>
        <w:pPrChange w:id="399"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B32DEF" w:rsidRDefault="007E0203">
      <w:pPr>
        <w:pStyle w:val="Heading2"/>
        <w:rPr>
          <w:rPrChange w:id="400" w:author="Holli Flanagan" w:date="2025-05-12T14:21:00Z">
            <w:rPr>
              <w:sz w:val="34"/>
              <w:szCs w:val="34"/>
            </w:rPr>
          </w:rPrChange>
        </w:rPr>
        <w:pPrChange w:id="401" w:author="Holli Flanagan" w:date="2025-05-12T14:21:00Z">
          <w:pPr>
            <w:pStyle w:val="Heading2"/>
            <w:keepNext w:val="0"/>
            <w:keepLines w:val="0"/>
          </w:pPr>
        </w:pPrChange>
      </w:pPr>
      <w:bookmarkStart w:id="402" w:name="_t20p13z8grlt" w:colFirst="0" w:colLast="0"/>
      <w:bookmarkEnd w:id="402"/>
      <w:r>
        <w:rPr>
          <w:rPrChange w:id="403" w:author="Holli Flanagan" w:date="2025-05-12T14:21:00Z">
            <w:rPr>
              <w:sz w:val="34"/>
              <w:szCs w:val="34"/>
            </w:rPr>
          </w:rPrChange>
        </w:rPr>
        <w:t>Types in TypeScript</w:t>
      </w:r>
    </w:p>
    <w:p w14:paraId="2F3CAA9B" w14:textId="77777777" w:rsidR="00B32DEF" w:rsidRDefault="007E0203">
      <w:pPr>
        <w:shd w:val="clear" w:color="auto" w:fill="FFFFFF"/>
        <w:spacing w:after="240"/>
        <w:rPr>
          <w:rFonts w:ascii="Times New Roman" w:eastAsia="Times New Roman" w:hAnsi="Times New Roman" w:cs="Times New Roman"/>
          <w:color w:val="212529"/>
          <w:sz w:val="24"/>
          <w:szCs w:val="24"/>
        </w:rPr>
      </w:pPr>
      <w:ins w:id="404" w:author="Holli Flanagan" w:date="2025-05-09T15:22:00Z">
        <w:r>
          <w:rPr>
            <w:rFonts w:ascii="Times New Roman" w:eastAsia="Times New Roman" w:hAnsi="Times New Roman" w:cs="Times New Roman"/>
            <w:color w:val="27262B"/>
            <w:sz w:val="34"/>
            <w:szCs w:val="34"/>
          </w:rPr>
          <w:t>TypeScript</w:t>
        </w:r>
      </w:ins>
      <w:del w:id="40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7E0203">
      <w:pPr>
        <w:numPr>
          <w:ilvl w:val="0"/>
          <w:numId w:val="59"/>
        </w:numPr>
        <w:shd w:val="clear" w:color="auto" w:fill="FFFFFF"/>
        <w:spacing w:before="180"/>
        <w:pPrChange w:id="406"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7E0203">
      <w:pPr>
        <w:numPr>
          <w:ilvl w:val="0"/>
          <w:numId w:val="59"/>
        </w:numPr>
        <w:shd w:val="clear" w:color="auto" w:fill="FFFFFF"/>
        <w:pPrChange w:id="407"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7E0203">
      <w:pPr>
        <w:numPr>
          <w:ilvl w:val="0"/>
          <w:numId w:val="59"/>
        </w:numPr>
        <w:shd w:val="clear" w:color="auto" w:fill="FFFFFF"/>
        <w:spacing w:after="300"/>
        <w:pPrChange w:id="408"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boolean</w:t>
      </w:r>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77777777" w:rsidR="00B32DEF" w:rsidRPr="00B32DEF" w:rsidRDefault="007E0203">
      <w:pPr>
        <w:pStyle w:val="Heading2"/>
        <w:rPr>
          <w:rPrChange w:id="409" w:author="Holli Flanagan" w:date="2025-05-12T14:21:00Z">
            <w:rPr>
              <w:sz w:val="34"/>
              <w:szCs w:val="34"/>
            </w:rPr>
          </w:rPrChange>
        </w:rPr>
        <w:pPrChange w:id="410" w:author="Holli Flanagan" w:date="2025-05-12T14:21:00Z">
          <w:pPr>
            <w:pStyle w:val="Heading2"/>
            <w:keepNext w:val="0"/>
            <w:keepLines w:val="0"/>
          </w:pPr>
        </w:pPrChange>
      </w:pPr>
      <w:bookmarkStart w:id="411" w:name="_7xjtf5prlbp1" w:colFirst="0" w:colLast="0"/>
      <w:bookmarkEnd w:id="411"/>
      <w:r>
        <w:rPr>
          <w:rPrChange w:id="412" w:author="Holli Flanagan" w:date="2025-05-12T14:21:00Z">
            <w:rPr>
              <w:sz w:val="34"/>
              <w:szCs w:val="34"/>
            </w:rPr>
          </w:rPrChange>
        </w:rPr>
        <w:lastRenderedPageBreak/>
        <w:t xml:space="preserve">The </w:t>
      </w:r>
      <w:r>
        <w:rPr>
          <w:rPrChange w:id="413" w:author="Holli Flanagan" w:date="2025-05-12T14:21:00Z">
            <w:rPr>
              <w:i/>
              <w:sz w:val="34"/>
              <w:szCs w:val="34"/>
            </w:rPr>
          </w:rPrChange>
        </w:rPr>
        <w:t>const</w:t>
      </w:r>
      <w:r>
        <w:rPr>
          <w:rPrChange w:id="414" w:author="Holli Flanagan" w:date="2025-05-12T14:21:00Z">
            <w:rPr>
              <w:sz w:val="34"/>
              <w:szCs w:val="34"/>
            </w:rPr>
          </w:rPrChange>
        </w:rPr>
        <w:t xml:space="preserve"> </w:t>
      </w:r>
      <w:del w:id="415" w:author="Holli Flanagan" w:date="2025-05-09T16:05:00Z">
        <w:r>
          <w:rPr>
            <w:rPrChange w:id="416" w:author="Holli Flanagan" w:date="2025-05-12T14:21:00Z">
              <w:rPr>
                <w:sz w:val="34"/>
                <w:szCs w:val="34"/>
              </w:rPr>
            </w:rPrChange>
          </w:rPr>
          <w:delText>k</w:delText>
        </w:r>
      </w:del>
      <w:ins w:id="417" w:author="Holli Flanagan" w:date="2025-05-09T16:05:00Z">
        <w:r>
          <w:rPr>
            <w:rPrChange w:id="418" w:author="Holli Flanagan" w:date="2025-05-12T14:21:00Z">
              <w:rPr>
                <w:sz w:val="34"/>
                <w:szCs w:val="34"/>
              </w:rPr>
            </w:rPrChange>
          </w:rPr>
          <w:t>K</w:t>
        </w:r>
      </w:ins>
      <w:r>
        <w:rPr>
          <w:rPrChange w:id="419" w:author="Holli Flanagan" w:date="2025-05-12T14:21:00Z">
            <w:rPr>
              <w:sz w:val="34"/>
              <w:szCs w:val="34"/>
            </w:rPr>
          </w:rPrChange>
        </w:rPr>
        <w:t>eyword</w:t>
      </w:r>
    </w:p>
    <w:p w14:paraId="56BDA19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sol_ms: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7E0203">
      <w:pPr>
        <w:pStyle w:val="Heading2"/>
        <w:rPr>
          <w:rPrChange w:id="420" w:author="Holli Flanagan" w:date="2025-05-12T14:21:00Z">
            <w:rPr>
              <w:color w:val="FFFFFF"/>
              <w:shd w:val="clear" w:color="auto" w:fill="0D6EFD"/>
            </w:rPr>
          </w:rPrChange>
        </w:rPr>
        <w:pPrChange w:id="421" w:author="Holli Flanagan" w:date="2025-05-12T14:21:00Z">
          <w:pPr>
            <w:pStyle w:val="Heading2"/>
            <w:keepNext w:val="0"/>
            <w:keepLines w:val="0"/>
          </w:pPr>
        </w:pPrChange>
      </w:pPr>
      <w:bookmarkStart w:id="422" w:name="_8k64i5p5ucbn" w:colFirst="0" w:colLast="0"/>
      <w:bookmarkEnd w:id="422"/>
      <w:r>
        <w:rPr>
          <w:rPrChange w:id="423" w:author="Holli Flanagan" w:date="2025-05-12T14:21:00Z">
            <w:rPr>
              <w:sz w:val="34"/>
              <w:szCs w:val="34"/>
            </w:rPr>
          </w:rPrChange>
        </w:rPr>
        <w:t>Combining Variables</w:t>
      </w:r>
    </w:p>
    <w:p w14:paraId="640ED0A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B32DEF" w:rsidRDefault="007E0203">
      <w:pPr>
        <w:pStyle w:val="Heading2"/>
        <w:rPr>
          <w:rPrChange w:id="424" w:author="Holli Flanagan" w:date="2025-05-12T14:21:00Z">
            <w:rPr>
              <w:sz w:val="34"/>
              <w:szCs w:val="34"/>
            </w:rPr>
          </w:rPrChange>
        </w:rPr>
        <w:pPrChange w:id="425" w:author="Holli Flanagan" w:date="2025-05-12T14:21:00Z">
          <w:pPr>
            <w:pStyle w:val="Heading2"/>
            <w:keepNext w:val="0"/>
            <w:keepLines w:val="0"/>
          </w:pPr>
        </w:pPrChange>
      </w:pPr>
      <w:bookmarkStart w:id="426" w:name="_mjsfdm7uqh9g" w:colFirst="0" w:colLast="0"/>
      <w:bookmarkEnd w:id="426"/>
      <w:r>
        <w:rPr>
          <w:color w:val="5C5962"/>
        </w:rPr>
        <w:t></w:t>
      </w:r>
      <w:r>
        <w:rPr>
          <w:rPrChange w:id="427" w:author="Holli Flanagan" w:date="2025-05-12T14:21:00Z">
            <w:rPr>
              <w:sz w:val="34"/>
              <w:szCs w:val="34"/>
            </w:rPr>
          </w:rPrChange>
        </w:rPr>
        <w:t>Boolean Expressions</w:t>
      </w:r>
    </w:p>
    <w:p w14:paraId="40C39F2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a </w:t>
      </w:r>
      <w:r>
        <w:rPr>
          <w:rFonts w:ascii="Times New Roman" w:eastAsia="Times New Roman" w:hAnsi="Times New Roman" w:cs="Times New Roman"/>
          <w:color w:val="212529"/>
          <w:sz w:val="24"/>
          <w:szCs w:val="24"/>
        </w:rPr>
        <w:t>variable can take on many values, we might want to compare the value to something to see if it is the same, or greater than or less than.</w:t>
      </w:r>
    </w:p>
    <w:p w14:paraId="2BBD45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7E0203">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7E0203">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7E0203">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7E0203">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7E0203">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7E0203">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428" w:author="Oestreich, Julia" w:date="2025-05-16T10:38:00Z" w16du:dateUtc="2025-05-16T14:38:00Z">
        <w:r w:rsidDel="00697632">
          <w:rPr>
            <w:rFonts w:ascii="Times New Roman" w:eastAsia="Times New Roman" w:hAnsi="Times New Roman" w:cs="Times New Roman"/>
            <w:color w:val="212529"/>
            <w:sz w:val="24"/>
            <w:szCs w:val="24"/>
          </w:rPr>
          <w:delText>b</w:delText>
        </w:r>
      </w:del>
      <w:ins w:id="429"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7E0203">
      <w:pPr>
        <w:pStyle w:val="Heading2"/>
        <w:rPr>
          <w:rPrChange w:id="430" w:author="Holli Flanagan" w:date="2025-05-12T14:21:00Z">
            <w:rPr>
              <w:sz w:val="34"/>
              <w:szCs w:val="34"/>
            </w:rPr>
          </w:rPrChange>
        </w:rPr>
        <w:pPrChange w:id="431" w:author="Holli Flanagan" w:date="2025-05-12T14:21:00Z">
          <w:pPr>
            <w:pStyle w:val="Heading2"/>
            <w:keepNext w:val="0"/>
            <w:keepLines w:val="0"/>
          </w:pPr>
        </w:pPrChange>
      </w:pPr>
      <w:bookmarkStart w:id="432" w:name="_e317xh3jd184" w:colFirst="0" w:colLast="0"/>
      <w:bookmarkEnd w:id="432"/>
      <w:r>
        <w:rPr>
          <w:rPrChange w:id="433" w:author="Holli Flanagan" w:date="2025-05-12T14:21:00Z">
            <w:rPr>
              <w:sz w:val="34"/>
              <w:szCs w:val="34"/>
            </w:rPr>
          </w:rPrChange>
        </w:rPr>
        <w:t>Summary</w:t>
      </w:r>
    </w:p>
    <w:p w14:paraId="57A342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Variables are a powerful way to </w:t>
      </w:r>
      <w:r>
        <w:rPr>
          <w:rFonts w:ascii="Times New Roman" w:eastAsia="Times New Roman" w:hAnsi="Times New Roman" w:cs="Times New Roman"/>
          <w:color w:val="212529"/>
          <w:sz w:val="24"/>
          <w:szCs w:val="24"/>
        </w:rPr>
        <w:t>create generic code that produces expected results on a variety of different inputs.</w:t>
      </w:r>
    </w:p>
    <w:p w14:paraId="2D3564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7E0203">
      <w:pPr>
        <w:pStyle w:val="Heading2"/>
        <w:keepNext w:val="0"/>
        <w:keepLines w:val="0"/>
        <w:rPr>
          <w:rPrChange w:id="434" w:author="Holli Flanagan" w:date="2025-05-12T14:21:00Z">
            <w:rPr>
              <w:sz w:val="46"/>
              <w:szCs w:val="46"/>
            </w:rPr>
          </w:rPrChange>
        </w:rPr>
        <w:pPrChange w:id="435" w:author="Holli Flanagan" w:date="2025-05-12T14:21:00Z">
          <w:pPr>
            <w:pStyle w:val="Heading1"/>
            <w:keepNext w:val="0"/>
            <w:keepLines w:val="0"/>
            <w:spacing w:before="700"/>
          </w:pPr>
        </w:pPrChange>
      </w:pPr>
      <w:bookmarkStart w:id="436" w:name="_wuli00l1g3bz" w:colFirst="0" w:colLast="0"/>
      <w:bookmarkEnd w:id="436"/>
      <w:r>
        <w:rPr>
          <w:rPrChange w:id="437" w:author="Holli Flanagan" w:date="2025-05-12T14:21:00Z">
            <w:rPr>
              <w:b/>
              <w:sz w:val="46"/>
              <w:szCs w:val="46"/>
            </w:rPr>
          </w:rPrChange>
        </w:rPr>
        <w:lastRenderedPageBreak/>
        <w:t>Next Step</w:t>
      </w:r>
    </w:p>
    <w:p w14:paraId="0C27EB7B" w14:textId="27576722"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438" w:author="Holli Flanagan" w:date="2025-05-09T16:05:00Z">
        <w:r>
          <w:rPr>
            <w:rFonts w:ascii="Times New Roman" w:eastAsia="Times New Roman" w:hAnsi="Times New Roman" w:cs="Times New Roman"/>
            <w:color w:val="212529"/>
            <w:sz w:val="24"/>
            <w:szCs w:val="24"/>
          </w:rPr>
          <w:t>.</w:t>
        </w:r>
      </w:ins>
      <w:del w:id="439"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7E0203">
      <w:pPr>
        <w:pStyle w:val="Heading1"/>
        <w:rPr>
          <w:rPrChange w:id="440" w:author="Holli Flanagan" w:date="2025-05-12T14:22:00Z">
            <w:rPr>
              <w:color w:val="0D6EFD"/>
              <w:highlight w:val="white"/>
              <w:u w:val="single"/>
            </w:rPr>
          </w:rPrChange>
        </w:rPr>
        <w:pPrChange w:id="441" w:author="Holli Flanagan" w:date="2025-05-12T14:22:00Z">
          <w:pPr>
            <w:pStyle w:val="Heading1"/>
            <w:keepNext w:val="0"/>
            <w:keepLines w:val="0"/>
          </w:pPr>
        </w:pPrChange>
      </w:pPr>
      <w:bookmarkStart w:id="442" w:name="_giz1un288lz8" w:colFirst="0" w:colLast="0"/>
      <w:bookmarkEnd w:id="442"/>
      <w:r>
        <w:rPr>
          <w:rPrChange w:id="443" w:author="Holli Flanagan" w:date="2025-05-12T14:22:00Z">
            <w:rPr>
              <w:sz w:val="46"/>
              <w:szCs w:val="46"/>
            </w:rPr>
          </w:rPrChange>
        </w:rPr>
        <w:lastRenderedPageBreak/>
        <w:t>Functions</w:t>
      </w:r>
    </w:p>
    <w:p w14:paraId="6BE90336" w14:textId="77777777" w:rsidR="00B32DEF" w:rsidRPr="00B32DEF" w:rsidRDefault="007E0203">
      <w:pPr>
        <w:pStyle w:val="Heading2"/>
        <w:rPr>
          <w:rPrChange w:id="444" w:author="Holli Flanagan" w:date="2025-05-12T14:22:00Z">
            <w:rPr>
              <w:sz w:val="34"/>
              <w:szCs w:val="34"/>
            </w:rPr>
          </w:rPrChange>
        </w:rPr>
        <w:pPrChange w:id="445" w:author="Holli Flanagan" w:date="2025-05-12T14:22:00Z">
          <w:pPr>
            <w:pStyle w:val="Heading2"/>
            <w:keepNext w:val="0"/>
            <w:keepLines w:val="0"/>
          </w:pPr>
        </w:pPrChange>
      </w:pPr>
      <w:bookmarkStart w:id="446" w:name="_tlzjfk4e7v2e" w:colFirst="0" w:colLast="0"/>
      <w:bookmarkEnd w:id="446"/>
      <w:r>
        <w:rPr>
          <w:rPrChange w:id="447" w:author="Holli Flanagan" w:date="2025-05-12T14:22:00Z">
            <w:rPr>
              <w:sz w:val="34"/>
              <w:szCs w:val="34"/>
            </w:rPr>
          </w:rPrChange>
        </w:rPr>
        <w:t>Key Idea</w:t>
      </w:r>
    </w:p>
    <w:p w14:paraId="652D2E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7E0203">
      <w:pPr>
        <w:pStyle w:val="Heading2"/>
        <w:rPr>
          <w:rPrChange w:id="448" w:author="Holli Flanagan" w:date="2025-05-12T14:22:00Z">
            <w:rPr>
              <w:sz w:val="34"/>
              <w:szCs w:val="34"/>
            </w:rPr>
          </w:rPrChange>
        </w:rPr>
        <w:pPrChange w:id="449" w:author="Holli Flanagan" w:date="2025-05-12T14:22:00Z">
          <w:pPr>
            <w:pStyle w:val="Heading2"/>
            <w:keepNext w:val="0"/>
            <w:keepLines w:val="0"/>
          </w:pPr>
        </w:pPrChange>
      </w:pPr>
      <w:bookmarkStart w:id="450" w:name="_f9szmc85xwpw" w:colFirst="0" w:colLast="0"/>
      <w:bookmarkEnd w:id="450"/>
      <w:r>
        <w:rPr>
          <w:rPrChange w:id="451" w:author="Holli Flanagan" w:date="2025-05-12T14:22:00Z">
            <w:rPr>
              <w:sz w:val="34"/>
              <w:szCs w:val="34"/>
            </w:rPr>
          </w:rPrChange>
        </w:rPr>
        <w:t>Functions Are Blocks of Code</w:t>
      </w:r>
    </w:p>
    <w:p w14:paraId="14E9BE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7E0203">
      <w:pPr>
        <w:numPr>
          <w:ilvl w:val="0"/>
          <w:numId w:val="74"/>
        </w:numPr>
        <w:shd w:val="clear" w:color="auto" w:fill="FFFFFF"/>
        <w:spacing w:before="180"/>
        <w:rPr>
          <w:rFonts w:ascii="Times New Roman" w:eastAsia="Times New Roman" w:hAnsi="Times New Roman" w:cs="Times New Roman"/>
        </w:rPr>
        <w:pPrChange w:id="452"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7E0203">
      <w:pPr>
        <w:numPr>
          <w:ilvl w:val="0"/>
          <w:numId w:val="74"/>
        </w:numPr>
        <w:shd w:val="clear" w:color="auto" w:fill="FFFFFF"/>
        <w:rPr>
          <w:rFonts w:ascii="Times New Roman" w:eastAsia="Times New Roman" w:hAnsi="Times New Roman" w:cs="Times New Roman"/>
        </w:rPr>
        <w:pPrChange w:id="453"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7E0203">
      <w:pPr>
        <w:numPr>
          <w:ilvl w:val="0"/>
          <w:numId w:val="74"/>
        </w:numPr>
        <w:shd w:val="clear" w:color="auto" w:fill="FFFFFF"/>
        <w:rPr>
          <w:rFonts w:ascii="Times New Roman" w:eastAsia="Times New Roman" w:hAnsi="Times New Roman" w:cs="Times New Roman"/>
        </w:rPr>
        <w:pPrChange w:id="454"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7E0203">
      <w:pPr>
        <w:numPr>
          <w:ilvl w:val="0"/>
          <w:numId w:val="74"/>
        </w:numPr>
        <w:shd w:val="clear" w:color="auto" w:fill="FFFFFF"/>
        <w:spacing w:after="300"/>
        <w:rPr>
          <w:rFonts w:ascii="Times New Roman" w:eastAsia="Times New Roman" w:hAnsi="Times New Roman" w:cs="Times New Roman"/>
        </w:rPr>
        <w:pPrChange w:id="455"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7E0203">
      <w:pPr>
        <w:shd w:val="clear" w:color="auto" w:fill="FFFFFF"/>
        <w:spacing w:before="120"/>
        <w:rPr>
          <w:rFonts w:ascii="Times New Roman" w:eastAsia="Times New Roman" w:hAnsi="Times New Roman" w:cs="Times New Roman"/>
          <w:b/>
          <w:color w:val="DD2E2E"/>
          <w:sz w:val="18"/>
          <w:szCs w:val="18"/>
        </w:rPr>
      </w:pPr>
      <w:commentRangeStart w:id="456"/>
      <w:r>
        <w:rPr>
          <w:rFonts w:ascii="Times New Roman" w:eastAsia="Times New Roman" w:hAnsi="Times New Roman" w:cs="Times New Roman"/>
          <w:b/>
          <w:color w:val="DD2E2E"/>
          <w:sz w:val="18"/>
          <w:szCs w:val="18"/>
        </w:rPr>
        <w:t>“CALL” FUNCTIONS, “USE” VARIABLES</w:t>
      </w:r>
      <w:commentRangeEnd w:id="456"/>
      <w:r>
        <w:commentReference w:id="456"/>
      </w:r>
    </w:p>
    <w:p w14:paraId="62F48B68"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you should only use the verb “call” when you are talking about invoking a </w:t>
      </w:r>
      <w:r>
        <w:rPr>
          <w:rFonts w:ascii="Times New Roman" w:eastAsia="Times New Roman" w:hAnsi="Times New Roman" w:cs="Times New Roman"/>
          <w:color w:val="212529"/>
          <w:sz w:val="24"/>
          <w:szCs w:val="24"/>
        </w:rPr>
        <w:t>function. When you are talking about defining a function or variable, use the verb “declare” or “define</w:t>
      </w:r>
      <w:ins w:id="457"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58"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45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6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461"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62"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46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64"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7E0203">
      <w:pPr>
        <w:pStyle w:val="Heading2"/>
        <w:rPr>
          <w:rPrChange w:id="465" w:author="Holli Flanagan" w:date="2025-05-12T14:22:00Z">
            <w:rPr>
              <w:sz w:val="34"/>
              <w:szCs w:val="34"/>
            </w:rPr>
          </w:rPrChange>
        </w:rPr>
        <w:pPrChange w:id="466" w:author="Holli Flanagan" w:date="2025-05-12T14:22:00Z">
          <w:pPr>
            <w:pStyle w:val="Heading2"/>
            <w:keepNext w:val="0"/>
            <w:keepLines w:val="0"/>
          </w:pPr>
        </w:pPrChange>
      </w:pPr>
      <w:bookmarkStart w:id="467" w:name="_pup8wj517nv5" w:colFirst="0" w:colLast="0"/>
      <w:bookmarkEnd w:id="467"/>
      <w:r>
        <w:rPr>
          <w:rPrChange w:id="468" w:author="Holli Flanagan" w:date="2025-05-12T14:22:00Z">
            <w:rPr>
              <w:sz w:val="34"/>
              <w:szCs w:val="34"/>
            </w:rPr>
          </w:rPrChange>
        </w:rPr>
        <w:t>Examples</w:t>
      </w:r>
    </w:p>
    <w:p w14:paraId="20FFFF80"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9" w:name="_gtli53k14a5m" w:colFirst="0" w:colLast="0"/>
      <w:bookmarkEnd w:id="469"/>
      <w:r>
        <w:rPr>
          <w:rFonts w:ascii="Times New Roman" w:eastAsia="Times New Roman" w:hAnsi="Times New Roman" w:cs="Times New Roman"/>
          <w:color w:val="27262B"/>
          <w:sz w:val="26"/>
          <w:szCs w:val="26"/>
        </w:rPr>
        <w:t>An Example Function</w:t>
      </w:r>
    </w:p>
    <w:p w14:paraId="17F9A31A"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70" w:name="_17xv695uj19q" w:colFirst="0" w:colLast="0"/>
      <w:bookmarkEnd w:id="470"/>
      <w:r>
        <w:rPr>
          <w:rFonts w:ascii="Times New Roman" w:eastAsia="Times New Roman" w:hAnsi="Times New Roman" w:cs="Times New Roman"/>
          <w:color w:val="27262B"/>
          <w:sz w:val="26"/>
          <w:szCs w:val="26"/>
        </w:rPr>
        <w:t>Another Example Function</w:t>
      </w:r>
    </w:p>
    <w:p w14:paraId="53B3E2C0"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71" w:name="_kj6amet679q0" w:colFirst="0" w:colLast="0"/>
      <w:bookmarkEnd w:id="471"/>
      <w:r>
        <w:rPr>
          <w:rFonts w:ascii="Times New Roman" w:eastAsia="Times New Roman" w:hAnsi="Times New Roman" w:cs="Times New Roman"/>
          <w:color w:val="27262B"/>
          <w:sz w:val="26"/>
          <w:szCs w:val="26"/>
        </w:rPr>
        <w:t>Example Function Calls</w:t>
      </w:r>
    </w:p>
    <w:p w14:paraId="754DC9DC"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r>
        <w:rPr>
          <w:rFonts w:ascii="Times New Roman" w:eastAsia="Times New Roman" w:hAnsi="Times New Roman" w:cs="Times New Roman"/>
          <w:color w:val="D63384"/>
          <w:sz w:val="21"/>
          <w:szCs w:val="21"/>
          <w:shd w:val="clear" w:color="auto" w:fill="F5F6FA"/>
        </w:rPr>
        <w:t>myArea</w:t>
      </w:r>
      <w:r>
        <w:rPr>
          <w:rFonts w:ascii="Times New Roman" w:eastAsia="Times New Roman" w:hAnsi="Times New Roman" w:cs="Times New Roman"/>
          <w:color w:val="212529"/>
          <w:sz w:val="24"/>
          <w:szCs w:val="24"/>
        </w:rPr>
        <w:t>.</w:t>
      </w:r>
    </w:p>
    <w:p w14:paraId="416E51EC" w14:textId="77777777" w:rsidR="00B32DEF" w:rsidRPr="00B32DEF" w:rsidRDefault="007E0203">
      <w:pPr>
        <w:pStyle w:val="Heading2"/>
        <w:rPr>
          <w:rPrChange w:id="472" w:author="Holli Flanagan" w:date="2025-05-12T14:22:00Z">
            <w:rPr>
              <w:color w:val="D63384"/>
              <w:sz w:val="30"/>
              <w:szCs w:val="30"/>
              <w:shd w:val="clear" w:color="auto" w:fill="F5F6FA"/>
            </w:rPr>
          </w:rPrChange>
        </w:rPr>
        <w:pPrChange w:id="473" w:author="Holli Flanagan" w:date="2025-05-12T14:22:00Z">
          <w:pPr>
            <w:pStyle w:val="Heading2"/>
            <w:keepNext w:val="0"/>
            <w:keepLines w:val="0"/>
          </w:pPr>
        </w:pPrChange>
      </w:pPr>
      <w:bookmarkStart w:id="474" w:name="_hx5fefdyq17m" w:colFirst="0" w:colLast="0"/>
      <w:bookmarkEnd w:id="474"/>
      <w:r>
        <w:rPr>
          <w:rPrChange w:id="475" w:author="Holli Flanagan" w:date="2025-05-12T14:22:00Z">
            <w:rPr>
              <w:sz w:val="34"/>
              <w:szCs w:val="34"/>
            </w:rPr>
          </w:rPrChange>
        </w:rPr>
        <w:t xml:space="preserve">Printing with </w:t>
      </w:r>
      <w:r>
        <w:rPr>
          <w:rPrChange w:id="476" w:author="Holli Flanagan" w:date="2025-05-12T14:22:00Z">
            <w:rPr>
              <w:color w:val="D63384"/>
              <w:sz w:val="30"/>
              <w:szCs w:val="30"/>
              <w:shd w:val="clear" w:color="auto" w:fill="F5F6FA"/>
            </w:rPr>
          </w:rPrChange>
        </w:rPr>
        <w:t>console.log</w:t>
      </w:r>
    </w:p>
    <w:p w14:paraId="40499D8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77" w:name="_kw75vnhiyyw0" w:colFirst="0" w:colLast="0"/>
      <w:bookmarkEnd w:id="477"/>
      <w:r>
        <w:rPr>
          <w:rFonts w:ascii="Times New Roman" w:eastAsia="Times New Roman" w:hAnsi="Times New Roman" w:cs="Times New Roman"/>
          <w:color w:val="27262B"/>
          <w:sz w:val="26"/>
          <w:szCs w:val="26"/>
        </w:rPr>
        <w:t>Calling and Printing</w:t>
      </w:r>
    </w:p>
    <w:p w14:paraId="727BBB05" w14:textId="77777777" w:rsidR="00B32DEF" w:rsidRDefault="007E0203">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common </w:t>
      </w:r>
      <w:r>
        <w:rPr>
          <w:rFonts w:ascii="Times New Roman" w:eastAsia="Times New Roman" w:hAnsi="Times New Roman" w:cs="Times New Roman"/>
          <w:color w:val="212529"/>
          <w:sz w:val="24"/>
          <w:szCs w:val="24"/>
        </w:rPr>
        <w:t>misconception is that functions print their return value. This is not true. Functions return a value, but they do not print it. If you want to see the value, you must print it.</w:t>
      </w:r>
    </w:p>
    <w:p w14:paraId="0FC2B3F8"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78" w:name="_ul4kp0s9b74z" w:colFirst="0" w:colLast="0"/>
      <w:bookmarkEnd w:id="478"/>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479"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B32DEF" w:rsidRDefault="007E0203">
      <w:pPr>
        <w:pStyle w:val="Heading2"/>
        <w:rPr>
          <w:rPrChange w:id="480" w:author="Holli Flanagan" w:date="2025-05-12T14:22:00Z">
            <w:rPr>
              <w:color w:val="FFFFFF"/>
              <w:shd w:val="clear" w:color="auto" w:fill="0D6EFD"/>
            </w:rPr>
          </w:rPrChange>
        </w:rPr>
        <w:pPrChange w:id="481" w:author="Holli Flanagan" w:date="2025-05-12T14:22:00Z">
          <w:pPr>
            <w:pStyle w:val="Heading2"/>
            <w:keepNext w:val="0"/>
            <w:keepLines w:val="0"/>
          </w:pPr>
        </w:pPrChange>
      </w:pPr>
      <w:bookmarkStart w:id="482" w:name="_44t916pi6nzb" w:colFirst="0" w:colLast="0"/>
      <w:bookmarkEnd w:id="482"/>
      <w:r>
        <w:rPr>
          <w:rPrChange w:id="483" w:author="Holli Flanagan" w:date="2025-05-12T14:22:00Z">
            <w:rPr>
              <w:sz w:val="34"/>
              <w:szCs w:val="34"/>
            </w:rPr>
          </w:rPrChange>
        </w:rPr>
        <w:t>Testing Functions</w:t>
      </w:r>
    </w:p>
    <w:p w14:paraId="6057F695"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toBe</w:t>
      </w:r>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7E0203">
      <w:pPr>
        <w:pStyle w:val="Heading2"/>
        <w:rPr>
          <w:rPrChange w:id="484" w:author="Holli Flanagan" w:date="2025-05-12T14:22:00Z">
            <w:rPr>
              <w:sz w:val="34"/>
              <w:szCs w:val="34"/>
            </w:rPr>
          </w:rPrChange>
        </w:rPr>
        <w:pPrChange w:id="485" w:author="Holli Flanagan" w:date="2025-05-12T14:22:00Z">
          <w:pPr>
            <w:pStyle w:val="Heading2"/>
            <w:keepNext w:val="0"/>
            <w:keepLines w:val="0"/>
          </w:pPr>
        </w:pPrChange>
      </w:pPr>
      <w:bookmarkStart w:id="486" w:name="_5accccskutx" w:colFirst="0" w:colLast="0"/>
      <w:bookmarkEnd w:id="486"/>
      <w:r>
        <w:rPr>
          <w:rPrChange w:id="487" w:author="Holli Flanagan" w:date="2025-05-12T14:22:00Z">
            <w:rPr>
              <w:sz w:val="34"/>
              <w:szCs w:val="34"/>
            </w:rPr>
          </w:rPrChange>
        </w:rPr>
        <w:t>Documenting Functions</w:t>
      </w:r>
    </w:p>
    <w:p w14:paraId="291A3A4C"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document our functions by adding a comment above the function declaration. This comment should describe what the function does, what parameters it takes, and what it returns. This is called a JSDoc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7E0203">
      <w:pPr>
        <w:pStyle w:val="Heading2"/>
        <w:rPr>
          <w:rPrChange w:id="488" w:author="Holli Flanagan" w:date="2025-05-12T14:23:00Z">
            <w:rPr>
              <w:sz w:val="34"/>
              <w:szCs w:val="34"/>
            </w:rPr>
          </w:rPrChange>
        </w:rPr>
        <w:pPrChange w:id="489" w:author="Holli Flanagan" w:date="2025-05-12T14:23:00Z">
          <w:pPr>
            <w:pStyle w:val="Heading2"/>
            <w:keepNext w:val="0"/>
            <w:keepLines w:val="0"/>
          </w:pPr>
        </w:pPrChange>
      </w:pPr>
      <w:bookmarkStart w:id="490" w:name="_u024nfyd3za0" w:colFirst="0" w:colLast="0"/>
      <w:bookmarkEnd w:id="490"/>
      <w:r>
        <w:rPr>
          <w:rPrChange w:id="491" w:author="Holli Flanagan" w:date="2025-05-12T14:23:00Z">
            <w:rPr>
              <w:sz w:val="34"/>
              <w:szCs w:val="34"/>
            </w:rPr>
          </w:rPrChange>
        </w:rPr>
        <w:t>Summary</w:t>
      </w:r>
    </w:p>
    <w:p w14:paraId="281A26A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7E0203">
      <w:pPr>
        <w:pStyle w:val="Heading2"/>
        <w:keepNext w:val="0"/>
        <w:keepLines w:val="0"/>
        <w:spacing w:before="700"/>
        <w:rPr>
          <w:rPrChange w:id="492" w:author="Holli Flanagan" w:date="2025-05-12T14:23:00Z">
            <w:rPr>
              <w:sz w:val="46"/>
              <w:szCs w:val="46"/>
            </w:rPr>
          </w:rPrChange>
        </w:rPr>
        <w:pPrChange w:id="493" w:author="Holli Flanagan" w:date="2025-05-12T14:23:00Z">
          <w:pPr>
            <w:pStyle w:val="Heading1"/>
            <w:keepNext w:val="0"/>
            <w:keepLines w:val="0"/>
            <w:spacing w:before="700"/>
          </w:pPr>
        </w:pPrChange>
      </w:pPr>
      <w:bookmarkStart w:id="494" w:name="_8ia6zmy1ir7n" w:colFirst="0" w:colLast="0"/>
      <w:bookmarkEnd w:id="494"/>
      <w:r>
        <w:rPr>
          <w:rPrChange w:id="495" w:author="Holli Flanagan" w:date="2025-05-12T14:23:00Z">
            <w:rPr>
              <w:b/>
              <w:sz w:val="46"/>
              <w:szCs w:val="46"/>
            </w:rPr>
          </w:rPrChange>
        </w:rPr>
        <w:t>Next Step</w:t>
      </w:r>
    </w:p>
    <w:p w14:paraId="20304002" w14:textId="3FA14EB2"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496" w:author="Holli Flanagan" w:date="2025-05-09T16:07:00Z">
        <w:r>
          <w:rPr>
            <w:rFonts w:ascii="Times New Roman" w:eastAsia="Times New Roman" w:hAnsi="Times New Roman" w:cs="Times New Roman"/>
            <w:color w:val="212529"/>
            <w:sz w:val="24"/>
            <w:szCs w:val="24"/>
          </w:rPr>
          <w:t>.</w:t>
        </w:r>
      </w:ins>
      <w:del w:id="497"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7E0203">
      <w:pPr>
        <w:pStyle w:val="Heading1"/>
        <w:rPr>
          <w:rPrChange w:id="498" w:author="Holli Flanagan" w:date="2025-05-12T14:23:00Z">
            <w:rPr>
              <w:color w:val="0D6EFD"/>
              <w:highlight w:val="white"/>
              <w:u w:val="single"/>
            </w:rPr>
          </w:rPrChange>
        </w:rPr>
        <w:pPrChange w:id="499" w:author="Holli Flanagan" w:date="2025-05-12T14:23:00Z">
          <w:pPr>
            <w:pStyle w:val="Heading1"/>
            <w:keepNext w:val="0"/>
            <w:keepLines w:val="0"/>
          </w:pPr>
        </w:pPrChange>
      </w:pPr>
      <w:bookmarkStart w:id="500" w:name="_u1ky55pw572k" w:colFirst="0" w:colLast="0"/>
      <w:bookmarkEnd w:id="500"/>
      <w:r>
        <w:rPr>
          <w:rPrChange w:id="501" w:author="Holli Flanagan" w:date="2025-05-12T14:23:00Z">
            <w:rPr>
              <w:sz w:val="46"/>
              <w:szCs w:val="46"/>
            </w:rPr>
          </w:rPrChange>
        </w:rPr>
        <w:lastRenderedPageBreak/>
        <w:t>Conditionals</w:t>
      </w:r>
    </w:p>
    <w:p w14:paraId="042902F6" w14:textId="77777777" w:rsidR="00B32DEF" w:rsidRPr="00B32DEF" w:rsidRDefault="007E0203">
      <w:pPr>
        <w:pStyle w:val="Heading2"/>
        <w:spacing w:before="180" w:after="300"/>
        <w:rPr>
          <w:rPrChange w:id="502" w:author="Holli Flanagan" w:date="2025-05-12T14:23:00Z">
            <w:rPr>
              <w:rFonts w:ascii="Times New Roman" w:eastAsia="Times New Roman" w:hAnsi="Times New Roman" w:cs="Times New Roman"/>
              <w:color w:val="27262B"/>
              <w:sz w:val="34"/>
              <w:szCs w:val="34"/>
            </w:rPr>
          </w:rPrChange>
        </w:rPr>
        <w:pPrChange w:id="503" w:author="Holli Flanagan" w:date="2025-05-12T14:23:00Z">
          <w:pPr>
            <w:shd w:val="clear" w:color="auto" w:fill="FFFFFF"/>
            <w:spacing w:before="180" w:after="300"/>
          </w:pPr>
        </w:pPrChange>
      </w:pPr>
      <w:r>
        <w:rPr>
          <w:rPrChange w:id="504" w:author="Holli Flanagan" w:date="2025-05-12T14:23:00Z">
            <w:rPr>
              <w:b/>
              <w:sz w:val="34"/>
              <w:szCs w:val="34"/>
            </w:rPr>
          </w:rPrChange>
        </w:rPr>
        <w:t>Key Idea</w:t>
      </w:r>
    </w:p>
    <w:p w14:paraId="3463400E" w14:textId="7CA4C105"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505" w:author="Oestreich, Julia" w:date="2025-05-16T10:39:00Z" w16du:dateUtc="2025-05-16T14:39:00Z">
        <w:r w:rsidDel="00697632">
          <w:rPr>
            <w:rFonts w:ascii="Times New Roman" w:eastAsia="Times New Roman" w:hAnsi="Times New Roman" w:cs="Times New Roman"/>
            <w:color w:val="212529"/>
            <w:sz w:val="24"/>
            <w:szCs w:val="24"/>
          </w:rPr>
          <w:delText>b</w:delText>
        </w:r>
      </w:del>
      <w:ins w:id="506"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7E0203">
      <w:pPr>
        <w:pStyle w:val="Heading2"/>
        <w:rPr>
          <w:rPrChange w:id="507" w:author="Holli Flanagan" w:date="2025-05-12T14:23:00Z">
            <w:rPr>
              <w:sz w:val="34"/>
              <w:szCs w:val="34"/>
            </w:rPr>
          </w:rPrChange>
        </w:rPr>
        <w:pPrChange w:id="508" w:author="Holli Flanagan" w:date="2025-05-12T14:23:00Z">
          <w:pPr>
            <w:pStyle w:val="Heading2"/>
            <w:keepNext w:val="0"/>
            <w:keepLines w:val="0"/>
          </w:pPr>
        </w:pPrChange>
      </w:pPr>
      <w:bookmarkStart w:id="509" w:name="_ca646rvqb71n" w:colFirst="0" w:colLast="0"/>
      <w:bookmarkEnd w:id="509"/>
      <w:r>
        <w:rPr>
          <w:rPrChange w:id="510" w:author="Holli Flanagan" w:date="2025-05-12T14:23:00Z">
            <w:rPr>
              <w:sz w:val="34"/>
              <w:szCs w:val="34"/>
            </w:rPr>
          </w:rPrChange>
        </w:rPr>
        <w:t xml:space="preserve">The </w:t>
      </w:r>
      <w:r>
        <w:rPr>
          <w:rPrChange w:id="511" w:author="Holli Flanagan" w:date="2025-05-12T14:23:00Z">
            <w:rPr>
              <w:color w:val="D63384"/>
              <w:sz w:val="30"/>
              <w:szCs w:val="30"/>
              <w:shd w:val="clear" w:color="auto" w:fill="F5F6FA"/>
            </w:rPr>
          </w:rPrChange>
        </w:rPr>
        <w:t>if</w:t>
      </w:r>
      <w:r>
        <w:rPr>
          <w:rPrChange w:id="512" w:author="Holli Flanagan" w:date="2025-05-12T14:23:00Z">
            <w:rPr>
              <w:sz w:val="34"/>
              <w:szCs w:val="34"/>
            </w:rPr>
          </w:rPrChange>
        </w:rPr>
        <w:t xml:space="preserve"> Statement</w:t>
      </w:r>
    </w:p>
    <w:p w14:paraId="4D9838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7E0203">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513" w:author="Holli Flanagan" w:date="2025-05-09T15:16:00Z"/>
        </w:rPr>
      </w:pPr>
    </w:p>
    <w:p w14:paraId="45893C72" w14:textId="77777777" w:rsidR="00B32DEF" w:rsidRDefault="007E0203">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514" w:name="_7hywlocpain9" w:colFirst="0" w:colLast="0"/>
      <w:bookmarkEnd w:id="514"/>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the case of a </w:t>
      </w:r>
      <w:r>
        <w:rPr>
          <w:rFonts w:ascii="Times New Roman" w:eastAsia="Times New Roman" w:hAnsi="Times New Roman" w:cs="Times New Roman"/>
          <w:color w:val="212529"/>
          <w:sz w:val="24"/>
          <w:szCs w:val="24"/>
        </w:rPr>
        <w:t>program that asks the user their year.</w:t>
      </w:r>
    </w:p>
    <w:p w14:paraId="64C5F48B" w14:textId="12F4EF44" w:rsidR="00B32DEF" w:rsidRPr="00B32DEF" w:rsidRDefault="007E0203">
      <w:pPr>
        <w:numPr>
          <w:ilvl w:val="0"/>
          <w:numId w:val="291"/>
        </w:numPr>
        <w:shd w:val="clear" w:color="auto" w:fill="FFFFFF"/>
        <w:spacing w:before="180"/>
        <w:rPr>
          <w:rFonts w:ascii="Times New Roman" w:eastAsia="Times New Roman" w:hAnsi="Times New Roman" w:cs="Times New Roman"/>
          <w:color w:val="212529"/>
          <w:sz w:val="24"/>
          <w:szCs w:val="24"/>
          <w:rPrChange w:id="515" w:author="Holli Flanagan" w:date="2025-05-09T16:08:00Z">
            <w:rPr>
              <w:rFonts w:ascii="Times New Roman" w:eastAsia="Times New Roman" w:hAnsi="Times New Roman" w:cs="Times New Roman"/>
            </w:rPr>
          </w:rPrChange>
        </w:rPr>
        <w:pPrChange w:id="516"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517"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7E0203">
      <w:pPr>
        <w:numPr>
          <w:ilvl w:val="0"/>
          <w:numId w:val="291"/>
        </w:numPr>
        <w:shd w:val="clear" w:color="auto" w:fill="FFFFFF"/>
        <w:spacing w:after="300"/>
        <w:rPr>
          <w:rFonts w:ascii="Times New Roman" w:eastAsia="Times New Roman" w:hAnsi="Times New Roman" w:cs="Times New Roman"/>
          <w:color w:val="212529"/>
          <w:sz w:val="24"/>
          <w:szCs w:val="24"/>
          <w:rPrChange w:id="518" w:author="Holli Flanagan" w:date="2025-05-09T16:08:00Z">
            <w:rPr>
              <w:rFonts w:ascii="Times New Roman" w:eastAsia="Times New Roman" w:hAnsi="Times New Roman" w:cs="Times New Roman"/>
            </w:rPr>
          </w:rPrChange>
        </w:rPr>
        <w:pPrChange w:id="519"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520"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7E0203">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21" w:name="_2q2qyajohlad" w:colFirst="0" w:colLast="0"/>
      <w:bookmarkEnd w:id="521"/>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22" w:name="_9eer71jt5pw3" w:colFirst="0" w:colLast="0"/>
      <w:bookmarkEnd w:id="522"/>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23" w:name="_4fuwtfwyu47" w:colFirst="0" w:colLast="0"/>
      <w:bookmarkEnd w:id="523"/>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7E0203">
      <w:pPr>
        <w:pStyle w:val="Heading2"/>
        <w:rPr>
          <w:rPrChange w:id="524" w:author="Holli Flanagan" w:date="2025-05-12T14:23:00Z">
            <w:rPr>
              <w:sz w:val="34"/>
              <w:szCs w:val="34"/>
            </w:rPr>
          </w:rPrChange>
        </w:rPr>
        <w:pPrChange w:id="525" w:author="Holli Flanagan" w:date="2025-05-12T14:23:00Z">
          <w:pPr>
            <w:pStyle w:val="Heading2"/>
            <w:keepNext w:val="0"/>
            <w:keepLines w:val="0"/>
          </w:pPr>
        </w:pPrChange>
      </w:pPr>
      <w:bookmarkStart w:id="526" w:name="_tduoupd4kcfz" w:colFirst="0" w:colLast="0"/>
      <w:bookmarkEnd w:id="526"/>
      <w:r>
        <w:rPr>
          <w:rPrChange w:id="527" w:author="Holli Flanagan" w:date="2025-05-12T14:23:00Z">
            <w:rPr>
              <w:sz w:val="34"/>
              <w:szCs w:val="34"/>
            </w:rPr>
          </w:rPrChange>
        </w:rPr>
        <w:t>Comparison Operators for Equality and Ordering</w:t>
      </w:r>
    </w:p>
    <w:p w14:paraId="466C18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7E0203">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7E0203">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7E0203">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7E0203">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7E0203">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7E0203">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7E0203">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7E0203">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All of these operators are comparison operators, but they are also either </w:t>
      </w:r>
      <w:r>
        <w:rPr>
          <w:rFonts w:ascii="Times New Roman" w:eastAsia="Times New Roman" w:hAnsi="Times New Roman" w:cs="Times New Roman"/>
          <w:color w:val="212529"/>
          <w:sz w:val="24"/>
          <w:szCs w:val="24"/>
        </w:rPr>
        <w:t>equality operators or ordering operators.</w:t>
      </w:r>
    </w:p>
    <w:p w14:paraId="26264216"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28" w:name="_1wvnn0u0wl7g" w:colFirst="0" w:colLast="0"/>
      <w:bookmarkEnd w:id="528"/>
      <w:r>
        <w:rPr>
          <w:rFonts w:ascii="Times New Roman" w:eastAsia="Times New Roman" w:hAnsi="Times New Roman" w:cs="Times New Roman"/>
          <w:color w:val="27262B"/>
          <w:sz w:val="26"/>
          <w:szCs w:val="26"/>
        </w:rPr>
        <w:t>Boolean Operators</w:t>
      </w:r>
    </w:p>
    <w:p w14:paraId="24C1FB0B" w14:textId="4D3F99A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529" w:author="Oestreich, Julia" w:date="2025-05-16T10:40:00Z" w16du:dateUtc="2025-05-16T14:40:00Z">
        <w:r w:rsidDel="00697632">
          <w:rPr>
            <w:rFonts w:ascii="Times New Roman" w:eastAsia="Times New Roman" w:hAnsi="Times New Roman" w:cs="Times New Roman"/>
            <w:color w:val="212529"/>
            <w:sz w:val="24"/>
            <w:szCs w:val="24"/>
          </w:rPr>
          <w:delText>b</w:delText>
        </w:r>
      </w:del>
      <w:ins w:id="530"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7E0203">
      <w:pPr>
        <w:numPr>
          <w:ilvl w:val="0"/>
          <w:numId w:val="96"/>
        </w:numPr>
        <w:shd w:val="clear" w:color="auto" w:fill="FFFFFF"/>
        <w:spacing w:before="180"/>
        <w:pPrChange w:id="531"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7E0203">
      <w:pPr>
        <w:numPr>
          <w:ilvl w:val="0"/>
          <w:numId w:val="96"/>
        </w:numPr>
        <w:shd w:val="clear" w:color="auto" w:fill="FFFFFF"/>
        <w:spacing w:after="300"/>
        <w:pPrChange w:id="532"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true when at least one of the conditions is true, and also when both are </w:t>
      </w:r>
      <w:r>
        <w:rPr>
          <w:rFonts w:ascii="Times New Roman" w:eastAsia="Times New Roman" w:hAnsi="Times New Roman" w:cs="Times New Roman"/>
          <w:color w:val="212529"/>
          <w:sz w:val="24"/>
          <w:szCs w:val="24"/>
        </w:rPr>
        <w:t>true</w:t>
      </w:r>
    </w:p>
    <w:p w14:paraId="1C076F34"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7E0203">
      <w:pPr>
        <w:numPr>
          <w:ilvl w:val="0"/>
          <w:numId w:val="244"/>
        </w:numPr>
        <w:shd w:val="clear" w:color="auto" w:fill="FFFFFF"/>
        <w:spacing w:before="180"/>
        <w:rPr>
          <w:rFonts w:ascii="Times New Roman" w:eastAsia="Times New Roman" w:hAnsi="Times New Roman" w:cs="Times New Roman"/>
          <w:color w:val="212529"/>
          <w:sz w:val="24"/>
          <w:szCs w:val="24"/>
          <w:rPrChange w:id="533" w:author="Holli Flanagan" w:date="2025-05-09T16:09:00Z">
            <w:rPr>
              <w:rFonts w:ascii="Times New Roman" w:eastAsia="Times New Roman" w:hAnsi="Times New Roman" w:cs="Times New Roman"/>
            </w:rPr>
          </w:rPrChange>
        </w:rPr>
        <w:pPrChange w:id="534"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7E0203">
      <w:pPr>
        <w:numPr>
          <w:ilvl w:val="0"/>
          <w:numId w:val="244"/>
        </w:numPr>
        <w:shd w:val="clear" w:color="auto" w:fill="FFFFFF"/>
        <w:spacing w:after="300"/>
        <w:rPr>
          <w:rFonts w:ascii="Times New Roman" w:eastAsia="Times New Roman" w:hAnsi="Times New Roman" w:cs="Times New Roman"/>
          <w:color w:val="212529"/>
          <w:sz w:val="24"/>
          <w:szCs w:val="24"/>
          <w:rPrChange w:id="535" w:author="Holli Flanagan" w:date="2025-05-09T16:09:00Z">
            <w:rPr>
              <w:rFonts w:ascii="Times New Roman" w:eastAsia="Times New Roman" w:hAnsi="Times New Roman" w:cs="Times New Roman"/>
            </w:rPr>
          </w:rPrChange>
        </w:rPr>
        <w:pPrChange w:id="536"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7" w:name="_h5kcuwsevvi1" w:colFirst="0" w:colLast="0"/>
      <w:bookmarkEnd w:id="537"/>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7E0203">
      <w:pPr>
        <w:numPr>
          <w:ilvl w:val="0"/>
          <w:numId w:val="109"/>
        </w:numPr>
        <w:shd w:val="clear" w:color="auto" w:fill="FFFFFF"/>
        <w:spacing w:before="180"/>
        <w:pPrChange w:id="538"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7E0203">
      <w:pPr>
        <w:numPr>
          <w:ilvl w:val="0"/>
          <w:numId w:val="109"/>
        </w:numPr>
        <w:shd w:val="clear" w:color="auto" w:fill="FFFFFF"/>
        <w:pPrChange w:id="539"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7E0203">
      <w:pPr>
        <w:numPr>
          <w:ilvl w:val="0"/>
          <w:numId w:val="109"/>
        </w:numPr>
        <w:shd w:val="clear" w:color="auto" w:fill="FFFFFF"/>
        <w:pPrChange w:id="540"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7E0203">
      <w:pPr>
        <w:numPr>
          <w:ilvl w:val="0"/>
          <w:numId w:val="109"/>
        </w:numPr>
        <w:shd w:val="clear" w:color="auto" w:fill="FFFFFF"/>
        <w:spacing w:after="300"/>
        <w:pPrChange w:id="541"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542" w:author="Holli Flanagan" w:date="2025-05-09T16:09:00Z">
        <w:r>
          <w:rPr>
            <w:rFonts w:ascii="Times New Roman" w:eastAsia="Times New Roman" w:hAnsi="Times New Roman" w:cs="Times New Roman"/>
            <w:color w:val="212529"/>
            <w:sz w:val="24"/>
            <w:szCs w:val="24"/>
          </w:rPr>
          <w:delText>’s</w:delText>
        </w:r>
      </w:del>
      <w:ins w:id="543"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544"/>
      <w:r>
        <w:rPr>
          <w:rFonts w:ascii="Times New Roman" w:eastAsia="Times New Roman" w:hAnsi="Times New Roman" w:cs="Times New Roman"/>
          <w:color w:val="212529"/>
          <w:sz w:val="24"/>
          <w:szCs w:val="24"/>
        </w:rPr>
        <w:t xml:space="preserve"> test state to use</w:t>
      </w:r>
      <w:commentRangeEnd w:id="544"/>
      <w:r>
        <w:commentReference w:id="544"/>
      </w:r>
      <w:r>
        <w:rPr>
          <w:rFonts w:ascii="Times New Roman" w:eastAsia="Times New Roman" w:hAnsi="Times New Roman" w:cs="Times New Roman"/>
          <w:color w:val="212529"/>
          <w:sz w:val="24"/>
          <w:szCs w:val="24"/>
        </w:rPr>
        <w:t xml:space="preserve"> in conditionals and loops</w:t>
      </w:r>
      <w:ins w:id="545" w:author="Holli Flanagan" w:date="2025-05-09T16:11:00Z">
        <w:r>
          <w:rPr>
            <w:rFonts w:ascii="Times New Roman" w:eastAsia="Times New Roman" w:hAnsi="Times New Roman" w:cs="Times New Roman"/>
            <w:color w:val="212529"/>
            <w:sz w:val="24"/>
            <w:szCs w:val="24"/>
          </w:rPr>
          <w:t>.</w:t>
        </w:r>
      </w:ins>
      <w:del w:id="546"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7E0203">
      <w:pPr>
        <w:pStyle w:val="Heading2"/>
        <w:rPr>
          <w:rPrChange w:id="547" w:author="Holli Flanagan" w:date="2025-05-12T14:23:00Z">
            <w:rPr>
              <w:sz w:val="34"/>
              <w:szCs w:val="34"/>
            </w:rPr>
          </w:rPrChange>
        </w:rPr>
        <w:pPrChange w:id="548" w:author="Holli Flanagan" w:date="2025-05-12T14:23:00Z">
          <w:pPr>
            <w:pStyle w:val="Heading2"/>
            <w:keepNext w:val="0"/>
            <w:keepLines w:val="0"/>
          </w:pPr>
        </w:pPrChange>
      </w:pPr>
      <w:bookmarkStart w:id="549" w:name="_gn0019elj674" w:colFirst="0" w:colLast="0"/>
      <w:bookmarkEnd w:id="549"/>
      <w:r>
        <w:rPr>
          <w:rPrChange w:id="550" w:author="Holli Flanagan" w:date="2025-05-12T14:23:00Z">
            <w:rPr>
              <w:sz w:val="34"/>
              <w:szCs w:val="34"/>
            </w:rPr>
          </w:rPrChange>
        </w:rPr>
        <w:t>A Complex Example</w:t>
      </w:r>
    </w:p>
    <w:p w14:paraId="1B1DACCA" w14:textId="77777777" w:rsidR="00B32DEF" w:rsidRDefault="007E0203">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[INSERT CODE </w:t>
      </w:r>
      <w:r>
        <w:rPr>
          <w:rFonts w:ascii="Times New Roman" w:eastAsia="Times New Roman" w:hAnsi="Times New Roman" w:cs="Times New Roman"/>
          <w:sz w:val="24"/>
          <w:szCs w:val="24"/>
          <w:highlight w:val="yellow"/>
        </w:rPr>
        <w:t>BLOCK]</w:t>
      </w:r>
    </w:p>
    <w:p w14:paraId="5C7A8E7C" w14:textId="77777777" w:rsidR="00B32DEF" w:rsidRPr="00B32DEF" w:rsidRDefault="007E0203">
      <w:pPr>
        <w:pStyle w:val="Heading2"/>
        <w:rPr>
          <w:rPrChange w:id="551" w:author="Holli Flanagan" w:date="2025-05-12T14:23:00Z">
            <w:rPr>
              <w:sz w:val="34"/>
              <w:szCs w:val="34"/>
            </w:rPr>
          </w:rPrChange>
        </w:rPr>
        <w:pPrChange w:id="552" w:author="Holli Flanagan" w:date="2025-05-12T14:23:00Z">
          <w:pPr>
            <w:pStyle w:val="Heading2"/>
            <w:keepNext w:val="0"/>
            <w:keepLines w:val="0"/>
          </w:pPr>
        </w:pPrChange>
      </w:pPr>
      <w:bookmarkStart w:id="553" w:name="_2od7nh9jo92c" w:colFirst="0" w:colLast="0"/>
      <w:bookmarkEnd w:id="553"/>
      <w:r>
        <w:rPr>
          <w:rPrChange w:id="554" w:author="Holli Flanagan" w:date="2025-05-12T14:23:00Z">
            <w:rPr>
              <w:sz w:val="34"/>
              <w:szCs w:val="34"/>
            </w:rPr>
          </w:rPrChange>
        </w:rPr>
        <w:t>Summary</w:t>
      </w:r>
    </w:p>
    <w:p w14:paraId="64B9015D" w14:textId="0D4EFC76" w:rsidR="00B32DEF" w:rsidRDefault="007E0203">
      <w:pPr>
        <w:numPr>
          <w:ilvl w:val="0"/>
          <w:numId w:val="117"/>
        </w:numPr>
        <w:shd w:val="clear" w:color="auto" w:fill="FFFFFF"/>
        <w:spacing w:before="180"/>
        <w:pPrChange w:id="555"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556" w:author="Oestreich, Julia" w:date="2025-05-16T10:40:00Z" w16du:dateUtc="2025-05-16T14:40:00Z">
        <w:r w:rsidDel="00697632">
          <w:rPr>
            <w:rFonts w:ascii="Times New Roman" w:eastAsia="Times New Roman" w:hAnsi="Times New Roman" w:cs="Times New Roman"/>
            <w:color w:val="212529"/>
            <w:sz w:val="24"/>
            <w:szCs w:val="24"/>
          </w:rPr>
          <w:delText>b</w:delText>
        </w:r>
      </w:del>
      <w:ins w:id="557"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7E0203">
      <w:pPr>
        <w:numPr>
          <w:ilvl w:val="0"/>
          <w:numId w:val="117"/>
        </w:numPr>
        <w:shd w:val="clear" w:color="auto" w:fill="FFFFFF"/>
        <w:pPrChange w:id="558"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7E0203">
      <w:pPr>
        <w:numPr>
          <w:ilvl w:val="0"/>
          <w:numId w:val="117"/>
        </w:numPr>
        <w:shd w:val="clear" w:color="auto" w:fill="FFFFFF"/>
        <w:rPr>
          <w:rFonts w:ascii="Times New Roman" w:eastAsia="Times New Roman" w:hAnsi="Times New Roman" w:cs="Times New Roman"/>
        </w:rPr>
        <w:pPrChange w:id="559"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comparison operators to compare </w:t>
      </w:r>
      <w:r>
        <w:rPr>
          <w:rFonts w:ascii="Times New Roman" w:eastAsia="Times New Roman" w:hAnsi="Times New Roman" w:cs="Times New Roman"/>
          <w:color w:val="212529"/>
          <w:sz w:val="24"/>
          <w:szCs w:val="24"/>
        </w:rPr>
        <w:t>values and logical operators to combine multiple conditions.</w:t>
      </w:r>
    </w:p>
    <w:p w14:paraId="69B1F280" w14:textId="77777777" w:rsidR="00B32DEF" w:rsidRDefault="007E0203">
      <w:pPr>
        <w:numPr>
          <w:ilvl w:val="0"/>
          <w:numId w:val="117"/>
        </w:numPr>
        <w:shd w:val="clear" w:color="auto" w:fill="FFFFFF"/>
        <w:spacing w:after="300"/>
        <w:pPrChange w:id="560"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7E0203">
      <w:pPr>
        <w:pStyle w:val="Heading2"/>
        <w:keepNext w:val="0"/>
        <w:keepLines w:val="0"/>
        <w:spacing w:before="700"/>
        <w:rPr>
          <w:rPrChange w:id="561" w:author="Holli Flanagan" w:date="2025-05-12T14:23:00Z">
            <w:rPr>
              <w:sz w:val="46"/>
              <w:szCs w:val="46"/>
            </w:rPr>
          </w:rPrChange>
        </w:rPr>
        <w:pPrChange w:id="562" w:author="Holli Flanagan" w:date="2025-05-12T14:23:00Z">
          <w:pPr>
            <w:pStyle w:val="Heading1"/>
            <w:keepNext w:val="0"/>
            <w:keepLines w:val="0"/>
            <w:spacing w:before="700"/>
          </w:pPr>
        </w:pPrChange>
      </w:pPr>
      <w:bookmarkStart w:id="563" w:name="_69iqo81aw9r6" w:colFirst="0" w:colLast="0"/>
      <w:bookmarkEnd w:id="563"/>
      <w:r>
        <w:rPr>
          <w:rPrChange w:id="564" w:author="Holli Flanagan" w:date="2025-05-12T14:23:00Z">
            <w:rPr>
              <w:b/>
              <w:sz w:val="46"/>
              <w:szCs w:val="46"/>
            </w:rPr>
          </w:rPrChange>
        </w:rPr>
        <w:t xml:space="preserve">Next </w:t>
      </w:r>
      <w:ins w:id="565" w:author="Holli Flanagan" w:date="2025-05-12T14:23:00Z">
        <w:r>
          <w:rPr>
            <w:rPrChange w:id="566" w:author="Holli Flanagan" w:date="2025-05-12T14:23:00Z">
              <w:rPr>
                <w:b/>
                <w:sz w:val="46"/>
                <w:szCs w:val="46"/>
              </w:rPr>
            </w:rPrChange>
          </w:rPr>
          <w:t>step</w:t>
        </w:r>
      </w:ins>
      <w:del w:id="567" w:author="Holli Flanagan" w:date="2025-05-12T14:24:00Z">
        <w:r>
          <w:rPr>
            <w:rPrChange w:id="568" w:author="Holli Flanagan" w:date="2025-05-12T14:23:00Z">
              <w:rPr>
                <w:b/>
                <w:sz w:val="46"/>
                <w:szCs w:val="46"/>
              </w:rPr>
            </w:rPrChange>
          </w:rPr>
          <w:delText>Up</w:delText>
        </w:r>
      </w:del>
    </w:p>
    <w:p w14:paraId="26BFE68E" w14:textId="26BE7A48"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569" w:author="Holli Flanagan" w:date="2025-05-09T16:12:00Z">
        <w:r>
          <w:rPr>
            <w:rFonts w:ascii="Times New Roman" w:eastAsia="Times New Roman" w:hAnsi="Times New Roman" w:cs="Times New Roman"/>
            <w:color w:val="212529"/>
            <w:sz w:val="24"/>
            <w:szCs w:val="24"/>
          </w:rPr>
          <w:t>.</w:t>
        </w:r>
      </w:ins>
      <w:del w:id="570"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7E0203">
      <w:pPr>
        <w:pStyle w:val="Heading1"/>
        <w:rPr>
          <w:rPrChange w:id="571" w:author="Holli Flanagan" w:date="2025-05-12T14:24:00Z">
            <w:rPr>
              <w:sz w:val="46"/>
              <w:szCs w:val="46"/>
            </w:rPr>
          </w:rPrChange>
        </w:rPr>
        <w:pPrChange w:id="572" w:author="Holli Flanagan" w:date="2025-05-12T14:24:00Z">
          <w:pPr>
            <w:pStyle w:val="Heading1"/>
            <w:keepNext w:val="0"/>
            <w:keepLines w:val="0"/>
          </w:pPr>
        </w:pPrChange>
      </w:pPr>
      <w:bookmarkStart w:id="573" w:name="_vc0b5vb8qgxu" w:colFirst="0" w:colLast="0"/>
      <w:bookmarkEnd w:id="573"/>
      <w:r>
        <w:rPr>
          <w:rPrChange w:id="574" w:author="Holli Flanagan" w:date="2025-05-12T14:24:00Z">
            <w:rPr>
              <w:sz w:val="46"/>
              <w:szCs w:val="46"/>
            </w:rPr>
          </w:rPrChange>
        </w:rPr>
        <w:lastRenderedPageBreak/>
        <w:t>Strings</w:t>
      </w:r>
    </w:p>
    <w:p w14:paraId="3A3EE1A4" w14:textId="77777777" w:rsidR="00B32DEF" w:rsidRPr="00B32DEF" w:rsidRDefault="007E0203">
      <w:pPr>
        <w:pStyle w:val="Heading2"/>
        <w:rPr>
          <w:rPrChange w:id="575" w:author="Holli Flanagan" w:date="2025-05-12T14:24:00Z">
            <w:rPr>
              <w:sz w:val="34"/>
              <w:szCs w:val="34"/>
            </w:rPr>
          </w:rPrChange>
        </w:rPr>
        <w:pPrChange w:id="576" w:author="Holli Flanagan" w:date="2025-05-12T14:24:00Z">
          <w:pPr>
            <w:pStyle w:val="Heading2"/>
            <w:keepNext w:val="0"/>
            <w:keepLines w:val="0"/>
          </w:pPr>
        </w:pPrChange>
      </w:pPr>
      <w:bookmarkStart w:id="577" w:name="_l1oyplvv041" w:colFirst="0" w:colLast="0"/>
      <w:bookmarkEnd w:id="577"/>
      <w:r>
        <w:rPr>
          <w:rPrChange w:id="578" w:author="Holli Flanagan" w:date="2025-05-12T14:24:00Z">
            <w:rPr>
              <w:sz w:val="34"/>
              <w:szCs w:val="34"/>
            </w:rPr>
          </w:rPrChange>
        </w:rPr>
        <w:t>Key Idea</w:t>
      </w:r>
    </w:p>
    <w:p w14:paraId="19632EB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579"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sequence of character values used </w:t>
      </w:r>
      <w:r>
        <w:rPr>
          <w:rFonts w:ascii="Times New Roman" w:eastAsia="Times New Roman" w:hAnsi="Times New Roman" w:cs="Times New Roman"/>
          <w:color w:val="212529"/>
          <w:sz w:val="24"/>
          <w:szCs w:val="24"/>
        </w:rPr>
        <w:t>to store text data.</w:t>
      </w:r>
    </w:p>
    <w:p w14:paraId="0D02F52D" w14:textId="77777777" w:rsidR="00B32DEF" w:rsidRPr="00B32DEF" w:rsidRDefault="007E0203">
      <w:pPr>
        <w:pStyle w:val="Heading2"/>
        <w:rPr>
          <w:rPrChange w:id="580" w:author="Holli Flanagan" w:date="2025-05-12T14:24:00Z">
            <w:rPr>
              <w:sz w:val="34"/>
              <w:szCs w:val="34"/>
            </w:rPr>
          </w:rPrChange>
        </w:rPr>
        <w:pPrChange w:id="581" w:author="Holli Flanagan" w:date="2025-05-12T14:24:00Z">
          <w:pPr>
            <w:pStyle w:val="Heading2"/>
            <w:keepNext w:val="0"/>
            <w:keepLines w:val="0"/>
          </w:pPr>
        </w:pPrChange>
      </w:pPr>
      <w:bookmarkStart w:id="582" w:name="_nhk3wo273403" w:colFirst="0" w:colLast="0"/>
      <w:bookmarkEnd w:id="582"/>
      <w:r>
        <w:rPr>
          <w:rPrChange w:id="583" w:author="Holli Flanagan" w:date="2025-05-12T14:24:00Z">
            <w:rPr>
              <w:sz w:val="34"/>
              <w:szCs w:val="34"/>
            </w:rPr>
          </w:rPrChange>
        </w:rPr>
        <w:t>Overview</w:t>
      </w:r>
    </w:p>
    <w:p w14:paraId="45846DA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584" w:author="Holli Flanagan" w:date="2025-05-09T15:22:00Z">
        <w:r>
          <w:rPr>
            <w:rFonts w:ascii="Times New Roman" w:eastAsia="Times New Roman" w:hAnsi="Times New Roman" w:cs="Times New Roman"/>
            <w:color w:val="212529"/>
            <w:sz w:val="24"/>
            <w:szCs w:val="24"/>
          </w:rPr>
          <w:t>TypeScript</w:t>
        </w:r>
      </w:ins>
      <w:del w:id="58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how we can use either </w:t>
      </w:r>
      <w:r>
        <w:rPr>
          <w:rFonts w:ascii="Times New Roman" w:eastAsia="Times New Roman" w:hAnsi="Times New Roman" w:cs="Times New Roman"/>
          <w:color w:val="212529"/>
          <w:sz w:val="24"/>
          <w:szCs w:val="24"/>
        </w:rPr>
        <w:t>single or double quotes to define a string.</w:t>
      </w:r>
    </w:p>
    <w:p w14:paraId="6E2EE57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7E0203">
      <w:pPr>
        <w:pStyle w:val="Heading2"/>
        <w:rPr>
          <w:rPrChange w:id="586" w:author="Holli Flanagan" w:date="2025-05-12T14:24:00Z">
            <w:rPr>
              <w:sz w:val="34"/>
              <w:szCs w:val="34"/>
            </w:rPr>
          </w:rPrChange>
        </w:rPr>
        <w:pPrChange w:id="587" w:author="Holli Flanagan" w:date="2025-05-12T14:24:00Z">
          <w:pPr>
            <w:pStyle w:val="Heading2"/>
            <w:keepNext w:val="0"/>
            <w:keepLines w:val="0"/>
          </w:pPr>
        </w:pPrChange>
      </w:pPr>
      <w:bookmarkStart w:id="588" w:name="_rat3tecqzbbj" w:colFirst="0" w:colLast="0"/>
      <w:bookmarkEnd w:id="588"/>
      <w:r>
        <w:rPr>
          <w:rPrChange w:id="589" w:author="Holli Flanagan" w:date="2025-05-12T14:24:00Z">
            <w:rPr>
              <w:sz w:val="34"/>
              <w:szCs w:val="34"/>
            </w:rPr>
          </w:rPrChange>
        </w:rPr>
        <w:t>String Methods and operations</w:t>
      </w:r>
    </w:p>
    <w:p w14:paraId="3214E44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590" w:author="Holli Flanagan" w:date="2025-05-09T15:22:00Z">
        <w:r>
          <w:rPr>
            <w:rFonts w:ascii="Times New Roman" w:eastAsia="Times New Roman" w:hAnsi="Times New Roman" w:cs="Times New Roman"/>
            <w:color w:val="212529"/>
            <w:sz w:val="24"/>
            <w:szCs w:val="24"/>
          </w:rPr>
          <w:t>TypeScript</w:t>
        </w:r>
      </w:ins>
      <w:del w:id="59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592" w:name="_jbzmfw2wyfxy" w:colFirst="0" w:colLast="0"/>
      <w:bookmarkEnd w:id="592"/>
      <w:r>
        <w:rPr>
          <w:rFonts w:ascii="Times New Roman" w:eastAsia="Times New Roman" w:hAnsi="Times New Roman" w:cs="Times New Roman"/>
          <w:i/>
          <w:color w:val="27262B"/>
          <w:sz w:val="26"/>
          <w:szCs w:val="26"/>
        </w:rPr>
        <w:t>charAt</w:t>
      </w:r>
      <w:r>
        <w:rPr>
          <w:rFonts w:ascii="Times New Roman" w:eastAsia="Times New Roman" w:hAnsi="Times New Roman" w:cs="Times New Roman"/>
          <w:color w:val="27262B"/>
          <w:sz w:val="26"/>
          <w:szCs w:val="26"/>
        </w:rPr>
        <w:t xml:space="preserve">, </w:t>
      </w:r>
      <w:r>
        <w:rPr>
          <w:rFonts w:ascii="Times New Roman" w:eastAsia="Times New Roman" w:hAnsi="Times New Roman" w:cs="Times New Roman"/>
          <w:i/>
          <w:color w:val="27262B"/>
          <w:sz w:val="26"/>
          <w:szCs w:val="26"/>
        </w:rPr>
        <w:t>indexOf</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i/>
          <w:color w:val="27262B"/>
          <w:sz w:val="26"/>
          <w:szCs w:val="26"/>
        </w:rPr>
        <w:t>lastIndexOf</w:t>
      </w:r>
    </w:p>
    <w:p w14:paraId="2556E11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charAt</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7E0203">
      <w:pPr>
        <w:numPr>
          <w:ilvl w:val="0"/>
          <w:numId w:val="128"/>
        </w:numPr>
        <w:shd w:val="clear" w:color="auto" w:fill="FFFFFF"/>
        <w:spacing w:before="180"/>
        <w:pPrChange w:id="593"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charAt(index)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7E0203">
      <w:pPr>
        <w:numPr>
          <w:ilvl w:val="0"/>
          <w:numId w:val="128"/>
        </w:numPr>
        <w:shd w:val="clear" w:color="auto" w:fill="FFFFFF"/>
        <w:pPrChange w:id="594"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7E0203">
      <w:pPr>
        <w:numPr>
          <w:ilvl w:val="0"/>
          <w:numId w:val="128"/>
        </w:numPr>
        <w:shd w:val="clear" w:color="auto" w:fill="FFFFFF"/>
        <w:spacing w:after="300"/>
        <w:pPrChange w:id="595"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lastIndexOf(value)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gramEnd"/>
      <w:r>
        <w:rPr>
          <w:rFonts w:ascii="Times New Roman" w:eastAsia="Times New Roman" w:hAnsi="Times New Roman" w:cs="Times New Roman"/>
          <w:color w:val="188038"/>
          <w:sz w:val="24"/>
          <w:szCs w:val="24"/>
        </w:rPr>
        <w:t>myStr.charAt(2));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myStr.indexOf("x"));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myStr.indexOf("lo"));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myStr.lastIndexOf("o"));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myStr.lastIndexOf("z"));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highlight w:val="white"/>
        </w:rPr>
        <w:t xml:space="preserve"> is 0 based (i.e. 0 is the index of the first charater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596" w:author="Holli Flanagan" w:date="2025-05-09T15:22:00Z">
        <w:r>
          <w:rPr>
            <w:rFonts w:ascii="Times New Roman" w:eastAsia="Times New Roman" w:hAnsi="Times New Roman" w:cs="Times New Roman"/>
            <w:color w:val="212529"/>
            <w:sz w:val="24"/>
            <w:szCs w:val="24"/>
            <w:highlight w:val="white"/>
          </w:rPr>
          <w:t>TypeScript</w:t>
        </w:r>
      </w:ins>
      <w:del w:id="597"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98" w:name="_22kqpslb2y0u" w:colFirst="0" w:colLast="0"/>
      <w:bookmarkEnd w:id="598"/>
      <w:r>
        <w:rPr>
          <w:rFonts w:ascii="Times New Roman" w:eastAsia="Times New Roman" w:hAnsi="Times New Roman" w:cs="Times New Roman"/>
          <w:color w:val="27262B"/>
          <w:sz w:val="26"/>
          <w:szCs w:val="26"/>
        </w:rPr>
        <w:t>Square Bracket Access of Strings</w:t>
      </w:r>
    </w:p>
    <w:p w14:paraId="48D4076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myStr[</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myStr[</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myStr[</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7E0203">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599" w:name="_7egac2rd2ui0" w:colFirst="0" w:colLast="0"/>
      <w:bookmarkEnd w:id="599"/>
      <w:r>
        <w:rPr>
          <w:rFonts w:ascii="Times New Roman" w:eastAsia="Times New Roman" w:hAnsi="Times New Roman" w:cs="Times New Roman"/>
          <w:color w:val="5C5962"/>
        </w:rPr>
        <w:t></w:t>
      </w:r>
      <w:commentRangeStart w:id="600"/>
      <w:r>
        <w:rPr>
          <w:rFonts w:ascii="Times New Roman" w:eastAsia="Times New Roman" w:hAnsi="Times New Roman" w:cs="Times New Roman"/>
          <w:color w:val="27262B"/>
          <w:sz w:val="22"/>
          <w:szCs w:val="22"/>
        </w:rPr>
        <w:t>NO NEGATIVE INDICES WITH BRACKETS</w:t>
      </w:r>
      <w:commentRangeEnd w:id="600"/>
      <w:r>
        <w:commentReference w:id="600"/>
      </w:r>
    </w:p>
    <w:p w14:paraId="1A70FFB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myStr[</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myStr[</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01" w:name="_ctpwt8sfsq8w" w:colFirst="0" w:colLast="0"/>
      <w:bookmarkEnd w:id="601"/>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7E0203">
      <w:pPr>
        <w:numPr>
          <w:ilvl w:val="0"/>
          <w:numId w:val="2"/>
        </w:numPr>
        <w:shd w:val="clear" w:color="auto" w:fill="FFFFFF"/>
        <w:spacing w:before="180"/>
        <w:rPr>
          <w:rFonts w:ascii="Times New Roman" w:eastAsia="Times New Roman" w:hAnsi="Times New Roman" w:cs="Times New Roman"/>
        </w:rPr>
        <w:pPrChange w:id="602"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7E0203">
      <w:pPr>
        <w:numPr>
          <w:ilvl w:val="0"/>
          <w:numId w:val="2"/>
        </w:numPr>
        <w:shd w:val="clear" w:color="auto" w:fill="FFFFFF"/>
        <w:rPr>
          <w:rFonts w:ascii="Times New Roman" w:eastAsia="Times New Roman" w:hAnsi="Times New Roman" w:cs="Times New Roman"/>
        </w:rPr>
        <w:pPrChange w:id="603"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parameter is the </w:t>
      </w:r>
      <w:r>
        <w:rPr>
          <w:rFonts w:ascii="Times New Roman" w:eastAsia="Times New Roman" w:hAnsi="Times New Roman" w:cs="Times New Roman"/>
          <w:color w:val="212529"/>
          <w:sz w:val="24"/>
          <w:szCs w:val="24"/>
        </w:rPr>
        <w:t>ending slice position (not included in the result).</w:t>
      </w:r>
    </w:p>
    <w:p w14:paraId="344FDA3A" w14:textId="77777777" w:rsidR="00B32DEF" w:rsidRDefault="007E0203">
      <w:pPr>
        <w:numPr>
          <w:ilvl w:val="0"/>
          <w:numId w:val="2"/>
        </w:numPr>
        <w:shd w:val="clear" w:color="auto" w:fill="FFFFFF"/>
        <w:rPr>
          <w:rFonts w:ascii="Times New Roman" w:eastAsia="Times New Roman" w:hAnsi="Times New Roman" w:cs="Times New Roman"/>
        </w:rPr>
        <w:pPrChange w:id="60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7E0203">
      <w:pPr>
        <w:numPr>
          <w:ilvl w:val="0"/>
          <w:numId w:val="2"/>
        </w:numPr>
        <w:shd w:val="clear" w:color="auto" w:fill="FFFFFF"/>
        <w:rPr>
          <w:rFonts w:ascii="Times New Roman" w:eastAsia="Times New Roman" w:hAnsi="Times New Roman" w:cs="Times New Roman"/>
        </w:rPr>
        <w:pPrChange w:id="605"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7E0203">
      <w:pPr>
        <w:numPr>
          <w:ilvl w:val="0"/>
          <w:numId w:val="2"/>
        </w:numPr>
        <w:shd w:val="clear" w:color="auto" w:fill="FFFFFF"/>
        <w:spacing w:after="300"/>
        <w:rPr>
          <w:rFonts w:ascii="Times New Roman" w:eastAsia="Times New Roman" w:hAnsi="Times New Roman" w:cs="Times New Roman"/>
        </w:rPr>
        <w:pPrChange w:id="606"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7E0203">
      <w:pPr>
        <w:shd w:val="clear" w:color="auto" w:fill="FFFFFF"/>
        <w:spacing w:before="180" w:after="300"/>
        <w:rPr>
          <w:rFonts w:ascii="Times New Roman" w:eastAsia="Times New Roman" w:hAnsi="Times New Roman" w:cs="Times New Roman"/>
          <w:color w:val="212529"/>
          <w:sz w:val="24"/>
          <w:szCs w:val="24"/>
          <w:highlight w:val="yellow"/>
          <w:rPrChange w:id="607"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608"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09" w:name="_fid27crs06gv" w:colFirst="0" w:colLast="0"/>
      <w:bookmarkEnd w:id="609"/>
      <w:r>
        <w:rPr>
          <w:rFonts w:ascii="Times New Roman" w:eastAsia="Times New Roman" w:hAnsi="Times New Roman" w:cs="Times New Roman"/>
          <w:color w:val="27262B"/>
          <w:sz w:val="26"/>
          <w:szCs w:val="26"/>
        </w:rPr>
        <w:t>Indexes and Slices in Strings</w:t>
      </w:r>
    </w:p>
    <w:p w14:paraId="5E62123E" w14:textId="77777777" w:rsidR="00B32DEF" w:rsidRDefault="007E0203">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7E0203">
      <w:pPr>
        <w:numPr>
          <w:ilvl w:val="0"/>
          <w:numId w:val="191"/>
        </w:numPr>
        <w:shd w:val="clear" w:color="auto" w:fill="FFFFFF"/>
        <w:spacing w:before="180"/>
        <w:rPr>
          <w:rFonts w:ascii="Times New Roman" w:eastAsia="Times New Roman" w:hAnsi="Times New Roman" w:cs="Times New Roman"/>
          <w:color w:val="212529"/>
          <w:sz w:val="24"/>
          <w:szCs w:val="24"/>
          <w:rPrChange w:id="610" w:author="Holli Flanagan" w:date="2025-05-09T16:14:00Z">
            <w:rPr>
              <w:rFonts w:ascii="Times New Roman" w:eastAsia="Times New Roman" w:hAnsi="Times New Roman" w:cs="Times New Roman"/>
            </w:rPr>
          </w:rPrChange>
        </w:rPr>
        <w:pPrChange w:id="611"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7E0203">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7E0203">
      <w:pPr>
        <w:shd w:val="clear" w:color="auto" w:fill="FFFFFF"/>
        <w:spacing w:after="300"/>
        <w:rPr>
          <w:color w:val="000000"/>
          <w:rPrChange w:id="612" w:author="Holli Flanagan" w:date="2025-05-09T16:14:00Z">
            <w:rPr>
              <w:rFonts w:ascii="Times New Roman" w:eastAsia="Times New Roman" w:hAnsi="Times New Roman" w:cs="Times New Roman"/>
            </w:rPr>
          </w:rPrChange>
        </w:rPr>
        <w:pPrChange w:id="613"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4" w:name="_jpuo5erwmebe" w:colFirst="0" w:colLast="0"/>
      <w:bookmarkEnd w:id="614"/>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concat</w:t>
      </w:r>
    </w:p>
    <w:p w14:paraId="2B9E96D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"WorldHello"</w:t>
      </w:r>
    </w:p>
    <w:p w14:paraId="223EB091"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World,Hello</w:t>
      </w:r>
      <w:proofErr w:type="gramEnd"/>
      <w:r>
        <w:rPr>
          <w:rFonts w:ascii="Times New Roman" w:eastAsia="Times New Roman" w:hAnsi="Times New Roman" w:cs="Times New Roman"/>
          <w:i/>
          <w:color w:val="188038"/>
          <w:sz w:val="24"/>
          <w:szCs w:val="24"/>
        </w:rPr>
        <w:t>"</w:t>
      </w:r>
    </w:p>
    <w:p w14:paraId="5A087B86"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5" w:name="_l3qq0flff4jg" w:colFirst="0" w:colLast="0"/>
      <w:bookmarkEnd w:id="61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7E0203">
      <w:pPr>
        <w:shd w:val="clear" w:color="auto" w:fill="FFFFFF"/>
        <w:spacing w:after="240"/>
        <w:rPr>
          <w:del w:id="616"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are that</w:t>
      </w:r>
      <w:ins w:id="617" w:author="Holli Flanagan" w:date="2025-05-09T16:15:00Z">
        <w:r>
          <w:rPr>
            <w:rFonts w:ascii="Times New Roman" w:eastAsia="Times New Roman" w:hAnsi="Times New Roman" w:cs="Times New Roman"/>
            <w:color w:val="212529"/>
            <w:sz w:val="24"/>
            <w:szCs w:val="24"/>
          </w:rPr>
          <w:t xml:space="preserve"> </w:t>
        </w:r>
      </w:ins>
      <w:del w:id="618"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7E0203">
      <w:pPr>
        <w:shd w:val="clear" w:color="auto" w:fill="FFFFFF"/>
        <w:spacing w:before="180"/>
        <w:rPr>
          <w:del w:id="619" w:author="Holli Flanagan" w:date="2025-05-09T16:15:00Z"/>
          <w:color w:val="000000"/>
          <w:rPrChange w:id="620" w:author="Holli Flanagan" w:date="2025-05-09T16:15:00Z">
            <w:rPr>
              <w:del w:id="621" w:author="Holli Flanagan" w:date="2025-05-09T16:15:00Z"/>
              <w:rFonts w:ascii="Times New Roman" w:eastAsia="Times New Roman" w:hAnsi="Times New Roman" w:cs="Times New Roman"/>
            </w:rPr>
          </w:rPrChange>
        </w:rPr>
        <w:pPrChange w:id="622" w:author="Holli Flanagan" w:date="2025-05-09T16:15:00Z">
          <w:pPr>
            <w:numPr>
              <w:numId w:val="315"/>
            </w:numPr>
            <w:shd w:val="clear" w:color="auto" w:fill="FFFFFF"/>
            <w:spacing w:before="180" w:after="300"/>
            <w:ind w:left="720" w:hanging="360"/>
          </w:pPr>
        </w:pPrChange>
      </w:pPr>
      <w:del w:id="623" w:author="Holli Flanagan" w:date="2025-05-09T16:15:00Z">
        <w:r>
          <w:rPr>
            <w:rFonts w:ascii="Times New Roman" w:eastAsia="Times New Roman" w:hAnsi="Times New Roman" w:cs="Times New Roman"/>
            <w:color w:val="212529"/>
            <w:sz w:val="24"/>
            <w:szCs w:val="24"/>
          </w:rPr>
          <w:delText>Y</w:delText>
        </w:r>
      </w:del>
      <w:ins w:id="624"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625"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7E0203">
      <w:pPr>
        <w:shd w:val="clear" w:color="auto" w:fill="FFFFFF"/>
        <w:spacing w:after="240"/>
        <w:pPrChange w:id="626" w:author="Holli Flanagan" w:date="2025-05-09T16:15:00Z">
          <w:pPr>
            <w:numPr>
              <w:numId w:val="315"/>
            </w:numPr>
            <w:shd w:val="clear" w:color="auto" w:fill="FFFFFF"/>
            <w:spacing w:before="180" w:after="300"/>
            <w:ind w:left="720" w:hanging="360"/>
          </w:pPr>
        </w:pPrChange>
      </w:pPr>
      <w:del w:id="627" w:author="Holli Flanagan" w:date="2025-05-09T16:15:00Z">
        <w:r>
          <w:rPr>
            <w:rFonts w:ascii="Times New Roman" w:eastAsia="Times New Roman" w:hAnsi="Times New Roman" w:cs="Times New Roman"/>
            <w:color w:val="212529"/>
            <w:sz w:val="24"/>
            <w:szCs w:val="24"/>
          </w:rPr>
          <w:delText>Y</w:delText>
        </w:r>
      </w:del>
      <w:ins w:id="628"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9" w:name="_my0yuuktqp17" w:colFirst="0" w:colLast="0"/>
      <w:bookmarkEnd w:id="629"/>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7E0203">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let myStr="Hello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7E0203">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630"/>
      <w:r>
        <w:rPr>
          <w:rFonts w:ascii="Times New Roman" w:eastAsia="Times New Roman" w:hAnsi="Times New Roman" w:cs="Times New Roman"/>
          <w:color w:val="212529"/>
          <w:sz w:val="24"/>
          <w:szCs w:val="24"/>
        </w:rPr>
        <w:t xml:space="preserve">Splits </w:t>
      </w:r>
      <w:commentRangeEnd w:id="630"/>
      <w:r>
        <w:commentReference w:id="630"/>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7E0203">
      <w:pPr>
        <w:numPr>
          <w:ilvl w:val="1"/>
          <w:numId w:val="25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myStr.split</w:t>
      </w:r>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[“Hello”</w:t>
      </w:r>
      <w:proofErr w:type="gramStart"/>
      <w:r>
        <w:rPr>
          <w:rFonts w:ascii="Times New Roman" w:eastAsia="Times New Roman" w:hAnsi="Times New Roman" w:cs="Times New Roman"/>
          <w:color w:val="212529"/>
          <w:sz w:val="24"/>
          <w:szCs w:val="24"/>
        </w:rPr>
        <w:t>,”World</w:t>
      </w:r>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myStr.split("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7E0203">
      <w:pPr>
        <w:shd w:val="clear" w:color="auto" w:fill="FFFFFF"/>
        <w:spacing w:before="180"/>
        <w:rPr>
          <w:color w:val="000000"/>
          <w:rPrChange w:id="631" w:author="Holli Flanagan" w:date="2025-05-09T16:17:00Z">
            <w:rPr>
              <w:rFonts w:ascii="Times New Roman" w:eastAsia="Times New Roman" w:hAnsi="Times New Roman" w:cs="Times New Roman"/>
            </w:rPr>
          </w:rPrChange>
        </w:rPr>
        <w:pPrChange w:id="632"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633" w:author="Holli Flanagan" w:date="2025-05-09T16:17:00Z">
        <w:r>
          <w:rPr>
            <w:rFonts w:ascii="Times New Roman" w:eastAsia="Times New Roman" w:hAnsi="Times New Roman" w:cs="Times New Roman"/>
            <w:color w:val="212529"/>
            <w:sz w:val="24"/>
            <w:szCs w:val="24"/>
          </w:rPr>
          <w:t>:</w:t>
        </w:r>
      </w:ins>
      <w:del w:id="634"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7E0203">
      <w:pPr>
        <w:numPr>
          <w:ilvl w:val="0"/>
          <w:numId w:val="230"/>
        </w:numPr>
        <w:shd w:val="clear" w:color="auto" w:fill="FFFFFF"/>
        <w:rPr>
          <w:rFonts w:ascii="Times New Roman" w:eastAsia="Times New Roman" w:hAnsi="Times New Roman" w:cs="Times New Roman"/>
          <w:color w:val="212529"/>
          <w:sz w:val="24"/>
          <w:szCs w:val="24"/>
          <w:rPrChange w:id="635" w:author="Holli Flanagan" w:date="2025-05-09T16:17:00Z">
            <w:rPr>
              <w:rFonts w:ascii="Times New Roman" w:eastAsia="Times New Roman" w:hAnsi="Times New Roman" w:cs="Times New Roman"/>
            </w:rPr>
          </w:rPrChange>
        </w:rPr>
        <w:pPrChange w:id="636"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myStr.substring(2); // returns “llo World”</w:t>
      </w:r>
    </w:p>
    <w:p w14:paraId="0D34EE78" w14:textId="77777777" w:rsidR="00B32DEF" w:rsidRDefault="007E0203">
      <w:pPr>
        <w:numPr>
          <w:ilvl w:val="0"/>
          <w:numId w:val="230"/>
        </w:numPr>
        <w:shd w:val="clear" w:color="auto" w:fill="FFFFFF"/>
        <w:rPr>
          <w:ins w:id="637" w:author="Holli Flanagan" w:date="2025-05-09T16:17: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myStr.substring(2,5); // returns “llo”</w:t>
      </w:r>
      <w:del w:id="638"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7E0203">
      <w:pPr>
        <w:shd w:val="clear" w:color="auto" w:fill="FFFFFF"/>
        <w:rPr>
          <w:del w:id="639" w:author="Holli Flanagan" w:date="2025-05-09T16:17:00Z"/>
          <w:color w:val="000000"/>
          <w:rPrChange w:id="640" w:author="Holli Flanagan" w:date="2025-05-09T16:17:00Z">
            <w:rPr>
              <w:del w:id="641" w:author="Holli Flanagan" w:date="2025-05-09T16:17:00Z"/>
              <w:rFonts w:ascii="Times New Roman" w:eastAsia="Times New Roman" w:hAnsi="Times New Roman" w:cs="Times New Roman"/>
            </w:rPr>
          </w:rPrChange>
        </w:rPr>
        <w:pPrChange w:id="642" w:author="Holli Flanagan" w:date="2025-05-09T16:17:00Z">
          <w:pPr>
            <w:numPr>
              <w:ilvl w:val="1"/>
              <w:numId w:val="256"/>
            </w:numPr>
            <w:shd w:val="clear" w:color="auto" w:fill="FFFFFF"/>
            <w:spacing w:before="360" w:after="360"/>
            <w:ind w:left="1440" w:hanging="360"/>
          </w:pPr>
        </w:pPrChange>
      </w:pPr>
      <w:del w:id="643"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7E0203">
      <w:pPr>
        <w:shd w:val="clear" w:color="auto" w:fill="FFFFFF"/>
        <w:spacing w:after="360"/>
        <w:rPr>
          <w:color w:val="000000"/>
          <w:rPrChange w:id="644" w:author="Holli Flanagan" w:date="2025-05-09T16:17:00Z">
            <w:rPr>
              <w:rFonts w:ascii="Times New Roman" w:eastAsia="Times New Roman" w:hAnsi="Times New Roman" w:cs="Times New Roman"/>
            </w:rPr>
          </w:rPrChange>
        </w:rPr>
        <w:pPrChange w:id="645"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7E0203">
      <w:pPr>
        <w:numPr>
          <w:ilvl w:val="0"/>
          <w:numId w:val="4"/>
        </w:numPr>
        <w:shd w:val="clear" w:color="auto" w:fill="FFFFFF"/>
        <w:spacing w:before="180"/>
        <w:pPrChange w:id="646"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7E0203">
      <w:pPr>
        <w:numPr>
          <w:ilvl w:val="0"/>
          <w:numId w:val="4"/>
        </w:numPr>
        <w:shd w:val="clear" w:color="auto" w:fill="FFFFFF"/>
        <w:spacing w:after="300"/>
        <w:pPrChange w:id="647"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48" w:name="_u53462mskap8" w:colFirst="0" w:colLast="0"/>
      <w:bookmarkEnd w:id="648"/>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toLowerCase</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toUpperCase</w:t>
      </w:r>
      <w:r>
        <w:rPr>
          <w:rFonts w:ascii="Times New Roman" w:eastAsia="Times New Roman" w:hAnsi="Times New Roman" w:cs="Times New Roman"/>
          <w:color w:val="27262B"/>
          <w:sz w:val="26"/>
          <w:szCs w:val="26"/>
        </w:rPr>
        <w:t xml:space="preserve"> methods</w:t>
      </w:r>
    </w:p>
    <w:p w14:paraId="319F297D" w14:textId="77777777" w:rsidR="00B32DEF" w:rsidRDefault="007E0203">
      <w:pPr>
        <w:shd w:val="clear" w:color="auto" w:fill="FFFFFF"/>
        <w:spacing w:after="240"/>
        <w:rPr>
          <w:ins w:id="649"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7E0203">
      <w:pPr>
        <w:shd w:val="clear" w:color="auto" w:fill="FFFFFF"/>
        <w:spacing w:after="240"/>
        <w:rPr>
          <w:rFonts w:ascii="Times New Roman" w:eastAsia="Times New Roman" w:hAnsi="Times New Roman" w:cs="Times New Roman"/>
          <w:color w:val="212529"/>
          <w:sz w:val="24"/>
          <w:szCs w:val="24"/>
          <w:rPrChange w:id="650" w:author="Holli Flanagan" w:date="2025-05-09T16:18:00Z">
            <w:rPr>
              <w:rFonts w:ascii="Times New Roman" w:eastAsia="Times New Roman" w:hAnsi="Times New Roman" w:cs="Times New Roman"/>
              <w:color w:val="FFFFFF"/>
              <w:sz w:val="24"/>
              <w:szCs w:val="24"/>
              <w:shd w:val="clear" w:color="auto" w:fill="0D6EFD"/>
            </w:rPr>
          </w:rPrChange>
        </w:rPr>
      </w:pPr>
      <w:ins w:id="651"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52" w:name="_5mwh45wwv8zd" w:colFirst="0" w:colLast="0"/>
      <w:bookmarkEnd w:id="652"/>
      <w:r>
        <w:rPr>
          <w:rFonts w:ascii="Times New Roman" w:eastAsia="Times New Roman" w:hAnsi="Times New Roman" w:cs="Times New Roman"/>
          <w:color w:val="27262B"/>
          <w:sz w:val="26"/>
          <w:szCs w:val="26"/>
        </w:rPr>
        <w:t xml:space="preserve">String to Number Conversion with </w:t>
      </w:r>
      <w:r>
        <w:rPr>
          <w:rFonts w:ascii="Times New Roman" w:eastAsia="Times New Roman" w:hAnsi="Times New Roman" w:cs="Times New Roman"/>
          <w:color w:val="D63384"/>
          <w:sz w:val="23"/>
          <w:szCs w:val="23"/>
          <w:shd w:val="clear" w:color="auto" w:fill="F5F6FA"/>
        </w:rPr>
        <w:t>parseInt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7E0203">
      <w:pPr>
        <w:numPr>
          <w:ilvl w:val="0"/>
          <w:numId w:val="313"/>
        </w:numPr>
        <w:shd w:val="clear" w:color="auto" w:fill="FFFFFF"/>
        <w:rPr>
          <w:ins w:id="653" w:author="Holli Flanagan" w:date="2025-05-09T16:20:00Z"/>
          <w:rFonts w:ascii="Times New Roman" w:eastAsia="Times New Roman" w:hAnsi="Times New Roman" w:cs="Times New Roman"/>
        </w:rPr>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will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654" w:author="Holli Flanagan" w:date="2025-05-09T16:20:00Z"/>
        </w:rPr>
        <w:pPrChange w:id="655" w:author="Holli Flanagan" w:date="2025-05-09T16:20:00Z">
          <w:pPr>
            <w:numPr>
              <w:numId w:val="250"/>
            </w:numPr>
            <w:shd w:val="clear" w:color="auto" w:fill="FFFFFF"/>
            <w:spacing w:before="180" w:after="300"/>
            <w:ind w:left="720" w:hanging="360"/>
          </w:pPr>
        </w:pPrChange>
      </w:pPr>
    </w:p>
    <w:p w14:paraId="7975E240" w14:textId="77777777" w:rsidR="00B32DEF" w:rsidRDefault="007E0203">
      <w:pPr>
        <w:shd w:val="clear" w:color="auto" w:fill="FFFFFF"/>
        <w:spacing w:after="300"/>
        <w:pPrChange w:id="656"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but it is a common shorthand.</w:t>
      </w:r>
    </w:p>
    <w:p w14:paraId="3A75AFB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myNumStr</w:t>
      </w:r>
      <w:r>
        <w:rPr>
          <w:rFonts w:ascii="Times New Roman" w:eastAsia="Times New Roman" w:hAnsi="Times New Roman" w:cs="Times New Roman"/>
          <w:color w:val="212529"/>
          <w:sz w:val="24"/>
          <w:szCs w:val="24"/>
        </w:rPr>
        <w:t xml:space="preserve"> did not contain a valid number, the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function would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 xml:space="preserve"> to specify “Not a number”.</w:t>
      </w:r>
    </w:p>
    <w:p w14:paraId="06F1FED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5835D0A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2393758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57" w:name="_l3ptpghe4ji" w:colFirst="0" w:colLast="0"/>
      <w:bookmarkEnd w:id="657"/>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gramStart"/>
      <w:r>
        <w:rPr>
          <w:rFonts w:ascii="Times New Roman" w:eastAsia="Times New Roman" w:hAnsi="Times New Roman" w:cs="Times New Roman"/>
          <w:color w:val="D63384"/>
          <w:sz w:val="23"/>
          <w:szCs w:val="23"/>
          <w:shd w:val="clear" w:color="auto" w:fill="F5F6FA"/>
        </w:rPr>
        <w:t>toString</w:t>
      </w:r>
      <w:proofErr w:type="gramEnd"/>
    </w:p>
    <w:p w14:paraId="25A880A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myNum.toString(</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console.log(myNumStr</w:t>
      </w:r>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658" w:author="Oestreich, Julia" w:date="2025-05-16T10:40:00Z" w16du:dateUtc="2025-05-16T14:40:00Z">
        <w:r w:rsidDel="00697632">
          <w:rPr>
            <w:rFonts w:ascii="Times New Roman" w:eastAsia="Times New Roman" w:hAnsi="Times New Roman" w:cs="Times New Roman"/>
            <w:color w:val="212529"/>
            <w:sz w:val="24"/>
            <w:szCs w:val="24"/>
          </w:rPr>
          <w:delText>b</w:delText>
        </w:r>
      </w:del>
      <w:ins w:id="659"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0" w:name="_v3dfturoz21o" w:colFirst="0" w:colLast="0"/>
      <w:bookmarkEnd w:id="660"/>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myNum;</w:t>
      </w:r>
      <w:proofErr w:type="gramEnd"/>
    </w:p>
    <w:p w14:paraId="5E0C1E9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can be a useful shorthand, but it can also lead to </w:t>
      </w:r>
      <w:r>
        <w:rPr>
          <w:rFonts w:ascii="Times New Roman" w:eastAsia="Times New Roman" w:hAnsi="Times New Roman" w:cs="Times New Roman"/>
          <w:color w:val="212529"/>
          <w:sz w:val="24"/>
          <w:szCs w:val="24"/>
        </w:rPr>
        <w:t>unexpected results if you are not careful. For example, if you add a number to a string, the number will be converted to a string and concatenated to the other string.</w:t>
      </w:r>
    </w:p>
    <w:p w14:paraId="710DE86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61" w:name="_w36hbkmvrutk" w:colFirst="0" w:colLast="0"/>
      <w:bookmarkEnd w:id="661"/>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myStr.slice(1,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"el"</w:t>
      </w:r>
    </w:p>
    <w:p w14:paraId="0A006D5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62" w:name="_pvrjm113j7s8" w:colFirst="0" w:colLast="0"/>
      <w:bookmarkEnd w:id="662"/>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Other </w:t>
      </w:r>
      <w:r>
        <w:rPr>
          <w:rFonts w:ascii="Times New Roman" w:eastAsia="Times New Roman" w:hAnsi="Times New Roman" w:cs="Times New Roman"/>
          <w:color w:val="27262B"/>
          <w:sz w:val="26"/>
          <w:szCs w:val="26"/>
        </w:rPr>
        <w:t>String Methods</w:t>
      </w:r>
    </w:p>
    <w:p w14:paraId="29D77A3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7E0203">
      <w:pPr>
        <w:numPr>
          <w:ilvl w:val="0"/>
          <w:numId w:val="311"/>
        </w:numPr>
        <w:shd w:val="clear" w:color="auto" w:fill="FFFFFF"/>
        <w:spacing w:before="180"/>
      </w:pPr>
      <w:r>
        <w:rPr>
          <w:rFonts w:ascii="Times New Roman" w:eastAsia="Times New Roman" w:hAnsi="Times New Roman" w:cs="Times New Roman"/>
          <w:color w:val="D63384"/>
          <w:sz w:val="21"/>
          <w:szCs w:val="21"/>
          <w:shd w:val="clear" w:color="auto" w:fill="F5F6FA"/>
        </w:rPr>
        <w:t>startsWith(pattern)</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endsWith(pattern)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7E0203">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7E0203">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padStart(</w:t>
      </w:r>
      <w:proofErr w:type="gramEnd"/>
      <w:r>
        <w:rPr>
          <w:rFonts w:ascii="Times New Roman" w:eastAsia="Times New Roman" w:hAnsi="Times New Roman" w:cs="Times New Roman"/>
          <w:color w:val="D63384"/>
          <w:sz w:val="21"/>
          <w:szCs w:val="21"/>
          <w:shd w:val="clear" w:color="auto" w:fill="F5F6FA"/>
        </w:rPr>
        <w:t>length, padString)</w:t>
      </w: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D63384"/>
          <w:sz w:val="21"/>
          <w:szCs w:val="21"/>
          <w:shd w:val="clear" w:color="auto" w:fill="F5F6FA"/>
        </w:rPr>
        <w:t>padEnd(</w:t>
      </w:r>
      <w:proofErr w:type="gramEnd"/>
      <w:r>
        <w:rPr>
          <w:rFonts w:ascii="Times New Roman" w:eastAsia="Times New Roman" w:hAnsi="Times New Roman" w:cs="Times New Roman"/>
          <w:color w:val="D63384"/>
          <w:sz w:val="21"/>
          <w:szCs w:val="21"/>
          <w:shd w:val="clear" w:color="auto" w:fill="F5F6FA"/>
        </w:rPr>
        <w:t>length, padString)</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7E0203">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xml:space="preserve">: Replace a </w:t>
      </w:r>
      <w:r>
        <w:rPr>
          <w:rFonts w:ascii="Times New Roman" w:eastAsia="Times New Roman" w:hAnsi="Times New Roman" w:cs="Times New Roman"/>
          <w:color w:val="212529"/>
          <w:sz w:val="24"/>
          <w:szCs w:val="24"/>
        </w:rPr>
        <w:t>pattern with a new string</w:t>
      </w:r>
    </w:p>
    <w:p w14:paraId="2BF46274" w14:textId="77777777" w:rsidR="00B32DEF" w:rsidRDefault="007E0203">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replaceAll(</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7E0203">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7E0203">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trimStart</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trimEnd</w:t>
      </w:r>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7E0203">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7E0203">
      <w:pPr>
        <w:pStyle w:val="Heading2"/>
        <w:rPr>
          <w:rPrChange w:id="663" w:author="Holli Flanagan" w:date="2025-05-12T14:24:00Z">
            <w:rPr>
              <w:sz w:val="34"/>
              <w:szCs w:val="34"/>
            </w:rPr>
          </w:rPrChange>
        </w:rPr>
        <w:pPrChange w:id="664" w:author="Holli Flanagan" w:date="2025-05-12T14:24:00Z">
          <w:pPr>
            <w:pStyle w:val="Heading2"/>
            <w:keepNext w:val="0"/>
            <w:keepLines w:val="0"/>
          </w:pPr>
        </w:pPrChange>
      </w:pPr>
      <w:bookmarkStart w:id="665" w:name="_45wednn9km65" w:colFirst="0" w:colLast="0"/>
      <w:bookmarkEnd w:id="665"/>
      <w:r>
        <w:rPr>
          <w:rPrChange w:id="666" w:author="Holli Flanagan" w:date="2025-05-12T14:24:00Z">
            <w:rPr>
              <w:sz w:val="34"/>
              <w:szCs w:val="34"/>
            </w:rPr>
          </w:rPrChange>
        </w:rPr>
        <w:t>Summary</w:t>
      </w:r>
    </w:p>
    <w:p w14:paraId="12D6ABA6" w14:textId="77777777" w:rsidR="00B32DEF" w:rsidRDefault="007E0203">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7E0203">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There are many methods available to manipulate strings, and we have only covered a few </w:t>
      </w:r>
      <w:r>
        <w:rPr>
          <w:rFonts w:ascii="Times New Roman" w:eastAsia="Times New Roman" w:hAnsi="Times New Roman" w:cs="Times New Roman"/>
          <w:color w:val="212529"/>
          <w:sz w:val="24"/>
          <w:szCs w:val="24"/>
        </w:rPr>
        <w:t>of the most common ones here:</w:t>
      </w:r>
    </w:p>
    <w:p w14:paraId="66210354"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7E0203">
      <w:pPr>
        <w:numPr>
          <w:ilvl w:val="1"/>
          <w:numId w:val="167"/>
        </w:numPr>
        <w:shd w:val="clear" w:color="auto" w:fill="FFFFFF"/>
      </w:pPr>
      <w:proofErr w:type="gramStart"/>
      <w:r>
        <w:rPr>
          <w:rFonts w:ascii="Times New Roman" w:eastAsia="Times New Roman" w:hAnsi="Times New Roman" w:cs="Times New Roman"/>
          <w:color w:val="D63384"/>
          <w:sz w:val="21"/>
          <w:szCs w:val="21"/>
          <w:shd w:val="clear" w:color="auto" w:fill="F5F6FA"/>
        </w:rPr>
        <w:t>toString</w:t>
      </w:r>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7E0203">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7E0203">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7E0203">
      <w:pPr>
        <w:pStyle w:val="Heading2"/>
        <w:keepNext w:val="0"/>
        <w:keepLines w:val="0"/>
        <w:spacing w:before="700"/>
        <w:rPr>
          <w:rPrChange w:id="667" w:author="Holli Flanagan" w:date="2025-05-12T14:24:00Z">
            <w:rPr>
              <w:sz w:val="46"/>
              <w:szCs w:val="46"/>
            </w:rPr>
          </w:rPrChange>
        </w:rPr>
        <w:pPrChange w:id="668" w:author="Holli Flanagan" w:date="2025-05-12T14:24:00Z">
          <w:pPr>
            <w:pStyle w:val="Heading1"/>
            <w:keepNext w:val="0"/>
            <w:keepLines w:val="0"/>
            <w:spacing w:before="700"/>
          </w:pPr>
        </w:pPrChange>
      </w:pPr>
      <w:bookmarkStart w:id="669" w:name="_ywy7o3tybypa" w:colFirst="0" w:colLast="0"/>
      <w:bookmarkEnd w:id="669"/>
      <w:r>
        <w:rPr>
          <w:rPrChange w:id="670" w:author="Holli Flanagan" w:date="2025-05-12T14:24:00Z">
            <w:rPr>
              <w:b/>
              <w:sz w:val="46"/>
              <w:szCs w:val="46"/>
            </w:rPr>
          </w:rPrChange>
        </w:rPr>
        <w:lastRenderedPageBreak/>
        <w:t>Next Step</w:t>
      </w:r>
    </w:p>
    <w:p w14:paraId="40D73926" w14:textId="10896736"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671"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672"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7E0203">
      <w:pPr>
        <w:pStyle w:val="Heading1"/>
        <w:rPr>
          <w:rPrChange w:id="673" w:author="Holli Flanagan" w:date="2025-05-12T14:25:00Z">
            <w:rPr>
              <w:sz w:val="46"/>
              <w:szCs w:val="46"/>
            </w:rPr>
          </w:rPrChange>
        </w:rPr>
        <w:pPrChange w:id="674" w:author="Holli Flanagan" w:date="2025-05-12T14:25:00Z">
          <w:pPr>
            <w:pStyle w:val="Heading1"/>
            <w:keepNext w:val="0"/>
            <w:keepLines w:val="0"/>
          </w:pPr>
        </w:pPrChange>
      </w:pPr>
      <w:bookmarkStart w:id="675" w:name="_1f4h991c497" w:colFirst="0" w:colLast="0"/>
      <w:bookmarkEnd w:id="675"/>
      <w:r>
        <w:rPr>
          <w:rPrChange w:id="676" w:author="Holli Flanagan" w:date="2025-05-12T14:25:00Z">
            <w:rPr>
              <w:sz w:val="46"/>
              <w:szCs w:val="46"/>
            </w:rPr>
          </w:rPrChange>
        </w:rPr>
        <w:t>Chapter 2 - Loops and Arrays</w:t>
      </w:r>
    </w:p>
    <w:p w14:paraId="075842D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7E0203">
      <w:pPr>
        <w:pStyle w:val="Heading1"/>
        <w:rPr>
          <w:rPrChange w:id="677" w:author="Holli Flanagan" w:date="2025-05-12T14:25:00Z">
            <w:rPr>
              <w:color w:val="0D6EFD"/>
              <w:highlight w:val="white"/>
              <w:u w:val="single"/>
            </w:rPr>
          </w:rPrChange>
        </w:rPr>
        <w:pPrChange w:id="678" w:author="Holli Flanagan" w:date="2025-05-12T14:25:00Z">
          <w:pPr>
            <w:pStyle w:val="Heading1"/>
            <w:keepNext w:val="0"/>
            <w:keepLines w:val="0"/>
          </w:pPr>
        </w:pPrChange>
      </w:pPr>
      <w:bookmarkStart w:id="679" w:name="_uz41agaqfxhp" w:colFirst="0" w:colLast="0"/>
      <w:bookmarkEnd w:id="679"/>
      <w:r>
        <w:rPr>
          <w:rPrChange w:id="680" w:author="Holli Flanagan" w:date="2025-05-12T14:25:00Z">
            <w:rPr>
              <w:sz w:val="46"/>
              <w:szCs w:val="46"/>
            </w:rPr>
          </w:rPrChange>
        </w:rPr>
        <w:t>Loops</w:t>
      </w:r>
    </w:p>
    <w:p w14:paraId="378BB49D" w14:textId="77777777" w:rsidR="00B32DEF" w:rsidRPr="00B32DEF" w:rsidRDefault="007E0203">
      <w:pPr>
        <w:pStyle w:val="Heading2"/>
        <w:rPr>
          <w:rPrChange w:id="681" w:author="Holli Flanagan" w:date="2025-05-12T14:25:00Z">
            <w:rPr>
              <w:sz w:val="34"/>
              <w:szCs w:val="34"/>
            </w:rPr>
          </w:rPrChange>
        </w:rPr>
        <w:pPrChange w:id="682" w:author="Holli Flanagan" w:date="2025-05-12T14:25:00Z">
          <w:pPr>
            <w:pStyle w:val="Heading2"/>
            <w:keepNext w:val="0"/>
            <w:keepLines w:val="0"/>
          </w:pPr>
        </w:pPrChange>
      </w:pPr>
      <w:bookmarkStart w:id="683" w:name="_ambhja70ygh3" w:colFirst="0" w:colLast="0"/>
      <w:bookmarkEnd w:id="683"/>
      <w:r>
        <w:rPr>
          <w:rPrChange w:id="684" w:author="Holli Flanagan" w:date="2025-05-12T14:25:00Z">
            <w:rPr>
              <w:sz w:val="34"/>
              <w:szCs w:val="34"/>
            </w:rPr>
          </w:rPrChange>
        </w:rPr>
        <w:t>Key Idea</w:t>
      </w:r>
    </w:p>
    <w:p w14:paraId="059CAD80" w14:textId="671D9A1D"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685" w:author="Oestreich, Julia" w:date="2025-05-16T10:40:00Z" w16du:dateUtc="2025-05-16T14:40:00Z">
        <w:r w:rsidDel="00697632">
          <w:rPr>
            <w:rFonts w:ascii="Times New Roman" w:eastAsia="Times New Roman" w:hAnsi="Times New Roman" w:cs="Times New Roman"/>
            <w:color w:val="212529"/>
            <w:sz w:val="24"/>
            <w:szCs w:val="24"/>
          </w:rPr>
          <w:delText>b</w:delText>
        </w:r>
      </w:del>
      <w:ins w:id="686"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7E0203">
      <w:pPr>
        <w:pStyle w:val="Heading2"/>
        <w:rPr>
          <w:rPrChange w:id="687" w:author="Holli Flanagan" w:date="2025-05-12T14:25:00Z">
            <w:rPr>
              <w:sz w:val="34"/>
              <w:szCs w:val="34"/>
            </w:rPr>
          </w:rPrChange>
        </w:rPr>
        <w:pPrChange w:id="688" w:author="Holli Flanagan" w:date="2025-05-12T14:25:00Z">
          <w:pPr>
            <w:pStyle w:val="Heading2"/>
            <w:keepNext w:val="0"/>
            <w:keepLines w:val="0"/>
          </w:pPr>
        </w:pPrChange>
      </w:pPr>
      <w:bookmarkStart w:id="689" w:name="_bt3qorluzoa5" w:colFirst="0" w:colLast="0"/>
      <w:bookmarkEnd w:id="689"/>
      <w:r>
        <w:rPr>
          <w:rPrChange w:id="690" w:author="Holli Flanagan" w:date="2025-05-12T14:25:00Z">
            <w:rPr>
              <w:sz w:val="34"/>
              <w:szCs w:val="34"/>
            </w:rPr>
          </w:rPrChange>
        </w:rPr>
        <w:t>Overview</w:t>
      </w:r>
    </w:p>
    <w:p w14:paraId="589372D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7E0203">
      <w:pPr>
        <w:pStyle w:val="Heading2"/>
        <w:rPr>
          <w:rPrChange w:id="691" w:author="Holli Flanagan" w:date="2025-05-12T14:26:00Z">
            <w:rPr>
              <w:sz w:val="34"/>
              <w:szCs w:val="34"/>
            </w:rPr>
          </w:rPrChange>
        </w:rPr>
        <w:pPrChange w:id="692" w:author="Holli Flanagan" w:date="2025-05-12T14:26:00Z">
          <w:pPr>
            <w:pStyle w:val="Heading2"/>
            <w:keepNext w:val="0"/>
            <w:keepLines w:val="0"/>
          </w:pPr>
        </w:pPrChange>
      </w:pPr>
      <w:bookmarkStart w:id="693" w:name="_mum9i4oju38d" w:colFirst="0" w:colLast="0"/>
      <w:bookmarkEnd w:id="693"/>
      <w:r>
        <w:rPr>
          <w:rPrChange w:id="694" w:author="Holli Flanagan" w:date="2025-05-12T14:26:00Z">
            <w:rPr>
              <w:sz w:val="34"/>
              <w:szCs w:val="34"/>
            </w:rPr>
          </w:rPrChange>
        </w:rPr>
        <w:t>While Loops</w:t>
      </w:r>
    </w:p>
    <w:p w14:paraId="4080AE7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95" w:name="_2r9a1u6c7mme" w:colFirst="0" w:colLast="0"/>
      <w:bookmarkEnd w:id="695"/>
      <w:r>
        <w:rPr>
          <w:rFonts w:ascii="Times New Roman" w:eastAsia="Times New Roman" w:hAnsi="Times New Roman" w:cs="Times New Roman"/>
          <w:color w:val="27262B"/>
          <w:sz w:val="26"/>
          <w:szCs w:val="26"/>
        </w:rPr>
        <w:t>A simple while loop example</w:t>
      </w:r>
    </w:p>
    <w:p w14:paraId="0572B3C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gramStart"/>
      <w:r>
        <w:rPr>
          <w:rFonts w:ascii="Times New Roman" w:eastAsia="Times New Roman" w:hAnsi="Times New Roman" w:cs="Times New Roman"/>
          <w:color w:val="188038"/>
          <w:sz w:val="24"/>
          <w:szCs w:val="24"/>
        </w:rPr>
        <w:t>count:number){</w:t>
      </w:r>
      <w:proofErr w:type="gramEnd"/>
    </w:p>
    <w:p w14:paraId="4A4E41B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that we are calling the function countdown passing in the number we want to </w:t>
      </w:r>
      <w:r>
        <w:rPr>
          <w:rFonts w:ascii="Times New Roman" w:eastAsia="Times New Roman" w:hAnsi="Times New Roman" w:cs="Times New Roman"/>
          <w:color w:val="212529"/>
          <w:sz w:val="24"/>
          <w:szCs w:val="24"/>
        </w:rPr>
        <w:t>count down from. The number is then used in the condition of the while loop so that the function can count down from any valid non-negative integer.</w:t>
      </w:r>
    </w:p>
    <w:p w14:paraId="5550939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96" w:name="_22x03l937i28" w:colFirst="0" w:colLast="0"/>
      <w:bookmarkEnd w:id="696"/>
      <w:r>
        <w:rPr>
          <w:rFonts w:ascii="Times New Roman" w:eastAsia="Times New Roman" w:hAnsi="Times New Roman" w:cs="Times New Roman"/>
          <w:color w:val="27262B"/>
          <w:sz w:val="26"/>
          <w:szCs w:val="26"/>
        </w:rPr>
        <w:t>Exercise</w:t>
      </w:r>
    </w:p>
    <w:p w14:paraId="0F22E74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sillyMultiply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w:t>
      </w:r>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y:number):number</w:t>
      </w:r>
      <w:proofErr w:type="gramEnd"/>
      <w:r>
        <w:rPr>
          <w:rFonts w:ascii="Times New Roman" w:eastAsia="Times New Roman" w:hAnsi="Times New Roman" w:cs="Times New Roman"/>
          <w:color w:val="188038"/>
          <w:sz w:val="24"/>
          <w:szCs w:val="24"/>
        </w:rPr>
        <w:t>{</w:t>
      </w:r>
    </w:p>
    <w:p w14:paraId="00BD964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sillyMultiply(</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7E0203">
      <w:pPr>
        <w:pStyle w:val="Heading2"/>
        <w:rPr>
          <w:rPrChange w:id="697" w:author="Holli Flanagan" w:date="2025-05-12T14:26:00Z">
            <w:rPr>
              <w:sz w:val="34"/>
              <w:szCs w:val="34"/>
            </w:rPr>
          </w:rPrChange>
        </w:rPr>
        <w:pPrChange w:id="698" w:author="Holli Flanagan" w:date="2025-05-12T14:26:00Z">
          <w:pPr>
            <w:pStyle w:val="Heading2"/>
            <w:keepNext w:val="0"/>
            <w:keepLines w:val="0"/>
          </w:pPr>
        </w:pPrChange>
      </w:pPr>
      <w:bookmarkStart w:id="699" w:name="_jq6ddcbvt7ml" w:colFirst="0" w:colLast="0"/>
      <w:bookmarkEnd w:id="699"/>
      <w:r>
        <w:rPr>
          <w:rPrChange w:id="700" w:author="Holli Flanagan" w:date="2025-05-12T14:26:00Z">
            <w:rPr>
              <w:sz w:val="34"/>
              <w:szCs w:val="34"/>
            </w:rPr>
          </w:rPrChange>
        </w:rPr>
        <w:lastRenderedPageBreak/>
        <w:t>For Loops</w:t>
      </w:r>
    </w:p>
    <w:p w14:paraId="529CCF3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7E0203">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212529"/>
          <w:sz w:val="24"/>
          <w:szCs w:val="24"/>
        </w:rPr>
        <w:t>initializer is simply a variable declaration and initialization like you might use elsewhere in the program.</w:t>
      </w:r>
    </w:p>
    <w:p w14:paraId="24ECD095" w14:textId="77777777" w:rsidR="00B32DEF" w:rsidRDefault="007E0203">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7E0203">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1" w:name="_xcidybh40h2p" w:colFirst="0" w:colLast="0"/>
      <w:bookmarkEnd w:id="701"/>
      <w:r>
        <w:rPr>
          <w:rFonts w:ascii="Times New Roman" w:eastAsia="Times New Roman" w:hAnsi="Times New Roman" w:cs="Times New Roman"/>
          <w:color w:val="27262B"/>
          <w:sz w:val="26"/>
          <w:szCs w:val="26"/>
        </w:rPr>
        <w:t>A simple for loop example</w:t>
      </w:r>
    </w:p>
    <w:p w14:paraId="3C069E24"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gramStart"/>
      <w:r>
        <w:rPr>
          <w:rFonts w:ascii="Times New Roman" w:eastAsia="Times New Roman" w:hAnsi="Times New Roman" w:cs="Times New Roman"/>
          <w:color w:val="188038"/>
          <w:sz w:val="24"/>
          <w:szCs w:val="24"/>
        </w:rPr>
        <w:t>count:number){</w:t>
      </w:r>
      <w:proofErr w:type="gramEnd"/>
    </w:p>
    <w:p w14:paraId="0BC87DF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7E0203">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7E0203">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212529"/>
          <w:sz w:val="24"/>
          <w:szCs w:val="24"/>
        </w:rPr>
        <w:t>expression continues the loop so long as count remains &gt;0</w:t>
      </w:r>
    </w:p>
    <w:p w14:paraId="2BC7A82D" w14:textId="77777777" w:rsidR="00B32DEF" w:rsidRDefault="007E0203">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2" w:name="_m2i95s3oenxh" w:colFirst="0" w:colLast="0"/>
      <w:bookmarkEnd w:id="702"/>
      <w:r>
        <w:rPr>
          <w:rFonts w:ascii="Times New Roman" w:eastAsia="Times New Roman" w:hAnsi="Times New Roman" w:cs="Times New Roman"/>
          <w:color w:val="27262B"/>
          <w:sz w:val="26"/>
          <w:szCs w:val="26"/>
        </w:rPr>
        <w:lastRenderedPageBreak/>
        <w:t>Exercise</w:t>
      </w:r>
    </w:p>
    <w:p w14:paraId="75BD138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sillyMultiply</w:t>
      </w:r>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w:t>
      </w:r>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y:number):number</w:t>
      </w:r>
      <w:proofErr w:type="gramEnd"/>
      <w:r>
        <w:rPr>
          <w:rFonts w:ascii="Times New Roman" w:eastAsia="Times New Roman" w:hAnsi="Times New Roman" w:cs="Times New Roman"/>
          <w:color w:val="188038"/>
          <w:sz w:val="24"/>
          <w:szCs w:val="24"/>
        </w:rPr>
        <w:t>{</w:t>
      </w:r>
    </w:p>
    <w:p w14:paraId="747061D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sillyMultiply(</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7E0203">
      <w:pPr>
        <w:pStyle w:val="Heading2"/>
        <w:rPr>
          <w:rPrChange w:id="703" w:author="Holli Flanagan" w:date="2025-05-12T14:26:00Z">
            <w:rPr>
              <w:sz w:val="34"/>
              <w:szCs w:val="34"/>
            </w:rPr>
          </w:rPrChange>
        </w:rPr>
        <w:pPrChange w:id="704" w:author="Holli Flanagan" w:date="2025-05-12T14:26:00Z">
          <w:pPr>
            <w:pStyle w:val="Heading2"/>
            <w:keepNext w:val="0"/>
            <w:keepLines w:val="0"/>
          </w:pPr>
        </w:pPrChange>
      </w:pPr>
      <w:bookmarkStart w:id="705" w:name="_ej0jrxh6truc" w:colFirst="0" w:colLast="0"/>
      <w:bookmarkEnd w:id="705"/>
      <w:r>
        <w:rPr>
          <w:rPrChange w:id="706" w:author="Holli Flanagan" w:date="2025-05-12T14:26:00Z">
            <w:rPr>
              <w:sz w:val="34"/>
              <w:szCs w:val="34"/>
            </w:rPr>
          </w:rPrChange>
        </w:rPr>
        <w:t>Summary</w:t>
      </w:r>
    </w:p>
    <w:p w14:paraId="7A52B2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707" w:author="Holli Flanagan" w:date="2025-05-09T15:22:00Z">
        <w:r>
          <w:rPr>
            <w:rFonts w:ascii="Times New Roman" w:eastAsia="Times New Roman" w:hAnsi="Times New Roman" w:cs="Times New Roman"/>
            <w:color w:val="212529"/>
            <w:sz w:val="24"/>
            <w:szCs w:val="24"/>
          </w:rPr>
          <w:t>TypeScript</w:t>
        </w:r>
      </w:ins>
      <w:del w:id="70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7E0203">
      <w:pPr>
        <w:pStyle w:val="Heading2"/>
        <w:keepNext w:val="0"/>
        <w:keepLines w:val="0"/>
        <w:spacing w:before="700"/>
        <w:rPr>
          <w:rPrChange w:id="709" w:author="Holli Flanagan" w:date="2025-05-12T14:26:00Z">
            <w:rPr>
              <w:sz w:val="46"/>
              <w:szCs w:val="46"/>
            </w:rPr>
          </w:rPrChange>
        </w:rPr>
        <w:pPrChange w:id="710" w:author="Holli Flanagan" w:date="2025-05-12T14:26:00Z">
          <w:pPr>
            <w:pStyle w:val="Heading1"/>
            <w:keepNext w:val="0"/>
            <w:keepLines w:val="0"/>
            <w:spacing w:before="700"/>
          </w:pPr>
        </w:pPrChange>
      </w:pPr>
      <w:bookmarkStart w:id="711" w:name="_k0wvarn26g6t" w:colFirst="0" w:colLast="0"/>
      <w:bookmarkEnd w:id="711"/>
      <w:r>
        <w:rPr>
          <w:rPrChange w:id="712" w:author="Holli Flanagan" w:date="2025-05-12T14:26:00Z">
            <w:rPr>
              <w:b/>
              <w:sz w:val="46"/>
              <w:szCs w:val="46"/>
            </w:rPr>
          </w:rPrChange>
        </w:rPr>
        <w:t>Next Step</w:t>
      </w:r>
    </w:p>
    <w:p w14:paraId="50C97D01" w14:textId="70E5066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13"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714"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715"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7E0203">
      <w:pPr>
        <w:pStyle w:val="Heading1"/>
        <w:rPr>
          <w:rPrChange w:id="716" w:author="Holli Flanagan" w:date="2025-05-12T14:26:00Z">
            <w:rPr>
              <w:color w:val="0D6EFD"/>
              <w:highlight w:val="white"/>
              <w:u w:val="single"/>
            </w:rPr>
          </w:rPrChange>
        </w:rPr>
        <w:pPrChange w:id="717" w:author="Holli Flanagan" w:date="2025-05-12T14:26:00Z">
          <w:pPr>
            <w:pStyle w:val="Heading1"/>
            <w:keepNext w:val="0"/>
            <w:keepLines w:val="0"/>
          </w:pPr>
        </w:pPrChange>
      </w:pPr>
      <w:bookmarkStart w:id="718" w:name="_gk70d6criaoj" w:colFirst="0" w:colLast="0"/>
      <w:bookmarkEnd w:id="718"/>
      <w:r>
        <w:rPr>
          <w:rPrChange w:id="719" w:author="Holli Flanagan" w:date="2025-05-12T14:26:00Z">
            <w:rPr>
              <w:sz w:val="46"/>
              <w:szCs w:val="46"/>
            </w:rPr>
          </w:rPrChange>
        </w:rPr>
        <w:lastRenderedPageBreak/>
        <w:t>Arrays</w:t>
      </w:r>
    </w:p>
    <w:p w14:paraId="5265FDBD" w14:textId="77777777" w:rsidR="00B32DEF" w:rsidRPr="00B32DEF" w:rsidRDefault="007E0203">
      <w:pPr>
        <w:pStyle w:val="Heading2"/>
        <w:rPr>
          <w:rPrChange w:id="720" w:author="Holli Flanagan" w:date="2025-05-12T14:26:00Z">
            <w:rPr>
              <w:sz w:val="34"/>
              <w:szCs w:val="34"/>
            </w:rPr>
          </w:rPrChange>
        </w:rPr>
        <w:pPrChange w:id="721" w:author="Holli Flanagan" w:date="2025-05-12T14:26:00Z">
          <w:pPr>
            <w:pStyle w:val="Heading2"/>
            <w:keepNext w:val="0"/>
            <w:keepLines w:val="0"/>
          </w:pPr>
        </w:pPrChange>
      </w:pPr>
      <w:bookmarkStart w:id="722" w:name="_u8q4kra3wha5" w:colFirst="0" w:colLast="0"/>
      <w:bookmarkEnd w:id="722"/>
      <w:r>
        <w:rPr>
          <w:rPrChange w:id="723" w:author="Holli Flanagan" w:date="2025-05-12T14:26:00Z">
            <w:rPr>
              <w:sz w:val="34"/>
              <w:szCs w:val="34"/>
            </w:rPr>
          </w:rPrChange>
        </w:rPr>
        <w:t>Key Idea</w:t>
      </w:r>
    </w:p>
    <w:p w14:paraId="2DC41E6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7E0203">
      <w:pPr>
        <w:pStyle w:val="Heading2"/>
        <w:rPr>
          <w:rPrChange w:id="724" w:author="Holli Flanagan" w:date="2025-05-12T14:27:00Z">
            <w:rPr>
              <w:sz w:val="34"/>
              <w:szCs w:val="34"/>
            </w:rPr>
          </w:rPrChange>
        </w:rPr>
        <w:pPrChange w:id="725" w:author="Holli Flanagan" w:date="2025-05-12T14:27:00Z">
          <w:pPr>
            <w:pStyle w:val="Heading2"/>
            <w:keepNext w:val="0"/>
            <w:keepLines w:val="0"/>
          </w:pPr>
        </w:pPrChange>
      </w:pPr>
      <w:bookmarkStart w:id="726" w:name="_qsbc0wfdk1y3" w:colFirst="0" w:colLast="0"/>
      <w:bookmarkEnd w:id="726"/>
      <w:r>
        <w:rPr>
          <w:rPrChange w:id="727" w:author="Holli Flanagan" w:date="2025-05-12T14:27:00Z">
            <w:rPr>
              <w:sz w:val="34"/>
              <w:szCs w:val="34"/>
            </w:rPr>
          </w:rPrChange>
        </w:rPr>
        <w:t>Overview</w:t>
      </w:r>
    </w:p>
    <w:p w14:paraId="55E4275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728" w:author="Holli Flanagan" w:date="2025-05-09T15:22:00Z">
        <w:r>
          <w:rPr>
            <w:rFonts w:ascii="Times New Roman" w:eastAsia="Times New Roman" w:hAnsi="Times New Roman" w:cs="Times New Roman"/>
            <w:color w:val="212529"/>
            <w:sz w:val="24"/>
            <w:szCs w:val="24"/>
          </w:rPr>
          <w:t>TypeScript</w:t>
        </w:r>
      </w:ins>
      <w:del w:id="72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the size of the array does not need to be </w:t>
      </w:r>
      <w:r>
        <w:rPr>
          <w:rFonts w:ascii="Times New Roman" w:eastAsia="Times New Roman" w:hAnsi="Times New Roman" w:cs="Times New Roman"/>
          <w:color w:val="212529"/>
          <w:sz w:val="24"/>
          <w:szCs w:val="24"/>
        </w:rPr>
        <w:t>defined. It will grow as necessary to hold the data placed into it (NOT TRUE IN C or C++).</w:t>
      </w:r>
    </w:p>
    <w:p w14:paraId="66D4791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7E0203">
      <w:pPr>
        <w:pStyle w:val="Heading2"/>
        <w:rPr>
          <w:rPrChange w:id="730" w:author="Holli Flanagan" w:date="2025-05-12T14:27:00Z">
            <w:rPr>
              <w:sz w:val="34"/>
              <w:szCs w:val="34"/>
            </w:rPr>
          </w:rPrChange>
        </w:rPr>
        <w:pPrChange w:id="731" w:author="Holli Flanagan" w:date="2025-05-12T14:27:00Z">
          <w:pPr>
            <w:pStyle w:val="Heading2"/>
            <w:keepNext w:val="0"/>
            <w:keepLines w:val="0"/>
          </w:pPr>
        </w:pPrChange>
      </w:pPr>
      <w:bookmarkStart w:id="732" w:name="_gs02ljl3axti" w:colFirst="0" w:colLast="0"/>
      <w:bookmarkEnd w:id="732"/>
      <w:r>
        <w:rPr>
          <w:rPrChange w:id="733" w:author="Holli Flanagan" w:date="2025-05-12T14:27:00Z">
            <w:rPr>
              <w:sz w:val="34"/>
              <w:szCs w:val="34"/>
            </w:rPr>
          </w:rPrChange>
        </w:rPr>
        <w:t>Defining Arrays</w:t>
      </w:r>
    </w:p>
    <w:p w14:paraId="41F1D2C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7E0203">
      <w:pPr>
        <w:pStyle w:val="Heading2"/>
        <w:rPr>
          <w:rPrChange w:id="734" w:author="Holli Flanagan" w:date="2025-05-12T14:27:00Z">
            <w:rPr>
              <w:sz w:val="34"/>
              <w:szCs w:val="34"/>
            </w:rPr>
          </w:rPrChange>
        </w:rPr>
        <w:pPrChange w:id="735" w:author="Holli Flanagan" w:date="2025-05-12T14:27:00Z">
          <w:pPr>
            <w:pStyle w:val="Heading2"/>
            <w:keepNext w:val="0"/>
            <w:keepLines w:val="0"/>
          </w:pPr>
        </w:pPrChange>
      </w:pPr>
      <w:bookmarkStart w:id="736" w:name="_qbtz1p5yy1q1" w:colFirst="0" w:colLast="0"/>
      <w:bookmarkEnd w:id="736"/>
      <w:r>
        <w:rPr>
          <w:rPrChange w:id="737" w:author="Holli Flanagan" w:date="2025-05-12T14:27:00Z">
            <w:rPr>
              <w:sz w:val="34"/>
              <w:szCs w:val="34"/>
            </w:rPr>
          </w:rPrChange>
        </w:rPr>
        <w:lastRenderedPageBreak/>
        <w:t>Using Arrays</w:t>
      </w:r>
    </w:p>
    <w:p w14:paraId="69A0089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7E0203">
      <w:pPr>
        <w:pStyle w:val="Heading2"/>
        <w:rPr>
          <w:rPrChange w:id="738" w:author="Holli Flanagan" w:date="2025-05-12T14:27:00Z">
            <w:rPr>
              <w:sz w:val="34"/>
              <w:szCs w:val="34"/>
            </w:rPr>
          </w:rPrChange>
        </w:rPr>
        <w:pPrChange w:id="739" w:author="Holli Flanagan" w:date="2025-05-12T14:27:00Z">
          <w:pPr>
            <w:pStyle w:val="Heading2"/>
            <w:keepNext w:val="0"/>
            <w:keepLines w:val="0"/>
          </w:pPr>
        </w:pPrChange>
      </w:pPr>
      <w:bookmarkStart w:id="740" w:name="_mmvf7pqvo614" w:colFirst="0" w:colLast="0"/>
      <w:bookmarkEnd w:id="740"/>
      <w:r>
        <w:rPr>
          <w:rPrChange w:id="741" w:author="Holli Flanagan" w:date="2025-05-12T14:27:00Z">
            <w:rPr>
              <w:sz w:val="34"/>
              <w:szCs w:val="34"/>
            </w:rPr>
          </w:rPrChange>
        </w:rPr>
        <w:t>Array Methods and Properties</w:t>
      </w:r>
    </w:p>
    <w:p w14:paraId="3E3137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742"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743"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44" w:name="_j1in86ocpt5a" w:colFirst="0" w:colLast="0"/>
      <w:bookmarkEnd w:id="744"/>
      <w:r>
        <w:rPr>
          <w:rFonts w:ascii="Times New Roman" w:eastAsia="Times New Roman" w:hAnsi="Times New Roman" w:cs="Times New Roman"/>
          <w:color w:val="27262B"/>
          <w:sz w:val="26"/>
          <w:szCs w:val="26"/>
        </w:rPr>
        <w:t>The length property</w:t>
      </w:r>
    </w:p>
    <w:p w14:paraId="34C8184A"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fruits.length</w:t>
      </w:r>
      <w:proofErr w:type="gramEnd"/>
      <w:r>
        <w:rPr>
          <w:rFonts w:ascii="Times New Roman" w:eastAsia="Times New Roman" w:hAnsi="Times New Roman" w:cs="Times New Roman"/>
          <w:color w:val="188038"/>
          <w:sz w:val="24"/>
          <w:szCs w:val="24"/>
        </w:rPr>
        <w:t>;</w:t>
      </w:r>
    </w:p>
    <w:p w14:paraId="25D6636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45" w:name="_f9fvzspd155e" w:colFirst="0" w:colLast="0"/>
      <w:bookmarkEnd w:id="745"/>
      <w:r>
        <w:rPr>
          <w:rFonts w:ascii="Times New Roman" w:eastAsia="Times New Roman" w:hAnsi="Times New Roman" w:cs="Times New Roman"/>
          <w:color w:val="27262B"/>
          <w:sz w:val="26"/>
          <w:szCs w:val="26"/>
        </w:rPr>
        <w:t>The push method</w:t>
      </w:r>
    </w:p>
    <w:p w14:paraId="347175F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fruits.push</w:t>
      </w:r>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46" w:name="_ojwo0ofy5ugc" w:colFirst="0" w:colLast="0"/>
      <w:bookmarkEnd w:id="746"/>
      <w:r>
        <w:rPr>
          <w:rFonts w:ascii="Times New Roman" w:eastAsia="Times New Roman" w:hAnsi="Times New Roman" w:cs="Times New Roman"/>
          <w:color w:val="27262B"/>
          <w:sz w:val="26"/>
          <w:szCs w:val="26"/>
        </w:rPr>
        <w:t>The pop method</w:t>
      </w:r>
    </w:p>
    <w:p w14:paraId="3ECEE32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fruits.pop();</w:t>
      </w:r>
      <w:proofErr w:type="gramEnd"/>
    </w:p>
    <w:p w14:paraId="1491992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47" w:name="_4n9y4z277hoo" w:colFirst="0" w:colLast="0"/>
      <w:bookmarkEnd w:id="747"/>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fruits.unshift</w:t>
      </w:r>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fruits.shift</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Adding or removing to/from the front of a list or array is </w:t>
      </w:r>
      <w:r>
        <w:rPr>
          <w:rFonts w:ascii="Times New Roman" w:eastAsia="Times New Roman" w:hAnsi="Times New Roman" w:cs="Times New Roman"/>
          <w:color w:val="212529"/>
          <w:sz w:val="24"/>
          <w:szCs w:val="24"/>
          <w:highlight w:val="white"/>
        </w:rPr>
        <w:t>generally inefficient compared to working on the end of the list. This largely depends on the implementation of arrays, but is generally true.</w:t>
      </w:r>
    </w:p>
    <w:p w14:paraId="609D4ABC"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48" w:name="_41wpfn1tqnez" w:colFirst="0" w:colLast="0"/>
      <w:bookmarkEnd w:id="748"/>
      <w:r>
        <w:rPr>
          <w:rFonts w:ascii="Times New Roman" w:eastAsia="Times New Roman" w:hAnsi="Times New Roman" w:cs="Times New Roman"/>
          <w:color w:val="27262B"/>
          <w:sz w:val="26"/>
          <w:szCs w:val="26"/>
        </w:rPr>
        <w:t>The splice method</w:t>
      </w:r>
    </w:p>
    <w:p w14:paraId="0D48FF4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array.splice</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gramEnd"/>
      <w:r>
        <w:rPr>
          <w:rFonts w:ascii="Times New Roman" w:eastAsia="Times New Roman" w:hAnsi="Times New Roman" w:cs="Times New Roman"/>
          <w:color w:val="188038"/>
          <w:sz w:val="24"/>
          <w:szCs w:val="24"/>
        </w:rPr>
        <w:t>howMany</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elementN]</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7E0203">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7E0203">
      <w:pPr>
        <w:numPr>
          <w:ilvl w:val="0"/>
          <w:numId w:val="12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howMany: The number of array elements to remove starting at index, defaults to all of them if no value is passed.</w:t>
      </w:r>
    </w:p>
    <w:p w14:paraId="2C43DD4B" w14:textId="77777777" w:rsidR="00B32DEF" w:rsidRDefault="007E0203">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element1…elementN: 0 or more elements to add to the array at the index.</w:t>
      </w:r>
    </w:p>
    <w:p w14:paraId="428D538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fruits.splice</w:t>
      </w:r>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fruits.splice</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fruits.splice</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if we pass 0 </w:t>
      </w:r>
      <w:r>
        <w:rPr>
          <w:rFonts w:ascii="Times New Roman" w:eastAsia="Times New Roman" w:hAnsi="Times New Roman" w:cs="Times New Roman"/>
          <w:color w:val="212529"/>
          <w:sz w:val="24"/>
          <w:szCs w:val="24"/>
        </w:rPr>
        <w:t>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,elementN into the array at the index position:</w:t>
      </w:r>
    </w:p>
    <w:p w14:paraId="5072AB07"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fruits.splice</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7E0203">
      <w:pPr>
        <w:pStyle w:val="Heading2"/>
        <w:rPr>
          <w:rPrChange w:id="749" w:author="Holli Flanagan" w:date="2025-05-12T14:27:00Z">
            <w:rPr>
              <w:sz w:val="34"/>
              <w:szCs w:val="34"/>
            </w:rPr>
          </w:rPrChange>
        </w:rPr>
        <w:pPrChange w:id="750" w:author="Holli Flanagan" w:date="2025-05-12T14:27:00Z">
          <w:pPr>
            <w:pStyle w:val="Heading2"/>
            <w:keepNext w:val="0"/>
            <w:keepLines w:val="0"/>
          </w:pPr>
        </w:pPrChange>
      </w:pPr>
      <w:bookmarkStart w:id="751" w:name="_ks5342y1ijd0" w:colFirst="0" w:colLast="0"/>
      <w:bookmarkEnd w:id="751"/>
      <w:r>
        <w:rPr>
          <w:color w:val="5C5962"/>
        </w:rPr>
        <w:t></w:t>
      </w:r>
      <w:r>
        <w:rPr>
          <w:rPrChange w:id="752" w:author="Holli Flanagan" w:date="2025-05-12T14:27:00Z">
            <w:rPr>
              <w:sz w:val="34"/>
              <w:szCs w:val="34"/>
            </w:rPr>
          </w:rPrChange>
        </w:rPr>
        <w:t>Merging Arrays</w:t>
      </w:r>
    </w:p>
    <w:p w14:paraId="399A028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console.log(allFood</w:t>
      </w:r>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7E0203">
      <w:pPr>
        <w:pStyle w:val="Heading2"/>
        <w:rPr>
          <w:rPrChange w:id="753" w:author="Holli Flanagan" w:date="2025-05-12T14:27:00Z">
            <w:rPr>
              <w:sz w:val="34"/>
              <w:szCs w:val="34"/>
            </w:rPr>
          </w:rPrChange>
        </w:rPr>
        <w:pPrChange w:id="754" w:author="Holli Flanagan" w:date="2025-05-12T14:27:00Z">
          <w:pPr>
            <w:pStyle w:val="Heading2"/>
            <w:keepNext w:val="0"/>
            <w:keepLines w:val="0"/>
          </w:pPr>
        </w:pPrChange>
      </w:pPr>
      <w:bookmarkStart w:id="755" w:name="_vujek58bk8v1" w:colFirst="0" w:colLast="0"/>
      <w:bookmarkEnd w:id="755"/>
      <w:r>
        <w:rPr>
          <w:rPrChange w:id="756" w:author="Holli Flanagan" w:date="2025-05-12T14:27:00Z">
            <w:rPr>
              <w:sz w:val="34"/>
              <w:szCs w:val="34"/>
            </w:rPr>
          </w:rPrChange>
        </w:rPr>
        <w:t>Arrays of arrays</w:t>
      </w:r>
    </w:p>
    <w:p w14:paraId="202D418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Since arrays are just collections of objects, and arrays are themselves objects, we can build </w:t>
      </w:r>
      <w:r>
        <w:rPr>
          <w:rFonts w:ascii="Times New Roman" w:eastAsia="Times New Roman" w:hAnsi="Times New Roman" w:cs="Times New Roman"/>
          <w:color w:val="212529"/>
          <w:sz w:val="24"/>
          <w:szCs w:val="24"/>
        </w:rPr>
        <w:t>arrays out of other arrays, thus creating multi-dimensional arrays. Consider the example:</w:t>
      </w:r>
    </w:p>
    <w:p w14:paraId="0336C6E9"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console.log(allFood</w:t>
      </w:r>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r>
        <w:rPr>
          <w:rFonts w:ascii="Times New Roman" w:eastAsia="Times New Roman" w:hAnsi="Times New Roman" w:cs="Times New Roman"/>
          <w:color w:val="D63384"/>
          <w:sz w:val="21"/>
          <w:szCs w:val="21"/>
          <w:shd w:val="clear" w:color="auto" w:fill="F5F6FA"/>
        </w:rPr>
        <w:t>allFood</w:t>
      </w:r>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7E0203">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7E0203">
      <w:pPr>
        <w:numPr>
          <w:ilvl w:val="1"/>
          <w:numId w:val="23"/>
        </w:numPr>
        <w:shd w:val="clear" w:color="auto" w:fill="FFFFFF"/>
      </w:pPr>
      <w:proofErr w:type="gramStart"/>
      <w:r>
        <w:rPr>
          <w:rFonts w:ascii="Times New Roman" w:eastAsia="Times New Roman" w:hAnsi="Times New Roman" w:cs="Times New Roman"/>
          <w:color w:val="D63384"/>
          <w:sz w:val="21"/>
          <w:szCs w:val="21"/>
          <w:shd w:val="clear" w:color="auto" w:fill="F5F6FA"/>
        </w:rPr>
        <w:t>allFood[</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7E0203">
      <w:pPr>
        <w:numPr>
          <w:ilvl w:val="1"/>
          <w:numId w:val="23"/>
        </w:numPr>
        <w:shd w:val="clear" w:color="auto" w:fill="FFFFFF"/>
        <w:spacing w:after="360"/>
      </w:pPr>
      <w:proofErr w:type="gramStart"/>
      <w:r>
        <w:rPr>
          <w:rFonts w:ascii="Times New Roman" w:eastAsia="Times New Roman" w:hAnsi="Times New Roman" w:cs="Times New Roman"/>
          <w:color w:val="D63384"/>
          <w:sz w:val="21"/>
          <w:szCs w:val="21"/>
          <w:shd w:val="clear" w:color="auto" w:fill="F5F6FA"/>
        </w:rPr>
        <w:t>allFood[</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7E0203">
      <w:pPr>
        <w:pStyle w:val="Heading2"/>
        <w:rPr>
          <w:rPrChange w:id="757" w:author="Holli Flanagan" w:date="2025-05-12T14:27:00Z">
            <w:rPr>
              <w:sz w:val="34"/>
              <w:szCs w:val="34"/>
            </w:rPr>
          </w:rPrChange>
        </w:rPr>
        <w:pPrChange w:id="758" w:author="Holli Flanagan" w:date="2025-05-12T14:27:00Z">
          <w:pPr>
            <w:pStyle w:val="Heading2"/>
            <w:keepNext w:val="0"/>
            <w:keepLines w:val="0"/>
          </w:pPr>
        </w:pPrChange>
      </w:pPr>
      <w:bookmarkStart w:id="759" w:name="_urvlr5c3yvoj" w:colFirst="0" w:colLast="0"/>
      <w:bookmarkEnd w:id="759"/>
      <w:r>
        <w:rPr>
          <w:rPrChange w:id="760" w:author="Holli Flanagan" w:date="2025-05-12T14:27:00Z">
            <w:rPr>
              <w:sz w:val="34"/>
              <w:szCs w:val="34"/>
            </w:rPr>
          </w:rPrChange>
        </w:rPr>
        <w:t>More to see</w:t>
      </w:r>
    </w:p>
    <w:p w14:paraId="75953C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7E0203">
      <w:pPr>
        <w:pStyle w:val="Heading2"/>
        <w:rPr>
          <w:rPrChange w:id="761" w:author="Holli Flanagan" w:date="2025-05-12T14:28:00Z">
            <w:rPr>
              <w:sz w:val="34"/>
              <w:szCs w:val="34"/>
            </w:rPr>
          </w:rPrChange>
        </w:rPr>
        <w:pPrChange w:id="762" w:author="Holli Flanagan" w:date="2025-05-12T14:28:00Z">
          <w:pPr>
            <w:pStyle w:val="Heading2"/>
            <w:keepNext w:val="0"/>
            <w:keepLines w:val="0"/>
          </w:pPr>
        </w:pPrChange>
      </w:pPr>
      <w:bookmarkStart w:id="763" w:name="_sorid0uy1gh5" w:colFirst="0" w:colLast="0"/>
      <w:bookmarkEnd w:id="763"/>
      <w:r>
        <w:rPr>
          <w:rPrChange w:id="764" w:author="Holli Flanagan" w:date="2025-05-12T14:28:00Z">
            <w:rPr>
              <w:sz w:val="34"/>
              <w:szCs w:val="34"/>
            </w:rPr>
          </w:rPrChange>
        </w:rPr>
        <w:t>Specialized loops for working with arrays</w:t>
      </w:r>
    </w:p>
    <w:p w14:paraId="4B4B9B7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7E0203">
      <w:pPr>
        <w:shd w:val="clear" w:color="auto" w:fill="FFFFFF"/>
        <w:spacing w:after="240"/>
        <w:rPr>
          <w:highlight w:val="yellow"/>
        </w:rPr>
      </w:pPr>
      <w:r>
        <w:rPr>
          <w:highlight w:val="yellow"/>
        </w:rPr>
        <w:t>[INSERT CODE BLOCK]</w:t>
      </w:r>
    </w:p>
    <w:p w14:paraId="34D07E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w:t>
      </w:r>
      <w:r>
        <w:rPr>
          <w:rFonts w:ascii="Times New Roman" w:eastAsia="Times New Roman" w:hAnsi="Times New Roman" w:cs="Times New Roman"/>
          <w:color w:val="212529"/>
          <w:sz w:val="24"/>
          <w:szCs w:val="24"/>
        </w:rPr>
        <w:t>much cleaner, doesn’t require getting the length of the array, and accesses every element in order just like the previous version.</w:t>
      </w:r>
    </w:p>
    <w:p w14:paraId="6023E691"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7E0203">
      <w:pPr>
        <w:pStyle w:val="Heading2"/>
        <w:rPr>
          <w:rPrChange w:id="765" w:author="Holli Flanagan" w:date="2025-05-12T14:28:00Z">
            <w:rPr>
              <w:sz w:val="34"/>
              <w:szCs w:val="34"/>
            </w:rPr>
          </w:rPrChange>
        </w:rPr>
        <w:pPrChange w:id="766" w:author="Holli Flanagan" w:date="2025-05-12T14:28:00Z">
          <w:pPr>
            <w:pStyle w:val="Heading2"/>
            <w:keepNext w:val="0"/>
            <w:keepLines w:val="0"/>
          </w:pPr>
        </w:pPrChange>
      </w:pPr>
      <w:bookmarkStart w:id="767" w:name="_qlo1gestft59" w:colFirst="0" w:colLast="0"/>
      <w:bookmarkEnd w:id="767"/>
      <w:r>
        <w:rPr>
          <w:rPrChange w:id="768" w:author="Holli Flanagan" w:date="2025-05-12T14:28:00Z">
            <w:rPr>
              <w:sz w:val="34"/>
              <w:szCs w:val="34"/>
            </w:rPr>
          </w:rPrChange>
        </w:rPr>
        <w:t>Summary</w:t>
      </w:r>
    </w:p>
    <w:p w14:paraId="32ED4DDD" w14:textId="0101725F"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769" w:author="Oestreich, Julia" w:date="2025-05-16T10:41:00Z" w16du:dateUtc="2025-05-16T14:41:00Z">
        <w:r w:rsidDel="00697632">
          <w:rPr>
            <w:rFonts w:ascii="Times New Roman" w:eastAsia="Times New Roman" w:hAnsi="Times New Roman" w:cs="Times New Roman"/>
            <w:color w:val="212529"/>
            <w:sz w:val="24"/>
            <w:szCs w:val="24"/>
          </w:rPr>
          <w:delText>b</w:delText>
        </w:r>
      </w:del>
      <w:ins w:id="770"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 can be used to automatically iterate through the elements of an array.</w:t>
      </w:r>
    </w:p>
    <w:p w14:paraId="54D0E296" w14:textId="77777777" w:rsidR="00B32DEF" w:rsidRPr="00B32DEF" w:rsidRDefault="007E0203">
      <w:pPr>
        <w:pStyle w:val="Heading2"/>
        <w:keepNext w:val="0"/>
        <w:keepLines w:val="0"/>
        <w:spacing w:before="700"/>
        <w:rPr>
          <w:rPrChange w:id="771" w:author="Holli Flanagan" w:date="2025-05-12T14:28:00Z">
            <w:rPr>
              <w:sz w:val="46"/>
              <w:szCs w:val="46"/>
            </w:rPr>
          </w:rPrChange>
        </w:rPr>
        <w:pPrChange w:id="772" w:author="Holli Flanagan" w:date="2025-05-12T14:28:00Z">
          <w:pPr>
            <w:pStyle w:val="Heading1"/>
            <w:keepNext w:val="0"/>
            <w:keepLines w:val="0"/>
            <w:spacing w:before="700"/>
          </w:pPr>
        </w:pPrChange>
      </w:pPr>
      <w:bookmarkStart w:id="773" w:name="_bhjmxe1srib8" w:colFirst="0" w:colLast="0"/>
      <w:bookmarkEnd w:id="773"/>
      <w:r>
        <w:rPr>
          <w:rPrChange w:id="774" w:author="Holli Flanagan" w:date="2025-05-12T14:28:00Z">
            <w:rPr>
              <w:b/>
              <w:sz w:val="46"/>
              <w:szCs w:val="46"/>
            </w:rPr>
          </w:rPrChange>
        </w:rPr>
        <w:t>Next Step</w:t>
      </w:r>
    </w:p>
    <w:p w14:paraId="6C918362" w14:textId="526D784C"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75" w:author="Oestreich, Julia" w:date="2025-05-15T16:40:00Z" w16du:dateUtc="2025-05-15T20:40:00Z">
        <w:r w:rsidDel="00A76714">
          <w:rPr>
            <w:rFonts w:ascii="Times New Roman" w:eastAsia="Times New Roman" w:hAnsi="Times New Roman" w:cs="Times New Roman"/>
            <w:color w:val="212529"/>
            <w:sz w:val="24"/>
            <w:szCs w:val="24"/>
          </w:rPr>
          <w:delText>D</w:delText>
        </w:r>
      </w:del>
      <w:ins w:id="776" w:author="Holli Flanagan" w:date="2025-05-12T14:28:00Z">
        <w:del w:id="777"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778"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779" w:author="Holli Flanagan" w:date="2025-05-12T14:28:00Z">
        <w:del w:id="780"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781"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782"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783"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7E0203">
      <w:pPr>
        <w:pStyle w:val="Heading1"/>
        <w:rPr>
          <w:rPrChange w:id="784" w:author="Holli Flanagan" w:date="2025-05-12T14:28:00Z">
            <w:rPr>
              <w:sz w:val="48"/>
              <w:szCs w:val="48"/>
              <w:highlight w:val="white"/>
            </w:rPr>
          </w:rPrChange>
        </w:rPr>
        <w:pPrChange w:id="785" w:author="Holli Flanagan" w:date="2025-05-12T14:28:00Z">
          <w:pPr>
            <w:pStyle w:val="Heading1"/>
            <w:keepNext w:val="0"/>
            <w:keepLines w:val="0"/>
          </w:pPr>
        </w:pPrChange>
      </w:pPr>
      <w:bookmarkStart w:id="786" w:name="_eewptmw590kw" w:colFirst="0" w:colLast="0"/>
      <w:bookmarkEnd w:id="786"/>
      <w:r>
        <w:rPr>
          <w:rPrChange w:id="787" w:author="Holli Flanagan" w:date="2025-05-12T14:28:00Z">
            <w:rPr>
              <w:sz w:val="48"/>
              <w:szCs w:val="48"/>
              <w:highlight w:val="white"/>
            </w:rPr>
          </w:rPrChange>
        </w:rPr>
        <w:lastRenderedPageBreak/>
        <w:t>Chapter 3 - Data Classes</w:t>
      </w:r>
    </w:p>
    <w:p w14:paraId="782E29F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7E0203">
      <w:pPr>
        <w:shd w:val="clear" w:color="auto" w:fill="FFFFFF"/>
        <w:spacing w:after="240"/>
        <w:rPr>
          <w:ins w:id="788"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7E0203">
      <w:pPr>
        <w:pStyle w:val="Heading1"/>
        <w:rPr>
          <w:rPrChange w:id="789" w:author="Holli Flanagan" w:date="2025-05-12T14:29:00Z">
            <w:rPr>
              <w:color w:val="0D6EFD"/>
              <w:highlight w:val="white"/>
              <w:u w:val="single"/>
            </w:rPr>
          </w:rPrChange>
        </w:rPr>
        <w:pPrChange w:id="790" w:author="Holli Flanagan" w:date="2025-05-12T14:29:00Z">
          <w:pPr>
            <w:pStyle w:val="Heading1"/>
            <w:keepNext w:val="0"/>
            <w:keepLines w:val="0"/>
          </w:pPr>
        </w:pPrChange>
      </w:pPr>
      <w:bookmarkStart w:id="791" w:name="_lpiwx77a3oul" w:colFirst="0" w:colLast="0"/>
      <w:bookmarkEnd w:id="791"/>
      <w:r>
        <w:rPr>
          <w:rPrChange w:id="792" w:author="Holli Flanagan" w:date="2025-05-12T14:29:00Z">
            <w:rPr>
              <w:sz w:val="46"/>
              <w:szCs w:val="46"/>
            </w:rPr>
          </w:rPrChange>
        </w:rPr>
        <w:t>Data Class Introduction</w:t>
      </w:r>
    </w:p>
    <w:p w14:paraId="3B5D065A" w14:textId="77777777" w:rsidR="00B32DEF" w:rsidRPr="00B32DEF" w:rsidRDefault="007E0203">
      <w:pPr>
        <w:pStyle w:val="Heading2"/>
        <w:rPr>
          <w:rPrChange w:id="793" w:author="Holli Flanagan" w:date="2025-05-12T14:29:00Z">
            <w:rPr>
              <w:sz w:val="34"/>
              <w:szCs w:val="34"/>
            </w:rPr>
          </w:rPrChange>
        </w:rPr>
        <w:pPrChange w:id="794" w:author="Holli Flanagan" w:date="2025-05-12T14:29:00Z">
          <w:pPr>
            <w:pStyle w:val="Heading2"/>
            <w:keepNext w:val="0"/>
            <w:keepLines w:val="0"/>
          </w:pPr>
        </w:pPrChange>
      </w:pPr>
      <w:bookmarkStart w:id="795" w:name="_102fa89gmfx8" w:colFirst="0" w:colLast="0"/>
      <w:bookmarkEnd w:id="795"/>
      <w:r>
        <w:rPr>
          <w:rPrChange w:id="796" w:author="Holli Flanagan" w:date="2025-05-12T14:29:00Z">
            <w:rPr>
              <w:sz w:val="34"/>
              <w:szCs w:val="34"/>
            </w:rPr>
          </w:rPrChange>
        </w:rPr>
        <w:t>Key Idea</w:t>
      </w:r>
    </w:p>
    <w:p w14:paraId="7AC97519"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797"/>
      <w:r>
        <w:rPr>
          <w:rFonts w:ascii="Times New Roman" w:eastAsia="Times New Roman" w:hAnsi="Times New Roman" w:cs="Times New Roman"/>
          <w:i/>
          <w:color w:val="212529"/>
          <w:sz w:val="24"/>
          <w:szCs w:val="24"/>
        </w:rPr>
        <w:t xml:space="preserve">Data </w:t>
      </w:r>
      <w:del w:id="798" w:author="Holli Flanagan" w:date="2025-05-09T17:19:00Z">
        <w:r>
          <w:rPr>
            <w:rFonts w:ascii="Times New Roman" w:eastAsia="Times New Roman" w:hAnsi="Times New Roman" w:cs="Times New Roman"/>
            <w:i/>
            <w:color w:val="212529"/>
            <w:sz w:val="24"/>
            <w:szCs w:val="24"/>
          </w:rPr>
          <w:delText>C</w:delText>
        </w:r>
      </w:del>
      <w:ins w:id="799"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797"/>
      <w:r>
        <w:commentReference w:id="797"/>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7E0203">
      <w:pPr>
        <w:pStyle w:val="Heading2"/>
        <w:rPr>
          <w:rPrChange w:id="800" w:author="Holli Flanagan" w:date="2025-05-12T14:29:00Z">
            <w:rPr>
              <w:sz w:val="34"/>
              <w:szCs w:val="34"/>
            </w:rPr>
          </w:rPrChange>
        </w:rPr>
        <w:pPrChange w:id="801" w:author="Holli Flanagan" w:date="2025-05-12T14:29:00Z">
          <w:pPr>
            <w:pStyle w:val="Heading2"/>
            <w:keepNext w:val="0"/>
            <w:keepLines w:val="0"/>
            <w:ind w:left="720"/>
          </w:pPr>
        </w:pPrChange>
      </w:pPr>
      <w:bookmarkStart w:id="802" w:name="_wsi34vjkql1r" w:colFirst="0" w:colLast="0"/>
      <w:bookmarkEnd w:id="802"/>
      <w:r>
        <w:rPr>
          <w:rPrChange w:id="803" w:author="Holli Flanagan" w:date="2025-05-12T14:29:00Z">
            <w:rPr>
              <w:sz w:val="34"/>
              <w:szCs w:val="34"/>
            </w:rPr>
          </w:rPrChange>
        </w:rPr>
        <w:t>Complex Types</w:t>
      </w:r>
    </w:p>
    <w:p w14:paraId="57748B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804" w:author="Holli Flanagan" w:date="2025-05-09T15:22:00Z">
        <w:r>
          <w:rPr>
            <w:rFonts w:ascii="Times New Roman" w:eastAsia="Times New Roman" w:hAnsi="Times New Roman" w:cs="Times New Roman"/>
            <w:color w:val="212529"/>
            <w:sz w:val="24"/>
            <w:szCs w:val="24"/>
          </w:rPr>
          <w:t>TypeScript</w:t>
        </w:r>
      </w:ins>
      <w:del w:id="805"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7E0203">
      <w:pPr>
        <w:shd w:val="clear" w:color="auto" w:fill="FFFFFF"/>
        <w:spacing w:before="180"/>
        <w:rPr>
          <w:del w:id="806" w:author="Holli Flanagan" w:date="2025-05-09T17:20:00Z"/>
          <w:color w:val="000000"/>
          <w:rPrChange w:id="807" w:author="Holli Flanagan" w:date="2025-05-09T17:20:00Z">
            <w:rPr>
              <w:del w:id="808" w:author="Holli Flanagan" w:date="2025-05-09T17:20:00Z"/>
              <w:rFonts w:ascii="Times New Roman" w:eastAsia="Times New Roman" w:hAnsi="Times New Roman" w:cs="Times New Roman"/>
            </w:rPr>
          </w:rPrChange>
        </w:rPr>
        <w:pPrChange w:id="809" w:author="Holli Flanagan" w:date="2025-05-09T17:20:00Z">
          <w:pPr>
            <w:numPr>
              <w:numId w:val="314"/>
            </w:numPr>
            <w:shd w:val="clear" w:color="auto" w:fill="FFFFFF"/>
            <w:spacing w:before="180" w:after="300"/>
            <w:ind w:left="720" w:hanging="360"/>
          </w:pPr>
        </w:pPrChange>
      </w:pPr>
      <w:del w:id="810"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7E0203">
      <w:pPr>
        <w:numPr>
          <w:ilvl w:val="1"/>
          <w:numId w:val="314"/>
        </w:numPr>
        <w:shd w:val="clear" w:color="auto" w:fill="FFFFFF"/>
        <w:rPr>
          <w:rFonts w:ascii="Times New Roman" w:eastAsia="Times New Roman" w:hAnsi="Times New Roman" w:cs="Times New Roman"/>
        </w:rPr>
      </w:pPr>
      <w:ins w:id="811"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812"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 xml:space="preserve">describe the data that goes into an </w:t>
      </w:r>
      <w:r>
        <w:rPr>
          <w:rFonts w:ascii="Times New Roman" w:eastAsia="Times New Roman" w:hAnsi="Times New Roman" w:cs="Times New Roman"/>
          <w:color w:val="212529"/>
          <w:sz w:val="24"/>
          <w:szCs w:val="24"/>
        </w:rPr>
        <w:t>object and its types</w:t>
      </w:r>
      <w:del w:id="813"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7E0203">
      <w:pPr>
        <w:shd w:val="clear" w:color="auto" w:fill="FFFFFF"/>
        <w:rPr>
          <w:del w:id="814" w:author="Holli Flanagan" w:date="2025-05-09T17:20:00Z"/>
          <w:color w:val="000000"/>
          <w:rPrChange w:id="815" w:author="Holli Flanagan" w:date="2025-05-09T17:20:00Z">
            <w:rPr>
              <w:del w:id="816" w:author="Holli Flanagan" w:date="2025-05-09T17:20:00Z"/>
              <w:rFonts w:ascii="Times New Roman" w:eastAsia="Times New Roman" w:hAnsi="Times New Roman" w:cs="Times New Roman"/>
            </w:rPr>
          </w:rPrChange>
        </w:rPr>
        <w:pPrChange w:id="817" w:author="Holli Flanagan" w:date="2025-05-09T17:20:00Z">
          <w:pPr>
            <w:numPr>
              <w:numId w:val="314"/>
            </w:numPr>
            <w:shd w:val="clear" w:color="auto" w:fill="FFFFFF"/>
            <w:spacing w:before="180" w:after="300"/>
            <w:ind w:left="720" w:hanging="360"/>
          </w:pPr>
        </w:pPrChange>
      </w:pPr>
      <w:del w:id="818"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7E0203">
      <w:pPr>
        <w:numPr>
          <w:ilvl w:val="1"/>
          <w:numId w:val="314"/>
        </w:numPr>
        <w:shd w:val="clear" w:color="auto" w:fill="FFFFFF"/>
        <w:spacing w:after="360"/>
        <w:rPr>
          <w:rFonts w:ascii="Times New Roman" w:eastAsia="Times New Roman" w:hAnsi="Times New Roman" w:cs="Times New Roman"/>
        </w:rPr>
      </w:pPr>
      <w:ins w:id="819"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820"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821"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822" w:author="Holli Flanagan" w:date="2025-05-09T17:21:00Z">
        <w:r>
          <w:rPr>
            <w:rFonts w:ascii="Times New Roman" w:eastAsia="Times New Roman" w:hAnsi="Times New Roman" w:cs="Times New Roman"/>
            <w:color w:val="212529"/>
            <w:sz w:val="24"/>
            <w:szCs w:val="24"/>
            <w:highlight w:val="white"/>
          </w:rPr>
          <w:t xml:space="preserve"> data classes.</w:t>
        </w:r>
      </w:ins>
      <w:del w:id="823"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7E0203">
      <w:pPr>
        <w:pStyle w:val="Heading2"/>
        <w:rPr>
          <w:rPrChange w:id="824" w:author="Holli Flanagan" w:date="2025-05-12T14:29:00Z">
            <w:rPr>
              <w:sz w:val="34"/>
              <w:szCs w:val="34"/>
            </w:rPr>
          </w:rPrChange>
        </w:rPr>
        <w:pPrChange w:id="825" w:author="Holli Flanagan" w:date="2025-05-12T14:29:00Z">
          <w:pPr>
            <w:pStyle w:val="Heading2"/>
            <w:keepNext w:val="0"/>
            <w:keepLines w:val="0"/>
            <w:ind w:left="720"/>
          </w:pPr>
        </w:pPrChange>
      </w:pPr>
      <w:bookmarkStart w:id="826" w:name="_wgjatgvh8q1x" w:colFirst="0" w:colLast="0"/>
      <w:bookmarkEnd w:id="826"/>
      <w:r>
        <w:rPr>
          <w:rPrChange w:id="827" w:author="Holli Flanagan" w:date="2025-05-12T14:29:00Z">
            <w:rPr>
              <w:sz w:val="34"/>
              <w:szCs w:val="34"/>
            </w:rPr>
          </w:rPrChange>
        </w:rPr>
        <w:t xml:space="preserve">Classes in </w:t>
      </w:r>
      <w:ins w:id="828" w:author="Holli Flanagan" w:date="2025-05-09T15:22:00Z">
        <w:r>
          <w:rPr>
            <w:rPrChange w:id="829" w:author="Holli Flanagan" w:date="2025-05-12T14:29:00Z">
              <w:rPr>
                <w:sz w:val="34"/>
                <w:szCs w:val="34"/>
              </w:rPr>
            </w:rPrChange>
          </w:rPr>
          <w:t>TypeScript</w:t>
        </w:r>
      </w:ins>
      <w:del w:id="830" w:author="Holli Flanagan" w:date="2025-05-09T15:22:00Z">
        <w:r>
          <w:rPr>
            <w:rPrChange w:id="831" w:author="Holli Flanagan" w:date="2025-05-12T14:29:00Z">
              <w:rPr>
                <w:sz w:val="34"/>
                <w:szCs w:val="34"/>
              </w:rPr>
            </w:rPrChange>
          </w:rPr>
          <w:delText>Typescript</w:delText>
        </w:r>
      </w:del>
    </w:p>
    <w:p w14:paraId="07F9D9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a class is a definition of a type. You must create an instance of that type in order to use it. We can define a variable of our </w:t>
      </w:r>
      <w:r>
        <w:rPr>
          <w:rFonts w:ascii="Times New Roman" w:eastAsia="Times New Roman" w:hAnsi="Times New Roman" w:cs="Times New Roman"/>
          <w:color w:val="212529"/>
          <w:sz w:val="24"/>
          <w:szCs w:val="24"/>
          <w:highlight w:val="white"/>
        </w:rPr>
        <w:t>new type and use it.</w:t>
      </w:r>
    </w:p>
    <w:p w14:paraId="429AEFA0" w14:textId="77777777" w:rsidR="00B32DEF" w:rsidRDefault="007E0203">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myObj</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7E0203">
      <w:pPr>
        <w:pStyle w:val="Heading2"/>
        <w:keepNext w:val="0"/>
        <w:keepLines w:val="0"/>
        <w:rPr>
          <w:rPrChange w:id="832" w:author="Holli Flanagan" w:date="2025-05-12T14:30:00Z">
            <w:rPr>
              <w:sz w:val="34"/>
              <w:szCs w:val="34"/>
            </w:rPr>
          </w:rPrChange>
        </w:rPr>
        <w:pPrChange w:id="833" w:author="Holli Flanagan" w:date="2025-05-09T17:25:00Z">
          <w:pPr>
            <w:pStyle w:val="Heading2"/>
            <w:keepNext w:val="0"/>
            <w:keepLines w:val="0"/>
            <w:ind w:left="720"/>
          </w:pPr>
        </w:pPrChange>
      </w:pPr>
      <w:bookmarkStart w:id="834" w:name="_rqnj984xnrxf" w:colFirst="0" w:colLast="0"/>
      <w:bookmarkEnd w:id="834"/>
      <w:r>
        <w:rPr>
          <w:color w:val="5C5962"/>
        </w:rPr>
        <w:t></w:t>
      </w:r>
      <w:r>
        <w:rPr>
          <w:rPrChange w:id="835" w:author="Holli Flanagan" w:date="2025-05-12T14:30:00Z">
            <w:rPr>
              <w:sz w:val="34"/>
              <w:szCs w:val="34"/>
            </w:rPr>
          </w:rPrChange>
        </w:rPr>
        <w:t>Motivation</w:t>
      </w:r>
    </w:p>
    <w:p w14:paraId="7041C9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7E0203">
      <w:pPr>
        <w:numPr>
          <w:ilvl w:val="0"/>
          <w:numId w:val="5"/>
        </w:numPr>
        <w:shd w:val="clear" w:color="auto" w:fill="FFFFFF"/>
        <w:spacing w:before="180"/>
        <w:rPr>
          <w:rFonts w:ascii="Times New Roman" w:eastAsia="Times New Roman" w:hAnsi="Times New Roman" w:cs="Times New Roman"/>
        </w:rPr>
        <w:pPrChange w:id="836"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7E0203">
      <w:pPr>
        <w:numPr>
          <w:ilvl w:val="0"/>
          <w:numId w:val="5"/>
        </w:numPr>
        <w:shd w:val="clear" w:color="auto" w:fill="FFFFFF"/>
        <w:rPr>
          <w:rFonts w:ascii="Times New Roman" w:eastAsia="Times New Roman" w:hAnsi="Times New Roman" w:cs="Times New Roman"/>
        </w:rPr>
        <w:pPrChange w:id="837"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7E0203">
      <w:pPr>
        <w:numPr>
          <w:ilvl w:val="0"/>
          <w:numId w:val="5"/>
        </w:numPr>
        <w:shd w:val="clear" w:color="auto" w:fill="FFFFFF"/>
        <w:rPr>
          <w:rFonts w:ascii="Times New Roman" w:eastAsia="Times New Roman" w:hAnsi="Times New Roman" w:cs="Times New Roman"/>
        </w:rPr>
        <w:pPrChange w:id="83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7E0203">
      <w:pPr>
        <w:numPr>
          <w:ilvl w:val="0"/>
          <w:numId w:val="5"/>
        </w:numPr>
        <w:shd w:val="clear" w:color="auto" w:fill="FFFFFF"/>
        <w:rPr>
          <w:rFonts w:ascii="Times New Roman" w:eastAsia="Times New Roman" w:hAnsi="Times New Roman" w:cs="Times New Roman"/>
        </w:rPr>
        <w:pPrChange w:id="839"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7E0203">
      <w:pPr>
        <w:numPr>
          <w:ilvl w:val="0"/>
          <w:numId w:val="5"/>
        </w:numPr>
        <w:shd w:val="clear" w:color="auto" w:fill="FFFFFF"/>
        <w:spacing w:after="300"/>
        <w:rPr>
          <w:rFonts w:ascii="Times New Roman" w:eastAsia="Times New Roman" w:hAnsi="Times New Roman" w:cs="Times New Roman"/>
        </w:rPr>
        <w:pPrChange w:id="840"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7E0203">
      <w:pPr>
        <w:pStyle w:val="Heading2"/>
        <w:keepNext w:val="0"/>
        <w:keepLines w:val="0"/>
        <w:rPr>
          <w:rPrChange w:id="841" w:author="Holli Flanagan" w:date="2025-05-12T14:30:00Z">
            <w:rPr>
              <w:sz w:val="34"/>
              <w:szCs w:val="34"/>
            </w:rPr>
          </w:rPrChange>
        </w:rPr>
        <w:pPrChange w:id="842" w:author="Holli Flanagan" w:date="2025-04-30T20:14:00Z">
          <w:pPr>
            <w:pStyle w:val="Heading2"/>
            <w:keepNext w:val="0"/>
            <w:keepLines w:val="0"/>
            <w:ind w:left="720"/>
          </w:pPr>
        </w:pPrChange>
      </w:pPr>
      <w:bookmarkStart w:id="843" w:name="_qwdg0tqtz1xh" w:colFirst="0" w:colLast="0"/>
      <w:bookmarkEnd w:id="843"/>
      <w:r>
        <w:rPr>
          <w:rPrChange w:id="844" w:author="Holli Flanagan" w:date="2025-05-12T14:30:00Z">
            <w:rPr>
              <w:sz w:val="34"/>
              <w:szCs w:val="34"/>
            </w:rPr>
          </w:rPrChange>
        </w:rPr>
        <w:t>Summary</w:t>
      </w:r>
    </w:p>
    <w:p w14:paraId="3864E30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845" w:author="Holli Flanagan" w:date="2025-05-09T15:22:00Z">
        <w:r>
          <w:rPr>
            <w:rFonts w:ascii="Times New Roman" w:eastAsia="Times New Roman" w:hAnsi="Times New Roman" w:cs="Times New Roman"/>
            <w:color w:val="212529"/>
            <w:sz w:val="24"/>
            <w:szCs w:val="24"/>
          </w:rPr>
          <w:t>TypeScript</w:t>
        </w:r>
      </w:ins>
      <w:del w:id="84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847"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848"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849" w:author="Holli Flanagan" w:date="2025-05-09T17:25:00Z">
        <w:r>
          <w:rPr>
            <w:rFonts w:ascii="Times New Roman" w:eastAsia="Times New Roman" w:hAnsi="Times New Roman" w:cs="Times New Roman"/>
            <w:color w:val="212529"/>
            <w:sz w:val="24"/>
            <w:szCs w:val="24"/>
          </w:rPr>
          <w:delText>b</w:delText>
        </w:r>
      </w:del>
      <w:ins w:id="850"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7E0203">
      <w:pPr>
        <w:pStyle w:val="Heading2"/>
        <w:keepNext w:val="0"/>
        <w:keepLines w:val="0"/>
        <w:spacing w:before="700"/>
        <w:rPr>
          <w:rPrChange w:id="851" w:author="Holli Flanagan" w:date="2025-05-12T14:30:00Z">
            <w:rPr>
              <w:sz w:val="46"/>
              <w:szCs w:val="46"/>
            </w:rPr>
          </w:rPrChange>
        </w:rPr>
        <w:pPrChange w:id="852" w:author="Holli Flanagan" w:date="2025-05-12T14:30:00Z">
          <w:pPr>
            <w:pStyle w:val="Heading1"/>
            <w:keepNext w:val="0"/>
            <w:keepLines w:val="0"/>
            <w:spacing w:before="700"/>
          </w:pPr>
        </w:pPrChange>
      </w:pPr>
      <w:bookmarkStart w:id="853" w:name="_d43xriypkbwl" w:colFirst="0" w:colLast="0"/>
      <w:bookmarkEnd w:id="853"/>
      <w:r>
        <w:rPr>
          <w:rPrChange w:id="854" w:author="Holli Flanagan" w:date="2025-05-12T14:30:00Z">
            <w:rPr>
              <w:b/>
              <w:sz w:val="46"/>
              <w:szCs w:val="46"/>
            </w:rPr>
          </w:rPrChange>
        </w:rPr>
        <w:t>Next Step</w:t>
      </w:r>
    </w:p>
    <w:p w14:paraId="40BD46D0" w14:textId="1D8182E1"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855"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856" w:author="Holli Flanagan" w:date="2025-05-09T17:25:00Z">
        <w:r>
          <w:fldChar w:fldCharType="begin"/>
        </w:r>
        <w:r>
          <w:delInstrText xml:space="preserve">HYPERLINK </w:delInstrText>
        </w:r>
        <w:r>
          <w:delInstrText>"https://boots-edu.github.io/textbook/text/3-dataclass/basic.html"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857"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7E0203">
      <w:pPr>
        <w:pStyle w:val="Heading1"/>
        <w:rPr>
          <w:rPrChange w:id="858" w:author="Holli Flanagan" w:date="2025-05-12T14:30:00Z">
            <w:rPr>
              <w:color w:val="0D6EFD"/>
              <w:highlight w:val="white"/>
              <w:u w:val="single"/>
            </w:rPr>
          </w:rPrChange>
        </w:rPr>
        <w:pPrChange w:id="859" w:author="Holli Flanagan" w:date="2025-05-12T14:30:00Z">
          <w:pPr>
            <w:pStyle w:val="Heading1"/>
            <w:keepNext w:val="0"/>
            <w:keepLines w:val="0"/>
          </w:pPr>
        </w:pPrChange>
      </w:pPr>
      <w:bookmarkStart w:id="860" w:name="_anxpv7o0nxfv" w:colFirst="0" w:colLast="0"/>
      <w:bookmarkEnd w:id="860"/>
      <w:r>
        <w:rPr>
          <w:rPrChange w:id="861" w:author="Holli Flanagan" w:date="2025-05-12T14:30:00Z">
            <w:rPr>
              <w:sz w:val="46"/>
              <w:szCs w:val="46"/>
            </w:rPr>
          </w:rPrChange>
        </w:rPr>
        <w:lastRenderedPageBreak/>
        <w:t>Creating Basic Data Classes</w:t>
      </w:r>
    </w:p>
    <w:p w14:paraId="4F023E00" w14:textId="77777777" w:rsidR="00B32DEF" w:rsidRPr="00B32DEF" w:rsidRDefault="007E0203">
      <w:pPr>
        <w:pStyle w:val="Heading2"/>
        <w:rPr>
          <w:rPrChange w:id="862" w:author="Holli Flanagan" w:date="2025-05-12T14:30:00Z">
            <w:rPr>
              <w:sz w:val="34"/>
              <w:szCs w:val="34"/>
            </w:rPr>
          </w:rPrChange>
        </w:rPr>
        <w:pPrChange w:id="863" w:author="Holli Flanagan" w:date="2025-05-12T14:30:00Z">
          <w:pPr>
            <w:pStyle w:val="Heading2"/>
            <w:keepNext w:val="0"/>
            <w:keepLines w:val="0"/>
          </w:pPr>
        </w:pPrChange>
      </w:pPr>
      <w:bookmarkStart w:id="864" w:name="_unf5wxhtdg3w" w:colFirst="0" w:colLast="0"/>
      <w:bookmarkEnd w:id="864"/>
      <w:r>
        <w:rPr>
          <w:rPrChange w:id="865" w:author="Holli Flanagan" w:date="2025-05-12T14:30:00Z">
            <w:rPr>
              <w:sz w:val="34"/>
              <w:szCs w:val="34"/>
            </w:rPr>
          </w:rPrChange>
        </w:rPr>
        <w:t>Key Idea</w:t>
      </w:r>
    </w:p>
    <w:p w14:paraId="241177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66" w:author="Holli Flanagan" w:date="2025-05-09T17:26:00Z">
            <w:rPr>
              <w:rFonts w:ascii="Times New Roman" w:eastAsia="Times New Roman" w:hAnsi="Times New Roman" w:cs="Times New Roman"/>
              <w:i/>
              <w:color w:val="212529"/>
              <w:sz w:val="24"/>
              <w:szCs w:val="24"/>
            </w:rPr>
          </w:rPrChange>
        </w:rPr>
        <w:t xml:space="preserve">Data </w:t>
      </w:r>
      <w:del w:id="867" w:author="Holli Flanagan" w:date="2025-05-09T17:26:00Z">
        <w:r>
          <w:rPr>
            <w:rFonts w:ascii="Times New Roman" w:eastAsia="Times New Roman" w:hAnsi="Times New Roman" w:cs="Times New Roman"/>
            <w:color w:val="212529"/>
            <w:sz w:val="24"/>
            <w:szCs w:val="24"/>
            <w:rPrChange w:id="868" w:author="Holli Flanagan" w:date="2025-05-09T17:26:00Z">
              <w:rPr>
                <w:rFonts w:ascii="Times New Roman" w:eastAsia="Times New Roman" w:hAnsi="Times New Roman" w:cs="Times New Roman"/>
                <w:i/>
                <w:color w:val="212529"/>
                <w:sz w:val="24"/>
                <w:szCs w:val="24"/>
              </w:rPr>
            </w:rPrChange>
          </w:rPr>
          <w:delText>C</w:delText>
        </w:r>
      </w:del>
      <w:ins w:id="869" w:author="Holli Flanagan" w:date="2025-05-09T17:26:00Z">
        <w:r>
          <w:rPr>
            <w:rFonts w:ascii="Times New Roman" w:eastAsia="Times New Roman" w:hAnsi="Times New Roman" w:cs="Times New Roman"/>
            <w:color w:val="212529"/>
            <w:sz w:val="24"/>
            <w:szCs w:val="24"/>
            <w:rPrChange w:id="870"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71"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872"/>
      <w:r>
        <w:rPr>
          <w:rFonts w:ascii="Times New Roman" w:eastAsia="Times New Roman" w:hAnsi="Times New Roman" w:cs="Times New Roman"/>
          <w:color w:val="212529"/>
          <w:sz w:val="24"/>
          <w:szCs w:val="24"/>
        </w:rPr>
        <w:t xml:space="preserve">llow us to combine data into a grouping and use that grouping as a data </w:t>
      </w:r>
      <w:r>
        <w:rPr>
          <w:rFonts w:ascii="Times New Roman" w:eastAsia="Times New Roman" w:hAnsi="Times New Roman" w:cs="Times New Roman"/>
          <w:color w:val="212529"/>
          <w:sz w:val="24"/>
          <w:szCs w:val="24"/>
        </w:rPr>
        <w:t>type in our programs.</w:t>
      </w:r>
      <w:commentRangeEnd w:id="872"/>
      <w:r>
        <w:commentReference w:id="872"/>
      </w:r>
    </w:p>
    <w:p w14:paraId="4D17646D" w14:textId="77777777" w:rsidR="00B32DEF" w:rsidRPr="00B32DEF" w:rsidRDefault="007E0203">
      <w:pPr>
        <w:pStyle w:val="Heading2"/>
        <w:rPr>
          <w:rPrChange w:id="873" w:author="Holli Flanagan" w:date="2025-05-12T14:30:00Z">
            <w:rPr>
              <w:sz w:val="34"/>
              <w:szCs w:val="34"/>
            </w:rPr>
          </w:rPrChange>
        </w:rPr>
        <w:pPrChange w:id="874" w:author="Holli Flanagan" w:date="2025-05-12T14:30:00Z">
          <w:pPr>
            <w:pStyle w:val="Heading2"/>
            <w:keepNext w:val="0"/>
            <w:keepLines w:val="0"/>
          </w:pPr>
        </w:pPrChange>
      </w:pPr>
      <w:bookmarkStart w:id="875" w:name="_d1zw8i6p4jmy" w:colFirst="0" w:colLast="0"/>
      <w:bookmarkEnd w:id="875"/>
      <w:r>
        <w:rPr>
          <w:rPrChange w:id="876" w:author="Holli Flanagan" w:date="2025-05-12T14:30:00Z">
            <w:rPr>
              <w:sz w:val="34"/>
              <w:szCs w:val="34"/>
            </w:rPr>
          </w:rPrChange>
        </w:rPr>
        <w:t>Drawing Program Classes</w:t>
      </w:r>
    </w:p>
    <w:p w14:paraId="15749592" w14:textId="77777777" w:rsidR="00B32DEF" w:rsidRDefault="007E0203">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877" w:author="Holli Flanagan" w:date="2025-05-12T14:30:00Z">
          <w:pPr>
            <w:pStyle w:val="Heading3"/>
            <w:keepNext w:val="0"/>
            <w:keepLines w:val="0"/>
            <w:shd w:val="clear" w:color="auto" w:fill="FFFFFF"/>
            <w:spacing w:before="400" w:after="60" w:line="288" w:lineRule="auto"/>
          </w:pPr>
        </w:pPrChange>
      </w:pPr>
      <w:bookmarkStart w:id="878" w:name="_urlohvwcl8xw" w:colFirst="0" w:colLast="0"/>
      <w:bookmarkEnd w:id="878"/>
      <w:r>
        <w:rPr>
          <w:rFonts w:ascii="Times New Roman" w:eastAsia="Times New Roman" w:hAnsi="Times New Roman" w:cs="Times New Roman"/>
          <w:color w:val="27262B"/>
          <w:sz w:val="26"/>
          <w:szCs w:val="26"/>
        </w:rPr>
        <w:t>Color class</w:t>
      </w:r>
    </w:p>
    <w:p w14:paraId="349AD2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879"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880" w:author="Holli Flanagan" w:date="2025-05-09T17:26:00Z">
        <w:r>
          <w:rPr>
            <w:rFonts w:ascii="Times New Roman" w:eastAsia="Times New Roman" w:hAnsi="Times New Roman" w:cs="Times New Roman"/>
            <w:color w:val="212529"/>
            <w:sz w:val="24"/>
            <w:szCs w:val="24"/>
          </w:rPr>
          <w:delText>R</w:delText>
        </w:r>
      </w:del>
      <w:ins w:id="881"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882" w:author="Holli Flanagan" w:date="2025-05-09T17:26:00Z">
        <w:r>
          <w:rPr>
            <w:rFonts w:ascii="Times New Roman" w:eastAsia="Times New Roman" w:hAnsi="Times New Roman" w:cs="Times New Roman"/>
            <w:color w:val="212529"/>
            <w:sz w:val="24"/>
            <w:szCs w:val="24"/>
          </w:rPr>
          <w:delText>G</w:delText>
        </w:r>
      </w:del>
      <w:ins w:id="883"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884" w:author="Holli Flanagan" w:date="2025-05-09T17:26:00Z">
        <w:r>
          <w:rPr>
            <w:rFonts w:ascii="Times New Roman" w:eastAsia="Times New Roman" w:hAnsi="Times New Roman" w:cs="Times New Roman"/>
            <w:color w:val="212529"/>
            <w:sz w:val="24"/>
            <w:szCs w:val="24"/>
          </w:rPr>
          <w:delText>B</w:delText>
        </w:r>
      </w:del>
      <w:ins w:id="885"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886"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87" w:name="_vpqmu8uc0ywd" w:colFirst="0" w:colLast="0"/>
      <w:bookmarkEnd w:id="887"/>
      <w:r>
        <w:rPr>
          <w:rFonts w:ascii="Times New Roman" w:eastAsia="Times New Roman" w:hAnsi="Times New Roman" w:cs="Times New Roman"/>
          <w:color w:val="27262B"/>
          <w:sz w:val="26"/>
          <w:szCs w:val="26"/>
        </w:rPr>
        <w:t>Point class</w:t>
      </w:r>
    </w:p>
    <w:p w14:paraId="0049535A"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888" w:author="Holli Flanagan" w:date="2025-05-09T17:28:00Z">
        <w:r>
          <w:rPr>
            <w:rFonts w:ascii="Times New Roman" w:eastAsia="Times New Roman" w:hAnsi="Times New Roman" w:cs="Times New Roman"/>
            <w:color w:val="212529"/>
            <w:sz w:val="24"/>
            <w:szCs w:val="24"/>
            <w:highlight w:val="white"/>
          </w:rPr>
          <w:delText>C</w:delText>
        </w:r>
      </w:del>
      <w:ins w:id="889"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890"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891" w:author="Holli Flanagan" w:date="2025-05-09T17:28:00Z">
        <w:r>
          <w:rPr>
            <w:rFonts w:ascii="Times New Roman" w:eastAsia="Times New Roman" w:hAnsi="Times New Roman" w:cs="Times New Roman"/>
            <w:color w:val="212529"/>
            <w:sz w:val="24"/>
            <w:szCs w:val="24"/>
            <w:highlight w:val="white"/>
          </w:rPr>
          <w:t>“</w:t>
        </w:r>
      </w:ins>
      <w:del w:id="892" w:author="Holli Flanagan" w:date="2025-05-09T17:28:00Z">
        <w:r>
          <w:rPr>
            <w:rFonts w:ascii="Times New Roman" w:eastAsia="Times New Roman" w:hAnsi="Times New Roman" w:cs="Times New Roman"/>
            <w:color w:val="212529"/>
            <w:sz w:val="24"/>
            <w:szCs w:val="24"/>
            <w:highlight w:val="white"/>
          </w:rPr>
          <w:delText>P</w:delText>
        </w:r>
      </w:del>
      <w:ins w:id="893"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894"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895"/>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895"/>
      <w:r>
        <w:commentReference w:id="895"/>
      </w:r>
      <w:r>
        <w:rPr>
          <w:rFonts w:ascii="Times New Roman" w:eastAsia="Times New Roman" w:hAnsi="Times New Roman" w:cs="Times New Roman"/>
          <w:color w:val="212529"/>
          <w:sz w:val="24"/>
          <w:szCs w:val="24"/>
          <w:highlight w:val="white"/>
        </w:rPr>
        <w:t xml:space="preserve">and is a critical concept in understanding classes and </w:t>
      </w:r>
      <w:del w:id="896" w:author="Holli Flanagan" w:date="2025-05-09T17:28:00Z">
        <w:r>
          <w:rPr>
            <w:rFonts w:ascii="Times New Roman" w:eastAsia="Times New Roman" w:hAnsi="Times New Roman" w:cs="Times New Roman"/>
            <w:color w:val="212529"/>
            <w:sz w:val="24"/>
            <w:szCs w:val="24"/>
            <w:highlight w:val="white"/>
          </w:rPr>
          <w:delText>O</w:delText>
        </w:r>
      </w:del>
      <w:ins w:id="897"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898" w:author="Holli Flanagan" w:date="2025-05-09T17:28:00Z">
        <w:r>
          <w:rPr>
            <w:rFonts w:ascii="Times New Roman" w:eastAsia="Times New Roman" w:hAnsi="Times New Roman" w:cs="Times New Roman"/>
            <w:color w:val="212529"/>
            <w:sz w:val="24"/>
            <w:szCs w:val="24"/>
            <w:highlight w:val="white"/>
          </w:rPr>
          <w:t>-</w:t>
        </w:r>
      </w:ins>
      <w:del w:id="899" w:author="Holli Flanagan" w:date="2025-05-09T17:28:00Z">
        <w:r>
          <w:rPr>
            <w:rFonts w:ascii="Times New Roman" w:eastAsia="Times New Roman" w:hAnsi="Times New Roman" w:cs="Times New Roman"/>
            <w:color w:val="212529"/>
            <w:sz w:val="24"/>
            <w:szCs w:val="24"/>
            <w:highlight w:val="white"/>
          </w:rPr>
          <w:delText xml:space="preserve"> O</w:delText>
        </w:r>
      </w:del>
      <w:ins w:id="900"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901" w:author="Holli Flanagan" w:date="2025-05-09T17:28:00Z">
        <w:r>
          <w:rPr>
            <w:rFonts w:ascii="Times New Roman" w:eastAsia="Times New Roman" w:hAnsi="Times New Roman" w:cs="Times New Roman"/>
            <w:color w:val="212529"/>
            <w:sz w:val="24"/>
            <w:szCs w:val="24"/>
            <w:highlight w:val="white"/>
          </w:rPr>
          <w:delText>P</w:delText>
        </w:r>
      </w:del>
      <w:ins w:id="902"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7E0203">
      <w:pPr>
        <w:pStyle w:val="Heading2"/>
        <w:rPr>
          <w:rPrChange w:id="903" w:author="Holli Flanagan" w:date="2025-05-12T14:30:00Z">
            <w:rPr>
              <w:sz w:val="34"/>
              <w:szCs w:val="34"/>
            </w:rPr>
          </w:rPrChange>
        </w:rPr>
        <w:pPrChange w:id="904" w:author="Holli Flanagan" w:date="2025-05-12T14:30:00Z">
          <w:pPr>
            <w:pStyle w:val="Heading2"/>
            <w:keepNext w:val="0"/>
            <w:keepLines w:val="0"/>
          </w:pPr>
        </w:pPrChange>
      </w:pPr>
      <w:bookmarkStart w:id="905" w:name="_snhjpc68583x" w:colFirst="0" w:colLast="0"/>
      <w:bookmarkEnd w:id="905"/>
      <w:r>
        <w:rPr>
          <w:rPrChange w:id="906" w:author="Holli Flanagan" w:date="2025-05-12T14:30:00Z">
            <w:rPr>
              <w:sz w:val="34"/>
              <w:szCs w:val="34"/>
            </w:rPr>
          </w:rPrChange>
        </w:rPr>
        <w:t>Summary</w:t>
      </w:r>
    </w:p>
    <w:p w14:paraId="0836BDD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907"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7E0203">
      <w:pPr>
        <w:pStyle w:val="Heading2"/>
        <w:keepNext w:val="0"/>
        <w:keepLines w:val="0"/>
        <w:spacing w:before="700"/>
        <w:rPr>
          <w:rPrChange w:id="908" w:author="Holli Flanagan" w:date="2025-05-12T14:30:00Z">
            <w:rPr>
              <w:sz w:val="46"/>
              <w:szCs w:val="46"/>
            </w:rPr>
          </w:rPrChange>
        </w:rPr>
        <w:pPrChange w:id="909" w:author="Holli Flanagan" w:date="2025-05-12T14:30:00Z">
          <w:pPr>
            <w:pStyle w:val="Heading1"/>
            <w:keepNext w:val="0"/>
            <w:keepLines w:val="0"/>
            <w:spacing w:before="700"/>
          </w:pPr>
        </w:pPrChange>
      </w:pPr>
      <w:bookmarkStart w:id="910" w:name="_tlq9xj1nogoy" w:colFirst="0" w:colLast="0"/>
      <w:bookmarkEnd w:id="910"/>
      <w:r>
        <w:rPr>
          <w:rPrChange w:id="911" w:author="Holli Flanagan" w:date="2025-05-12T14:30:00Z">
            <w:rPr>
              <w:b/>
              <w:sz w:val="46"/>
              <w:szCs w:val="46"/>
            </w:rPr>
          </w:rPrChange>
        </w:rPr>
        <w:t>Next Step</w:t>
      </w:r>
    </w:p>
    <w:p w14:paraId="1E9EE100" w14:textId="762299E0"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12"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913"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914"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7E0203">
      <w:pPr>
        <w:pStyle w:val="Heading1"/>
        <w:rPr>
          <w:rPrChange w:id="915" w:author="Holli Flanagan" w:date="2025-05-12T14:30:00Z">
            <w:rPr>
              <w:sz w:val="46"/>
              <w:szCs w:val="46"/>
            </w:rPr>
          </w:rPrChange>
        </w:rPr>
        <w:pPrChange w:id="916" w:author="Holli Flanagan" w:date="2025-05-12T14:30:00Z">
          <w:pPr>
            <w:pStyle w:val="Heading1"/>
            <w:keepNext w:val="0"/>
            <w:keepLines w:val="0"/>
          </w:pPr>
        </w:pPrChange>
      </w:pPr>
      <w:bookmarkStart w:id="917" w:name="_plsmnx800t75" w:colFirst="0" w:colLast="0"/>
      <w:bookmarkEnd w:id="917"/>
      <w:r>
        <w:rPr>
          <w:rPrChange w:id="918" w:author="Holli Flanagan" w:date="2025-05-12T14:30:00Z">
            <w:rPr>
              <w:sz w:val="46"/>
              <w:szCs w:val="46"/>
            </w:rPr>
          </w:rPrChange>
        </w:rPr>
        <w:lastRenderedPageBreak/>
        <w:t>Data Class Constructors</w:t>
      </w:r>
    </w:p>
    <w:p w14:paraId="09C78BDD" w14:textId="77777777" w:rsidR="00B32DEF" w:rsidRPr="00B32DEF" w:rsidRDefault="007E0203">
      <w:pPr>
        <w:pStyle w:val="Heading2"/>
        <w:rPr>
          <w:rPrChange w:id="919" w:author="Holli Flanagan" w:date="2025-05-12T14:31:00Z">
            <w:rPr>
              <w:sz w:val="34"/>
              <w:szCs w:val="34"/>
            </w:rPr>
          </w:rPrChange>
        </w:rPr>
        <w:pPrChange w:id="920" w:author="Holli Flanagan" w:date="2025-05-12T14:31:00Z">
          <w:pPr>
            <w:pStyle w:val="Heading2"/>
            <w:keepNext w:val="0"/>
            <w:keepLines w:val="0"/>
          </w:pPr>
        </w:pPrChange>
      </w:pPr>
      <w:bookmarkStart w:id="921" w:name="_buu8k39t9ulo" w:colFirst="0" w:colLast="0"/>
      <w:bookmarkEnd w:id="921"/>
      <w:r>
        <w:rPr>
          <w:rPrChange w:id="922" w:author="Holli Flanagan" w:date="2025-05-12T14:31:00Z">
            <w:rPr>
              <w:sz w:val="34"/>
              <w:szCs w:val="34"/>
            </w:rPr>
          </w:rPrChange>
        </w:rPr>
        <w:t>Key Idea</w:t>
      </w:r>
    </w:p>
    <w:p w14:paraId="474D4F30"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923"/>
      <w:r>
        <w:rPr>
          <w:rFonts w:ascii="Times New Roman" w:eastAsia="Times New Roman" w:hAnsi="Times New Roman" w:cs="Times New Roman"/>
          <w:color w:val="212529"/>
          <w:sz w:val="24"/>
          <w:szCs w:val="24"/>
          <w:rPrChange w:id="924" w:author="Holli Flanagan" w:date="2025-05-09T17:02:00Z">
            <w:rPr>
              <w:rFonts w:ascii="Times New Roman" w:eastAsia="Times New Roman" w:hAnsi="Times New Roman" w:cs="Times New Roman"/>
              <w:i/>
              <w:color w:val="212529"/>
              <w:sz w:val="24"/>
              <w:szCs w:val="24"/>
            </w:rPr>
          </w:rPrChange>
        </w:rPr>
        <w:t xml:space="preserve">Data </w:t>
      </w:r>
      <w:del w:id="925" w:author="Holli Flanagan" w:date="2025-05-09T17:02:00Z">
        <w:r>
          <w:rPr>
            <w:rFonts w:ascii="Times New Roman" w:eastAsia="Times New Roman" w:hAnsi="Times New Roman" w:cs="Times New Roman"/>
            <w:color w:val="212529"/>
            <w:sz w:val="24"/>
            <w:szCs w:val="24"/>
            <w:rPrChange w:id="926" w:author="Holli Flanagan" w:date="2025-05-09T17:02:00Z">
              <w:rPr>
                <w:rFonts w:ascii="Times New Roman" w:eastAsia="Times New Roman" w:hAnsi="Times New Roman" w:cs="Times New Roman"/>
                <w:i/>
                <w:color w:val="212529"/>
                <w:sz w:val="24"/>
                <w:szCs w:val="24"/>
              </w:rPr>
            </w:rPrChange>
          </w:rPr>
          <w:delText>C</w:delText>
        </w:r>
      </w:del>
      <w:ins w:id="927" w:author="Holli Flanagan" w:date="2025-05-09T17:02:00Z">
        <w:r>
          <w:rPr>
            <w:rFonts w:ascii="Times New Roman" w:eastAsia="Times New Roman" w:hAnsi="Times New Roman" w:cs="Times New Roman"/>
            <w:color w:val="212529"/>
            <w:sz w:val="24"/>
            <w:szCs w:val="24"/>
            <w:rPrChange w:id="928"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929"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923"/>
      <w:r>
        <w:commentReference w:id="923"/>
      </w:r>
    </w:p>
    <w:p w14:paraId="7BE3BD39" w14:textId="77777777" w:rsidR="00B32DEF" w:rsidRPr="00B32DEF" w:rsidRDefault="007E0203">
      <w:pPr>
        <w:pStyle w:val="Heading2"/>
        <w:rPr>
          <w:rPrChange w:id="930" w:author="Holli Flanagan" w:date="2025-05-12T14:31:00Z">
            <w:rPr>
              <w:sz w:val="34"/>
              <w:szCs w:val="34"/>
            </w:rPr>
          </w:rPrChange>
        </w:rPr>
        <w:pPrChange w:id="931" w:author="Holli Flanagan" w:date="2025-05-12T14:31:00Z">
          <w:pPr>
            <w:pStyle w:val="Heading2"/>
            <w:keepNext w:val="0"/>
            <w:keepLines w:val="0"/>
          </w:pPr>
        </w:pPrChange>
      </w:pPr>
      <w:bookmarkStart w:id="932" w:name="_4v2j7ktdimeq" w:colFirst="0" w:colLast="0"/>
      <w:bookmarkEnd w:id="932"/>
      <w:r>
        <w:rPr>
          <w:rPrChange w:id="933" w:author="Holli Flanagan" w:date="2025-05-12T14:31:00Z">
            <w:rPr>
              <w:sz w:val="34"/>
              <w:szCs w:val="34"/>
            </w:rPr>
          </w:rPrChange>
        </w:rPr>
        <w:t>Class constructors</w:t>
      </w:r>
    </w:p>
    <w:p w14:paraId="6ADF3D4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7E0203">
      <w:pPr>
        <w:numPr>
          <w:ilvl w:val="0"/>
          <w:numId w:val="6"/>
        </w:numPr>
        <w:shd w:val="clear" w:color="auto" w:fill="FFFFFF"/>
        <w:spacing w:before="180"/>
        <w:rPr>
          <w:rFonts w:ascii="Times New Roman" w:eastAsia="Times New Roman" w:hAnsi="Times New Roman" w:cs="Times New Roman"/>
        </w:rPr>
        <w:pPrChange w:id="934"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7E0203">
      <w:pPr>
        <w:numPr>
          <w:ilvl w:val="0"/>
          <w:numId w:val="6"/>
        </w:numPr>
        <w:shd w:val="clear" w:color="auto" w:fill="FFFFFF"/>
        <w:rPr>
          <w:rFonts w:ascii="Times New Roman" w:eastAsia="Times New Roman" w:hAnsi="Times New Roman" w:cs="Times New Roman"/>
        </w:rPr>
        <w:pPrChange w:id="935"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7E0203">
      <w:pPr>
        <w:numPr>
          <w:ilvl w:val="1"/>
          <w:numId w:val="6"/>
        </w:numPr>
        <w:shd w:val="clear" w:color="auto" w:fill="FFFFFF"/>
        <w:spacing w:after="360"/>
        <w:rPr>
          <w:rFonts w:ascii="Times New Roman" w:eastAsia="Times New Roman" w:hAnsi="Times New Roman" w:cs="Times New Roman"/>
        </w:rPr>
        <w:pPrChange w:id="936"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937" w:author="Holli Flanagan" w:date="2025-05-09T17:02:00Z">
        <w:r>
          <w:rPr>
            <w:rFonts w:ascii="Times New Roman" w:eastAsia="Times New Roman" w:hAnsi="Times New Roman" w:cs="Times New Roman"/>
            <w:color w:val="212529"/>
            <w:sz w:val="24"/>
            <w:szCs w:val="24"/>
          </w:rPr>
          <w:delText>C</w:delText>
        </w:r>
      </w:del>
      <w:ins w:id="938"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veryRed</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veryRed,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939" w:author="Holli Flanagan" w:date="2025-05-09T17:02:00Z">
        <w:r>
          <w:rPr>
            <w:rFonts w:ascii="Times New Roman" w:eastAsia="Times New Roman" w:hAnsi="Times New Roman" w:cs="Times New Roman"/>
            <w:color w:val="212529"/>
            <w:sz w:val="24"/>
            <w:szCs w:val="24"/>
          </w:rPr>
          <w:delText>C</w:delText>
        </w:r>
      </w:del>
      <w:ins w:id="940"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941"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942" w:author="Holli Flanagan" w:date="2025-05-09T17:02:00Z">
        <w:r>
          <w:rPr>
            <w:rFonts w:ascii="Times New Roman" w:eastAsia="Times New Roman" w:hAnsi="Times New Roman" w:cs="Times New Roman"/>
            <w:color w:val="212529"/>
            <w:sz w:val="24"/>
            <w:szCs w:val="24"/>
          </w:rPr>
          <w:t>repetitive</w:t>
        </w:r>
      </w:ins>
      <w:del w:id="943"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944" w:author="Holli Flanagan" w:date="2025-05-09T15:22:00Z">
        <w:r>
          <w:rPr>
            <w:rFonts w:ascii="Times New Roman" w:eastAsia="Times New Roman" w:hAnsi="Times New Roman" w:cs="Times New Roman"/>
            <w:color w:val="212529"/>
            <w:sz w:val="24"/>
            <w:szCs w:val="24"/>
          </w:rPr>
          <w:t>TypeScript</w:t>
        </w:r>
      </w:ins>
      <w:del w:id="94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we declare the parameters of the constructor with the private or public keywords, it both declares them as members, and initializes their values from the values </w:t>
      </w:r>
      <w:r>
        <w:rPr>
          <w:rFonts w:ascii="Times New Roman" w:eastAsia="Times New Roman" w:hAnsi="Times New Roman" w:cs="Times New Roman"/>
          <w:color w:val="212529"/>
          <w:sz w:val="24"/>
          <w:szCs w:val="24"/>
          <w:highlight w:val="white"/>
        </w:rPr>
        <w:t>passed into the constructor.</w:t>
      </w:r>
    </w:p>
    <w:p w14:paraId="528ED5E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946" w:author="Holli Flanagan" w:date="2025-05-09T15:22:00Z">
        <w:r>
          <w:rPr>
            <w:rFonts w:ascii="Times New Roman" w:eastAsia="Times New Roman" w:hAnsi="Times New Roman" w:cs="Times New Roman"/>
            <w:color w:val="212529"/>
            <w:sz w:val="24"/>
            <w:szCs w:val="24"/>
          </w:rPr>
          <w:t>TypeScript</w:t>
        </w:r>
      </w:ins>
      <w:del w:id="94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7E0203">
      <w:pPr>
        <w:pStyle w:val="Heading2"/>
        <w:rPr>
          <w:rPrChange w:id="948" w:author="Holli Flanagan" w:date="2025-05-12T14:31:00Z">
            <w:rPr>
              <w:sz w:val="34"/>
              <w:szCs w:val="34"/>
            </w:rPr>
          </w:rPrChange>
        </w:rPr>
        <w:pPrChange w:id="949" w:author="Holli Flanagan" w:date="2025-05-12T14:31:00Z">
          <w:pPr>
            <w:pStyle w:val="Heading2"/>
            <w:keepNext w:val="0"/>
            <w:keepLines w:val="0"/>
          </w:pPr>
        </w:pPrChange>
      </w:pPr>
      <w:bookmarkStart w:id="950" w:name="_tks5xlv6bo3f" w:colFirst="0" w:colLast="0"/>
      <w:bookmarkEnd w:id="950"/>
      <w:r>
        <w:rPr>
          <w:rPrChange w:id="951" w:author="Holli Flanagan" w:date="2025-05-12T14:31:00Z">
            <w:rPr>
              <w:sz w:val="34"/>
              <w:szCs w:val="34"/>
            </w:rPr>
          </w:rPrChange>
        </w:rPr>
        <w:t>Other Drawing classes</w:t>
      </w:r>
    </w:p>
    <w:p w14:paraId="0DD3E147" w14:textId="77777777" w:rsidR="00B32DEF" w:rsidRDefault="007E0203">
      <w:pPr>
        <w:shd w:val="clear" w:color="auto" w:fill="FFFFFF"/>
        <w:spacing w:after="240"/>
        <w:rPr>
          <w:del w:id="952" w:author="Holli Flanagan" w:date="2025-05-09T16:22:00Z"/>
          <w:rFonts w:ascii="Times New Roman" w:eastAsia="Times New Roman" w:hAnsi="Times New Roman" w:cs="Times New Roman"/>
          <w:color w:val="212529"/>
          <w:sz w:val="24"/>
          <w:szCs w:val="24"/>
        </w:rPr>
      </w:pPr>
      <w:del w:id="953" w:author="Holli Flanagan" w:date="2025-05-09T16:22:00Z">
        <w:r>
          <w:rPr>
            <w:rFonts w:ascii="Times New Roman" w:eastAsia="Times New Roman" w:hAnsi="Times New Roman" w:cs="Times New Roman"/>
            <w:color w:val="212529"/>
            <w:sz w:val="24"/>
            <w:szCs w:val="24"/>
          </w:rPr>
          <w:delText>What other classes do we need:</w:delText>
        </w:r>
      </w:del>
      <w:ins w:id="954"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955" w:author="Holli Flanagan" w:date="2025-05-09T16:21:00Z">
        <w:r>
          <w:rPr>
            <w:rFonts w:ascii="Times New Roman" w:eastAsia="Times New Roman" w:hAnsi="Times New Roman" w:cs="Times New Roman"/>
            <w:color w:val="212529"/>
            <w:sz w:val="24"/>
            <w:szCs w:val="24"/>
          </w:rPr>
          <w:delText>L</w:delText>
        </w:r>
      </w:del>
      <w:ins w:id="956"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957"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7E0203">
      <w:pPr>
        <w:pStyle w:val="Heading2"/>
        <w:rPr>
          <w:rPrChange w:id="958" w:author="Holli Flanagan" w:date="2025-05-12T14:31:00Z">
            <w:rPr>
              <w:sz w:val="34"/>
              <w:szCs w:val="34"/>
            </w:rPr>
          </w:rPrChange>
        </w:rPr>
        <w:pPrChange w:id="959" w:author="Holli Flanagan" w:date="2025-05-12T14:31:00Z">
          <w:pPr>
            <w:pStyle w:val="Heading2"/>
            <w:keepNext w:val="0"/>
            <w:keepLines w:val="0"/>
          </w:pPr>
        </w:pPrChange>
      </w:pPr>
      <w:bookmarkStart w:id="960" w:name="_dofbtzpgkmqb" w:colFirst="0" w:colLast="0"/>
      <w:bookmarkEnd w:id="960"/>
      <w:r>
        <w:rPr>
          <w:rPrChange w:id="961" w:author="Holli Flanagan" w:date="2025-05-12T14:31:00Z">
            <w:rPr>
              <w:sz w:val="34"/>
              <w:szCs w:val="34"/>
            </w:rPr>
          </w:rPrChange>
        </w:rPr>
        <w:t>Polygons</w:t>
      </w:r>
    </w:p>
    <w:p w14:paraId="0F6C1AC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system and each shape has a color, but what about polygons. First, let’s list what we know about them:</w:t>
      </w:r>
    </w:p>
    <w:p w14:paraId="414CA680" w14:textId="77777777" w:rsidR="00B32DEF" w:rsidRDefault="007E0203">
      <w:pPr>
        <w:numPr>
          <w:ilvl w:val="0"/>
          <w:numId w:val="7"/>
        </w:numPr>
        <w:shd w:val="clear" w:color="auto" w:fill="FFFFFF"/>
        <w:spacing w:before="180"/>
        <w:rPr>
          <w:rFonts w:ascii="Times New Roman" w:eastAsia="Times New Roman" w:hAnsi="Times New Roman" w:cs="Times New Roman"/>
        </w:rPr>
        <w:pPrChange w:id="962"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7E0203">
      <w:pPr>
        <w:numPr>
          <w:ilvl w:val="0"/>
          <w:numId w:val="7"/>
        </w:numPr>
        <w:shd w:val="clear" w:color="auto" w:fill="FFFFFF"/>
        <w:spacing w:after="300"/>
        <w:rPr>
          <w:rFonts w:ascii="Times New Roman" w:eastAsia="Times New Roman" w:hAnsi="Times New Roman" w:cs="Times New Roman"/>
        </w:rPr>
        <w:pPrChange w:id="963"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964"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don’t know how many points </w:t>
      </w:r>
      <w:r>
        <w:rPr>
          <w:rFonts w:ascii="Times New Roman" w:eastAsia="Times New Roman" w:hAnsi="Times New Roman" w:cs="Times New Roman"/>
          <w:color w:val="212529"/>
          <w:sz w:val="24"/>
          <w:szCs w:val="24"/>
        </w:rPr>
        <w:t>there are to start with, we can represent the list of points using an array.</w:t>
      </w:r>
    </w:p>
    <w:p w14:paraId="74C4934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965" w:author="Holli Flanagan" w:date="2025-05-09T16:29:00Z">
        <w:r>
          <w:rPr>
            <w:rFonts w:ascii="Times New Roman" w:eastAsia="Times New Roman" w:hAnsi="Times New Roman" w:cs="Times New Roman"/>
            <w:color w:val="212529"/>
            <w:sz w:val="24"/>
            <w:szCs w:val="24"/>
          </w:rPr>
          <w:delText>P</w:delText>
        </w:r>
      </w:del>
      <w:ins w:id="966"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967" w:author="Holli Flanagan" w:date="2025-05-09T16:29:00Z">
        <w:r>
          <w:rPr>
            <w:rFonts w:ascii="Times New Roman" w:eastAsia="Times New Roman" w:hAnsi="Times New Roman" w:cs="Times New Roman"/>
            <w:color w:val="212529"/>
            <w:sz w:val="24"/>
            <w:szCs w:val="24"/>
          </w:rPr>
          <w:delText>C</w:delText>
        </w:r>
      </w:del>
      <w:ins w:id="968"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7E0203">
      <w:pPr>
        <w:pStyle w:val="Heading2"/>
        <w:rPr>
          <w:rPrChange w:id="969" w:author="Holli Flanagan" w:date="2025-05-12T14:31:00Z">
            <w:rPr>
              <w:color w:val="FFFFFF"/>
              <w:shd w:val="clear" w:color="auto" w:fill="0D6EFD"/>
            </w:rPr>
          </w:rPrChange>
        </w:rPr>
        <w:pPrChange w:id="970" w:author="Holli Flanagan" w:date="2025-05-12T14:31:00Z">
          <w:pPr>
            <w:pStyle w:val="Heading2"/>
            <w:keepNext w:val="0"/>
            <w:keepLines w:val="0"/>
          </w:pPr>
        </w:pPrChange>
      </w:pPr>
      <w:bookmarkStart w:id="971" w:name="_es6vsdiczodj" w:colFirst="0" w:colLast="0"/>
      <w:bookmarkEnd w:id="971"/>
      <w:r>
        <w:rPr>
          <w:rPrChange w:id="972" w:author="Holli Flanagan" w:date="2025-05-12T14:31:00Z">
            <w:rPr>
              <w:sz w:val="34"/>
              <w:szCs w:val="34"/>
            </w:rPr>
          </w:rPrChange>
        </w:rPr>
        <w:t>Trying it out</w:t>
      </w:r>
    </w:p>
    <w:p w14:paraId="2BF092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7E0203">
      <w:pPr>
        <w:pStyle w:val="Heading2"/>
        <w:rPr>
          <w:rPrChange w:id="973" w:author="Holli Flanagan" w:date="2025-05-12T14:31:00Z">
            <w:rPr>
              <w:sz w:val="34"/>
              <w:szCs w:val="34"/>
            </w:rPr>
          </w:rPrChange>
        </w:rPr>
        <w:pPrChange w:id="974" w:author="Holli Flanagan" w:date="2025-05-12T14:31:00Z">
          <w:pPr>
            <w:pStyle w:val="Heading2"/>
            <w:keepNext w:val="0"/>
            <w:keepLines w:val="0"/>
          </w:pPr>
        </w:pPrChange>
      </w:pPr>
      <w:bookmarkStart w:id="975" w:name="_vi16bstusksv" w:colFirst="0" w:colLast="0"/>
      <w:bookmarkEnd w:id="975"/>
      <w:r>
        <w:rPr>
          <w:rPrChange w:id="976" w:author="Holli Flanagan" w:date="2025-05-12T14:31:00Z">
            <w:rPr>
              <w:sz w:val="34"/>
              <w:szCs w:val="34"/>
            </w:rPr>
          </w:rPrChange>
        </w:rPr>
        <w:t>Summary</w:t>
      </w:r>
    </w:p>
    <w:p w14:paraId="1118F6D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977" w:author="Holli Flanagan" w:date="2025-05-09T16:30:00Z">
        <w:r>
          <w:rPr>
            <w:rFonts w:ascii="Times New Roman" w:eastAsia="Times New Roman" w:hAnsi="Times New Roman" w:cs="Times New Roman"/>
            <w:color w:val="212529"/>
            <w:sz w:val="24"/>
            <w:szCs w:val="24"/>
          </w:rPr>
          <w:t>preceded</w:t>
        </w:r>
      </w:ins>
      <w:del w:id="978"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979"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980"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981"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982"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983"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7E0203">
      <w:pPr>
        <w:pStyle w:val="Heading2"/>
        <w:keepNext w:val="0"/>
        <w:keepLines w:val="0"/>
        <w:spacing w:before="700"/>
        <w:rPr>
          <w:rPrChange w:id="984" w:author="Holli Flanagan" w:date="2025-05-12T14:31:00Z">
            <w:rPr>
              <w:sz w:val="46"/>
              <w:szCs w:val="46"/>
            </w:rPr>
          </w:rPrChange>
        </w:rPr>
        <w:pPrChange w:id="985" w:author="Holli Flanagan" w:date="2025-05-12T14:31:00Z">
          <w:pPr>
            <w:pStyle w:val="Heading1"/>
            <w:keepNext w:val="0"/>
            <w:keepLines w:val="0"/>
            <w:spacing w:before="700"/>
          </w:pPr>
        </w:pPrChange>
      </w:pPr>
      <w:bookmarkStart w:id="986" w:name="_3wn2s84hsid8" w:colFirst="0" w:colLast="0"/>
      <w:bookmarkEnd w:id="986"/>
      <w:r>
        <w:rPr>
          <w:rPrChange w:id="987" w:author="Holli Flanagan" w:date="2025-05-12T14:31:00Z">
            <w:rPr>
              <w:b/>
              <w:sz w:val="46"/>
              <w:szCs w:val="46"/>
            </w:rPr>
          </w:rPrChange>
        </w:rPr>
        <w:t>Next Step</w:t>
      </w:r>
    </w:p>
    <w:p w14:paraId="35F36B72" w14:textId="0DDD2C6A"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88"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989"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990"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7E0203">
      <w:pPr>
        <w:pStyle w:val="Heading1"/>
        <w:rPr>
          <w:rPrChange w:id="991" w:author="Holli Flanagan" w:date="2025-05-12T14:31:00Z">
            <w:rPr>
              <w:color w:val="0D6EFD"/>
              <w:highlight w:val="white"/>
              <w:u w:val="single"/>
            </w:rPr>
          </w:rPrChange>
        </w:rPr>
        <w:pPrChange w:id="992" w:author="Holli Flanagan" w:date="2025-05-12T14:31:00Z">
          <w:pPr>
            <w:pStyle w:val="Heading1"/>
            <w:keepNext w:val="0"/>
            <w:keepLines w:val="0"/>
          </w:pPr>
        </w:pPrChange>
      </w:pPr>
      <w:bookmarkStart w:id="993" w:name="_nsbqvoyabqqb" w:colFirst="0" w:colLast="0"/>
      <w:bookmarkEnd w:id="993"/>
      <w:r>
        <w:rPr>
          <w:rPrChange w:id="994" w:author="Holli Flanagan" w:date="2025-05-12T14:31:00Z">
            <w:rPr>
              <w:sz w:val="46"/>
              <w:szCs w:val="46"/>
            </w:rPr>
          </w:rPrChange>
        </w:rPr>
        <w:lastRenderedPageBreak/>
        <w:t>Instances and References</w:t>
      </w:r>
    </w:p>
    <w:p w14:paraId="4EF2D540" w14:textId="77777777" w:rsidR="00B32DEF" w:rsidRPr="00B32DEF" w:rsidRDefault="007E0203">
      <w:pPr>
        <w:pStyle w:val="Heading2"/>
        <w:rPr>
          <w:rPrChange w:id="995" w:author="Holli Flanagan" w:date="2025-05-12T14:31:00Z">
            <w:rPr>
              <w:sz w:val="34"/>
              <w:szCs w:val="34"/>
            </w:rPr>
          </w:rPrChange>
        </w:rPr>
        <w:pPrChange w:id="996" w:author="Holli Flanagan" w:date="2025-05-12T14:31:00Z">
          <w:pPr>
            <w:pStyle w:val="Heading2"/>
            <w:keepNext w:val="0"/>
            <w:keepLines w:val="0"/>
          </w:pPr>
        </w:pPrChange>
      </w:pPr>
      <w:bookmarkStart w:id="997" w:name="_ima4qpnulocg" w:colFirst="0" w:colLast="0"/>
      <w:bookmarkEnd w:id="997"/>
      <w:r>
        <w:rPr>
          <w:rPrChange w:id="998" w:author="Holli Flanagan" w:date="2025-05-12T14:31:00Z">
            <w:rPr>
              <w:sz w:val="34"/>
              <w:szCs w:val="34"/>
            </w:rPr>
          </w:rPrChange>
        </w:rPr>
        <w:t>Key Idea</w:t>
      </w:r>
    </w:p>
    <w:p w14:paraId="54EBC5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99" w:author="Holli Flanagan" w:date="2025-05-09T16:30:00Z">
            <w:rPr>
              <w:rFonts w:ascii="Times New Roman" w:eastAsia="Times New Roman" w:hAnsi="Times New Roman" w:cs="Times New Roman"/>
              <w:i/>
              <w:color w:val="212529"/>
              <w:sz w:val="24"/>
              <w:szCs w:val="24"/>
            </w:rPr>
          </w:rPrChange>
        </w:rPr>
        <w:t xml:space="preserve">Data </w:t>
      </w:r>
      <w:del w:id="1000" w:author="Holli Flanagan" w:date="2025-05-09T16:30:00Z">
        <w:r>
          <w:rPr>
            <w:rFonts w:ascii="Times New Roman" w:eastAsia="Times New Roman" w:hAnsi="Times New Roman" w:cs="Times New Roman"/>
            <w:color w:val="212529"/>
            <w:sz w:val="24"/>
            <w:szCs w:val="24"/>
            <w:rPrChange w:id="1001" w:author="Holli Flanagan" w:date="2025-05-09T16:30:00Z">
              <w:rPr>
                <w:rFonts w:ascii="Times New Roman" w:eastAsia="Times New Roman" w:hAnsi="Times New Roman" w:cs="Times New Roman"/>
                <w:i/>
                <w:color w:val="212529"/>
                <w:sz w:val="24"/>
                <w:szCs w:val="24"/>
              </w:rPr>
            </w:rPrChange>
          </w:rPr>
          <w:delText>C</w:delText>
        </w:r>
      </w:del>
      <w:ins w:id="1002" w:author="Holli Flanagan" w:date="2025-05-09T16:30:00Z">
        <w:r>
          <w:rPr>
            <w:rFonts w:ascii="Times New Roman" w:eastAsia="Times New Roman" w:hAnsi="Times New Roman" w:cs="Times New Roman"/>
            <w:color w:val="212529"/>
            <w:sz w:val="24"/>
            <w:szCs w:val="24"/>
            <w:rPrChange w:id="1003"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04"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7E0203">
      <w:pPr>
        <w:pStyle w:val="Heading2"/>
        <w:rPr>
          <w:rPrChange w:id="1005" w:author="Holli Flanagan" w:date="2025-05-12T14:31:00Z">
            <w:rPr>
              <w:sz w:val="34"/>
              <w:szCs w:val="34"/>
            </w:rPr>
          </w:rPrChange>
        </w:rPr>
        <w:pPrChange w:id="1006" w:author="Holli Flanagan" w:date="2025-05-12T14:31:00Z">
          <w:pPr>
            <w:pStyle w:val="Heading2"/>
            <w:keepNext w:val="0"/>
            <w:keepLines w:val="0"/>
          </w:pPr>
        </w:pPrChange>
      </w:pPr>
      <w:bookmarkStart w:id="1007" w:name="_lpe73kl525tk" w:colFirst="0" w:colLast="0"/>
      <w:bookmarkEnd w:id="1007"/>
      <w:r>
        <w:rPr>
          <w:rPrChange w:id="1008" w:author="Holli Flanagan" w:date="2025-05-12T14:31:00Z">
            <w:rPr>
              <w:sz w:val="34"/>
              <w:szCs w:val="34"/>
            </w:rPr>
          </w:rPrChange>
        </w:rPr>
        <w:t>Understanding Instances and References</w:t>
      </w:r>
    </w:p>
    <w:p w14:paraId="147E2A8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1009"/>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1009"/>
      <w:r>
        <w:commentReference w:id="1009"/>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1010"/>
      <w:r>
        <w:rPr>
          <w:rFonts w:ascii="Times New Roman" w:eastAsia="Times New Roman" w:hAnsi="Times New Roman" w:cs="Times New Roman"/>
          <w:color w:val="212529"/>
          <w:sz w:val="24"/>
          <w:szCs w:val="24"/>
        </w:rPr>
        <w:t xml:space="preserve"> call new again</w:t>
      </w:r>
      <w:commentRangeEnd w:id="1010"/>
      <w:r>
        <w:commentReference w:id="1010"/>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1011"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1012"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point.x</w:t>
      </w:r>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1013" w:author="Holli Flanagan" w:date="2025-05-09T17:10:00Z">
        <w:r>
          <w:rPr>
            <w:rFonts w:ascii="Times New Roman" w:eastAsia="Times New Roman" w:hAnsi="Times New Roman" w:cs="Times New Roman"/>
            <w:color w:val="212529"/>
            <w:sz w:val="24"/>
            <w:szCs w:val="24"/>
          </w:rPr>
          <w:delText>,</w:delText>
        </w:r>
      </w:del>
      <w:ins w:id="1014"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1015" w:author="Holli Flanagan" w:date="2025-05-09T17:10:00Z">
        <w:r>
          <w:rPr>
            <w:rFonts w:ascii="Times New Roman" w:eastAsia="Times New Roman" w:hAnsi="Times New Roman" w:cs="Times New Roman"/>
            <w:color w:val="212529"/>
            <w:sz w:val="24"/>
            <w:szCs w:val="24"/>
          </w:rPr>
          <w:delText>and t</w:delText>
        </w:r>
      </w:del>
      <w:ins w:id="1016"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1017"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1018"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19" w:author="Holli Flanagan" w:date="2025-05-09T16:36:00Z">
        <w:r>
          <w:rPr>
            <w:rFonts w:ascii="Times New Roman" w:eastAsia="Times New Roman" w:hAnsi="Times New Roman" w:cs="Times New Roman"/>
            <w:color w:val="212529"/>
            <w:sz w:val="24"/>
            <w:szCs w:val="24"/>
          </w:rPr>
          <w:delText xml:space="preserve">changes </w:delText>
        </w:r>
      </w:del>
      <w:ins w:id="1020"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1021" w:author="Holli Flanagan" w:date="2025-05-09T16:35:00Z">
        <w:r>
          <w:rPr>
            <w:rFonts w:ascii="Times New Roman" w:eastAsia="Times New Roman" w:hAnsi="Times New Roman" w:cs="Times New Roman"/>
            <w:color w:val="212529"/>
            <w:sz w:val="24"/>
            <w:szCs w:val="24"/>
            <w:highlight w:val="white"/>
          </w:rPr>
          <w:t>it is not!</w:t>
        </w:r>
      </w:ins>
      <w:del w:id="1022"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1023"/>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1023"/>
      <w:r>
        <w:commentReference w:id="1023"/>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1024"/>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1025" w:author="Holli Flanagan" w:date="2025-05-09T16:45:00Z">
        <w:r>
          <w:rPr>
            <w:rFonts w:ascii="Times New Roman" w:eastAsia="Times New Roman" w:hAnsi="Times New Roman" w:cs="Times New Roman"/>
            <w:color w:val="212529"/>
            <w:sz w:val="24"/>
            <w:szCs w:val="24"/>
          </w:rPr>
          <w:delText>b</w:delText>
        </w:r>
      </w:del>
      <w:ins w:id="1026"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1024"/>
      <w:ins w:id="1027" w:author="Holli Flanagan" w:date="2025-05-09T16:45:00Z">
        <w:r>
          <w:commentReference w:id="1024"/>
        </w:r>
        <w:r>
          <w:rPr>
            <w:rFonts w:ascii="Times New Roman" w:eastAsia="Times New Roman" w:hAnsi="Times New Roman" w:cs="Times New Roman"/>
            <w:i/>
            <w:color w:val="212529"/>
            <w:sz w:val="24"/>
            <w:szCs w:val="24"/>
          </w:rPr>
          <w:t>?</w:t>
        </w:r>
      </w:ins>
      <w:del w:id="1028"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1029" w:author="Holli Flanagan" w:date="2025-05-09T16:45:00Z">
        <w:r>
          <w:rPr>
            <w:rFonts w:ascii="Times New Roman" w:eastAsia="Times New Roman" w:hAnsi="Times New Roman" w:cs="Times New Roman"/>
            <w:color w:val="212529"/>
            <w:sz w:val="24"/>
            <w:szCs w:val="24"/>
          </w:rPr>
          <w:delText>C</w:delText>
        </w:r>
      </w:del>
      <w:ins w:id="1030"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1031"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1032"/>
      <w:r>
        <w:rPr>
          <w:rFonts w:ascii="Times New Roman" w:eastAsia="Times New Roman" w:hAnsi="Times New Roman" w:cs="Times New Roman"/>
          <w:color w:val="212529"/>
          <w:sz w:val="24"/>
          <w:szCs w:val="24"/>
        </w:rPr>
        <w:t xml:space="preserve"> </w:t>
      </w:r>
      <w:ins w:id="1033"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1034"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1035"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1032"/>
      <w:r>
        <w:commentReference w:id="1032"/>
      </w:r>
      <w:r>
        <w:rPr>
          <w:rFonts w:ascii="Times New Roman" w:eastAsia="Times New Roman" w:hAnsi="Times New Roman" w:cs="Times New Roman"/>
          <w:color w:val="212529"/>
          <w:sz w:val="24"/>
          <w:szCs w:val="24"/>
        </w:rPr>
        <w:t xml:space="preserve">While there are some ways to do this automatically in </w:t>
      </w:r>
      <w:ins w:id="1036" w:author="Holli Flanagan" w:date="2025-05-09T15:22:00Z">
        <w:r>
          <w:rPr>
            <w:rFonts w:ascii="Times New Roman" w:eastAsia="Times New Roman" w:hAnsi="Times New Roman" w:cs="Times New Roman"/>
            <w:color w:val="212529"/>
            <w:sz w:val="24"/>
            <w:szCs w:val="24"/>
          </w:rPr>
          <w:t>TypeScript</w:t>
        </w:r>
      </w:ins>
      <w:del w:id="103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7E0203">
      <w:pPr>
        <w:pStyle w:val="Heading2"/>
        <w:rPr>
          <w:rPrChange w:id="1038" w:author="Holli Flanagan" w:date="2025-05-12T14:31:00Z">
            <w:rPr>
              <w:sz w:val="34"/>
              <w:szCs w:val="34"/>
            </w:rPr>
          </w:rPrChange>
        </w:rPr>
        <w:pPrChange w:id="1039" w:author="Holli Flanagan" w:date="2025-05-12T14:31:00Z">
          <w:pPr>
            <w:pStyle w:val="Heading2"/>
            <w:keepNext w:val="0"/>
            <w:keepLines w:val="0"/>
          </w:pPr>
        </w:pPrChange>
      </w:pPr>
      <w:bookmarkStart w:id="1040" w:name="_5rtg9lafn2qy" w:colFirst="0" w:colLast="0"/>
      <w:bookmarkEnd w:id="1040"/>
      <w:r>
        <w:rPr>
          <w:rPrChange w:id="1041" w:author="Holli Flanagan" w:date="2025-05-12T14:31:00Z">
            <w:rPr>
              <w:sz w:val="34"/>
              <w:szCs w:val="34"/>
            </w:rPr>
          </w:rPrChange>
        </w:rPr>
        <w:t>Summary</w:t>
      </w:r>
    </w:p>
    <w:p w14:paraId="64E1359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1042" w:author="Holli Flanagan" w:date="2025-05-09T16:46:00Z">
        <w:r>
          <w:rPr>
            <w:rFonts w:ascii="Times New Roman" w:eastAsia="Times New Roman" w:hAnsi="Times New Roman" w:cs="Times New Roman"/>
            <w:color w:val="212529"/>
            <w:sz w:val="24"/>
            <w:szCs w:val="24"/>
          </w:rPr>
          <w:delText>b</w:delText>
        </w:r>
      </w:del>
      <w:ins w:id="1043"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7E0203">
      <w:pPr>
        <w:numPr>
          <w:ilvl w:val="0"/>
          <w:numId w:val="9"/>
        </w:numPr>
        <w:shd w:val="clear" w:color="auto" w:fill="FFFFFF"/>
        <w:spacing w:before="180"/>
        <w:rPr>
          <w:rFonts w:ascii="Times New Roman" w:eastAsia="Times New Roman" w:hAnsi="Times New Roman" w:cs="Times New Roman"/>
        </w:rPr>
        <w:pPrChange w:id="1044"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point2=point; //makes a copy of the reference to the </w:t>
      </w:r>
      <w:r>
        <w:rPr>
          <w:rFonts w:ascii="Times New Roman" w:eastAsia="Times New Roman" w:hAnsi="Times New Roman" w:cs="Times New Roman"/>
          <w:color w:val="212529"/>
          <w:sz w:val="24"/>
          <w:szCs w:val="24"/>
        </w:rPr>
        <w:t>one and only object</w:t>
      </w:r>
      <w:ins w:id="1045"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7E0203">
      <w:pPr>
        <w:numPr>
          <w:ilvl w:val="0"/>
          <w:numId w:val="9"/>
        </w:numPr>
        <w:shd w:val="clear" w:color="auto" w:fill="FFFFFF"/>
        <w:rPr>
          <w:rFonts w:ascii="Times New Roman" w:eastAsia="Times New Roman" w:hAnsi="Times New Roman" w:cs="Times New Roman"/>
        </w:rPr>
        <w:pPrChange w:id="1046"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47"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7E0203">
      <w:pPr>
        <w:numPr>
          <w:ilvl w:val="0"/>
          <w:numId w:val="9"/>
        </w:numPr>
        <w:shd w:val="clear" w:color="auto" w:fill="FFFFFF"/>
        <w:spacing w:after="300"/>
        <w:rPr>
          <w:rFonts w:ascii="Times New Roman" w:eastAsia="Times New Roman" w:hAnsi="Times New Roman" w:cs="Times New Roman"/>
        </w:rPr>
        <w:pPrChange w:id="1048"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49"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1050" w:author="Holli Flanagan" w:date="2025-05-09T16:47:00Z">
        <w:r>
          <w:rPr>
            <w:rFonts w:ascii="Times New Roman" w:eastAsia="Times New Roman" w:hAnsi="Times New Roman" w:cs="Times New Roman"/>
            <w:color w:val="212529"/>
            <w:sz w:val="24"/>
            <w:szCs w:val="24"/>
          </w:rPr>
          <w:delText>G</w:delText>
        </w:r>
      </w:del>
      <w:ins w:id="1051"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7E0203">
      <w:pPr>
        <w:pStyle w:val="Heading2"/>
        <w:keepNext w:val="0"/>
        <w:keepLines w:val="0"/>
        <w:spacing w:before="700"/>
        <w:rPr>
          <w:rPrChange w:id="1052" w:author="Holli Flanagan" w:date="2025-05-12T14:31:00Z">
            <w:rPr>
              <w:sz w:val="46"/>
              <w:szCs w:val="46"/>
            </w:rPr>
          </w:rPrChange>
        </w:rPr>
        <w:pPrChange w:id="1053" w:author="Holli Flanagan" w:date="2025-05-12T14:31:00Z">
          <w:pPr>
            <w:pStyle w:val="Heading1"/>
            <w:keepNext w:val="0"/>
            <w:keepLines w:val="0"/>
            <w:spacing w:before="700"/>
          </w:pPr>
        </w:pPrChange>
      </w:pPr>
      <w:bookmarkStart w:id="1054" w:name="_nkh0dt9ehhth" w:colFirst="0" w:colLast="0"/>
      <w:bookmarkEnd w:id="1054"/>
      <w:r>
        <w:rPr>
          <w:rPrChange w:id="1055" w:author="Holli Flanagan" w:date="2025-05-12T14:31:00Z">
            <w:rPr>
              <w:b/>
              <w:sz w:val="46"/>
              <w:szCs w:val="46"/>
            </w:rPr>
          </w:rPrChange>
        </w:rPr>
        <w:t>Next Step</w:t>
      </w:r>
    </w:p>
    <w:p w14:paraId="2C11B9F1" w14:textId="66059910" w:rsidR="00B32DEF" w:rsidRPr="00976A08" w:rsidRDefault="007E0203" w:rsidP="00976A08">
      <w:pPr>
        <w:pStyle w:val="Heading1"/>
        <w:jc w:val="left"/>
      </w:pPr>
      <w:r>
        <w:rPr>
          <w:color w:val="212529"/>
        </w:rPr>
        <w:t xml:space="preserve">Next we’ll learn about the </w:t>
      </w:r>
      <w:commentRangeStart w:id="1056"/>
      <w:r>
        <w:rPr>
          <w:i/>
          <w:color w:val="212529"/>
        </w:rPr>
        <w:t>this</w:t>
      </w:r>
      <w:r>
        <w:rPr>
          <w:color w:val="212529"/>
        </w:rPr>
        <w:t xml:space="preserve"> </w:t>
      </w:r>
      <w:commentRangeEnd w:id="1056"/>
      <w:r>
        <w:commentReference w:id="1056"/>
      </w:r>
      <w:r>
        <w:rPr>
          <w:color w:val="212529"/>
        </w:rPr>
        <w:t>keyword:</w:t>
      </w:r>
      <w:del w:id="1057"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1058" w:author="Oestreich, Julia" w:date="2025-05-15T16:47:00Z" w16du:dateUtc="2025-05-15T20:47:00Z">
        <w:r w:rsidR="00976A08" w:rsidRPr="008A07AC">
          <w:t>Instances and References</w:t>
        </w:r>
      </w:ins>
      <w:del w:id="1059" w:author="Holli Flanagan" w:date="2025-05-09T16:47:00Z">
        <w:r>
          <w:rPr>
            <w:color w:val="0D6EFD"/>
            <w:u w:val="single"/>
          </w:rPr>
          <w:delText>»</w:delText>
        </w:r>
        <w:r>
          <w:fldChar w:fldCharType="end"/>
        </w:r>
      </w:del>
      <w:r>
        <w:br w:type="page"/>
      </w:r>
    </w:p>
    <w:p w14:paraId="3F171B15" w14:textId="77777777" w:rsidR="00B32DEF" w:rsidRPr="00B32DEF" w:rsidRDefault="007E0203">
      <w:pPr>
        <w:pStyle w:val="Heading1"/>
        <w:rPr>
          <w:rPrChange w:id="1060" w:author="Holli Flanagan" w:date="2025-05-12T14:31:00Z">
            <w:rPr>
              <w:color w:val="0D6EFD"/>
              <w:highlight w:val="white"/>
              <w:u w:val="single"/>
            </w:rPr>
          </w:rPrChange>
        </w:rPr>
        <w:pPrChange w:id="1061" w:author="Holli Flanagan" w:date="2025-05-12T14:31:00Z">
          <w:pPr>
            <w:pStyle w:val="Heading1"/>
            <w:keepNext w:val="0"/>
            <w:keepLines w:val="0"/>
          </w:pPr>
        </w:pPrChange>
      </w:pPr>
      <w:bookmarkStart w:id="1062" w:name="_mfb9hpjzxyjr" w:colFirst="0" w:colLast="0"/>
      <w:bookmarkEnd w:id="1062"/>
      <w:r>
        <w:rPr>
          <w:rPrChange w:id="1063" w:author="Holli Flanagan" w:date="2025-05-12T14:31:00Z">
            <w:rPr>
              <w:sz w:val="46"/>
              <w:szCs w:val="46"/>
            </w:rPr>
          </w:rPrChange>
        </w:rPr>
        <w:lastRenderedPageBreak/>
        <w:t>Instances and References</w:t>
      </w:r>
    </w:p>
    <w:p w14:paraId="7476C7DF" w14:textId="77777777" w:rsidR="00B32DEF" w:rsidRPr="00B32DEF" w:rsidRDefault="007E0203">
      <w:pPr>
        <w:pStyle w:val="Heading2"/>
        <w:rPr>
          <w:rPrChange w:id="1064" w:author="Holli Flanagan" w:date="2025-05-12T14:31:00Z">
            <w:rPr>
              <w:sz w:val="34"/>
              <w:szCs w:val="34"/>
            </w:rPr>
          </w:rPrChange>
        </w:rPr>
        <w:pPrChange w:id="1065" w:author="Holli Flanagan" w:date="2025-05-12T14:31:00Z">
          <w:pPr>
            <w:pStyle w:val="Heading2"/>
            <w:keepNext w:val="0"/>
            <w:keepLines w:val="0"/>
          </w:pPr>
        </w:pPrChange>
      </w:pPr>
      <w:bookmarkStart w:id="1066" w:name="_m8c7empg7k4n" w:colFirst="0" w:colLast="0"/>
      <w:bookmarkEnd w:id="1066"/>
      <w:r>
        <w:rPr>
          <w:rPrChange w:id="1067" w:author="Holli Flanagan" w:date="2025-05-12T14:31:00Z">
            <w:rPr>
              <w:sz w:val="34"/>
              <w:szCs w:val="34"/>
            </w:rPr>
          </w:rPrChange>
        </w:rPr>
        <w:t>Key Idea</w:t>
      </w:r>
    </w:p>
    <w:p w14:paraId="0BDEAEA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68" w:author="Holli Flanagan" w:date="2025-05-09T16:59:00Z">
            <w:rPr>
              <w:rFonts w:ascii="Times New Roman" w:eastAsia="Times New Roman" w:hAnsi="Times New Roman" w:cs="Times New Roman"/>
              <w:i/>
              <w:color w:val="212529"/>
              <w:sz w:val="24"/>
              <w:szCs w:val="24"/>
            </w:rPr>
          </w:rPrChange>
        </w:rPr>
        <w:t xml:space="preserve">Data </w:t>
      </w:r>
      <w:del w:id="1069" w:author="Holli Flanagan" w:date="2025-05-09T16:59:00Z">
        <w:r>
          <w:rPr>
            <w:rFonts w:ascii="Times New Roman" w:eastAsia="Times New Roman" w:hAnsi="Times New Roman" w:cs="Times New Roman"/>
            <w:color w:val="212529"/>
            <w:sz w:val="24"/>
            <w:szCs w:val="24"/>
            <w:rPrChange w:id="1070" w:author="Holli Flanagan" w:date="2025-05-09T16:59:00Z">
              <w:rPr>
                <w:rFonts w:ascii="Times New Roman" w:eastAsia="Times New Roman" w:hAnsi="Times New Roman" w:cs="Times New Roman"/>
                <w:i/>
                <w:color w:val="212529"/>
                <w:sz w:val="24"/>
                <w:szCs w:val="24"/>
              </w:rPr>
            </w:rPrChange>
          </w:rPr>
          <w:delText>C</w:delText>
        </w:r>
      </w:del>
      <w:ins w:id="1071" w:author="Holli Flanagan" w:date="2025-05-09T16:59:00Z">
        <w:r>
          <w:rPr>
            <w:rFonts w:ascii="Times New Roman" w:eastAsia="Times New Roman" w:hAnsi="Times New Roman" w:cs="Times New Roman"/>
            <w:color w:val="212529"/>
            <w:sz w:val="24"/>
            <w:szCs w:val="24"/>
            <w:rPrChange w:id="1072"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73"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7E0203">
      <w:pPr>
        <w:pStyle w:val="Heading2"/>
        <w:rPr>
          <w:rPrChange w:id="1074" w:author="Holli Flanagan" w:date="2025-05-12T14:31:00Z">
            <w:rPr>
              <w:sz w:val="34"/>
              <w:szCs w:val="34"/>
            </w:rPr>
          </w:rPrChange>
        </w:rPr>
        <w:pPrChange w:id="1075" w:author="Holli Flanagan" w:date="2025-05-12T14:31:00Z">
          <w:pPr>
            <w:pStyle w:val="Heading2"/>
            <w:keepNext w:val="0"/>
            <w:keepLines w:val="0"/>
          </w:pPr>
        </w:pPrChange>
      </w:pPr>
      <w:bookmarkStart w:id="1076" w:name="_jg244rgyvcsj" w:colFirst="0" w:colLast="0"/>
      <w:bookmarkEnd w:id="1076"/>
      <w:r>
        <w:rPr>
          <w:rPrChange w:id="1077" w:author="Holli Flanagan" w:date="2025-05-12T14:31:00Z">
            <w:rPr>
              <w:sz w:val="34"/>
              <w:szCs w:val="34"/>
            </w:rPr>
          </w:rPrChange>
        </w:rPr>
        <w:t>Overview</w:t>
      </w:r>
    </w:p>
    <w:p w14:paraId="187F31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1078" w:author="Holli Flanagan" w:date="2025-05-09T16:59:00Z">
        <w:r>
          <w:rPr>
            <w:rFonts w:ascii="Times New Roman" w:eastAsia="Times New Roman" w:hAnsi="Times New Roman" w:cs="Times New Roman"/>
            <w:color w:val="212529"/>
            <w:sz w:val="24"/>
            <w:szCs w:val="24"/>
          </w:rPr>
          <w:t>—</w:t>
        </w:r>
      </w:ins>
      <w:del w:id="1079"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1080" w:author="Holli Flanagan" w:date="2025-05-09T16:59:00Z">
        <w:r>
          <w:rPr>
            <w:rFonts w:ascii="Times New Roman" w:eastAsia="Times New Roman" w:hAnsi="Times New Roman" w:cs="Times New Roman"/>
            <w:color w:val="212529"/>
            <w:sz w:val="24"/>
            <w:szCs w:val="24"/>
          </w:rPr>
          <w:delText xml:space="preserve"> </w:delText>
        </w:r>
      </w:del>
      <w:ins w:id="1081"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7E0203">
      <w:pPr>
        <w:pStyle w:val="Heading2"/>
        <w:rPr>
          <w:rPrChange w:id="1082" w:author="Holli Flanagan" w:date="2025-05-12T14:31:00Z">
            <w:rPr>
              <w:sz w:val="34"/>
              <w:szCs w:val="34"/>
            </w:rPr>
          </w:rPrChange>
        </w:rPr>
        <w:pPrChange w:id="1083" w:author="Holli Flanagan" w:date="2025-05-12T14:31:00Z">
          <w:pPr>
            <w:pStyle w:val="Heading2"/>
            <w:keepNext w:val="0"/>
            <w:keepLines w:val="0"/>
          </w:pPr>
        </w:pPrChange>
      </w:pPr>
      <w:bookmarkStart w:id="1084" w:name="_b3hsndqw0a46" w:colFirst="0" w:colLast="0"/>
      <w:bookmarkEnd w:id="1084"/>
      <w:r>
        <w:rPr>
          <w:rPrChange w:id="1085" w:author="Holli Flanagan" w:date="2025-05-12T14:31:00Z">
            <w:rPr>
              <w:sz w:val="34"/>
              <w:szCs w:val="34"/>
            </w:rPr>
          </w:rPrChange>
        </w:rPr>
        <w:t>Abstracting the constructor</w:t>
      </w:r>
    </w:p>
    <w:p w14:paraId="60009A7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r>
        <w:rPr>
          <w:rFonts w:ascii="Times New Roman" w:eastAsia="Times New Roman" w:hAnsi="Times New Roman" w:cs="Times New Roman"/>
          <w:color w:val="D63384"/>
          <w:sz w:val="21"/>
          <w:szCs w:val="21"/>
          <w:shd w:val="clear" w:color="auto" w:fill="F5F6FA"/>
        </w:rPr>
        <w:t>colorStr</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1086"/>
      <w:r>
        <w:rPr>
          <w:rFonts w:ascii="Times New Roman" w:eastAsia="Times New Roman" w:hAnsi="Times New Roman" w:cs="Times New Roman"/>
          <w:color w:val="212529"/>
          <w:sz w:val="24"/>
          <w:szCs w:val="24"/>
        </w:rPr>
        <w:t>0,0,0)</w:t>
      </w:r>
      <w:commentRangeEnd w:id="1086"/>
      <w:r>
        <w:commentReference w:id="1086"/>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7E0203">
      <w:pPr>
        <w:pStyle w:val="Heading2"/>
        <w:rPr>
          <w:rPrChange w:id="1087" w:author="Holli Flanagan" w:date="2025-05-12T14:32:00Z">
            <w:rPr>
              <w:sz w:val="34"/>
              <w:szCs w:val="34"/>
            </w:rPr>
          </w:rPrChange>
        </w:rPr>
        <w:pPrChange w:id="1088" w:author="Holli Flanagan" w:date="2025-05-12T14:32:00Z">
          <w:pPr>
            <w:pStyle w:val="Heading2"/>
            <w:keepNext w:val="0"/>
            <w:keepLines w:val="0"/>
          </w:pPr>
        </w:pPrChange>
      </w:pPr>
      <w:bookmarkStart w:id="1089" w:name="_pvdrr8239had" w:colFirst="0" w:colLast="0"/>
      <w:bookmarkEnd w:id="1089"/>
      <w:r>
        <w:rPr>
          <w:rPrChange w:id="1090" w:author="Holli Flanagan" w:date="2025-05-12T14:32:00Z">
            <w:rPr>
              <w:sz w:val="34"/>
              <w:szCs w:val="34"/>
            </w:rPr>
          </w:rPrChange>
        </w:rPr>
        <w:t>Summary</w:t>
      </w:r>
    </w:p>
    <w:p w14:paraId="0E285A8C" w14:textId="77777777" w:rsidR="00B32DEF" w:rsidRDefault="007E0203">
      <w:pPr>
        <w:shd w:val="clear" w:color="auto" w:fill="FFFFFF"/>
        <w:spacing w:after="240"/>
        <w:rPr>
          <w:rFonts w:ascii="Times New Roman" w:eastAsia="Times New Roman" w:hAnsi="Times New Roman" w:cs="Times New Roman"/>
          <w:color w:val="212529"/>
          <w:sz w:val="24"/>
          <w:szCs w:val="24"/>
        </w:rPr>
      </w:pPr>
      <w:ins w:id="1091" w:author="Holli Flanagan" w:date="2025-05-09T15:22:00Z">
        <w:r>
          <w:rPr>
            <w:rFonts w:ascii="Times New Roman" w:eastAsia="Times New Roman" w:hAnsi="Times New Roman" w:cs="Times New Roman"/>
            <w:color w:val="27262B"/>
            <w:sz w:val="34"/>
            <w:szCs w:val="34"/>
          </w:rPr>
          <w:t>TypeScript</w:t>
        </w:r>
      </w:ins>
      <w:del w:id="109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B32DEF" w:rsidRDefault="007E0203">
      <w:pPr>
        <w:pStyle w:val="Heading2"/>
        <w:rPr>
          <w:rPrChange w:id="1093" w:author="Holli Flanagan" w:date="2025-05-12T14:32:00Z">
            <w:rPr>
              <w:sz w:val="34"/>
              <w:szCs w:val="34"/>
            </w:rPr>
          </w:rPrChange>
        </w:rPr>
        <w:pPrChange w:id="1094" w:author="Holli Flanagan" w:date="2025-05-12T14:32:00Z">
          <w:pPr>
            <w:pStyle w:val="Heading2"/>
            <w:keepNext w:val="0"/>
            <w:keepLines w:val="0"/>
          </w:pPr>
        </w:pPrChange>
      </w:pPr>
      <w:bookmarkStart w:id="1095" w:name="_doztpjv1keu6" w:colFirst="0" w:colLast="0"/>
      <w:bookmarkEnd w:id="1095"/>
      <w:r>
        <w:rPr>
          <w:rPrChange w:id="1096" w:author="Holli Flanagan" w:date="2025-05-12T14:32:00Z">
            <w:rPr>
              <w:sz w:val="34"/>
              <w:szCs w:val="34"/>
            </w:rPr>
          </w:rPrChange>
        </w:rPr>
        <w:lastRenderedPageBreak/>
        <w:t>Chapter Summary</w:t>
      </w:r>
    </w:p>
    <w:p w14:paraId="073033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1097" w:author="Holli Flanagan" w:date="2025-05-09T17:30:00Z">
        <w:r>
          <w:rPr>
            <w:rFonts w:ascii="Times New Roman" w:eastAsia="Times New Roman" w:hAnsi="Times New Roman" w:cs="Times New Roman"/>
            <w:color w:val="212529"/>
            <w:sz w:val="24"/>
            <w:szCs w:val="24"/>
          </w:rPr>
          <w:t>contains</w:t>
        </w:r>
      </w:ins>
      <w:del w:id="1098"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t</w:t>
      </w:r>
      <w:r>
        <w:rPr>
          <w:rFonts w:ascii="Times New Roman" w:eastAsia="Times New Roman" w:hAnsi="Times New Roman" w:cs="Times New Roman"/>
          <w:color w:val="212529"/>
          <w:sz w:val="24"/>
          <w:szCs w:val="24"/>
        </w:rPr>
        <w:t xml:space="preserve">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7E0203">
      <w:pPr>
        <w:pStyle w:val="Heading2"/>
        <w:keepNext w:val="0"/>
        <w:keepLines w:val="0"/>
        <w:spacing w:before="700"/>
        <w:rPr>
          <w:rPrChange w:id="1099" w:author="Holli Flanagan" w:date="2025-05-12T14:32:00Z">
            <w:rPr>
              <w:sz w:val="46"/>
              <w:szCs w:val="46"/>
            </w:rPr>
          </w:rPrChange>
        </w:rPr>
        <w:pPrChange w:id="1100" w:author="Holli Flanagan" w:date="2025-05-12T14:32:00Z">
          <w:pPr>
            <w:pStyle w:val="Heading1"/>
            <w:keepNext w:val="0"/>
            <w:keepLines w:val="0"/>
            <w:spacing w:before="700"/>
          </w:pPr>
        </w:pPrChange>
      </w:pPr>
      <w:bookmarkStart w:id="1101" w:name="_ncb751oar3c3" w:colFirst="0" w:colLast="0"/>
      <w:bookmarkEnd w:id="1101"/>
      <w:r>
        <w:rPr>
          <w:rPrChange w:id="1102" w:author="Holli Flanagan" w:date="2025-05-12T14:32:00Z">
            <w:rPr>
              <w:b/>
              <w:sz w:val="46"/>
              <w:szCs w:val="46"/>
            </w:rPr>
          </w:rPrChange>
        </w:rPr>
        <w:t>Next Step</w:t>
      </w:r>
    </w:p>
    <w:p w14:paraId="44FB2198" w14:textId="0C23506D"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1103"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1104" w:author="Oestreich, Julia" w:date="2025-05-15T17:01:00Z" w16du:dateUtc="2025-05-15T21:01:00Z">
        <w:r w:rsidDel="005904EB">
          <w:rPr>
            <w:rFonts w:ascii="Times New Roman" w:eastAsia="Times New Roman" w:hAnsi="Times New Roman" w:cs="Times New Roman"/>
            <w:color w:val="212529"/>
            <w:sz w:val="24"/>
            <w:szCs w:val="24"/>
          </w:rPr>
          <w:delText>:</w:delText>
        </w:r>
      </w:del>
      <w:del w:id="1105"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1106" w:author="Holli Flanagan" w:date="2025-05-09T17:30:00Z">
        <w:r>
          <w:fldChar w:fldCharType="begin"/>
        </w:r>
        <w:r>
          <w:delInstrText>HYPERLINK "https://boots-edu.github.io/textbook/text/4-classes/"</w:delInstrText>
        </w:r>
        <w:r>
          <w:fldChar w:fldCharType="separate"/>
        </w:r>
      </w:del>
      <w:del w:id="1107"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1108"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7E0203">
      <w:pPr>
        <w:pStyle w:val="Heading1"/>
        <w:rPr>
          <w:rPrChange w:id="1109" w:author="Holli Flanagan" w:date="2025-05-12T14:32:00Z">
            <w:rPr>
              <w:sz w:val="46"/>
              <w:szCs w:val="46"/>
            </w:rPr>
          </w:rPrChange>
        </w:rPr>
        <w:pPrChange w:id="1110" w:author="Holli Flanagan" w:date="2025-05-12T14:32:00Z">
          <w:pPr>
            <w:pStyle w:val="Heading1"/>
            <w:keepNext w:val="0"/>
            <w:keepLines w:val="0"/>
          </w:pPr>
        </w:pPrChange>
      </w:pPr>
      <w:bookmarkStart w:id="1111" w:name="_pyfrftw7ctjv" w:colFirst="0" w:colLast="0"/>
      <w:bookmarkEnd w:id="1111"/>
      <w:r>
        <w:rPr>
          <w:rPrChange w:id="1112" w:author="Holli Flanagan" w:date="2025-05-12T14:32:00Z">
            <w:rPr>
              <w:sz w:val="46"/>
              <w:szCs w:val="46"/>
            </w:rPr>
          </w:rPrChange>
        </w:rPr>
        <w:lastRenderedPageBreak/>
        <w:t>Chapter 4 - Classes</w:t>
      </w:r>
    </w:p>
    <w:p w14:paraId="7025BA7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1113" w:author="Holli Flanagan" w:date="2025-05-09T17:11:00Z">
        <w:r>
          <w:rPr>
            <w:rFonts w:ascii="Times New Roman" w:eastAsia="Times New Roman" w:hAnsi="Times New Roman" w:cs="Times New Roman"/>
            <w:color w:val="212529"/>
            <w:sz w:val="24"/>
            <w:szCs w:val="24"/>
          </w:rPr>
          <w:delText>C</w:delText>
        </w:r>
      </w:del>
      <w:ins w:id="1114"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Classes behave like data classes, but also allow us to create more complex behaviors by including methods within the class that operate on the </w:t>
      </w:r>
      <w:r>
        <w:rPr>
          <w:rFonts w:ascii="Times New Roman" w:eastAsia="Times New Roman" w:hAnsi="Times New Roman" w:cs="Times New Roman"/>
          <w:color w:val="212529"/>
          <w:sz w:val="24"/>
          <w:szCs w:val="24"/>
        </w:rPr>
        <w:t>properties of the class.</w:t>
      </w:r>
    </w:p>
    <w:p w14:paraId="4C9CE4B2" w14:textId="77777777" w:rsidR="00B32DEF" w:rsidRDefault="007E0203">
      <w:pPr>
        <w:pStyle w:val="Heading1"/>
        <w:rPr>
          <w:sz w:val="48"/>
          <w:szCs w:val="48"/>
        </w:rPr>
      </w:pPr>
      <w:bookmarkStart w:id="1115" w:name="_g5nz1ifhpjy2" w:colFirst="0" w:colLast="0"/>
      <w:bookmarkEnd w:id="1115"/>
      <w:r>
        <w:t>Class Methods</w:t>
      </w:r>
    </w:p>
    <w:p w14:paraId="39FE624C" w14:textId="77777777" w:rsidR="00B32DEF" w:rsidRPr="00B32DEF" w:rsidRDefault="007E0203">
      <w:pPr>
        <w:pStyle w:val="Heading2"/>
        <w:rPr>
          <w:rPrChange w:id="1116" w:author="Holli Flanagan" w:date="2025-05-12T14:33:00Z">
            <w:rPr>
              <w:sz w:val="36"/>
              <w:szCs w:val="36"/>
            </w:rPr>
          </w:rPrChange>
        </w:rPr>
        <w:pPrChange w:id="1117" w:author="Holli Flanagan" w:date="2025-05-12T14:33:00Z">
          <w:pPr>
            <w:pStyle w:val="Heading2"/>
            <w:keepNext w:val="0"/>
            <w:keepLines w:val="0"/>
            <w:spacing w:before="540" w:after="100"/>
          </w:pPr>
        </w:pPrChange>
      </w:pPr>
      <w:bookmarkStart w:id="1118" w:name="_s7s5s4ge075j" w:colFirst="0" w:colLast="0"/>
      <w:bookmarkEnd w:id="1118"/>
      <w:r>
        <w:rPr>
          <w:rPrChange w:id="1119" w:author="Holli Flanagan" w:date="2025-05-12T14:33:00Z">
            <w:rPr>
              <w:sz w:val="36"/>
              <w:szCs w:val="36"/>
            </w:rPr>
          </w:rPrChange>
        </w:rPr>
        <w:t>Key Idea</w:t>
      </w:r>
    </w:p>
    <w:p w14:paraId="6F0DCB1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commentRangeStart w:id="1120"/>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1121" w:author="Holli Flanagan" w:date="2025-05-09T17:11:00Z">
        <w:r>
          <w:rPr>
            <w:rFonts w:ascii="Times New Roman" w:eastAsia="Times New Roman" w:hAnsi="Times New Roman" w:cs="Times New Roman"/>
            <w:i/>
            <w:color w:val="212529"/>
            <w:sz w:val="24"/>
            <w:szCs w:val="24"/>
            <w:highlight w:val="white"/>
          </w:rPr>
          <w:delText>D</w:delText>
        </w:r>
      </w:del>
      <w:ins w:id="1122"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1123" w:author="Holli Flanagan" w:date="2025-05-09T17:11:00Z">
        <w:r>
          <w:rPr>
            <w:rFonts w:ascii="Times New Roman" w:eastAsia="Times New Roman" w:hAnsi="Times New Roman" w:cs="Times New Roman"/>
            <w:i/>
            <w:color w:val="212529"/>
            <w:sz w:val="24"/>
            <w:szCs w:val="24"/>
            <w:highlight w:val="white"/>
          </w:rPr>
          <w:delText>C</w:delText>
        </w:r>
      </w:del>
      <w:ins w:id="1124"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7E0203">
      <w:pPr>
        <w:shd w:val="clear" w:color="auto" w:fill="FFFFFF"/>
        <w:spacing w:before="120" w:after="240"/>
        <w:rPr>
          <w:rFonts w:ascii="Times New Roman" w:eastAsia="Times New Roman" w:hAnsi="Times New Roman" w:cs="Times New Roman"/>
          <w:color w:val="212529"/>
          <w:sz w:val="24"/>
          <w:szCs w:val="24"/>
          <w:highlight w:val="white"/>
          <w:rPrChange w:id="1125"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gramStart"/>
      <w:r>
        <w:rPr>
          <w:rFonts w:ascii="Times New Roman" w:eastAsia="Times New Roman" w:hAnsi="Times New Roman" w:cs="Times New Roman"/>
          <w:color w:val="212529"/>
          <w:sz w:val="24"/>
          <w:szCs w:val="24"/>
          <w:highlight w:val="white"/>
        </w:rPr>
        <w:t>self contained</w:t>
      </w:r>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1126" w:author="Holli Flanagan" w:date="2025-05-09T17:12:00Z">
        <w:r>
          <w:rPr>
            <w:rFonts w:ascii="Times New Roman" w:eastAsia="Times New Roman" w:hAnsi="Times New Roman" w:cs="Times New Roman"/>
            <w:color w:val="212529"/>
            <w:sz w:val="24"/>
            <w:szCs w:val="24"/>
            <w:highlight w:val="white"/>
            <w:rPrChange w:id="1127" w:author="Holli Flanagan" w:date="2025-05-09T17:12:00Z">
              <w:rPr>
                <w:rFonts w:ascii="Times New Roman" w:eastAsia="Times New Roman" w:hAnsi="Times New Roman" w:cs="Times New Roman"/>
                <w:i/>
                <w:color w:val="212529"/>
                <w:sz w:val="24"/>
                <w:szCs w:val="24"/>
                <w:highlight w:val="white"/>
              </w:rPr>
            </w:rPrChange>
          </w:rPr>
          <w:delText>O</w:delText>
        </w:r>
      </w:del>
      <w:ins w:id="1128" w:author="Holli Flanagan" w:date="2025-05-09T17:12:00Z">
        <w:r>
          <w:rPr>
            <w:rFonts w:ascii="Times New Roman" w:eastAsia="Times New Roman" w:hAnsi="Times New Roman" w:cs="Times New Roman"/>
            <w:color w:val="212529"/>
            <w:sz w:val="24"/>
            <w:szCs w:val="24"/>
            <w:highlight w:val="white"/>
            <w:rPrChange w:id="1129"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30" w:author="Holli Flanagan" w:date="2025-05-09T17:12:00Z">
            <w:rPr>
              <w:rFonts w:ascii="Times New Roman" w:eastAsia="Times New Roman" w:hAnsi="Times New Roman" w:cs="Times New Roman"/>
              <w:i/>
              <w:color w:val="212529"/>
              <w:sz w:val="24"/>
              <w:szCs w:val="24"/>
              <w:highlight w:val="white"/>
            </w:rPr>
          </w:rPrChange>
        </w:rPr>
        <w:t>bject-</w:t>
      </w:r>
      <w:del w:id="1131" w:author="Holli Flanagan" w:date="2025-05-09T17:12:00Z">
        <w:r>
          <w:rPr>
            <w:rFonts w:ascii="Times New Roman" w:eastAsia="Times New Roman" w:hAnsi="Times New Roman" w:cs="Times New Roman"/>
            <w:color w:val="212529"/>
            <w:sz w:val="24"/>
            <w:szCs w:val="24"/>
            <w:highlight w:val="white"/>
            <w:rPrChange w:id="1132" w:author="Holli Flanagan" w:date="2025-05-09T17:12:00Z">
              <w:rPr>
                <w:rFonts w:ascii="Times New Roman" w:eastAsia="Times New Roman" w:hAnsi="Times New Roman" w:cs="Times New Roman"/>
                <w:i/>
                <w:color w:val="212529"/>
                <w:sz w:val="24"/>
                <w:szCs w:val="24"/>
                <w:highlight w:val="white"/>
              </w:rPr>
            </w:rPrChange>
          </w:rPr>
          <w:delText>O</w:delText>
        </w:r>
      </w:del>
      <w:ins w:id="1133" w:author="Holli Flanagan" w:date="2025-05-09T17:12:00Z">
        <w:r>
          <w:rPr>
            <w:rFonts w:ascii="Times New Roman" w:eastAsia="Times New Roman" w:hAnsi="Times New Roman" w:cs="Times New Roman"/>
            <w:color w:val="212529"/>
            <w:sz w:val="24"/>
            <w:szCs w:val="24"/>
            <w:highlight w:val="white"/>
            <w:rPrChange w:id="1134"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35" w:author="Holli Flanagan" w:date="2025-05-09T17:12:00Z">
            <w:rPr>
              <w:rFonts w:ascii="Times New Roman" w:eastAsia="Times New Roman" w:hAnsi="Times New Roman" w:cs="Times New Roman"/>
              <w:i/>
              <w:color w:val="212529"/>
              <w:sz w:val="24"/>
              <w:szCs w:val="24"/>
              <w:highlight w:val="white"/>
            </w:rPr>
          </w:rPrChange>
        </w:rPr>
        <w:t xml:space="preserve">riented </w:t>
      </w:r>
      <w:del w:id="1136" w:author="Holli Flanagan" w:date="2025-05-09T17:12:00Z">
        <w:r>
          <w:rPr>
            <w:rFonts w:ascii="Times New Roman" w:eastAsia="Times New Roman" w:hAnsi="Times New Roman" w:cs="Times New Roman"/>
            <w:color w:val="212529"/>
            <w:sz w:val="24"/>
            <w:szCs w:val="24"/>
            <w:highlight w:val="white"/>
            <w:rPrChange w:id="1137" w:author="Holli Flanagan" w:date="2025-05-09T17:12:00Z">
              <w:rPr>
                <w:rFonts w:ascii="Times New Roman" w:eastAsia="Times New Roman" w:hAnsi="Times New Roman" w:cs="Times New Roman"/>
                <w:i/>
                <w:color w:val="212529"/>
                <w:sz w:val="24"/>
                <w:szCs w:val="24"/>
                <w:highlight w:val="white"/>
              </w:rPr>
            </w:rPrChange>
          </w:rPr>
          <w:delText>P</w:delText>
        </w:r>
      </w:del>
      <w:ins w:id="1138" w:author="Holli Flanagan" w:date="2025-05-09T17:12:00Z">
        <w:r>
          <w:rPr>
            <w:rFonts w:ascii="Times New Roman" w:eastAsia="Times New Roman" w:hAnsi="Times New Roman" w:cs="Times New Roman"/>
            <w:color w:val="212529"/>
            <w:sz w:val="24"/>
            <w:szCs w:val="24"/>
            <w:highlight w:val="white"/>
            <w:rPrChange w:id="1139"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1140" w:author="Holli Flanagan" w:date="2025-05-09T17:12:00Z">
            <w:rPr>
              <w:rFonts w:ascii="Times New Roman" w:eastAsia="Times New Roman" w:hAnsi="Times New Roman" w:cs="Times New Roman"/>
              <w:i/>
              <w:color w:val="212529"/>
              <w:sz w:val="24"/>
              <w:szCs w:val="24"/>
              <w:highlight w:val="white"/>
            </w:rPr>
          </w:rPrChange>
        </w:rPr>
        <w:t>rogramming</w:t>
      </w:r>
      <w:commentRangeEnd w:id="1120"/>
      <w:ins w:id="1141" w:author="Holli Flanagan" w:date="2025-05-09T17:12:00Z">
        <w:r>
          <w:commentReference w:id="1120"/>
        </w:r>
        <w:r>
          <w:rPr>
            <w:rFonts w:ascii="Times New Roman" w:eastAsia="Times New Roman" w:hAnsi="Times New Roman" w:cs="Times New Roman"/>
            <w:color w:val="212529"/>
            <w:sz w:val="24"/>
            <w:szCs w:val="24"/>
            <w:highlight w:val="white"/>
            <w:rPrChange w:id="1142"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7E0203">
      <w:pPr>
        <w:pStyle w:val="Heading2"/>
        <w:keepNext w:val="0"/>
        <w:keepLines w:val="0"/>
        <w:spacing w:before="540" w:after="100"/>
        <w:rPr>
          <w:rPrChange w:id="1143" w:author="Holli Flanagan" w:date="2025-05-12T14:33:00Z">
            <w:rPr>
              <w:sz w:val="36"/>
              <w:szCs w:val="36"/>
            </w:rPr>
          </w:rPrChange>
        </w:rPr>
        <w:pPrChange w:id="1144" w:author="Holli Flanagan" w:date="2025-05-09T17:12:00Z">
          <w:pPr>
            <w:pStyle w:val="Heading2"/>
            <w:keepNext w:val="0"/>
            <w:keepLines w:val="0"/>
            <w:spacing w:before="540" w:after="100"/>
            <w:ind w:left="720" w:hanging="360"/>
          </w:pPr>
        </w:pPrChange>
      </w:pPr>
      <w:bookmarkStart w:id="1145" w:name="_4q7ywff8zl9t" w:colFirst="0" w:colLast="0"/>
      <w:bookmarkEnd w:id="1145"/>
      <w:r>
        <w:rPr>
          <w:rPrChange w:id="1146" w:author="Holli Flanagan" w:date="2025-05-12T14:33:00Z">
            <w:rPr>
              <w:sz w:val="36"/>
              <w:szCs w:val="36"/>
            </w:rPr>
          </w:rPrChange>
        </w:rPr>
        <w:t>Adding functionality to a class</w:t>
      </w:r>
    </w:p>
    <w:p w14:paraId="4238790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1147" w:author="Holli Flanagan" w:date="2025-05-09T17:12:00Z">
        <w:r>
          <w:rPr>
            <w:rFonts w:ascii="Times New Roman" w:eastAsia="Times New Roman" w:hAnsi="Times New Roman" w:cs="Times New Roman"/>
            <w:color w:val="212529"/>
            <w:sz w:val="24"/>
            <w:szCs w:val="24"/>
            <w:highlight w:val="white"/>
          </w:rPr>
          <w:delText>L</w:delText>
        </w:r>
      </w:del>
      <w:ins w:id="1148"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gramStart"/>
      <w:r>
        <w:rPr>
          <w:rFonts w:ascii="Times New Roman" w:eastAsia="Times New Roman" w:hAnsi="Times New Roman" w:cs="Times New Roman"/>
          <w:color w:val="D63384"/>
          <w:sz w:val="21"/>
          <w:szCs w:val="21"/>
          <w:shd w:val="clear" w:color="auto" w:fill="F5F6FA"/>
        </w:rPr>
        <w:t>getLength(</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1149"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1150"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r>
        <w:rPr>
          <w:rFonts w:ascii="Times New Roman" w:eastAsia="Times New Roman" w:hAnsi="Times New Roman" w:cs="Times New Roman"/>
          <w:color w:val="D63384"/>
          <w:sz w:val="21"/>
          <w:szCs w:val="21"/>
          <w:shd w:val="clear" w:color="auto" w:fill="F5F6FA"/>
        </w:rPr>
        <w:t>getLength</w:t>
      </w:r>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xml:space="preserve">, but </w:t>
      </w:r>
      <w:proofErr w:type="gramStart"/>
      <w:r>
        <w:rPr>
          <w:rFonts w:ascii="Times New Roman" w:eastAsia="Times New Roman" w:hAnsi="Times New Roman" w:cs="Times New Roman"/>
          <w:color w:val="212529"/>
          <w:sz w:val="24"/>
          <w:szCs w:val="24"/>
          <w:highlight w:val="white"/>
        </w:rPr>
        <w:t>external</w:t>
      </w:r>
      <w:proofErr w:type="gramEnd"/>
      <w:r>
        <w:rPr>
          <w:rFonts w:ascii="Times New Roman" w:eastAsia="Times New Roman" w:hAnsi="Times New Roman" w:cs="Times New Roman"/>
          <w:color w:val="212529"/>
          <w:sz w:val="24"/>
          <w:szCs w:val="24"/>
          <w:highlight w:val="white"/>
        </w:rPr>
        <w:t xml:space="preserve"> code that uses the class does not need to know anything about the internal structure. Later</w:t>
      </w:r>
      <w:ins w:id="1151"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7E0203">
      <w:pPr>
        <w:pStyle w:val="Heading2"/>
        <w:keepNext w:val="0"/>
        <w:keepLines w:val="0"/>
        <w:spacing w:before="540" w:after="100"/>
        <w:rPr>
          <w:rPrChange w:id="1152" w:author="Holli Flanagan" w:date="2025-05-12T14:33:00Z">
            <w:rPr>
              <w:sz w:val="36"/>
              <w:szCs w:val="36"/>
            </w:rPr>
          </w:rPrChange>
        </w:rPr>
        <w:pPrChange w:id="1153" w:author="Holli Flanagan" w:date="2025-05-09T17:13:00Z">
          <w:pPr>
            <w:pStyle w:val="Heading2"/>
            <w:keepNext w:val="0"/>
            <w:keepLines w:val="0"/>
            <w:spacing w:before="540" w:after="100"/>
            <w:ind w:left="720" w:hanging="360"/>
          </w:pPr>
        </w:pPrChange>
      </w:pPr>
      <w:bookmarkStart w:id="1154" w:name="_74lxn0sc9i2l" w:colFirst="0" w:colLast="0"/>
      <w:bookmarkEnd w:id="1154"/>
      <w:r>
        <w:rPr>
          <w:rPrChange w:id="1155" w:author="Holli Flanagan" w:date="2025-05-12T14:33:00Z">
            <w:rPr>
              <w:sz w:val="36"/>
              <w:szCs w:val="36"/>
            </w:rPr>
          </w:rPrChange>
        </w:rPr>
        <w:t>Default Parameters</w:t>
      </w:r>
    </w:p>
    <w:p w14:paraId="26CFACA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1156"/>
      <w:r>
        <w:rPr>
          <w:rFonts w:ascii="Times New Roman" w:eastAsia="Times New Roman" w:hAnsi="Times New Roman" w:cs="Times New Roman"/>
          <w:color w:val="212529"/>
          <w:sz w:val="24"/>
          <w:szCs w:val="24"/>
          <w:highlight w:val="white"/>
        </w:rPr>
        <w:t>(0,0,0</w:t>
      </w:r>
      <w:commentRangeEnd w:id="1156"/>
      <w:r>
        <w:commentReference w:id="1156"/>
      </w:r>
      <w:r>
        <w:rPr>
          <w:rFonts w:ascii="Times New Roman" w:eastAsia="Times New Roman" w:hAnsi="Times New Roman" w:cs="Times New Roman"/>
          <w:color w:val="212529"/>
          <w:sz w:val="24"/>
          <w:szCs w:val="24"/>
          <w:highlight w:val="white"/>
        </w:rPr>
        <w:t>).</w:t>
      </w:r>
    </w:p>
    <w:p w14:paraId="081F90F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7E0203">
      <w:pPr>
        <w:pStyle w:val="Heading2"/>
        <w:rPr>
          <w:rPrChange w:id="1157" w:author="Holli Flanagan" w:date="2025-05-12T14:33:00Z">
            <w:rPr>
              <w:sz w:val="36"/>
              <w:szCs w:val="36"/>
            </w:rPr>
          </w:rPrChange>
        </w:rPr>
        <w:pPrChange w:id="1158" w:author="Holli Flanagan" w:date="2025-05-12T14:33:00Z">
          <w:pPr>
            <w:pStyle w:val="Heading2"/>
            <w:keepNext w:val="0"/>
            <w:keepLines w:val="0"/>
            <w:spacing w:before="540" w:after="100"/>
          </w:pPr>
        </w:pPrChange>
      </w:pPr>
      <w:bookmarkStart w:id="1159" w:name="_lg4as540w5es" w:colFirst="0" w:colLast="0"/>
      <w:bookmarkEnd w:id="1159"/>
      <w:r>
        <w:rPr>
          <w:rPrChange w:id="1160" w:author="Holli Flanagan" w:date="2025-05-12T14:33:00Z">
            <w:rPr>
              <w:sz w:val="36"/>
              <w:szCs w:val="36"/>
            </w:rPr>
          </w:rPrChange>
        </w:rPr>
        <w:t>Another example</w:t>
      </w:r>
    </w:p>
    <w:p w14:paraId="7547B46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gramStart"/>
      <w:r>
        <w:rPr>
          <w:rFonts w:ascii="Times New Roman" w:eastAsia="Times New Roman" w:hAnsi="Times New Roman" w:cs="Times New Roman"/>
          <w:color w:val="D63384"/>
          <w:sz w:val="21"/>
          <w:szCs w:val="21"/>
          <w:shd w:val="clear" w:color="auto" w:fill="F5F6FA"/>
        </w:rPr>
        <w:t>getArea(</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1161"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 xml:space="preserve">forward </w:t>
      </w:r>
      <w:r>
        <w:rPr>
          <w:rFonts w:ascii="Times New Roman" w:eastAsia="Times New Roman" w:hAnsi="Times New Roman" w:cs="Times New Roman"/>
          <w:color w:val="212529"/>
          <w:sz w:val="24"/>
          <w:szCs w:val="24"/>
          <w:highlight w:val="white"/>
        </w:rPr>
        <w:t>since we have the corners.</w:t>
      </w:r>
    </w:p>
    <w:p w14:paraId="5AE0E81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7E0203">
      <w:pPr>
        <w:pStyle w:val="Heading2"/>
        <w:rPr>
          <w:rPrChange w:id="1162" w:author="Holli Flanagan" w:date="2025-05-12T14:33:00Z">
            <w:rPr>
              <w:sz w:val="36"/>
              <w:szCs w:val="36"/>
            </w:rPr>
          </w:rPrChange>
        </w:rPr>
        <w:pPrChange w:id="1163" w:author="Holli Flanagan" w:date="2025-05-12T14:33:00Z">
          <w:pPr>
            <w:pStyle w:val="Heading2"/>
            <w:keepNext w:val="0"/>
            <w:keepLines w:val="0"/>
            <w:spacing w:before="540" w:after="100"/>
          </w:pPr>
        </w:pPrChange>
      </w:pPr>
      <w:bookmarkStart w:id="1164" w:name="_pgpk3hydgyt" w:colFirst="0" w:colLast="0"/>
      <w:bookmarkEnd w:id="1164"/>
      <w:r>
        <w:rPr>
          <w:rPrChange w:id="1165" w:author="Holli Flanagan" w:date="2025-05-12T14:33:00Z">
            <w:rPr>
              <w:sz w:val="36"/>
              <w:szCs w:val="36"/>
            </w:rPr>
          </w:rPrChange>
        </w:rPr>
        <w:lastRenderedPageBreak/>
        <w:t>Exercises</w:t>
      </w:r>
    </w:p>
    <w:p w14:paraId="06BFC8E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gramStart"/>
      <w:r>
        <w:rPr>
          <w:rFonts w:ascii="Times New Roman" w:eastAsia="Times New Roman" w:hAnsi="Times New Roman" w:cs="Times New Roman"/>
          <w:color w:val="D63384"/>
          <w:sz w:val="21"/>
          <w:szCs w:val="21"/>
          <w:shd w:val="clear" w:color="auto" w:fill="F5F6FA"/>
        </w:rPr>
        <w:t>getDiagonals(</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D63384"/>
          <w:sz w:val="21"/>
          <w:szCs w:val="21"/>
          <w:shd w:val="clear" w:color="auto" w:fill="F5F6FA"/>
        </w:rPr>
        <w:t>getPerimeter(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gramStart"/>
      <w:r>
        <w:rPr>
          <w:rFonts w:ascii="Times New Roman" w:eastAsia="Times New Roman" w:hAnsi="Times New Roman" w:cs="Times New Roman"/>
          <w:color w:val="D63384"/>
          <w:sz w:val="21"/>
          <w:szCs w:val="21"/>
          <w:shd w:val="clear" w:color="auto" w:fill="F5F6FA"/>
        </w:rPr>
        <w:t>getDiagonalLength(</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7E0203">
      <w:pPr>
        <w:pStyle w:val="Heading2"/>
        <w:pPrChange w:id="1166" w:author="Holli Flanagan" w:date="2025-05-12T14:33:00Z">
          <w:pPr>
            <w:pStyle w:val="Heading2"/>
            <w:spacing w:before="180" w:after="300"/>
          </w:pPr>
        </w:pPrChange>
      </w:pPr>
      <w:bookmarkStart w:id="1167" w:name="_rznf76rzbl5e" w:colFirst="0" w:colLast="0"/>
      <w:bookmarkEnd w:id="1167"/>
      <w:r>
        <w:t>Show Solution</w:t>
      </w:r>
    </w:p>
    <w:p w14:paraId="0C76C9B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One thing to notice is that we had to compute the missing corners in every function. It would make more </w:t>
      </w:r>
      <w:r>
        <w:rPr>
          <w:rFonts w:ascii="Times New Roman" w:eastAsia="Times New Roman" w:hAnsi="Times New Roman" w:cs="Times New Roman"/>
          <w:color w:val="212529"/>
          <w:sz w:val="24"/>
          <w:szCs w:val="24"/>
          <w:highlight w:val="white"/>
        </w:rPr>
        <w:t>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7E0203">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7E0203">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7E0203">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1168"/>
      <w:r>
        <w:rPr>
          <w:rFonts w:ascii="Times New Roman" w:eastAsia="Times New Roman" w:hAnsi="Times New Roman" w:cs="Times New Roman"/>
          <w:color w:val="212529"/>
          <w:sz w:val="24"/>
          <w:szCs w:val="24"/>
          <w:highlight w:val="white"/>
        </w:rPr>
        <w:t>NOTE</w:t>
      </w:r>
      <w:commentRangeEnd w:id="1168"/>
      <w:r>
        <w:commentReference w:id="1168"/>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7E0203">
      <w:pPr>
        <w:pStyle w:val="Heading2"/>
        <w:rPr>
          <w:rPrChange w:id="1169" w:author="Holli Flanagan" w:date="2025-05-12T14:33:00Z">
            <w:rPr>
              <w:sz w:val="36"/>
              <w:szCs w:val="36"/>
            </w:rPr>
          </w:rPrChange>
        </w:rPr>
        <w:pPrChange w:id="1170" w:author="Holli Flanagan" w:date="2025-05-12T14:33:00Z">
          <w:pPr>
            <w:pStyle w:val="Heading2"/>
            <w:keepNext w:val="0"/>
            <w:keepLines w:val="0"/>
            <w:spacing w:before="540" w:after="100"/>
          </w:pPr>
        </w:pPrChange>
      </w:pPr>
      <w:bookmarkStart w:id="1171" w:name="_poerpp829rsi" w:colFirst="0" w:colLast="0"/>
      <w:bookmarkEnd w:id="1171"/>
      <w:r>
        <w:rPr>
          <w:rPrChange w:id="1172" w:author="Holli Flanagan" w:date="2025-05-12T14:33:00Z">
            <w:rPr>
              <w:sz w:val="36"/>
              <w:szCs w:val="36"/>
            </w:rPr>
          </w:rPrChange>
        </w:rPr>
        <w:t>Summary</w:t>
      </w:r>
    </w:p>
    <w:p w14:paraId="6BFC11B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1173" w:author="Holli Flanagan" w:date="2025-05-09T17:18:00Z">
        <w:r>
          <w:rPr>
            <w:rFonts w:ascii="Times New Roman" w:eastAsia="Times New Roman" w:hAnsi="Times New Roman" w:cs="Times New Roman"/>
            <w:color w:val="212529"/>
            <w:sz w:val="24"/>
            <w:szCs w:val="24"/>
            <w:highlight w:val="white"/>
          </w:rPr>
          <w:t xml:space="preserve">TypeScript </w:t>
        </w:r>
      </w:ins>
      <w:del w:id="1174"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1175" w:author="Holli Flanagan" w:date="2025-05-09T17:18:00Z">
        <w:r>
          <w:rPr>
            <w:rFonts w:ascii="Times New Roman" w:eastAsia="Times New Roman" w:hAnsi="Times New Roman" w:cs="Times New Roman"/>
            <w:color w:val="212529"/>
            <w:sz w:val="24"/>
            <w:szCs w:val="24"/>
            <w:highlight w:val="white"/>
          </w:rPr>
          <w:delText>D</w:delText>
        </w:r>
      </w:del>
      <w:ins w:id="1176"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77" w:author="Holli Flanagan" w:date="2025-05-09T17:18:00Z">
        <w:r>
          <w:rPr>
            <w:rFonts w:ascii="Times New Roman" w:eastAsia="Times New Roman" w:hAnsi="Times New Roman" w:cs="Times New Roman"/>
            <w:color w:val="212529"/>
            <w:sz w:val="24"/>
            <w:szCs w:val="24"/>
            <w:highlight w:val="white"/>
          </w:rPr>
          <w:delText>C</w:delText>
        </w:r>
      </w:del>
      <w:ins w:id="1178"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7E0203">
      <w:pPr>
        <w:pStyle w:val="Heading2"/>
        <w:keepNext w:val="0"/>
        <w:keepLines w:val="0"/>
        <w:spacing w:before="720"/>
        <w:rPr>
          <w:rPrChange w:id="1179" w:author="Holli Flanagan" w:date="2025-05-12T14:33:00Z">
            <w:rPr>
              <w:sz w:val="48"/>
              <w:szCs w:val="48"/>
              <w:highlight w:val="white"/>
            </w:rPr>
          </w:rPrChange>
        </w:rPr>
        <w:pPrChange w:id="1180" w:author="Holli Flanagan" w:date="2025-05-12T14:33:00Z">
          <w:pPr>
            <w:pStyle w:val="Heading1"/>
            <w:keepNext w:val="0"/>
            <w:keepLines w:val="0"/>
            <w:spacing w:before="720"/>
          </w:pPr>
        </w:pPrChange>
      </w:pPr>
      <w:bookmarkStart w:id="1181" w:name="_39821wq9mp9f" w:colFirst="0" w:colLast="0"/>
      <w:bookmarkEnd w:id="1181"/>
      <w:r>
        <w:rPr>
          <w:rPrChange w:id="1182" w:author="Holli Flanagan" w:date="2025-05-12T14:33:00Z">
            <w:rPr>
              <w:b/>
              <w:sz w:val="48"/>
              <w:szCs w:val="48"/>
            </w:rPr>
          </w:rPrChange>
        </w:rPr>
        <w:t>Next Step</w:t>
      </w:r>
    </w:p>
    <w:p w14:paraId="70E5B9BB" w14:textId="315BED58"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1183" w:author="Holli Flanagan" w:date="2025-05-09T17:18:00Z">
        <w:r>
          <w:rPr>
            <w:rFonts w:ascii="Times New Roman" w:eastAsia="Times New Roman" w:hAnsi="Times New Roman" w:cs="Times New Roman"/>
            <w:color w:val="212529"/>
            <w:sz w:val="24"/>
            <w:szCs w:val="24"/>
            <w:highlight w:val="white"/>
          </w:rPr>
          <w:delText>D</w:delText>
        </w:r>
      </w:del>
      <w:ins w:id="1184"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85" w:author="Holli Flanagan" w:date="2025-05-09T17:18:00Z">
        <w:r>
          <w:rPr>
            <w:rFonts w:ascii="Times New Roman" w:eastAsia="Times New Roman" w:hAnsi="Times New Roman" w:cs="Times New Roman"/>
            <w:color w:val="212529"/>
            <w:sz w:val="24"/>
            <w:szCs w:val="24"/>
            <w:highlight w:val="white"/>
          </w:rPr>
          <w:delText>H</w:delText>
        </w:r>
      </w:del>
      <w:ins w:id="1186"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1187" w:author="Holli Flanagan" w:date="2025-05-09T17:18:00Z">
        <w:r>
          <w:rPr>
            <w:rFonts w:ascii="Times New Roman" w:eastAsia="Times New Roman" w:hAnsi="Times New Roman" w:cs="Times New Roman"/>
            <w:color w:val="212529"/>
            <w:sz w:val="24"/>
            <w:szCs w:val="24"/>
            <w:highlight w:val="white"/>
          </w:rPr>
          <w:t>g</w:t>
        </w:r>
      </w:ins>
      <w:ins w:id="1188"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1189" w:author="Holli Flanagan" w:date="2025-05-09T17:18:00Z">
        <w:r>
          <w:rPr>
            <w:rFonts w:ascii="Times New Roman" w:eastAsia="Times New Roman" w:hAnsi="Times New Roman" w:cs="Times New Roman"/>
            <w:color w:val="212529"/>
            <w:sz w:val="24"/>
            <w:szCs w:val="24"/>
            <w:highlight w:val="white"/>
          </w:rPr>
          <w:t>.</w:t>
        </w:r>
      </w:ins>
      <w:del w:id="1190"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 xml:space="preserve">HYPERLINK </w:delInstrText>
        </w:r>
        <w:r>
          <w:delInstrText>"https://boots-edu.github.io/textbook/text/4-classes/private.html"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7E0203">
      <w:pPr>
        <w:pStyle w:val="Heading1"/>
        <w:rPr>
          <w:rPrChange w:id="1191" w:author="Holli Flanagan" w:date="2025-05-12T14:33:00Z">
            <w:rPr>
              <w:color w:val="0D6EFD"/>
              <w:highlight w:val="white"/>
              <w:u w:val="single"/>
            </w:rPr>
          </w:rPrChange>
        </w:rPr>
        <w:pPrChange w:id="1192" w:author="Holli Flanagan" w:date="2025-05-12T14:33:00Z">
          <w:pPr>
            <w:pStyle w:val="Heading1"/>
            <w:keepNext w:val="0"/>
            <w:keepLines w:val="0"/>
          </w:pPr>
        </w:pPrChange>
      </w:pPr>
      <w:bookmarkStart w:id="1193" w:name="_5mqw6bsaz7wi" w:colFirst="0" w:colLast="0"/>
      <w:bookmarkEnd w:id="1193"/>
      <w:r>
        <w:rPr>
          <w:rPrChange w:id="1194" w:author="Holli Flanagan" w:date="2025-05-12T14:33:00Z">
            <w:rPr>
              <w:sz w:val="46"/>
              <w:szCs w:val="46"/>
            </w:rPr>
          </w:rPrChange>
        </w:rPr>
        <w:lastRenderedPageBreak/>
        <w:t>Public and Private</w:t>
      </w:r>
    </w:p>
    <w:p w14:paraId="545AA4D7" w14:textId="77777777" w:rsidR="00B32DEF" w:rsidRPr="00B32DEF" w:rsidRDefault="007E0203">
      <w:pPr>
        <w:pStyle w:val="Heading2"/>
        <w:rPr>
          <w:rPrChange w:id="1195" w:author="Holli Flanagan" w:date="2025-05-12T14:33:00Z">
            <w:rPr>
              <w:sz w:val="34"/>
              <w:szCs w:val="34"/>
            </w:rPr>
          </w:rPrChange>
        </w:rPr>
        <w:pPrChange w:id="1196" w:author="Holli Flanagan" w:date="2025-05-12T14:33:00Z">
          <w:pPr>
            <w:pStyle w:val="Heading2"/>
            <w:keepNext w:val="0"/>
            <w:keepLines w:val="0"/>
          </w:pPr>
        </w:pPrChange>
      </w:pPr>
      <w:bookmarkStart w:id="1197" w:name="_et37f7351939" w:colFirst="0" w:colLast="0"/>
      <w:bookmarkEnd w:id="1197"/>
      <w:r>
        <w:rPr>
          <w:rPrChange w:id="1198" w:author="Holli Flanagan" w:date="2025-05-12T14:33:00Z">
            <w:rPr>
              <w:sz w:val="34"/>
              <w:szCs w:val="34"/>
            </w:rPr>
          </w:rPrChange>
        </w:rPr>
        <w:t>Key Idea</w:t>
      </w:r>
    </w:p>
    <w:p w14:paraId="34729C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199"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7E0203">
      <w:pPr>
        <w:pStyle w:val="Heading2"/>
        <w:rPr>
          <w:rPrChange w:id="1200" w:author="Holli Flanagan" w:date="2025-05-12T14:33:00Z">
            <w:rPr>
              <w:sz w:val="34"/>
              <w:szCs w:val="34"/>
            </w:rPr>
          </w:rPrChange>
        </w:rPr>
        <w:pPrChange w:id="1201" w:author="Holli Flanagan" w:date="2025-05-12T14:33:00Z">
          <w:pPr>
            <w:pStyle w:val="Heading2"/>
            <w:keepNext w:val="0"/>
            <w:keepLines w:val="0"/>
          </w:pPr>
        </w:pPrChange>
      </w:pPr>
      <w:bookmarkStart w:id="1202" w:name="_dolur2yn9stn" w:colFirst="0" w:colLast="0"/>
      <w:bookmarkEnd w:id="1202"/>
      <w:r>
        <w:rPr>
          <w:rPrChange w:id="1203" w:author="Holli Flanagan" w:date="2025-05-12T14:33:00Z">
            <w:rPr>
              <w:sz w:val="34"/>
              <w:szCs w:val="34"/>
            </w:rPr>
          </w:rPrChange>
        </w:rPr>
        <w:t>Data Hiding</w:t>
      </w:r>
    </w:p>
    <w:p w14:paraId="5988CD8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204"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205"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1206"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207" w:author="Holli Flanagan" w:date="2025-05-09T17:31:00Z">
        <w:r>
          <w:rPr>
            <w:rFonts w:ascii="Times New Roman" w:eastAsia="Times New Roman" w:hAnsi="Times New Roman" w:cs="Times New Roman"/>
            <w:color w:val="212529"/>
            <w:sz w:val="24"/>
            <w:szCs w:val="24"/>
            <w:highlight w:val="white"/>
          </w:rPr>
          <w:t>does not allow this!</w:t>
        </w:r>
      </w:ins>
      <w:del w:id="1208"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stored all 4 corners, then we could do all of these things without breaking the 100,000 lines of external code.</w:t>
      </w:r>
    </w:p>
    <w:p w14:paraId="468D7D0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1209"/>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209"/>
      <w:r>
        <w:commentReference w:id="1209"/>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7E0203">
      <w:pPr>
        <w:pStyle w:val="Heading2"/>
        <w:rPr>
          <w:rPrChange w:id="1210" w:author="Holli Flanagan" w:date="2025-05-12T14:33:00Z">
            <w:rPr>
              <w:sz w:val="34"/>
              <w:szCs w:val="34"/>
            </w:rPr>
          </w:rPrChange>
        </w:rPr>
        <w:pPrChange w:id="1211" w:author="Holli Flanagan" w:date="2025-05-12T14:33:00Z">
          <w:pPr>
            <w:pStyle w:val="Heading2"/>
            <w:keepNext w:val="0"/>
            <w:keepLines w:val="0"/>
          </w:pPr>
        </w:pPrChange>
      </w:pPr>
      <w:bookmarkStart w:id="1212" w:name="_syuj0bh0c6j9" w:colFirst="0" w:colLast="0"/>
      <w:bookmarkEnd w:id="1212"/>
      <w:r>
        <w:rPr>
          <w:rPrChange w:id="1213" w:author="Holli Flanagan" w:date="2025-05-12T14:33:00Z">
            <w:rPr>
              <w:sz w:val="34"/>
              <w:szCs w:val="34"/>
            </w:rPr>
          </w:rPrChange>
        </w:rPr>
        <w:t>Summary</w:t>
      </w:r>
    </w:p>
    <w:p w14:paraId="3FA53EB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14"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215" w:author="Holli Flanagan" w:date="2025-05-09T17:33:00Z">
        <w:r>
          <w:rPr>
            <w:rFonts w:ascii="Times New Roman" w:eastAsia="Times New Roman" w:hAnsi="Times New Roman" w:cs="Times New Roman"/>
            <w:color w:val="212529"/>
            <w:sz w:val="24"/>
            <w:szCs w:val="24"/>
          </w:rPr>
          <w:t>-</w:t>
        </w:r>
      </w:ins>
      <w:del w:id="1216"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217"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218"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7E0203">
      <w:pPr>
        <w:pStyle w:val="Heading2"/>
        <w:keepNext w:val="0"/>
        <w:keepLines w:val="0"/>
        <w:spacing w:before="700"/>
        <w:rPr>
          <w:rPrChange w:id="1219" w:author="Holli Flanagan" w:date="2025-05-12T14:33:00Z">
            <w:rPr>
              <w:sz w:val="46"/>
              <w:szCs w:val="46"/>
            </w:rPr>
          </w:rPrChange>
        </w:rPr>
        <w:pPrChange w:id="1220" w:author="Holli Flanagan" w:date="2025-05-12T14:33:00Z">
          <w:pPr>
            <w:pStyle w:val="Heading1"/>
            <w:keepNext w:val="0"/>
            <w:keepLines w:val="0"/>
            <w:spacing w:before="700"/>
          </w:pPr>
        </w:pPrChange>
      </w:pPr>
      <w:bookmarkStart w:id="1221" w:name="_pvxnmoqzk1fs" w:colFirst="0" w:colLast="0"/>
      <w:bookmarkEnd w:id="1221"/>
      <w:r>
        <w:rPr>
          <w:rPrChange w:id="1222" w:author="Holli Flanagan" w:date="2025-05-12T14:33:00Z">
            <w:rPr>
              <w:b/>
              <w:sz w:val="46"/>
              <w:szCs w:val="46"/>
            </w:rPr>
          </w:rPrChange>
        </w:rPr>
        <w:t>Next Step</w:t>
      </w:r>
    </w:p>
    <w:p w14:paraId="49528D08" w14:textId="3629C3C0"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223"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224"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225"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7E0203">
      <w:pPr>
        <w:pStyle w:val="Heading1"/>
        <w:rPr>
          <w:rPrChange w:id="1226" w:author="Holli Flanagan" w:date="2025-05-12T14:33:00Z">
            <w:rPr>
              <w:color w:val="0D6EFD"/>
              <w:highlight w:val="white"/>
              <w:u w:val="single"/>
            </w:rPr>
          </w:rPrChange>
        </w:rPr>
        <w:pPrChange w:id="1227" w:author="Holli Flanagan" w:date="2025-05-12T14:33:00Z">
          <w:pPr>
            <w:pStyle w:val="Heading1"/>
            <w:keepNext w:val="0"/>
            <w:keepLines w:val="0"/>
          </w:pPr>
        </w:pPrChange>
      </w:pPr>
      <w:bookmarkStart w:id="1228" w:name="_hiznewkpvi7k" w:colFirst="0" w:colLast="0"/>
      <w:bookmarkEnd w:id="1228"/>
      <w:r>
        <w:rPr>
          <w:rPrChange w:id="1229" w:author="Holli Flanagan" w:date="2025-05-12T14:33:00Z">
            <w:rPr>
              <w:sz w:val="46"/>
              <w:szCs w:val="46"/>
            </w:rPr>
          </w:rPrChange>
        </w:rPr>
        <w:lastRenderedPageBreak/>
        <w:t>Object Cloning</w:t>
      </w:r>
    </w:p>
    <w:p w14:paraId="3EFABF45" w14:textId="77777777" w:rsidR="00B32DEF" w:rsidRPr="00B32DEF" w:rsidRDefault="007E0203">
      <w:pPr>
        <w:pStyle w:val="Heading2"/>
        <w:rPr>
          <w:rPrChange w:id="1230" w:author="Holli Flanagan" w:date="2025-05-12T14:33:00Z">
            <w:rPr>
              <w:sz w:val="34"/>
              <w:szCs w:val="34"/>
            </w:rPr>
          </w:rPrChange>
        </w:rPr>
        <w:pPrChange w:id="1231" w:author="Holli Flanagan" w:date="2025-05-12T14:33:00Z">
          <w:pPr>
            <w:pStyle w:val="Heading2"/>
            <w:keepNext w:val="0"/>
            <w:keepLines w:val="0"/>
          </w:pPr>
        </w:pPrChange>
      </w:pPr>
      <w:bookmarkStart w:id="1232" w:name="_rv8jxmea0tth" w:colFirst="0" w:colLast="0"/>
      <w:bookmarkEnd w:id="1232"/>
      <w:r>
        <w:rPr>
          <w:rPrChange w:id="1233" w:author="Holli Flanagan" w:date="2025-05-12T14:33:00Z">
            <w:rPr>
              <w:sz w:val="34"/>
              <w:szCs w:val="34"/>
            </w:rPr>
          </w:rPrChange>
        </w:rPr>
        <w:t>Key Idea</w:t>
      </w:r>
    </w:p>
    <w:p w14:paraId="348897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34"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7E0203">
      <w:pPr>
        <w:pStyle w:val="Heading2"/>
        <w:rPr>
          <w:rPrChange w:id="1235" w:author="Holli Flanagan" w:date="2025-05-12T14:34:00Z">
            <w:rPr>
              <w:sz w:val="34"/>
              <w:szCs w:val="34"/>
            </w:rPr>
          </w:rPrChange>
        </w:rPr>
        <w:pPrChange w:id="1236" w:author="Holli Flanagan" w:date="2025-05-12T14:34:00Z">
          <w:pPr>
            <w:pStyle w:val="Heading2"/>
            <w:keepNext w:val="0"/>
            <w:keepLines w:val="0"/>
          </w:pPr>
        </w:pPrChange>
      </w:pPr>
      <w:bookmarkStart w:id="1237" w:name="_yxhwh1s4voo6" w:colFirst="0" w:colLast="0"/>
      <w:bookmarkEnd w:id="1237"/>
      <w:r>
        <w:rPr>
          <w:rPrChange w:id="1238" w:author="Holli Flanagan" w:date="2025-05-12T14:34:00Z">
            <w:rPr>
              <w:sz w:val="34"/>
              <w:szCs w:val="34"/>
            </w:rPr>
          </w:rPrChange>
        </w:rPr>
        <w:t>Types of copies</w:t>
      </w:r>
    </w:p>
    <w:p w14:paraId="798ED0C7"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1239" w:author="Holli Flanagan" w:date="2025-05-09T17:33:00Z">
        <w:r>
          <w:rPr>
            <w:rFonts w:ascii="Times New Roman" w:eastAsia="Times New Roman" w:hAnsi="Times New Roman" w:cs="Times New Roman"/>
            <w:color w:val="212529"/>
            <w:sz w:val="24"/>
            <w:szCs w:val="24"/>
          </w:rPr>
          <w:t>:</w:t>
        </w:r>
      </w:ins>
      <w:del w:id="1240"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7E0203">
      <w:pPr>
        <w:numPr>
          <w:ilvl w:val="0"/>
          <w:numId w:val="10"/>
        </w:numPr>
        <w:shd w:val="clear" w:color="auto" w:fill="FFFFFF"/>
        <w:spacing w:before="180"/>
        <w:pPrChange w:id="1241"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242"/>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7E0203">
      <w:pPr>
        <w:numPr>
          <w:ilvl w:val="0"/>
          <w:numId w:val="10"/>
        </w:numPr>
        <w:shd w:val="clear" w:color="auto" w:fill="FFFFFF"/>
        <w:pPrChange w:id="1243"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7E0203">
      <w:pPr>
        <w:numPr>
          <w:ilvl w:val="0"/>
          <w:numId w:val="10"/>
        </w:numPr>
        <w:shd w:val="clear" w:color="auto" w:fill="FFFFFF"/>
        <w:spacing w:after="300"/>
        <w:rPr>
          <w:rFonts w:ascii="Times New Roman" w:eastAsia="Times New Roman" w:hAnsi="Times New Roman" w:cs="Times New Roman"/>
        </w:rPr>
        <w:pPrChange w:id="1244"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45" w:author="Holli Flanagan" w:date="2025-05-09T17:34:00Z">
        <w:r>
          <w:rPr>
            <w:rFonts w:ascii="Times New Roman" w:eastAsia="Times New Roman" w:hAnsi="Times New Roman" w:cs="Times New Roman"/>
            <w:color w:val="212529"/>
            <w:sz w:val="24"/>
            <w:szCs w:val="24"/>
          </w:rPr>
          <w:t xml:space="preserve"> and</w:t>
        </w:r>
      </w:ins>
      <w:del w:id="1246"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47" w:author="Holli Flanagan" w:date="2025-05-09T17:34:00Z">
        <w:r>
          <w:rPr>
            <w:rFonts w:ascii="Times New Roman" w:eastAsia="Times New Roman" w:hAnsi="Times New Roman" w:cs="Times New Roman"/>
            <w:color w:val="212529"/>
            <w:sz w:val="24"/>
            <w:szCs w:val="24"/>
          </w:rPr>
          <w:delText>G</w:delText>
        </w:r>
      </w:del>
      <w:ins w:id="1248"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242"/>
      <w:r>
        <w:commentReference w:id="1242"/>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1249"/>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50" w:author="Holli Flanagan" w:date="2025-05-09T17:34:00Z">
        <w:r>
          <w:rPr>
            <w:rFonts w:ascii="Times New Roman" w:eastAsia="Times New Roman" w:hAnsi="Times New Roman" w:cs="Times New Roman"/>
            <w:color w:val="212529"/>
            <w:sz w:val="24"/>
            <w:szCs w:val="24"/>
          </w:rPr>
          <w:t xml:space="preserve"> and</w:t>
        </w:r>
      </w:ins>
      <w:del w:id="1251"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52" w:author="Holli Flanagan" w:date="2025-05-09T17:34:00Z">
        <w:r>
          <w:rPr>
            <w:rFonts w:ascii="Times New Roman" w:eastAsia="Times New Roman" w:hAnsi="Times New Roman" w:cs="Times New Roman"/>
            <w:color w:val="212529"/>
            <w:sz w:val="24"/>
            <w:szCs w:val="24"/>
          </w:rPr>
          <w:delText>G</w:delText>
        </w:r>
      </w:del>
      <w:ins w:id="1253"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249"/>
      <w:r>
        <w:commentReference w:id="1249"/>
      </w:r>
    </w:p>
    <w:p w14:paraId="75ECE535" w14:textId="77777777" w:rsidR="00B32DEF" w:rsidRDefault="007E0203">
      <w:pPr>
        <w:numPr>
          <w:ilvl w:val="0"/>
          <w:numId w:val="166"/>
        </w:numPr>
        <w:shd w:val="clear" w:color="auto" w:fill="FFFFFF"/>
        <w:spacing w:before="180"/>
        <w:rPr>
          <w:del w:id="1254"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255"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7E0203">
      <w:pPr>
        <w:shd w:val="clear" w:color="auto" w:fill="FFFFFF"/>
        <w:spacing w:after="300"/>
        <w:pPrChange w:id="1256"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257"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258"/>
      <w:r>
        <w:rPr>
          <w:rFonts w:ascii="Times New Roman" w:eastAsia="Times New Roman" w:hAnsi="Times New Roman" w:cs="Times New Roman"/>
          <w:color w:val="212529"/>
          <w:sz w:val="24"/>
          <w:szCs w:val="24"/>
        </w:rPr>
        <w:t xml:space="preserve">classes </w:t>
      </w:r>
      <w:commentRangeEnd w:id="1258"/>
      <w:r>
        <w:commentReference w:id="1258"/>
      </w:r>
      <w:r>
        <w:rPr>
          <w:rFonts w:ascii="Times New Roman" w:eastAsia="Times New Roman" w:hAnsi="Times New Roman" w:cs="Times New Roman"/>
          <w:color w:val="212529"/>
          <w:sz w:val="24"/>
          <w:szCs w:val="24"/>
        </w:rPr>
        <w:t>data items are all primitive types (numbers).</w:t>
      </w:r>
    </w:p>
    <w:p w14:paraId="226DE57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259" w:author="Holli Flanagan" w:date="2025-05-09T17:36:00Z">
        <w:r>
          <w:rPr>
            <w:rFonts w:ascii="Times New Roman" w:eastAsia="Times New Roman" w:hAnsi="Times New Roman" w:cs="Times New Roman"/>
            <w:color w:val="212529"/>
            <w:sz w:val="24"/>
            <w:szCs w:val="24"/>
            <w:highlight w:val="white"/>
          </w:rPr>
          <w:t>:</w:t>
        </w:r>
      </w:ins>
      <w:del w:id="1260"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261" w:author="Holli Flanagan" w:date="2025-05-09T17:36:00Z">
        <w:r>
          <w:rPr>
            <w:rFonts w:ascii="Times New Roman" w:eastAsia="Times New Roman" w:hAnsi="Times New Roman" w:cs="Times New Roman"/>
            <w:color w:val="212529"/>
            <w:sz w:val="24"/>
            <w:szCs w:val="24"/>
            <w:highlight w:val="white"/>
          </w:rPr>
          <w:delText>i</w:delText>
        </w:r>
      </w:del>
      <w:ins w:id="1262"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1263"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1264"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265"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1266"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267"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7E0203">
      <w:pPr>
        <w:pStyle w:val="Heading2"/>
        <w:rPr>
          <w:rPrChange w:id="1268" w:author="Holli Flanagan" w:date="2025-05-12T14:34:00Z">
            <w:rPr>
              <w:sz w:val="34"/>
              <w:szCs w:val="34"/>
            </w:rPr>
          </w:rPrChange>
        </w:rPr>
        <w:pPrChange w:id="1269" w:author="Holli Flanagan" w:date="2025-05-12T14:34:00Z">
          <w:pPr>
            <w:pStyle w:val="Heading2"/>
            <w:keepNext w:val="0"/>
            <w:keepLines w:val="0"/>
          </w:pPr>
        </w:pPrChange>
      </w:pPr>
      <w:bookmarkStart w:id="1270" w:name="_tg8wiqkjixbw" w:colFirst="0" w:colLast="0"/>
      <w:bookmarkEnd w:id="1270"/>
      <w:r>
        <w:rPr>
          <w:rPrChange w:id="1271" w:author="Holli Flanagan" w:date="2025-05-12T14:34:00Z">
            <w:rPr>
              <w:sz w:val="34"/>
              <w:szCs w:val="34"/>
            </w:rPr>
          </w:rPrChange>
        </w:rPr>
        <w:t>Understanding memory layouts</w:t>
      </w:r>
    </w:p>
    <w:p w14:paraId="472C924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272"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7E0203">
      <w:pPr>
        <w:pStyle w:val="Heading2"/>
        <w:rPr>
          <w:rPrChange w:id="1273" w:author="Holli Flanagan" w:date="2025-05-12T14:34:00Z">
            <w:rPr>
              <w:sz w:val="34"/>
              <w:szCs w:val="34"/>
            </w:rPr>
          </w:rPrChange>
        </w:rPr>
        <w:pPrChange w:id="1274" w:author="Holli Flanagan" w:date="2025-05-12T14:34:00Z">
          <w:pPr>
            <w:pStyle w:val="Heading2"/>
            <w:keepNext w:val="0"/>
            <w:keepLines w:val="0"/>
          </w:pPr>
        </w:pPrChange>
      </w:pPr>
      <w:bookmarkStart w:id="1275" w:name="_x46ebb7r8m1d" w:colFirst="0" w:colLast="0"/>
      <w:bookmarkEnd w:id="1275"/>
      <w:r>
        <w:rPr>
          <w:rPrChange w:id="1276" w:author="Holli Flanagan" w:date="2025-05-12T14:34:00Z">
            <w:rPr>
              <w:sz w:val="34"/>
              <w:szCs w:val="34"/>
            </w:rPr>
          </w:rPrChange>
        </w:rPr>
        <w:t>Summary</w:t>
      </w:r>
    </w:p>
    <w:p w14:paraId="3D3F6F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7E0203">
      <w:pPr>
        <w:pStyle w:val="Heading2"/>
        <w:keepNext w:val="0"/>
        <w:keepLines w:val="0"/>
        <w:spacing w:before="700"/>
        <w:rPr>
          <w:rPrChange w:id="1277" w:author="Holli Flanagan" w:date="2025-05-12T14:34:00Z">
            <w:rPr>
              <w:sz w:val="46"/>
              <w:szCs w:val="46"/>
            </w:rPr>
          </w:rPrChange>
        </w:rPr>
        <w:pPrChange w:id="1278" w:author="Holli Flanagan" w:date="2025-05-12T14:34:00Z">
          <w:pPr>
            <w:pStyle w:val="Heading1"/>
            <w:keepNext w:val="0"/>
            <w:keepLines w:val="0"/>
            <w:spacing w:before="700"/>
          </w:pPr>
        </w:pPrChange>
      </w:pPr>
      <w:bookmarkStart w:id="1279" w:name="_dnpmq3d2oeyn" w:colFirst="0" w:colLast="0"/>
      <w:bookmarkEnd w:id="1279"/>
      <w:r>
        <w:rPr>
          <w:rPrChange w:id="1280" w:author="Holli Flanagan" w:date="2025-05-12T14:34:00Z">
            <w:rPr>
              <w:b/>
              <w:sz w:val="46"/>
              <w:szCs w:val="46"/>
            </w:rPr>
          </w:rPrChange>
        </w:rPr>
        <w:t>Chapter Summary</w:t>
      </w:r>
    </w:p>
    <w:p w14:paraId="71DF1F1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281" w:author="Holli Flanagan" w:date="2025-05-09T17:38:00Z">
        <w:r>
          <w:rPr>
            <w:rFonts w:ascii="Times New Roman" w:eastAsia="Times New Roman" w:hAnsi="Times New Roman" w:cs="Times New Roman"/>
            <w:color w:val="212529"/>
            <w:sz w:val="24"/>
            <w:szCs w:val="24"/>
          </w:rPr>
          <w:delText>D</w:delText>
        </w:r>
      </w:del>
      <w:ins w:id="1282"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283" w:author="Holli Flanagan" w:date="2025-05-09T17:38:00Z">
        <w:r>
          <w:rPr>
            <w:rFonts w:ascii="Times New Roman" w:eastAsia="Times New Roman" w:hAnsi="Times New Roman" w:cs="Times New Roman"/>
            <w:color w:val="212529"/>
            <w:sz w:val="24"/>
            <w:szCs w:val="24"/>
          </w:rPr>
          <w:delText>C</w:delText>
        </w:r>
      </w:del>
      <w:ins w:id="1284"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7E0203">
      <w:pPr>
        <w:pStyle w:val="Heading2"/>
        <w:keepNext w:val="0"/>
        <w:keepLines w:val="0"/>
        <w:spacing w:before="700"/>
        <w:rPr>
          <w:rPrChange w:id="1285" w:author="Holli Flanagan" w:date="2025-05-12T14:34:00Z">
            <w:rPr>
              <w:sz w:val="46"/>
              <w:szCs w:val="46"/>
            </w:rPr>
          </w:rPrChange>
        </w:rPr>
        <w:pPrChange w:id="1286" w:author="Holli Flanagan" w:date="2025-05-12T14:34:00Z">
          <w:pPr>
            <w:pStyle w:val="Heading1"/>
            <w:keepNext w:val="0"/>
            <w:keepLines w:val="0"/>
            <w:spacing w:before="700"/>
          </w:pPr>
        </w:pPrChange>
      </w:pPr>
      <w:bookmarkStart w:id="1287" w:name="_mxojft6nwo00" w:colFirst="0" w:colLast="0"/>
      <w:bookmarkEnd w:id="1287"/>
      <w:r>
        <w:rPr>
          <w:rPrChange w:id="1288" w:author="Holli Flanagan" w:date="2025-05-12T14:34:00Z">
            <w:rPr>
              <w:b/>
              <w:sz w:val="46"/>
              <w:szCs w:val="46"/>
            </w:rPr>
          </w:rPrChange>
        </w:rPr>
        <w:t>Next Step</w:t>
      </w:r>
    </w:p>
    <w:p w14:paraId="2B7A8BA8" w14:textId="77777777"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289" w:author="Holli Flanagan" w:date="2025-05-09T17:38:00Z">
        <w:r>
          <w:rPr>
            <w:rFonts w:ascii="Times New Roman" w:eastAsia="Times New Roman" w:hAnsi="Times New Roman" w:cs="Times New Roman"/>
            <w:color w:val="212529"/>
            <w:sz w:val="24"/>
            <w:szCs w:val="24"/>
          </w:rPr>
          <w:delText>C</w:delText>
        </w:r>
      </w:del>
      <w:ins w:id="1290"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291" w:author="Holli Flanagan" w:date="2025-05-09T17:38:00Z">
        <w:r>
          <w:rPr>
            <w:rFonts w:ascii="Times New Roman" w:eastAsia="Times New Roman" w:hAnsi="Times New Roman" w:cs="Times New Roman"/>
            <w:color w:val="212529"/>
            <w:sz w:val="24"/>
            <w:szCs w:val="24"/>
          </w:rPr>
          <w:delText>I</w:delText>
        </w:r>
      </w:del>
      <w:ins w:id="1292"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293" w:author="Holli Flanagan" w:date="2025-05-09T17:38:00Z">
        <w:r>
          <w:rPr>
            <w:rFonts w:ascii="Times New Roman" w:eastAsia="Times New Roman" w:hAnsi="Times New Roman" w:cs="Times New Roman"/>
            <w:color w:val="212529"/>
            <w:sz w:val="24"/>
            <w:szCs w:val="24"/>
          </w:rPr>
          <w:t>.</w:t>
        </w:r>
      </w:ins>
      <w:del w:id="1294"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7E0203">
      <w:pPr>
        <w:pStyle w:val="Heading1"/>
        <w:rPr>
          <w:rPrChange w:id="1295" w:author="Holli Flanagan" w:date="2025-05-12T14:34:00Z">
            <w:rPr>
              <w:color w:val="0D6EFD"/>
              <w:highlight w:val="white"/>
            </w:rPr>
          </w:rPrChange>
        </w:rPr>
        <w:pPrChange w:id="1296" w:author="Holli Flanagan" w:date="2025-05-12T14:34:00Z">
          <w:pPr>
            <w:pStyle w:val="Heading1"/>
            <w:keepNext w:val="0"/>
            <w:keepLines w:val="0"/>
          </w:pPr>
        </w:pPrChange>
      </w:pPr>
      <w:bookmarkStart w:id="1297" w:name="_hqedde14cku2" w:colFirst="0" w:colLast="0"/>
      <w:bookmarkEnd w:id="1297"/>
      <w:r>
        <w:rPr>
          <w:rPrChange w:id="1298" w:author="Holli Flanagan" w:date="2025-05-12T14:34:00Z">
            <w:rPr>
              <w:sz w:val="48"/>
              <w:szCs w:val="48"/>
              <w:highlight w:val="white"/>
            </w:rPr>
          </w:rPrChange>
        </w:rPr>
        <w:lastRenderedPageBreak/>
        <w:t>Chapter 5 - Composition and Inheritance</w:t>
      </w:r>
    </w:p>
    <w:p w14:paraId="6A57549C" w14:textId="77777777" w:rsidR="00B32DEF" w:rsidRDefault="007E0203">
      <w:pPr>
        <w:shd w:val="clear" w:color="auto" w:fill="FFFFFF"/>
        <w:spacing w:after="240"/>
        <w:rPr>
          <w:del w:id="1299"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300" w:author="Holli Flanagan" w:date="2025-04-30T20:46:00Z">
        <w:r>
          <w:rPr>
            <w:rFonts w:ascii="Times New Roman" w:eastAsia="Times New Roman" w:hAnsi="Times New Roman" w:cs="Times New Roman"/>
            <w:color w:val="212529"/>
            <w:sz w:val="24"/>
            <w:szCs w:val="24"/>
            <w:highlight w:val="white"/>
          </w:rPr>
          <w:t>he</w:t>
        </w:r>
      </w:ins>
      <w:del w:id="1301"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302" w:author="Holli Flanagan" w:date="2025-04-30T20:46:00Z">
        <w:r>
          <w:rPr>
            <w:rFonts w:ascii="Times New Roman" w:eastAsia="Times New Roman" w:hAnsi="Times New Roman" w:cs="Times New Roman"/>
            <w:i/>
            <w:color w:val="212529"/>
            <w:sz w:val="24"/>
            <w:szCs w:val="24"/>
            <w:highlight w:val="white"/>
          </w:rPr>
          <w:delText>C</w:delText>
        </w:r>
      </w:del>
      <w:ins w:id="1303"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304" w:author="Holli Flanagan" w:date="2025-04-30T20:46:00Z">
        <w:r>
          <w:rPr>
            <w:rFonts w:ascii="Times New Roman" w:eastAsia="Times New Roman" w:hAnsi="Times New Roman" w:cs="Times New Roman"/>
            <w:i/>
            <w:color w:val="212529"/>
            <w:sz w:val="24"/>
            <w:szCs w:val="24"/>
            <w:highlight w:val="white"/>
          </w:rPr>
          <w:delText>I</w:delText>
        </w:r>
      </w:del>
      <w:ins w:id="1305"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7E0203">
      <w:pPr>
        <w:shd w:val="clear" w:color="auto" w:fill="FFFFFF"/>
        <w:spacing w:after="240"/>
        <w:rPr>
          <w:del w:id="1306" w:author="Holli Flanagan" w:date="2025-05-09T17:38:00Z"/>
          <w:rFonts w:ascii="Times New Roman" w:eastAsia="Times New Roman" w:hAnsi="Times New Roman" w:cs="Times New Roman"/>
          <w:color w:val="0D6EFD"/>
          <w:sz w:val="24"/>
          <w:szCs w:val="24"/>
          <w:u w:val="single"/>
        </w:rPr>
      </w:pPr>
      <w:del w:id="1307" w:author="Holli Flanagan" w:date="2025-05-09T17:38:00Z">
        <w:r>
          <w:pict w14:anchorId="4ED5385D">
            <v:rect id="_x0000_i1025" style="width:0;height:1.5pt" o:hralign="center" o:hrstd="t" o:hr="t" fillcolor="#a0a0a0" stroked="f"/>
          </w:pict>
        </w:r>
      </w:del>
    </w:p>
    <w:p w14:paraId="7D54C3EB" w14:textId="77777777" w:rsidR="00B32DEF" w:rsidRPr="00B32DEF" w:rsidRDefault="007E0203">
      <w:pPr>
        <w:pStyle w:val="Heading1"/>
        <w:rPr>
          <w:rPrChange w:id="1308" w:author="Holli Flanagan" w:date="2025-05-12T14:34:00Z">
            <w:rPr>
              <w:sz w:val="48"/>
              <w:szCs w:val="48"/>
              <w:highlight w:val="white"/>
            </w:rPr>
          </w:rPrChange>
        </w:rPr>
        <w:pPrChange w:id="1309" w:author="Holli Flanagan" w:date="2025-05-12T14:34:00Z">
          <w:pPr>
            <w:pStyle w:val="Heading1"/>
            <w:keepNext w:val="0"/>
            <w:keepLines w:val="0"/>
          </w:pPr>
        </w:pPrChange>
      </w:pPr>
      <w:bookmarkStart w:id="1310" w:name="_ykaxsipispku" w:colFirst="0" w:colLast="0"/>
      <w:bookmarkEnd w:id="1310"/>
      <w:r>
        <w:rPr>
          <w:rPrChange w:id="1311" w:author="Holli Flanagan" w:date="2025-05-12T14:34:00Z">
            <w:rPr>
              <w:sz w:val="48"/>
              <w:szCs w:val="48"/>
              <w:highlight w:val="white"/>
            </w:rPr>
          </w:rPrChange>
        </w:rPr>
        <w:t>Composition</w:t>
      </w:r>
    </w:p>
    <w:p w14:paraId="37ED18B1" w14:textId="77777777" w:rsidR="00B32DEF" w:rsidRPr="00B32DEF" w:rsidRDefault="007E0203">
      <w:pPr>
        <w:pStyle w:val="Heading2"/>
        <w:rPr>
          <w:rPrChange w:id="1312" w:author="Holli Flanagan" w:date="2025-05-12T14:34:00Z">
            <w:rPr>
              <w:sz w:val="36"/>
              <w:szCs w:val="36"/>
            </w:rPr>
          </w:rPrChange>
        </w:rPr>
        <w:pPrChange w:id="1313" w:author="Holli Flanagan" w:date="2025-05-12T14:34:00Z">
          <w:pPr>
            <w:pStyle w:val="Heading2"/>
            <w:keepNext w:val="0"/>
            <w:keepLines w:val="0"/>
            <w:spacing w:before="540" w:after="100"/>
          </w:pPr>
        </w:pPrChange>
      </w:pPr>
      <w:bookmarkStart w:id="1314" w:name="_49f0jqe612pp" w:colFirst="0" w:colLast="0"/>
      <w:bookmarkEnd w:id="1314"/>
      <w:r>
        <w:rPr>
          <w:rPrChange w:id="1315" w:author="Holli Flanagan" w:date="2025-05-12T14:34:00Z">
            <w:rPr>
              <w:sz w:val="36"/>
              <w:szCs w:val="36"/>
            </w:rPr>
          </w:rPrChange>
        </w:rPr>
        <w:t>Key Idea</w:t>
      </w:r>
    </w:p>
    <w:p w14:paraId="1DD8FDC4" w14:textId="407B202F"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316"/>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317"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318"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316"/>
      <w:r>
        <w:commentReference w:id="1316"/>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7E0203">
      <w:pPr>
        <w:pStyle w:val="Heading2"/>
        <w:rPr>
          <w:rPrChange w:id="1319" w:author="Holli Flanagan" w:date="2025-05-12T14:34:00Z">
            <w:rPr>
              <w:sz w:val="36"/>
              <w:szCs w:val="36"/>
            </w:rPr>
          </w:rPrChange>
        </w:rPr>
        <w:pPrChange w:id="1320" w:author="Holli Flanagan" w:date="2025-05-12T14:34:00Z">
          <w:pPr>
            <w:pStyle w:val="Heading2"/>
            <w:keepNext w:val="0"/>
            <w:keepLines w:val="0"/>
            <w:spacing w:before="540" w:after="100"/>
          </w:pPr>
        </w:pPrChange>
      </w:pPr>
      <w:bookmarkStart w:id="1321" w:name="_ayqoxzxv7mbi" w:colFirst="0" w:colLast="0"/>
      <w:bookmarkEnd w:id="1321"/>
      <w:r>
        <w:rPr>
          <w:rPrChange w:id="1322" w:author="Holli Flanagan" w:date="2025-05-12T14:34:00Z">
            <w:rPr>
              <w:sz w:val="36"/>
              <w:szCs w:val="36"/>
            </w:rPr>
          </w:rPrChange>
        </w:rPr>
        <w:t xml:space="preserve">Composition in </w:t>
      </w:r>
      <w:ins w:id="1323" w:author="Holli Flanagan" w:date="2025-05-09T15:22:00Z">
        <w:r>
          <w:rPr>
            <w:rPrChange w:id="1324" w:author="Holli Flanagan" w:date="2025-05-12T14:34:00Z">
              <w:rPr>
                <w:sz w:val="36"/>
                <w:szCs w:val="36"/>
              </w:rPr>
            </w:rPrChange>
          </w:rPr>
          <w:t>TypeScript</w:t>
        </w:r>
      </w:ins>
      <w:del w:id="1325" w:author="Holli Flanagan" w:date="2025-05-09T15:22:00Z">
        <w:r>
          <w:rPr>
            <w:rPrChange w:id="1326" w:author="Holli Flanagan" w:date="2025-05-12T14:34:00Z">
              <w:rPr>
                <w:sz w:val="36"/>
                <w:szCs w:val="36"/>
              </w:rPr>
            </w:rPrChange>
          </w:rPr>
          <w:delText>Typescript</w:delText>
        </w:r>
      </w:del>
    </w:p>
    <w:p w14:paraId="22257BA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327"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7E0203">
      <w:pPr>
        <w:numPr>
          <w:ilvl w:val="0"/>
          <w:numId w:val="11"/>
        </w:numPr>
        <w:shd w:val="clear" w:color="auto" w:fill="FFFFFF"/>
        <w:spacing w:before="180"/>
        <w:pPrChange w:id="1328"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7E0203">
      <w:pPr>
        <w:numPr>
          <w:ilvl w:val="0"/>
          <w:numId w:val="11"/>
        </w:numPr>
        <w:shd w:val="clear" w:color="auto" w:fill="FFFFFF"/>
        <w:spacing w:after="300"/>
        <w:pPrChange w:id="1329"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Rect</w:t>
      </w:r>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330"/>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330"/>
      <w:r>
        <w:commentReference w:id="1330"/>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7E0203">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331" w:name="_xfcciv8esoxa" w:colFirst="0" w:colLast="0"/>
      <w:bookmarkEnd w:id="1331"/>
      <w:r>
        <w:rPr>
          <w:rFonts w:ascii="Times New Roman" w:eastAsia="Times New Roman" w:hAnsi="Times New Roman" w:cs="Times New Roman"/>
          <w:color w:val="27262B"/>
          <w:highlight w:val="white"/>
        </w:rPr>
        <w:t>Understanding the Relationship</w:t>
      </w:r>
    </w:p>
    <w:p w14:paraId="6BA47F8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7E0203">
      <w:pPr>
        <w:numPr>
          <w:ilvl w:val="0"/>
          <w:numId w:val="12"/>
        </w:numPr>
        <w:shd w:val="clear" w:color="auto" w:fill="FFFFFF"/>
        <w:spacing w:before="180"/>
        <w:rPr>
          <w:rFonts w:ascii="Times New Roman" w:eastAsia="Times New Roman" w:hAnsi="Times New Roman" w:cs="Times New Roman"/>
        </w:rPr>
        <w:pPrChange w:id="1332"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In general, if a concept that a class (Class1) represents is a part </w:t>
      </w:r>
      <w:r>
        <w:rPr>
          <w:rFonts w:ascii="Times New Roman" w:eastAsia="Times New Roman" w:hAnsi="Times New Roman" w:cs="Times New Roman"/>
          <w:color w:val="212529"/>
          <w:sz w:val="24"/>
          <w:szCs w:val="24"/>
          <w:highlight w:val="white"/>
        </w:rPr>
        <w:t>of another class (Class2), then we add Class1 to Class2 as a member variable (property).</w:t>
      </w:r>
    </w:p>
    <w:p w14:paraId="7010A0BE" w14:textId="77777777" w:rsidR="00B32DEF" w:rsidRDefault="007E0203">
      <w:pPr>
        <w:numPr>
          <w:ilvl w:val="0"/>
          <w:numId w:val="12"/>
        </w:numPr>
        <w:shd w:val="clear" w:color="auto" w:fill="FFFFFF"/>
        <w:spacing w:after="300"/>
        <w:rPr>
          <w:rFonts w:ascii="Times New Roman" w:eastAsia="Times New Roman" w:hAnsi="Times New Roman" w:cs="Times New Roman"/>
        </w:rPr>
        <w:pPrChange w:id="1333"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7E0203">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Pointx:</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numbercolor:</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ColorColorred:</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numbergreen:</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numberblue:</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Recognizing the relationship between concepts that are to be represented as Classes is </w:t>
      </w:r>
      <w:r>
        <w:rPr>
          <w:rFonts w:ascii="Times New Roman" w:eastAsia="Times New Roman" w:hAnsi="Times New Roman" w:cs="Times New Roman"/>
          <w:color w:val="212529"/>
          <w:sz w:val="24"/>
          <w:szCs w:val="24"/>
          <w:highlight w:val="white"/>
        </w:rPr>
        <w:t>critical to Object Oriented Programming. Here are some simple examples:</w:t>
      </w:r>
    </w:p>
    <w:p w14:paraId="3E76F36B" w14:textId="77777777" w:rsidR="00B32DEF" w:rsidRDefault="007E0203">
      <w:pPr>
        <w:numPr>
          <w:ilvl w:val="0"/>
          <w:numId w:val="13"/>
        </w:numPr>
        <w:shd w:val="clear" w:color="auto" w:fill="FFFFFF"/>
        <w:spacing w:before="180"/>
        <w:rPr>
          <w:rFonts w:ascii="Times New Roman" w:eastAsia="Times New Roman" w:hAnsi="Times New Roman" w:cs="Times New Roman"/>
        </w:rPr>
        <w:pPrChange w:id="1334"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335"/>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7E0203">
      <w:pPr>
        <w:numPr>
          <w:ilvl w:val="0"/>
          <w:numId w:val="13"/>
        </w:numPr>
        <w:shd w:val="clear" w:color="auto" w:fill="FFFFFF"/>
        <w:rPr>
          <w:rFonts w:ascii="Times New Roman" w:eastAsia="Times New Roman" w:hAnsi="Times New Roman" w:cs="Times New Roman"/>
        </w:rPr>
        <w:pPrChange w:id="133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337"/>
      <w:r>
        <w:rPr>
          <w:rFonts w:ascii="Times New Roman" w:eastAsia="Times New Roman" w:hAnsi="Times New Roman" w:cs="Times New Roman"/>
          <w:color w:val="212529"/>
          <w:sz w:val="24"/>
          <w:szCs w:val="24"/>
          <w:highlight w:val="white"/>
        </w:rPr>
        <w:t xml:space="preserve">can </w:t>
      </w:r>
      <w:commentRangeEnd w:id="1337"/>
      <w:r>
        <w:commentReference w:id="1337"/>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338"/>
      <w:r>
        <w:rPr>
          <w:rFonts w:ascii="Times New Roman" w:eastAsia="Times New Roman" w:hAnsi="Times New Roman" w:cs="Times New Roman"/>
          <w:color w:val="212529"/>
          <w:sz w:val="24"/>
          <w:szCs w:val="24"/>
          <w:highlight w:val="white"/>
        </w:rPr>
        <w:t>course</w:t>
      </w:r>
      <w:commentRangeEnd w:id="1338"/>
      <w:r>
        <w:commentReference w:id="1338"/>
      </w:r>
      <w:r>
        <w:rPr>
          <w:rFonts w:ascii="Times New Roman" w:eastAsia="Times New Roman" w:hAnsi="Times New Roman" w:cs="Times New Roman"/>
          <w:color w:val="212529"/>
          <w:sz w:val="24"/>
          <w:szCs w:val="24"/>
          <w:highlight w:val="white"/>
        </w:rPr>
        <w:t>.</w:t>
      </w:r>
    </w:p>
    <w:p w14:paraId="66A7EC2D" w14:textId="77777777" w:rsidR="00B32DEF" w:rsidRDefault="007E0203">
      <w:pPr>
        <w:numPr>
          <w:ilvl w:val="0"/>
          <w:numId w:val="13"/>
        </w:numPr>
        <w:shd w:val="clear" w:color="auto" w:fill="FFFFFF"/>
        <w:rPr>
          <w:rFonts w:ascii="Times New Roman" w:eastAsia="Times New Roman" w:hAnsi="Times New Roman" w:cs="Times New Roman"/>
        </w:rPr>
        <w:pPrChange w:id="1339"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1 or more instances of our desk class to </w:t>
      </w:r>
      <w:r>
        <w:rPr>
          <w:rFonts w:ascii="Times New Roman" w:eastAsia="Times New Roman" w:hAnsi="Times New Roman" w:cs="Times New Roman"/>
          <w:color w:val="212529"/>
          <w:sz w:val="24"/>
          <w:szCs w:val="24"/>
          <w:highlight w:val="white"/>
        </w:rPr>
        <w:t>our classroom.</w:t>
      </w:r>
    </w:p>
    <w:p w14:paraId="531C71DC" w14:textId="77777777" w:rsidR="00B32DEF" w:rsidRDefault="007E0203">
      <w:pPr>
        <w:numPr>
          <w:ilvl w:val="0"/>
          <w:numId w:val="13"/>
        </w:numPr>
        <w:shd w:val="clear" w:color="auto" w:fill="FFFFFF"/>
        <w:spacing w:after="300"/>
        <w:rPr>
          <w:rFonts w:ascii="Times New Roman" w:eastAsia="Times New Roman" w:hAnsi="Times New Roman" w:cs="Times New Roman"/>
        </w:rPr>
        <w:pPrChange w:id="1340"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335"/>
      <w:r>
        <w:commentReference w:id="1335"/>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41"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gramStart"/>
      <w:r>
        <w:rPr>
          <w:rFonts w:ascii="Times New Roman" w:eastAsia="Times New Roman" w:hAnsi="Times New Roman" w:cs="Times New Roman"/>
          <w:color w:val="D63384"/>
          <w:sz w:val="21"/>
          <w:szCs w:val="21"/>
          <w:shd w:val="clear" w:color="auto" w:fill="F5F6FA"/>
        </w:rPr>
        <w:t>getPrice(</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7E0203">
      <w:pPr>
        <w:pStyle w:val="Heading2"/>
        <w:rPr>
          <w:rPrChange w:id="1342" w:author="Holli Flanagan" w:date="2025-05-12T14:34:00Z">
            <w:rPr>
              <w:sz w:val="36"/>
              <w:szCs w:val="36"/>
            </w:rPr>
          </w:rPrChange>
        </w:rPr>
        <w:pPrChange w:id="1343" w:author="Holli Flanagan" w:date="2025-05-12T14:34:00Z">
          <w:pPr>
            <w:pStyle w:val="Heading2"/>
            <w:keepNext w:val="0"/>
            <w:keepLines w:val="0"/>
            <w:spacing w:before="540" w:after="100"/>
          </w:pPr>
        </w:pPrChange>
      </w:pPr>
      <w:bookmarkStart w:id="1344" w:name="_gwr4ccem892m" w:colFirst="0" w:colLast="0"/>
      <w:bookmarkEnd w:id="1344"/>
      <w:r>
        <w:rPr>
          <w:rPrChange w:id="1345" w:author="Holli Flanagan" w:date="2025-05-12T14:34:00Z">
            <w:rPr>
              <w:sz w:val="36"/>
              <w:szCs w:val="36"/>
            </w:rPr>
          </w:rPrChange>
        </w:rPr>
        <w:t>Summary</w:t>
      </w:r>
    </w:p>
    <w:p w14:paraId="3F21800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46"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347"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7E0203">
      <w:pPr>
        <w:pStyle w:val="Heading2"/>
        <w:keepNext w:val="0"/>
        <w:keepLines w:val="0"/>
        <w:spacing w:before="720"/>
        <w:rPr>
          <w:rPrChange w:id="1348" w:author="Holli Flanagan" w:date="2025-05-12T14:34:00Z">
            <w:rPr>
              <w:sz w:val="48"/>
              <w:szCs w:val="48"/>
              <w:highlight w:val="white"/>
            </w:rPr>
          </w:rPrChange>
        </w:rPr>
        <w:pPrChange w:id="1349" w:author="Holli Flanagan" w:date="2025-05-12T14:34:00Z">
          <w:pPr>
            <w:pStyle w:val="Heading1"/>
            <w:keepNext w:val="0"/>
            <w:keepLines w:val="0"/>
            <w:spacing w:before="720"/>
          </w:pPr>
        </w:pPrChange>
      </w:pPr>
      <w:bookmarkStart w:id="1350" w:name="_utgxficv6d2h" w:colFirst="0" w:colLast="0"/>
      <w:bookmarkEnd w:id="1350"/>
      <w:r>
        <w:rPr>
          <w:rPrChange w:id="1351" w:author="Holli Flanagan" w:date="2025-05-12T14:34:00Z">
            <w:rPr>
              <w:b/>
              <w:sz w:val="48"/>
              <w:szCs w:val="48"/>
            </w:rPr>
          </w:rPrChange>
        </w:rPr>
        <w:t>Next Step</w:t>
      </w:r>
    </w:p>
    <w:p w14:paraId="2F077E19" w14:textId="77777777"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352" w:author="Holli Flanagan" w:date="2025-05-09T17:42:00Z">
        <w:r>
          <w:rPr>
            <w:rFonts w:ascii="Times New Roman" w:eastAsia="Times New Roman" w:hAnsi="Times New Roman" w:cs="Times New Roman"/>
            <w:color w:val="212529"/>
            <w:sz w:val="24"/>
            <w:szCs w:val="24"/>
            <w:highlight w:val="white"/>
          </w:rPr>
          <w:delText>I</w:delText>
        </w:r>
      </w:del>
      <w:ins w:id="1353"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354" w:author="Holli Flanagan" w:date="2025-05-09T17:42:00Z">
        <w:r>
          <w:rPr>
            <w:rFonts w:ascii="Times New Roman" w:eastAsia="Times New Roman" w:hAnsi="Times New Roman" w:cs="Times New Roman"/>
            <w:color w:val="212529"/>
            <w:sz w:val="24"/>
            <w:szCs w:val="24"/>
            <w:highlight w:val="white"/>
          </w:rPr>
          <w:t>.</w:t>
        </w:r>
      </w:ins>
      <w:del w:id="1355"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7E0203">
      <w:pPr>
        <w:pStyle w:val="Heading1"/>
        <w:rPr>
          <w:rPrChange w:id="1356" w:author="Holli Flanagan" w:date="2025-05-12T14:35:00Z">
            <w:rPr>
              <w:sz w:val="46"/>
              <w:szCs w:val="46"/>
            </w:rPr>
          </w:rPrChange>
        </w:rPr>
        <w:pPrChange w:id="1357" w:author="Holli Flanagan" w:date="2025-05-12T14:35:00Z">
          <w:pPr>
            <w:pStyle w:val="Heading1"/>
            <w:keepNext w:val="0"/>
            <w:keepLines w:val="0"/>
          </w:pPr>
        </w:pPrChange>
      </w:pPr>
      <w:bookmarkStart w:id="1358" w:name="_dswe3m2a63mm" w:colFirst="0" w:colLast="0"/>
      <w:bookmarkEnd w:id="1358"/>
      <w:r>
        <w:rPr>
          <w:rPrChange w:id="1359" w:author="Holli Flanagan" w:date="2025-05-12T14:35:00Z">
            <w:rPr>
              <w:sz w:val="46"/>
              <w:szCs w:val="46"/>
            </w:rPr>
          </w:rPrChange>
        </w:rPr>
        <w:t>Inheritance</w:t>
      </w:r>
    </w:p>
    <w:p w14:paraId="5E47C58E" w14:textId="77777777" w:rsidR="00B32DEF" w:rsidRPr="00B32DEF" w:rsidRDefault="007E0203">
      <w:pPr>
        <w:pStyle w:val="Heading2"/>
        <w:rPr>
          <w:rPrChange w:id="1360" w:author="Holli Flanagan" w:date="2025-05-12T14:35:00Z">
            <w:rPr>
              <w:sz w:val="34"/>
              <w:szCs w:val="34"/>
            </w:rPr>
          </w:rPrChange>
        </w:rPr>
        <w:pPrChange w:id="1361" w:author="Holli Flanagan" w:date="2025-05-12T14:35:00Z">
          <w:pPr>
            <w:pStyle w:val="Heading2"/>
            <w:keepNext w:val="0"/>
            <w:keepLines w:val="0"/>
          </w:pPr>
        </w:pPrChange>
      </w:pPr>
      <w:bookmarkStart w:id="1362" w:name="_oo6x9zydsvn6" w:colFirst="0" w:colLast="0"/>
      <w:bookmarkEnd w:id="1362"/>
      <w:r>
        <w:rPr>
          <w:rPrChange w:id="1363" w:author="Holli Flanagan" w:date="2025-05-12T14:35:00Z">
            <w:rPr>
              <w:sz w:val="34"/>
              <w:szCs w:val="34"/>
            </w:rPr>
          </w:rPrChange>
        </w:rPr>
        <w:t>Ke</w:t>
      </w:r>
      <w:commentRangeStart w:id="1364"/>
      <w:r>
        <w:rPr>
          <w:rPrChange w:id="1365" w:author="Holli Flanagan" w:date="2025-05-12T14:35:00Z">
            <w:rPr>
              <w:sz w:val="34"/>
              <w:szCs w:val="34"/>
            </w:rPr>
          </w:rPrChange>
        </w:rPr>
        <w:t>y Idea</w:t>
      </w:r>
    </w:p>
    <w:p w14:paraId="0272B4A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66" w:author="Holli Flanagan" w:date="2025-05-09T17:42:00Z">
        <w:r>
          <w:rPr>
            <w:rFonts w:ascii="Times New Roman" w:eastAsia="Times New Roman" w:hAnsi="Times New Roman" w:cs="Times New Roman"/>
            <w:i/>
            <w:color w:val="212529"/>
            <w:sz w:val="24"/>
            <w:szCs w:val="24"/>
          </w:rPr>
          <w:delText>I</w:delText>
        </w:r>
      </w:del>
      <w:ins w:id="1367"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364"/>
      <w:r>
        <w:commentReference w:id="1364"/>
      </w:r>
      <w:r>
        <w:rPr>
          <w:rFonts w:ascii="Times New Roman" w:eastAsia="Times New Roman" w:hAnsi="Times New Roman" w:cs="Times New Roman"/>
          <w:color w:val="212529"/>
          <w:sz w:val="24"/>
          <w:szCs w:val="24"/>
        </w:rPr>
        <w:t>existing type.</w:t>
      </w:r>
    </w:p>
    <w:p w14:paraId="058A0D65" w14:textId="77777777" w:rsidR="00B32DEF" w:rsidRPr="00B32DEF" w:rsidRDefault="007E0203">
      <w:pPr>
        <w:pStyle w:val="Heading2"/>
        <w:rPr>
          <w:rPrChange w:id="1368" w:author="Holli Flanagan" w:date="2025-05-12T14:35:00Z">
            <w:rPr>
              <w:sz w:val="34"/>
              <w:szCs w:val="34"/>
            </w:rPr>
          </w:rPrChange>
        </w:rPr>
        <w:pPrChange w:id="1369" w:author="Holli Flanagan" w:date="2025-05-12T14:35:00Z">
          <w:pPr>
            <w:pStyle w:val="Heading2"/>
            <w:keepNext w:val="0"/>
            <w:keepLines w:val="0"/>
          </w:pPr>
        </w:pPrChange>
      </w:pPr>
      <w:bookmarkStart w:id="1370" w:name="_xj9w7bykzs52" w:colFirst="0" w:colLast="0"/>
      <w:bookmarkEnd w:id="1370"/>
      <w:r>
        <w:rPr>
          <w:rPrChange w:id="1371" w:author="Holli Flanagan" w:date="2025-05-12T14:35:00Z">
            <w:rPr>
              <w:sz w:val="34"/>
              <w:szCs w:val="34"/>
            </w:rPr>
          </w:rPrChange>
        </w:rPr>
        <w:t xml:space="preserve">Understanding the </w:t>
      </w:r>
      <w:commentRangeStart w:id="1372"/>
      <w:r>
        <w:rPr>
          <w:rPrChange w:id="1373" w:author="Holli Flanagan" w:date="2025-05-12T14:35:00Z">
            <w:rPr>
              <w:sz w:val="34"/>
              <w:szCs w:val="34"/>
            </w:rPr>
          </w:rPrChange>
        </w:rPr>
        <w:t>relationship</w:t>
      </w:r>
      <w:commentRangeEnd w:id="1372"/>
      <w:r>
        <w:commentReference w:id="1372"/>
      </w:r>
    </w:p>
    <w:p w14:paraId="1C30862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7E0203">
      <w:pPr>
        <w:numPr>
          <w:ilvl w:val="0"/>
          <w:numId w:val="20"/>
        </w:numPr>
        <w:shd w:val="clear" w:color="auto" w:fill="FFFFFF"/>
        <w:spacing w:before="180"/>
        <w:rPr>
          <w:rFonts w:ascii="Times New Roman" w:eastAsia="Times New Roman" w:hAnsi="Times New Roman" w:cs="Times New Roman"/>
        </w:rPr>
        <w:pPrChange w:id="1374"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7E0203">
      <w:pPr>
        <w:numPr>
          <w:ilvl w:val="0"/>
          <w:numId w:val="20"/>
        </w:numPr>
        <w:shd w:val="clear" w:color="auto" w:fill="FFFFFF"/>
        <w:rPr>
          <w:rFonts w:ascii="Times New Roman" w:eastAsia="Times New Roman" w:hAnsi="Times New Roman" w:cs="Times New Roman"/>
        </w:rPr>
        <w:pPrChange w:id="1375"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7E0203">
      <w:pPr>
        <w:numPr>
          <w:ilvl w:val="0"/>
          <w:numId w:val="20"/>
        </w:numPr>
        <w:shd w:val="clear" w:color="auto" w:fill="FFFFFF"/>
        <w:rPr>
          <w:rFonts w:ascii="Times New Roman" w:eastAsia="Times New Roman" w:hAnsi="Times New Roman" w:cs="Times New Roman"/>
        </w:rPr>
        <w:pPrChange w:id="1376"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triangle and a </w:t>
      </w:r>
      <w:r>
        <w:rPr>
          <w:rFonts w:ascii="Times New Roman" w:eastAsia="Times New Roman" w:hAnsi="Times New Roman" w:cs="Times New Roman"/>
          <w:color w:val="212529"/>
          <w:sz w:val="24"/>
          <w:szCs w:val="24"/>
        </w:rPr>
        <w:t>rectangle are types of polygons (more on this later)</w:t>
      </w:r>
      <w:ins w:id="1377"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7E0203">
      <w:pPr>
        <w:numPr>
          <w:ilvl w:val="0"/>
          <w:numId w:val="20"/>
        </w:numPr>
        <w:shd w:val="clear" w:color="auto" w:fill="FFFFFF"/>
        <w:spacing w:after="300"/>
        <w:rPr>
          <w:rFonts w:ascii="Times New Roman" w:eastAsia="Times New Roman" w:hAnsi="Times New Roman" w:cs="Times New Roman"/>
        </w:rPr>
        <w:pPrChange w:id="1378"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379" w:author="Holli Flanagan" w:date="2025-05-09T17:44:00Z">
        <w:r>
          <w:rPr>
            <w:rFonts w:ascii="Times New Roman" w:eastAsia="Times New Roman" w:hAnsi="Times New Roman" w:cs="Times New Roman"/>
            <w:color w:val="212529"/>
            <w:sz w:val="24"/>
            <w:szCs w:val="24"/>
          </w:rPr>
          <w:delText>U</w:delText>
        </w:r>
      </w:del>
      <w:ins w:id="1380"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381" w:author="Holli Flanagan" w:date="2025-05-09T17:43:00Z">
        <w:r>
          <w:rPr>
            <w:rFonts w:ascii="Times New Roman" w:eastAsia="Times New Roman" w:hAnsi="Times New Roman" w:cs="Times New Roman"/>
            <w:color w:val="212529"/>
            <w:sz w:val="24"/>
            <w:szCs w:val="24"/>
          </w:rPr>
          <w:delText>U</w:delText>
        </w:r>
      </w:del>
      <w:ins w:id="1382"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7E0203">
      <w:pPr>
        <w:pStyle w:val="Heading2"/>
        <w:rPr>
          <w:rPrChange w:id="1383" w:author="Holli Flanagan" w:date="2025-05-12T14:35:00Z">
            <w:rPr>
              <w:sz w:val="34"/>
              <w:szCs w:val="34"/>
            </w:rPr>
          </w:rPrChange>
        </w:rPr>
        <w:pPrChange w:id="1384" w:author="Holli Flanagan" w:date="2025-05-12T14:35:00Z">
          <w:pPr>
            <w:pStyle w:val="Heading2"/>
            <w:keepNext w:val="0"/>
            <w:keepLines w:val="0"/>
          </w:pPr>
        </w:pPrChange>
      </w:pPr>
      <w:bookmarkStart w:id="1385" w:name="_q2hbqqiiz36u" w:colFirst="0" w:colLast="0"/>
      <w:bookmarkEnd w:id="1385"/>
      <w:r>
        <w:rPr>
          <w:rPrChange w:id="1386" w:author="Holli Flanagan" w:date="2025-05-12T14:35:00Z">
            <w:rPr>
              <w:sz w:val="34"/>
              <w:szCs w:val="34"/>
            </w:rPr>
          </w:rPrChange>
        </w:rPr>
        <w:t>Why inheritance</w:t>
      </w:r>
      <w:ins w:id="1387" w:author="Holli Flanagan" w:date="2025-05-09T17:43:00Z">
        <w:r>
          <w:rPr>
            <w:rPrChange w:id="1388" w:author="Holli Flanagan" w:date="2025-05-12T14:35:00Z">
              <w:rPr>
                <w:sz w:val="34"/>
                <w:szCs w:val="34"/>
              </w:rPr>
            </w:rPrChange>
          </w:rPr>
          <w:t>?</w:t>
        </w:r>
      </w:ins>
    </w:p>
    <w:p w14:paraId="7DB46D9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inherit the properties and methods of an existing class and extend that class by </w:t>
      </w:r>
      <w:r>
        <w:rPr>
          <w:rFonts w:ascii="Times New Roman" w:eastAsia="Times New Roman" w:hAnsi="Times New Roman" w:cs="Times New Roman"/>
          <w:color w:val="212529"/>
          <w:sz w:val="24"/>
          <w:szCs w:val="24"/>
        </w:rPr>
        <w:t>either adding new members, or replacing the functionality of existing members to suit the new object’s needs.</w:t>
      </w:r>
    </w:p>
    <w:p w14:paraId="0DDD954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389" w:author="Holli Flanagan" w:date="2025-05-09T17:44:00Z">
        <w:r>
          <w:rPr>
            <w:rFonts w:ascii="Times New Roman" w:eastAsia="Times New Roman" w:hAnsi="Times New Roman" w:cs="Times New Roman"/>
            <w:i/>
            <w:color w:val="212529"/>
            <w:sz w:val="24"/>
            <w:szCs w:val="24"/>
          </w:rPr>
          <w:delText>U</w:delText>
        </w:r>
      </w:del>
      <w:ins w:id="1390"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391" w:author="Holli Flanagan" w:date="2025-05-09T17:44:00Z">
        <w:r>
          <w:rPr>
            <w:rFonts w:ascii="Times New Roman" w:eastAsia="Times New Roman" w:hAnsi="Times New Roman" w:cs="Times New Roman"/>
            <w:color w:val="212529"/>
            <w:sz w:val="24"/>
            <w:szCs w:val="24"/>
          </w:rPr>
          <w:delText>U</w:delText>
        </w:r>
      </w:del>
      <w:ins w:id="1392"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393" w:author="Holli Flanagan" w:date="2025-05-09T17:44:00Z">
        <w:r>
          <w:rPr>
            <w:rFonts w:ascii="Times New Roman" w:eastAsia="Times New Roman" w:hAnsi="Times New Roman" w:cs="Times New Roman"/>
            <w:color w:val="212529"/>
            <w:sz w:val="24"/>
            <w:szCs w:val="24"/>
          </w:rPr>
          <w:t xml:space="preserve">cannot </w:t>
        </w:r>
      </w:ins>
      <w:del w:id="1394"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395"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396"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397"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398"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399" w:author="Holli Flanagan" w:date="2025-05-09T17:44:00Z">
        <w:r>
          <w:rPr>
            <w:rFonts w:ascii="Times New Roman" w:eastAsia="Times New Roman" w:hAnsi="Times New Roman" w:cs="Times New Roman"/>
            <w:color w:val="212529"/>
            <w:sz w:val="24"/>
            <w:szCs w:val="24"/>
          </w:rPr>
          <w:delText>U</w:delText>
        </w:r>
      </w:del>
      <w:ins w:id="1400"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401"/>
      <w:r>
        <w:rPr>
          <w:rFonts w:ascii="Times New Roman" w:eastAsia="Times New Roman" w:hAnsi="Times New Roman" w:cs="Times New Roman"/>
          <w:color w:val="212529"/>
          <w:sz w:val="24"/>
          <w:szCs w:val="24"/>
          <w:highlight w:val="white"/>
        </w:rPr>
        <w:t xml:space="preserve">that </w:t>
      </w:r>
      <w:commentRangeEnd w:id="1401"/>
      <w:r>
        <w:commentReference w:id="1401"/>
      </w:r>
      <w:r>
        <w:rPr>
          <w:rFonts w:ascii="Times New Roman" w:eastAsia="Times New Roman" w:hAnsi="Times New Roman" w:cs="Times New Roman"/>
          <w:color w:val="212529"/>
          <w:sz w:val="24"/>
          <w:szCs w:val="24"/>
          <w:highlight w:val="white"/>
        </w:rPr>
        <w:t xml:space="preserve">a </w:t>
      </w:r>
      <w:del w:id="1402" w:author="Holli Flanagan" w:date="2025-05-09T17:45:00Z">
        <w:r>
          <w:rPr>
            <w:rFonts w:ascii="Times New Roman" w:eastAsia="Times New Roman" w:hAnsi="Times New Roman" w:cs="Times New Roman"/>
            <w:color w:val="212529"/>
            <w:sz w:val="24"/>
            <w:szCs w:val="24"/>
            <w:highlight w:val="white"/>
          </w:rPr>
          <w:delText>S</w:delText>
        </w:r>
      </w:del>
      <w:ins w:id="1403"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404"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405" w:author="Holli Flanagan" w:date="2025-05-09T17:45:00Z">
        <w:r>
          <w:rPr>
            <w:rFonts w:ascii="Times New Roman" w:eastAsia="Times New Roman" w:hAnsi="Times New Roman" w:cs="Times New Roman"/>
            <w:color w:val="212529"/>
            <w:sz w:val="24"/>
            <w:szCs w:val="24"/>
            <w:highlight w:val="white"/>
          </w:rPr>
          <w:delText>U</w:delText>
        </w:r>
      </w:del>
      <w:ins w:id="1406"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407" w:author="Holli Flanagan" w:date="2025-05-09T17:45:00Z">
        <w:r>
          <w:rPr>
            <w:rFonts w:ascii="Times New Roman" w:eastAsia="Times New Roman" w:hAnsi="Times New Roman" w:cs="Times New Roman"/>
            <w:color w:val="212529"/>
            <w:sz w:val="24"/>
            <w:szCs w:val="24"/>
            <w:highlight w:val="white"/>
          </w:rPr>
          <w:delText>S</w:delText>
        </w:r>
      </w:del>
      <w:ins w:id="1408"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409" w:author="Holli Flanagan" w:date="2025-05-09T17:45:00Z">
        <w:r>
          <w:rPr>
            <w:rFonts w:ascii="Times New Roman" w:eastAsia="Times New Roman" w:hAnsi="Times New Roman" w:cs="Times New Roman"/>
            <w:color w:val="212529"/>
            <w:sz w:val="24"/>
            <w:szCs w:val="24"/>
            <w:highlight w:val="white"/>
          </w:rPr>
          <w:delText>U</w:delText>
        </w:r>
      </w:del>
      <w:ins w:id="1410"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w:t>
      </w:r>
      <w:proofErr w:type="gramStart"/>
      <w:r>
        <w:rPr>
          <w:rFonts w:ascii="Times New Roman" w:eastAsia="Times New Roman" w:hAnsi="Times New Roman" w:cs="Times New Roman"/>
          <w:color w:val="212529"/>
          <w:sz w:val="24"/>
          <w:szCs w:val="24"/>
          <w:highlight w:val="white"/>
        </w:rPr>
        <w:t>A point is</w:t>
      </w:r>
      <w:proofErr w:type="gramEnd"/>
      <w:r>
        <w:rPr>
          <w:rFonts w:ascii="Times New Roman" w:eastAsia="Times New Roman" w:hAnsi="Times New Roman" w:cs="Times New Roman"/>
          <w:color w:val="212529"/>
          <w:sz w:val="24"/>
          <w:szCs w:val="24"/>
          <w:highlight w:val="white"/>
        </w:rPr>
        <w:t xml:space="preserve">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411" w:author="Holli Flanagan" w:date="2025-05-09T17:46:00Z">
        <w:r>
          <w:rPr>
            <w:rFonts w:ascii="Times New Roman" w:eastAsia="Times New Roman" w:hAnsi="Times New Roman" w:cs="Times New Roman"/>
            <w:color w:val="212529"/>
            <w:sz w:val="24"/>
            <w:szCs w:val="24"/>
          </w:rPr>
          <w:delText>S</w:delText>
        </w:r>
      </w:del>
      <w:ins w:id="1412"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13" w:author="Holli Flanagan" w:date="2025-05-09T17:46:00Z">
        <w:r>
          <w:rPr>
            <w:rFonts w:ascii="Times New Roman" w:eastAsia="Times New Roman" w:hAnsi="Times New Roman" w:cs="Times New Roman"/>
            <w:color w:val="212529"/>
            <w:sz w:val="24"/>
            <w:szCs w:val="24"/>
          </w:rPr>
          <w:delText>T</w:delText>
        </w:r>
      </w:del>
      <w:proofErr w:type="gramStart"/>
      <w:ins w:id="1414"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1415" w:author="Holli Flanagan" w:date="2025-05-09T17:46:00Z">
        <w:r>
          <w:rPr>
            <w:rFonts w:ascii="Times New Roman" w:eastAsia="Times New Roman" w:hAnsi="Times New Roman" w:cs="Times New Roman"/>
            <w:color w:val="212529"/>
            <w:sz w:val="24"/>
            <w:szCs w:val="24"/>
          </w:rPr>
          <w:delText>U</w:delText>
        </w:r>
      </w:del>
      <w:proofErr w:type="gramStart"/>
      <w:ins w:id="1416"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417" w:author="Holli Flanagan" w:date="2025-05-09T17:46:00Z">
        <w:r>
          <w:rPr>
            <w:rFonts w:ascii="Times New Roman" w:eastAsia="Times New Roman" w:hAnsi="Times New Roman" w:cs="Times New Roman"/>
            <w:color w:val="212529"/>
            <w:sz w:val="24"/>
            <w:szCs w:val="24"/>
          </w:rPr>
          <w:delText>U</w:delText>
        </w:r>
      </w:del>
      <w:ins w:id="1418"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gramStart"/>
      <w:r>
        <w:rPr>
          <w:rFonts w:ascii="Times New Roman" w:eastAsia="Times New Roman" w:hAnsi="Times New Roman" w:cs="Times New Roman"/>
          <w:color w:val="212529"/>
          <w:sz w:val="24"/>
          <w:szCs w:val="24"/>
        </w:rPr>
        <w:t>common,there</w:t>
      </w:r>
      <w:proofErr w:type="gramEnd"/>
      <w:r>
        <w:rPr>
          <w:rFonts w:ascii="Times New Roman" w:eastAsia="Times New Roman" w:hAnsi="Times New Roman" w:cs="Times New Roman"/>
          <w:color w:val="212529"/>
          <w:sz w:val="24"/>
          <w:szCs w:val="24"/>
        </w:rPr>
        <w:t xml:space="preserve"> are a lot of things that are unique to being a student or </w:t>
      </w:r>
      <w:del w:id="1419" w:author="Holli Flanagan" w:date="2025-05-09T17:46:00Z">
        <w:r>
          <w:rPr>
            <w:rFonts w:ascii="Times New Roman" w:eastAsia="Times New Roman" w:hAnsi="Times New Roman" w:cs="Times New Roman"/>
            <w:color w:val="212529"/>
            <w:sz w:val="24"/>
            <w:szCs w:val="24"/>
          </w:rPr>
          <w:delText>F</w:delText>
        </w:r>
      </w:del>
      <w:ins w:id="1420"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7E0203">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gradTerm and a </w:t>
      </w:r>
      <w:ins w:id="1421" w:author="Holli Flanagan" w:date="2025-05-09T17:46:00Z">
        <w:r>
          <w:rPr>
            <w:rFonts w:ascii="Times New Roman" w:eastAsia="Times New Roman" w:hAnsi="Times New Roman" w:cs="Times New Roman"/>
            <w:color w:val="212529"/>
            <w:sz w:val="24"/>
            <w:szCs w:val="24"/>
          </w:rPr>
          <w:t>GPA</w:t>
        </w:r>
      </w:ins>
      <w:del w:id="1422"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7E0203">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423" w:author="Holli Flanagan" w:date="2025-05-09T17:46:00Z">
        <w:r>
          <w:rPr>
            <w:rFonts w:ascii="Times New Roman" w:eastAsia="Times New Roman" w:hAnsi="Times New Roman" w:cs="Times New Roman"/>
            <w:color w:val="212529"/>
            <w:sz w:val="24"/>
            <w:szCs w:val="24"/>
          </w:rPr>
          <w:delText>S</w:delText>
        </w:r>
      </w:del>
      <w:ins w:id="1424"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425" w:author="Holli Flanagan" w:date="2025-05-09T17:46:00Z">
        <w:r>
          <w:rPr>
            <w:rFonts w:ascii="Times New Roman" w:eastAsia="Times New Roman" w:hAnsi="Times New Roman" w:cs="Times New Roman"/>
            <w:color w:val="212529"/>
            <w:sz w:val="24"/>
            <w:szCs w:val="24"/>
          </w:rPr>
          <w:delText>U</w:delText>
        </w:r>
      </w:del>
      <w:proofErr w:type="gramStart"/>
      <w:ins w:id="1426"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427" w:author="Holli Flanagan" w:date="2025-05-09T17:46:00Z">
        <w:r>
          <w:rPr>
            <w:rFonts w:ascii="Times New Roman" w:eastAsia="Times New Roman" w:hAnsi="Times New Roman" w:cs="Times New Roman"/>
            <w:color w:val="212529"/>
            <w:sz w:val="24"/>
            <w:szCs w:val="24"/>
          </w:rPr>
          <w:delText>S</w:delText>
        </w:r>
      </w:del>
      <w:ins w:id="1428"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429" w:author="Holli Flanagan" w:date="2025-05-09T17:47:00Z">
        <w:r>
          <w:rPr>
            <w:rFonts w:ascii="Times New Roman" w:eastAsia="Times New Roman" w:hAnsi="Times New Roman" w:cs="Times New Roman"/>
            <w:color w:val="212529"/>
            <w:sz w:val="24"/>
            <w:szCs w:val="24"/>
          </w:rPr>
          <w:delText>U</w:delText>
        </w:r>
      </w:del>
      <w:ins w:id="1430"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431" w:author="Holli Flanagan" w:date="2025-05-09T17:47:00Z">
        <w:r>
          <w:rPr>
            <w:rFonts w:ascii="Times New Roman" w:eastAsia="Times New Roman" w:hAnsi="Times New Roman" w:cs="Times New Roman"/>
            <w:color w:val="212529"/>
            <w:sz w:val="24"/>
            <w:szCs w:val="24"/>
          </w:rPr>
          <w:delText>U</w:delText>
        </w:r>
      </w:del>
      <w:ins w:id="1432"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433" w:author="Holli Flanagan" w:date="2025-05-09T17:47:00Z">
        <w:r>
          <w:rPr>
            <w:rFonts w:ascii="Times New Roman" w:eastAsia="Times New Roman" w:hAnsi="Times New Roman" w:cs="Times New Roman"/>
            <w:color w:val="212529"/>
            <w:sz w:val="24"/>
            <w:szCs w:val="24"/>
          </w:rPr>
          <w:delText>S</w:delText>
        </w:r>
      </w:del>
      <w:ins w:id="1434"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35" w:author="Holli Flanagan" w:date="2025-05-09T17:47:00Z">
        <w:r>
          <w:rPr>
            <w:rFonts w:ascii="Times New Roman" w:eastAsia="Times New Roman" w:hAnsi="Times New Roman" w:cs="Times New Roman"/>
            <w:color w:val="212529"/>
            <w:sz w:val="24"/>
            <w:szCs w:val="24"/>
          </w:rPr>
          <w:delText>F</w:delText>
        </w:r>
      </w:del>
      <w:ins w:id="1436"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create a constructor to initialize our object, we must remember that it is a User so its constructor must also be responsible for the name and age fields </w:t>
      </w:r>
      <w:r>
        <w:rPr>
          <w:rFonts w:ascii="Times New Roman" w:eastAsia="Times New Roman" w:hAnsi="Times New Roman" w:cs="Times New Roman"/>
          <w:color w:val="212529"/>
          <w:sz w:val="24"/>
          <w:szCs w:val="24"/>
        </w:rPr>
        <w:t>from the parent or superclass, otherwise, how would they ever get set?</w:t>
      </w:r>
    </w:p>
    <w:p w14:paraId="49ABCB3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gradTerm and </w:t>
      </w:r>
      <w:ins w:id="1437" w:author="Holli Flanagan" w:date="2025-05-09T17:48:00Z">
        <w:r>
          <w:rPr>
            <w:rFonts w:ascii="Times New Roman" w:eastAsia="Times New Roman" w:hAnsi="Times New Roman" w:cs="Times New Roman"/>
            <w:color w:val="212529"/>
            <w:sz w:val="24"/>
            <w:szCs w:val="24"/>
          </w:rPr>
          <w:t>GPA</w:t>
        </w:r>
      </w:ins>
      <w:del w:id="1438"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439"/>
      <w:r>
        <w:rPr>
          <w:rFonts w:ascii="Times New Roman" w:eastAsia="Times New Roman" w:hAnsi="Times New Roman" w:cs="Times New Roman"/>
          <w:color w:val="212529"/>
          <w:sz w:val="24"/>
          <w:szCs w:val="24"/>
          <w:highlight w:val="white"/>
        </w:rPr>
        <w:t>getNme</w:t>
      </w:r>
      <w:commentRangeEnd w:id="1439"/>
      <w:r w:rsidR="004F5D07">
        <w:rPr>
          <w:rStyle w:val="CommentReference"/>
        </w:rPr>
        <w:commentReference w:id="1439"/>
      </w:r>
      <w:r>
        <w:rPr>
          <w:rFonts w:ascii="Times New Roman" w:eastAsia="Times New Roman" w:hAnsi="Times New Roman" w:cs="Times New Roman"/>
          <w:color w:val="212529"/>
          <w:sz w:val="24"/>
          <w:szCs w:val="24"/>
          <w:highlight w:val="white"/>
        </w:rPr>
        <w:t xml:space="preserve"> because it is inherited from </w:t>
      </w:r>
      <w:del w:id="1440" w:author="Holli Flanagan" w:date="2025-05-09T17:47:00Z">
        <w:r>
          <w:rPr>
            <w:rFonts w:ascii="Times New Roman" w:eastAsia="Times New Roman" w:hAnsi="Times New Roman" w:cs="Times New Roman"/>
            <w:color w:val="212529"/>
            <w:sz w:val="24"/>
            <w:szCs w:val="24"/>
            <w:highlight w:val="white"/>
          </w:rPr>
          <w:delText>U</w:delText>
        </w:r>
      </w:del>
      <w:ins w:id="1441"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442" w:author="Holli Flanagan" w:date="2025-05-09T17:48:00Z">
        <w:r>
          <w:rPr>
            <w:rFonts w:ascii="Times New Roman" w:eastAsia="Times New Roman" w:hAnsi="Times New Roman" w:cs="Times New Roman"/>
            <w:color w:val="212529"/>
            <w:sz w:val="24"/>
            <w:szCs w:val="24"/>
            <w:highlight w:val="white"/>
          </w:rPr>
          <w:delText>S</w:delText>
        </w:r>
      </w:del>
      <w:ins w:id="1443"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444" w:author="Holli Flanagan" w:date="2025-05-09T17:48:00Z">
        <w:r>
          <w:rPr>
            <w:rFonts w:ascii="Times New Roman" w:eastAsia="Times New Roman" w:hAnsi="Times New Roman" w:cs="Times New Roman"/>
            <w:color w:val="212529"/>
            <w:sz w:val="24"/>
            <w:szCs w:val="24"/>
            <w:highlight w:val="white"/>
          </w:rPr>
          <w:delText>F</w:delText>
        </w:r>
      </w:del>
      <w:ins w:id="1445"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getGPA,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46" w:author="Holli Flanagan" w:date="2025-05-09T17:48:00Z">
        <w:r>
          <w:rPr>
            <w:rFonts w:ascii="Times New Roman" w:eastAsia="Times New Roman" w:hAnsi="Times New Roman" w:cs="Times New Roman"/>
            <w:color w:val="212529"/>
            <w:sz w:val="24"/>
            <w:szCs w:val="24"/>
            <w:highlight w:val="white"/>
          </w:rPr>
          <w:delText>S</w:delText>
        </w:r>
      </w:del>
      <w:ins w:id="1447"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getDepartment,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48" w:author="Holli Flanagan" w:date="2025-05-09T17:48:00Z">
        <w:r>
          <w:rPr>
            <w:rFonts w:ascii="Times New Roman" w:eastAsia="Times New Roman" w:hAnsi="Times New Roman" w:cs="Times New Roman"/>
            <w:color w:val="212529"/>
            <w:sz w:val="24"/>
            <w:szCs w:val="24"/>
            <w:highlight w:val="white"/>
          </w:rPr>
          <w:delText>F</w:delText>
        </w:r>
      </w:del>
      <w:ins w:id="1449"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7E0203">
      <w:pPr>
        <w:numPr>
          <w:ilvl w:val="0"/>
          <w:numId w:val="22"/>
        </w:numPr>
        <w:shd w:val="clear" w:color="auto" w:fill="FFFFFF"/>
        <w:spacing w:before="180"/>
        <w:rPr>
          <w:rFonts w:ascii="Times New Roman" w:eastAsia="Times New Roman" w:hAnsi="Times New Roman" w:cs="Times New Roman"/>
        </w:rPr>
        <w:pPrChange w:id="1450"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451"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7E0203">
      <w:pPr>
        <w:numPr>
          <w:ilvl w:val="0"/>
          <w:numId w:val="22"/>
        </w:numPr>
        <w:shd w:val="clear" w:color="auto" w:fill="FFFFFF"/>
        <w:spacing w:after="300"/>
        <w:rPr>
          <w:rFonts w:ascii="Times New Roman" w:eastAsia="Times New Roman" w:hAnsi="Times New Roman" w:cs="Times New Roman"/>
        </w:rPr>
        <w:pPrChange w:id="1452"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ages (although Teacher.age &gt; Student.age)</w:t>
      </w:r>
      <w:ins w:id="1453"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7E0203">
      <w:pPr>
        <w:numPr>
          <w:ilvl w:val="0"/>
          <w:numId w:val="24"/>
        </w:numPr>
        <w:shd w:val="clear" w:color="auto" w:fill="FFFFFF"/>
        <w:spacing w:before="180"/>
        <w:rPr>
          <w:rFonts w:ascii="Times New Roman" w:eastAsia="Times New Roman" w:hAnsi="Times New Roman" w:cs="Times New Roman"/>
        </w:rPr>
        <w:pPrChange w:id="1454"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Students have a GPA and a gradTerm</w:t>
      </w:r>
      <w:ins w:id="1455"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7E0203">
      <w:pPr>
        <w:numPr>
          <w:ilvl w:val="0"/>
          <w:numId w:val="24"/>
        </w:numPr>
        <w:shd w:val="clear" w:color="auto" w:fill="FFFFFF"/>
        <w:spacing w:after="300"/>
        <w:rPr>
          <w:rFonts w:ascii="Times New Roman" w:eastAsia="Times New Roman" w:hAnsi="Times New Roman" w:cs="Times New Roman"/>
        </w:rPr>
        <w:pPrChange w:id="1456"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Faculty have a department, an office, a list of </w:t>
      </w:r>
      <w:r>
        <w:rPr>
          <w:rFonts w:ascii="Times New Roman" w:eastAsia="Times New Roman" w:hAnsi="Times New Roman" w:cs="Times New Roman"/>
          <w:color w:val="212529"/>
          <w:sz w:val="24"/>
          <w:szCs w:val="24"/>
        </w:rPr>
        <w:t>classes, and don’t show up on photographic film.</w:t>
      </w:r>
    </w:p>
    <w:p w14:paraId="1305D20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457" w:author="Holli Flanagan" w:date="2025-05-09T17:49:00Z">
        <w:r>
          <w:rPr>
            <w:rFonts w:ascii="Times New Roman" w:eastAsia="Times New Roman" w:hAnsi="Times New Roman" w:cs="Times New Roman"/>
            <w:color w:val="212529"/>
            <w:sz w:val="24"/>
            <w:szCs w:val="24"/>
          </w:rPr>
          <w:delText>U</w:delText>
        </w:r>
      </w:del>
      <w:proofErr w:type="gramStart"/>
      <w:ins w:id="1458"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459" w:author="Holli Flanagan" w:date="2025-05-09T17:49:00Z">
        <w:r>
          <w:rPr>
            <w:rFonts w:ascii="Times New Roman" w:eastAsia="Times New Roman" w:hAnsi="Times New Roman" w:cs="Times New Roman"/>
            <w:color w:val="212529"/>
            <w:sz w:val="24"/>
            <w:szCs w:val="24"/>
          </w:rPr>
          <w:delText>U</w:delText>
        </w:r>
      </w:del>
      <w:ins w:id="1460"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7E0203">
      <w:pPr>
        <w:pStyle w:val="Heading2"/>
        <w:rPr>
          <w:rPrChange w:id="1461" w:author="Holli Flanagan" w:date="2025-05-12T14:35:00Z">
            <w:rPr>
              <w:sz w:val="34"/>
              <w:szCs w:val="34"/>
            </w:rPr>
          </w:rPrChange>
        </w:rPr>
        <w:pPrChange w:id="1462" w:author="Holli Flanagan" w:date="2025-05-12T14:35:00Z">
          <w:pPr>
            <w:pStyle w:val="Heading2"/>
            <w:keepNext w:val="0"/>
            <w:keepLines w:val="0"/>
          </w:pPr>
        </w:pPrChange>
      </w:pPr>
      <w:bookmarkStart w:id="1463" w:name="_j8vnwiijelw1" w:colFirst="0" w:colLast="0"/>
      <w:bookmarkEnd w:id="1463"/>
      <w:r>
        <w:rPr>
          <w:rPrChange w:id="1464" w:author="Holli Flanagan" w:date="2025-05-12T14:35:00Z">
            <w:rPr>
              <w:sz w:val="34"/>
              <w:szCs w:val="34"/>
            </w:rPr>
          </w:rPrChange>
        </w:rPr>
        <w:t>Summary</w:t>
      </w:r>
    </w:p>
    <w:p w14:paraId="4CE134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465" w:author="Holli Flanagan" w:date="2025-05-09T17:49:00Z">
        <w:r>
          <w:rPr>
            <w:rFonts w:ascii="Times New Roman" w:eastAsia="Times New Roman" w:hAnsi="Times New Roman" w:cs="Times New Roman"/>
            <w:color w:val="212529"/>
            <w:sz w:val="24"/>
            <w:szCs w:val="24"/>
          </w:rPr>
          <w:t>inheritance</w:t>
        </w:r>
      </w:ins>
      <w:del w:id="1466"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467" w:author="Holli Flanagan" w:date="2025-05-09T17:49:00Z">
        <w:r>
          <w:rPr>
            <w:rFonts w:ascii="Times New Roman" w:eastAsia="Times New Roman" w:hAnsi="Times New Roman" w:cs="Times New Roman"/>
            <w:color w:val="212529"/>
            <w:sz w:val="24"/>
            <w:szCs w:val="24"/>
          </w:rPr>
          <w:t>differences</w:t>
        </w:r>
      </w:ins>
      <w:del w:id="1468"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gramStart"/>
      <w:r>
        <w:rPr>
          <w:rFonts w:ascii="Times New Roman" w:eastAsia="Times New Roman" w:hAnsi="Times New Roman" w:cs="Times New Roman"/>
          <w:i/>
          <w:color w:val="212529"/>
          <w:sz w:val="24"/>
          <w:szCs w:val="24"/>
        </w:rPr>
        <w:t>superclasses</w:t>
      </w:r>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7E0203">
      <w:pPr>
        <w:pStyle w:val="Heading2"/>
        <w:keepNext w:val="0"/>
        <w:keepLines w:val="0"/>
        <w:spacing w:before="700"/>
        <w:rPr>
          <w:rPrChange w:id="1469" w:author="Holli Flanagan" w:date="2025-05-12T14:35:00Z">
            <w:rPr>
              <w:sz w:val="46"/>
              <w:szCs w:val="46"/>
            </w:rPr>
          </w:rPrChange>
        </w:rPr>
        <w:pPrChange w:id="1470" w:author="Holli Flanagan" w:date="2025-05-12T14:35:00Z">
          <w:pPr>
            <w:pStyle w:val="Heading1"/>
            <w:keepNext w:val="0"/>
            <w:keepLines w:val="0"/>
            <w:spacing w:before="700"/>
          </w:pPr>
        </w:pPrChange>
      </w:pPr>
      <w:bookmarkStart w:id="1471" w:name="_czyqoy4an2ab" w:colFirst="0" w:colLast="0"/>
      <w:bookmarkEnd w:id="1471"/>
      <w:r>
        <w:rPr>
          <w:rPrChange w:id="1472" w:author="Holli Flanagan" w:date="2025-05-12T14:35:00Z">
            <w:rPr>
              <w:b/>
              <w:sz w:val="46"/>
              <w:szCs w:val="46"/>
            </w:rPr>
          </w:rPrChange>
        </w:rPr>
        <w:t>Next Step</w:t>
      </w:r>
    </w:p>
    <w:p w14:paraId="2B65C369" w14:textId="17045C76"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473"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474" w:author="Oestreich, Julia" w:date="2025-05-15T17:13:00Z" w16du:dateUtc="2025-05-15T21:13:00Z">
        <w:r w:rsidR="004F5D07">
          <w:rPr>
            <w:rFonts w:ascii="Times New Roman" w:eastAsia="Times New Roman" w:hAnsi="Times New Roman" w:cs="Times New Roman"/>
            <w:color w:val="0D6EFD"/>
            <w:sz w:val="24"/>
            <w:szCs w:val="24"/>
          </w:rPr>
          <w:t>A</w:t>
        </w:r>
      </w:ins>
      <w:del w:id="1475"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476" w:author="Oestreich, Julia" w:date="2025-05-15T17:13:00Z" w16du:dateUtc="2025-05-15T21:13:00Z">
        <w:r w:rsidDel="004F5D07">
          <w:rPr>
            <w:rFonts w:ascii="Times New Roman" w:eastAsia="Times New Roman" w:hAnsi="Times New Roman" w:cs="Times New Roman"/>
            <w:color w:val="0D6EFD"/>
            <w:sz w:val="24"/>
            <w:szCs w:val="24"/>
          </w:rPr>
          <w:delText>t</w:delText>
        </w:r>
      </w:del>
      <w:ins w:id="1477"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478"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7E0203">
      <w:pPr>
        <w:pStyle w:val="Heading1"/>
        <w:rPr>
          <w:rPrChange w:id="1479" w:author="Holli Flanagan" w:date="2025-05-12T14:35:00Z">
            <w:rPr>
              <w:sz w:val="46"/>
              <w:szCs w:val="46"/>
            </w:rPr>
          </w:rPrChange>
        </w:rPr>
        <w:pPrChange w:id="1480" w:author="Holli Flanagan" w:date="2025-05-12T14:35:00Z">
          <w:pPr>
            <w:pStyle w:val="Heading1"/>
            <w:keepNext w:val="0"/>
            <w:keepLines w:val="0"/>
          </w:pPr>
        </w:pPrChange>
      </w:pPr>
      <w:bookmarkStart w:id="1481" w:name="_78d580hbh8mx" w:colFirst="0" w:colLast="0"/>
      <w:bookmarkEnd w:id="1481"/>
      <w:r>
        <w:rPr>
          <w:rPrChange w:id="1482" w:author="Holli Flanagan" w:date="2025-05-12T14:35:00Z">
            <w:rPr>
              <w:sz w:val="46"/>
              <w:szCs w:val="46"/>
            </w:rPr>
          </w:rPrChange>
        </w:rPr>
        <w:lastRenderedPageBreak/>
        <w:t xml:space="preserve">Putting </w:t>
      </w:r>
      <w:del w:id="1483" w:author="Oestreich, Julia" w:date="2025-05-15T17:13:00Z" w16du:dateUtc="2025-05-15T21:13:00Z">
        <w:r w:rsidDel="004F5D07">
          <w:rPr>
            <w:rPrChange w:id="1484" w:author="Holli Flanagan" w:date="2025-05-12T14:35:00Z">
              <w:rPr>
                <w:sz w:val="46"/>
                <w:szCs w:val="46"/>
              </w:rPr>
            </w:rPrChange>
          </w:rPr>
          <w:delText>i</w:delText>
        </w:r>
      </w:del>
      <w:ins w:id="1485" w:author="Oestreich, Julia" w:date="2025-05-15T17:13:00Z" w16du:dateUtc="2025-05-15T21:13:00Z">
        <w:r w:rsidR="004F5D07">
          <w:t>I</w:t>
        </w:r>
      </w:ins>
      <w:r>
        <w:rPr>
          <w:rPrChange w:id="1486" w:author="Holli Flanagan" w:date="2025-05-12T14:35:00Z">
            <w:rPr>
              <w:sz w:val="46"/>
              <w:szCs w:val="46"/>
            </w:rPr>
          </w:rPrChange>
        </w:rPr>
        <w:t xml:space="preserve">t </w:t>
      </w:r>
      <w:del w:id="1487" w:author="Oestreich, Julia" w:date="2025-05-15T17:13:00Z" w16du:dateUtc="2025-05-15T21:13:00Z">
        <w:r w:rsidDel="004F5D07">
          <w:rPr>
            <w:rPrChange w:id="1488" w:author="Holli Flanagan" w:date="2025-05-12T14:35:00Z">
              <w:rPr>
                <w:sz w:val="46"/>
                <w:szCs w:val="46"/>
              </w:rPr>
            </w:rPrChange>
          </w:rPr>
          <w:delText>a</w:delText>
        </w:r>
      </w:del>
      <w:ins w:id="1489" w:author="Oestreich, Julia" w:date="2025-05-15T17:13:00Z" w16du:dateUtc="2025-05-15T21:13:00Z">
        <w:r w:rsidR="004F5D07">
          <w:t>A</w:t>
        </w:r>
      </w:ins>
      <w:r>
        <w:rPr>
          <w:rPrChange w:id="1490" w:author="Holli Flanagan" w:date="2025-05-12T14:35:00Z">
            <w:rPr>
              <w:sz w:val="46"/>
              <w:szCs w:val="46"/>
            </w:rPr>
          </w:rPrChange>
        </w:rPr>
        <w:t>ll together</w:t>
      </w:r>
    </w:p>
    <w:p w14:paraId="622B6141" w14:textId="77777777" w:rsidR="00B32DEF" w:rsidRPr="00B32DEF" w:rsidRDefault="007E0203">
      <w:pPr>
        <w:pStyle w:val="Heading2"/>
        <w:rPr>
          <w:rPrChange w:id="1491" w:author="Holli Flanagan" w:date="2025-05-12T14:35:00Z">
            <w:rPr>
              <w:sz w:val="34"/>
              <w:szCs w:val="34"/>
            </w:rPr>
          </w:rPrChange>
        </w:rPr>
        <w:pPrChange w:id="1492" w:author="Holli Flanagan" w:date="2025-05-12T14:35:00Z">
          <w:pPr>
            <w:pStyle w:val="Heading2"/>
            <w:keepNext w:val="0"/>
            <w:keepLines w:val="0"/>
          </w:pPr>
        </w:pPrChange>
      </w:pPr>
      <w:bookmarkStart w:id="1493" w:name="_en9c7col77tv" w:colFirst="0" w:colLast="0"/>
      <w:bookmarkEnd w:id="1493"/>
      <w:r>
        <w:rPr>
          <w:rPrChange w:id="1494" w:author="Holli Flanagan" w:date="2025-05-12T14:35:00Z">
            <w:rPr>
              <w:sz w:val="34"/>
              <w:szCs w:val="34"/>
            </w:rPr>
          </w:rPrChange>
        </w:rPr>
        <w:t>Key Idea</w:t>
      </w:r>
    </w:p>
    <w:p w14:paraId="353EE07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495" w:author="Holli Flanagan" w:date="2025-05-09T17:50:00Z">
        <w:r>
          <w:rPr>
            <w:rFonts w:ascii="Times New Roman" w:eastAsia="Times New Roman" w:hAnsi="Times New Roman" w:cs="Times New Roman"/>
            <w:color w:val="212529"/>
            <w:sz w:val="24"/>
            <w:szCs w:val="24"/>
            <w:rPrChange w:id="1496" w:author="Holli Flanagan" w:date="2025-05-09T17:50:00Z">
              <w:rPr>
                <w:rFonts w:ascii="Times New Roman" w:eastAsia="Times New Roman" w:hAnsi="Times New Roman" w:cs="Times New Roman"/>
                <w:i/>
                <w:color w:val="212529"/>
                <w:sz w:val="24"/>
                <w:szCs w:val="24"/>
              </w:rPr>
            </w:rPrChange>
          </w:rPr>
          <w:delText>I</w:delText>
        </w:r>
      </w:del>
      <w:ins w:id="1497" w:author="Holli Flanagan" w:date="2025-05-09T17:50:00Z">
        <w:r>
          <w:rPr>
            <w:rFonts w:ascii="Times New Roman" w:eastAsia="Times New Roman" w:hAnsi="Times New Roman" w:cs="Times New Roman"/>
            <w:color w:val="212529"/>
            <w:sz w:val="24"/>
            <w:szCs w:val="24"/>
            <w:rPrChange w:id="1498"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499"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7E0203">
      <w:pPr>
        <w:pStyle w:val="Heading2"/>
        <w:rPr>
          <w:rPrChange w:id="1500" w:author="Holli Flanagan" w:date="2025-05-12T14:35:00Z">
            <w:rPr>
              <w:sz w:val="34"/>
              <w:szCs w:val="34"/>
            </w:rPr>
          </w:rPrChange>
        </w:rPr>
        <w:pPrChange w:id="1501" w:author="Holli Flanagan" w:date="2025-05-12T14:35:00Z">
          <w:pPr>
            <w:pStyle w:val="Heading2"/>
            <w:keepNext w:val="0"/>
            <w:keepLines w:val="0"/>
          </w:pPr>
        </w:pPrChange>
      </w:pPr>
      <w:bookmarkStart w:id="1502" w:name="_634iyreenbbp" w:colFirst="0" w:colLast="0"/>
      <w:bookmarkEnd w:id="1502"/>
      <w:r>
        <w:rPr>
          <w:rPrChange w:id="1503" w:author="Holli Flanagan" w:date="2025-05-12T14:35:00Z">
            <w:rPr>
              <w:sz w:val="34"/>
              <w:szCs w:val="34"/>
            </w:rPr>
          </w:rPrChange>
        </w:rPr>
        <w:t>Termi</w:t>
      </w:r>
      <w:ins w:id="1504" w:author="Holli Flanagan" w:date="2025-04-30T20:49:00Z">
        <w:r>
          <w:rPr>
            <w:rPrChange w:id="1505" w:author="Holli Flanagan" w:date="2025-05-12T14:35:00Z">
              <w:rPr>
                <w:sz w:val="34"/>
                <w:szCs w:val="34"/>
              </w:rPr>
            </w:rPrChange>
          </w:rPr>
          <w:t>n</w:t>
        </w:r>
      </w:ins>
      <w:r>
        <w:rPr>
          <w:rPrChange w:id="1506" w:author="Holli Flanagan" w:date="2025-05-12T14:35:00Z">
            <w:rPr>
              <w:sz w:val="34"/>
              <w:szCs w:val="34"/>
            </w:rPr>
          </w:rPrChange>
        </w:rPr>
        <w:t>ology review</w:t>
      </w:r>
    </w:p>
    <w:p w14:paraId="39912E7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7E0203">
      <w:pPr>
        <w:numPr>
          <w:ilvl w:val="0"/>
          <w:numId w:val="25"/>
        </w:numPr>
        <w:shd w:val="clear" w:color="auto" w:fill="FFFFFF"/>
        <w:spacing w:before="180"/>
        <w:rPr>
          <w:rFonts w:ascii="Times New Roman" w:eastAsia="Times New Roman" w:hAnsi="Times New Roman" w:cs="Times New Roman"/>
        </w:rPr>
        <w:pPrChange w:id="1507"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508"/>
      <w:r>
        <w:rPr>
          <w:rFonts w:ascii="Times New Roman" w:eastAsia="Times New Roman" w:hAnsi="Times New Roman" w:cs="Times New Roman"/>
          <w:color w:val="212529"/>
          <w:sz w:val="24"/>
          <w:szCs w:val="24"/>
        </w:rPr>
        <w:t xml:space="preserve">class </w:t>
      </w:r>
      <w:commentRangeEnd w:id="1508"/>
      <w:r>
        <w:commentReference w:id="1508"/>
      </w:r>
      <w:r>
        <w:rPr>
          <w:rFonts w:ascii="Times New Roman" w:eastAsia="Times New Roman" w:hAnsi="Times New Roman" w:cs="Times New Roman"/>
          <w:color w:val="212529"/>
          <w:sz w:val="24"/>
          <w:szCs w:val="24"/>
        </w:rPr>
        <w:t>as a property to your class.</w:t>
      </w:r>
    </w:p>
    <w:p w14:paraId="2D210871" w14:textId="77777777" w:rsidR="00B32DEF" w:rsidRDefault="007E0203">
      <w:pPr>
        <w:numPr>
          <w:ilvl w:val="0"/>
          <w:numId w:val="25"/>
        </w:numPr>
        <w:shd w:val="clear" w:color="auto" w:fill="FFFFFF"/>
        <w:spacing w:after="300"/>
        <w:rPr>
          <w:rFonts w:ascii="Times New Roman" w:eastAsia="Times New Roman" w:hAnsi="Times New Roman" w:cs="Times New Roman"/>
        </w:rPr>
        <w:pPrChange w:id="1509"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510"/>
      <w:r>
        <w:rPr>
          <w:rFonts w:ascii="Times New Roman" w:eastAsia="Times New Roman" w:hAnsi="Times New Roman" w:cs="Times New Roman"/>
          <w:color w:val="212529"/>
          <w:sz w:val="24"/>
          <w:szCs w:val="24"/>
        </w:rPr>
        <w:t xml:space="preserve">has a </w:t>
      </w:r>
      <w:commentRangeEnd w:id="1510"/>
      <w:r>
        <w:commentReference w:id="1510"/>
      </w:r>
      <w:r>
        <w:rPr>
          <w:rFonts w:ascii="Times New Roman" w:eastAsia="Times New Roman" w:hAnsi="Times New Roman" w:cs="Times New Roman"/>
          <w:color w:val="212529"/>
          <w:sz w:val="24"/>
          <w:szCs w:val="24"/>
        </w:rPr>
        <w:t>relationship</w:t>
      </w:r>
      <w:ins w:id="1511"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7E0203">
      <w:pPr>
        <w:numPr>
          <w:ilvl w:val="0"/>
          <w:numId w:val="26"/>
        </w:numPr>
        <w:shd w:val="clear" w:color="auto" w:fill="FFFFFF"/>
        <w:spacing w:before="180"/>
        <w:rPr>
          <w:rFonts w:ascii="Times New Roman" w:eastAsia="Times New Roman" w:hAnsi="Times New Roman" w:cs="Times New Roman"/>
        </w:rPr>
        <w:pPrChange w:id="1512"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7E0203">
      <w:pPr>
        <w:numPr>
          <w:ilvl w:val="0"/>
          <w:numId w:val="26"/>
        </w:numPr>
        <w:shd w:val="clear" w:color="auto" w:fill="FFFFFF"/>
        <w:spacing w:after="300"/>
        <w:rPr>
          <w:rFonts w:ascii="Times New Roman" w:eastAsia="Times New Roman" w:hAnsi="Times New Roman" w:cs="Times New Roman"/>
        </w:rPr>
        <w:pPrChange w:id="1513"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514"/>
      <w:r>
        <w:rPr>
          <w:rFonts w:ascii="Times New Roman" w:eastAsia="Times New Roman" w:hAnsi="Times New Roman" w:cs="Times New Roman"/>
          <w:color w:val="212529"/>
          <w:sz w:val="24"/>
          <w:szCs w:val="24"/>
        </w:rPr>
        <w:t xml:space="preserve"> is a</w:t>
      </w:r>
      <w:commentRangeEnd w:id="1514"/>
      <w:r>
        <w:commentReference w:id="1514"/>
      </w:r>
      <w:r>
        <w:rPr>
          <w:rFonts w:ascii="Times New Roman" w:eastAsia="Times New Roman" w:hAnsi="Times New Roman" w:cs="Times New Roman"/>
          <w:color w:val="212529"/>
          <w:sz w:val="24"/>
          <w:szCs w:val="24"/>
        </w:rPr>
        <w:t xml:space="preserve"> relationship</w:t>
      </w:r>
      <w:ins w:id="1515"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51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517"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516"/>
      <w:r>
        <w:commentReference w:id="1516"/>
      </w:r>
    </w:p>
    <w:p w14:paraId="314CBD62" w14:textId="77777777" w:rsidR="00B32DEF" w:rsidRPr="00B32DEF" w:rsidRDefault="007E0203">
      <w:pPr>
        <w:pStyle w:val="Heading2"/>
        <w:rPr>
          <w:rPrChange w:id="1518" w:author="Holli Flanagan" w:date="2025-05-12T14:35:00Z">
            <w:rPr>
              <w:sz w:val="34"/>
              <w:szCs w:val="34"/>
            </w:rPr>
          </w:rPrChange>
        </w:rPr>
        <w:pPrChange w:id="1519" w:author="Holli Flanagan" w:date="2025-05-12T14:35:00Z">
          <w:pPr>
            <w:pStyle w:val="Heading2"/>
            <w:keepNext w:val="0"/>
            <w:keepLines w:val="0"/>
          </w:pPr>
        </w:pPrChange>
      </w:pPr>
      <w:bookmarkStart w:id="1520" w:name="_uy5py25xj4z4" w:colFirst="0" w:colLast="0"/>
      <w:bookmarkEnd w:id="1520"/>
      <w:r>
        <w:rPr>
          <w:rPrChange w:id="1521" w:author="Holli Flanagan" w:date="2025-05-12T14:35:00Z">
            <w:rPr>
              <w:sz w:val="34"/>
              <w:szCs w:val="34"/>
            </w:rPr>
          </w:rPrChange>
        </w:rPr>
        <w:t>Back to drawing</w:t>
      </w:r>
    </w:p>
    <w:p w14:paraId="680A2B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7E0203">
      <w:pPr>
        <w:shd w:val="clear" w:color="auto" w:fill="FFFFFF"/>
        <w:spacing w:after="240"/>
        <w:ind w:left="720"/>
        <w:rPr>
          <w:rFonts w:ascii="Times New Roman" w:eastAsia="Times New Roman" w:hAnsi="Times New Roman" w:cs="Times New Roman"/>
          <w:color w:val="212529"/>
          <w:sz w:val="24"/>
          <w:szCs w:val="24"/>
        </w:rPr>
        <w:pPrChange w:id="1522"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523" w:author="Holli Flanagan" w:date="2025-05-09T17:52:00Z">
        <w:r>
          <w:rPr>
            <w:rFonts w:ascii="Times New Roman" w:eastAsia="Times New Roman" w:hAnsi="Times New Roman" w:cs="Times New Roman"/>
            <w:color w:val="212529"/>
            <w:sz w:val="24"/>
            <w:szCs w:val="24"/>
          </w:rPr>
          <w:delText>P</w:delText>
        </w:r>
      </w:del>
      <w:ins w:id="1524"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525" w:author="Holli Flanagan" w:date="2025-05-09T17:52:00Z">
        <w:r>
          <w:rPr>
            <w:rFonts w:ascii="Times New Roman" w:eastAsia="Times New Roman" w:hAnsi="Times New Roman" w:cs="Times New Roman"/>
            <w:color w:val="212529"/>
            <w:sz w:val="24"/>
            <w:szCs w:val="24"/>
          </w:rPr>
          <w:delText>L</w:delText>
        </w:r>
      </w:del>
      <w:ins w:id="1526"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527" w:author="Holli Flanagan" w:date="2025-05-09T17:52:00Z">
        <w:r>
          <w:rPr>
            <w:rFonts w:ascii="Times New Roman" w:eastAsia="Times New Roman" w:hAnsi="Times New Roman" w:cs="Times New Roman"/>
            <w:color w:val="212529"/>
            <w:sz w:val="24"/>
            <w:szCs w:val="24"/>
          </w:rPr>
          <w:delText>R</w:delText>
        </w:r>
      </w:del>
      <w:ins w:id="1528"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529" w:author="Holli Flanagan" w:date="2025-05-09T17:52:00Z">
        <w:r>
          <w:rPr>
            <w:rFonts w:ascii="Times New Roman" w:eastAsia="Times New Roman" w:hAnsi="Times New Roman" w:cs="Times New Roman"/>
            <w:color w:val="212529"/>
            <w:sz w:val="24"/>
            <w:szCs w:val="24"/>
          </w:rPr>
          <w:delText>P</w:delText>
        </w:r>
      </w:del>
      <w:ins w:id="1530"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531" w:author="Holli Flanagan" w:date="2025-05-09T17:52:00Z">
        <w:r>
          <w:rPr>
            <w:rFonts w:ascii="Times New Roman" w:eastAsia="Times New Roman" w:hAnsi="Times New Roman" w:cs="Times New Roman"/>
            <w:color w:val="212529"/>
            <w:sz w:val="24"/>
            <w:szCs w:val="24"/>
          </w:rPr>
          <w:delText>C</w:delText>
        </w:r>
      </w:del>
      <w:ins w:id="1532"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olor component. If we </w:t>
      </w:r>
      <w:r>
        <w:rPr>
          <w:rFonts w:ascii="Times New Roman" w:eastAsia="Times New Roman" w:hAnsi="Times New Roman" w:cs="Times New Roman"/>
          <w:color w:val="212529"/>
          <w:sz w:val="24"/>
          <w:szCs w:val="24"/>
        </w:rPr>
        <w:t>create a class with just a color component, we could share that definition in all our drawing classes by extending it.</w:t>
      </w:r>
      <w:commentRangeStart w:id="1533"/>
      <w:commentRangeEnd w:id="1533"/>
      <w:r>
        <w:commentReference w:id="1533"/>
      </w:r>
    </w:p>
    <w:p w14:paraId="6687B2D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7E0203">
      <w:pPr>
        <w:shd w:val="clear" w:color="auto" w:fill="FFFFFF"/>
        <w:spacing w:after="240"/>
        <w:ind w:left="720"/>
        <w:rPr>
          <w:rFonts w:ascii="Times New Roman" w:eastAsia="Times New Roman" w:hAnsi="Times New Roman" w:cs="Times New Roman"/>
          <w:color w:val="212529"/>
          <w:sz w:val="24"/>
          <w:szCs w:val="24"/>
        </w:rPr>
        <w:pPrChange w:id="1534"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a clone method, and automatically makes a deep copy of the color object in the constructor. It just holds our color object, so we will extend this to make all of our other drawables.</w:t>
      </w:r>
    </w:p>
    <w:p w14:paraId="2CE716A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drawables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7E0203">
      <w:pPr>
        <w:shd w:val="clear" w:color="auto" w:fill="FFFFFF"/>
        <w:spacing w:after="240"/>
        <w:rPr>
          <w:del w:id="1535" w:author="Holli Flanagan" w:date="2025-05-09T17:54:00Z"/>
          <w:rFonts w:ascii="Times New Roman" w:eastAsia="Times New Roman" w:hAnsi="Times New Roman" w:cs="Times New Roman"/>
          <w:color w:val="212529"/>
          <w:sz w:val="24"/>
          <w:szCs w:val="24"/>
        </w:rPr>
      </w:pPr>
      <w:ins w:id="1536" w:author="Holli Flanagan" w:date="2025-05-09T17:54:00Z">
        <w:r>
          <w:rPr>
            <w:rFonts w:ascii="Times New Roman" w:eastAsia="Times New Roman" w:hAnsi="Times New Roman" w:cs="Times New Roman"/>
            <w:color w:val="212529"/>
            <w:sz w:val="24"/>
            <w:szCs w:val="24"/>
          </w:rPr>
          <w:t>Remember that “drawable”</w:t>
        </w:r>
      </w:ins>
      <w:del w:id="1537"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7E0203">
      <w:pPr>
        <w:shd w:val="clear" w:color="auto" w:fill="FFFFFF"/>
        <w:rPr>
          <w:del w:id="1538" w:author="Holli Flanagan" w:date="2025-05-09T17:54:00Z"/>
          <w:color w:val="000000"/>
          <w:rPrChange w:id="1539" w:author="Holli Flanagan" w:date="2025-05-09T17:54:00Z">
            <w:rPr>
              <w:del w:id="1540" w:author="Holli Flanagan" w:date="2025-05-09T17:54:00Z"/>
              <w:rFonts w:ascii="Times New Roman" w:eastAsia="Times New Roman" w:hAnsi="Times New Roman" w:cs="Times New Roman"/>
            </w:rPr>
          </w:rPrChange>
        </w:rPr>
        <w:pPrChange w:id="1541" w:author="Holli Flanagan" w:date="2025-05-09T17:54:00Z">
          <w:pPr>
            <w:numPr>
              <w:numId w:val="239"/>
            </w:numPr>
            <w:shd w:val="clear" w:color="auto" w:fill="FFFFFF"/>
            <w:spacing w:before="180" w:after="300"/>
            <w:ind w:left="720" w:hanging="360"/>
          </w:pPr>
        </w:pPrChange>
      </w:pPr>
      <w:del w:id="1542"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543" w:author="Holli Flanagan" w:date="2025-05-09T17:54:00Z">
        <w:r w:rsidRPr="005F5C79">
          <w:rPr>
            <w:rFonts w:ascii="Times New Roman" w:eastAsia="Times New Roman" w:hAnsi="Times New Roman" w:cs="Times New Roman"/>
            <w:iCs/>
            <w:color w:val="212529"/>
            <w:sz w:val="24"/>
            <w:szCs w:val="24"/>
            <w:rPrChange w:id="1544"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545"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7E0203">
      <w:pPr>
        <w:shd w:val="clear" w:color="auto" w:fill="FFFFFF"/>
        <w:spacing w:after="240"/>
        <w:rPr>
          <w:color w:val="000000"/>
          <w:rPrChange w:id="1546" w:author="Holli Flanagan" w:date="2025-05-09T17:54:00Z">
            <w:rPr>
              <w:rFonts w:ascii="Times New Roman" w:eastAsia="Times New Roman" w:hAnsi="Times New Roman" w:cs="Times New Roman"/>
            </w:rPr>
          </w:rPrChange>
        </w:rPr>
        <w:pPrChange w:id="1547" w:author="Holli Flanagan" w:date="2025-05-09T17:54:00Z">
          <w:pPr>
            <w:numPr>
              <w:numId w:val="239"/>
            </w:numPr>
            <w:shd w:val="clear" w:color="auto" w:fill="FFFFFF"/>
            <w:spacing w:before="180" w:after="300"/>
            <w:ind w:left="720" w:hanging="360"/>
          </w:pPr>
        </w:pPrChange>
      </w:pPr>
      <w:del w:id="1548"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549"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7E0203">
      <w:pPr>
        <w:shd w:val="clear" w:color="auto" w:fill="FFFFFF"/>
        <w:spacing w:after="240"/>
        <w:rPr>
          <w:rFonts w:ascii="Times New Roman" w:eastAsia="Times New Roman" w:hAnsi="Times New Roman" w:cs="Times New Roman"/>
          <w:color w:val="212529"/>
          <w:sz w:val="24"/>
          <w:szCs w:val="24"/>
          <w:rPrChange w:id="1550"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551" w:author="Holli Flanagan" w:date="2025-05-09T17:54:00Z">
        <w:r>
          <w:rPr>
            <w:rFonts w:ascii="Times New Roman" w:eastAsia="Times New Roman" w:hAnsi="Times New Roman" w:cs="Times New Roman"/>
            <w:color w:val="212529"/>
            <w:sz w:val="24"/>
            <w:szCs w:val="24"/>
          </w:rPr>
          <w:delText>D</w:delText>
        </w:r>
      </w:del>
      <w:ins w:id="1552"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553" w:author="Holli Flanagan" w:date="2025-05-09T17:54:00Z">
        <w:r>
          <w:rPr>
            <w:rFonts w:ascii="Times New Roman" w:eastAsia="Times New Roman" w:hAnsi="Times New Roman" w:cs="Times New Roman"/>
            <w:color w:val="212529"/>
            <w:sz w:val="24"/>
            <w:szCs w:val="24"/>
          </w:rPr>
          <w:delText>D</w:delText>
        </w:r>
      </w:del>
      <w:ins w:id="1554"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7E0203">
      <w:pPr>
        <w:pStyle w:val="Heading2"/>
        <w:rPr>
          <w:rPrChange w:id="1555" w:author="Holli Flanagan" w:date="2025-05-12T14:35:00Z">
            <w:rPr>
              <w:sz w:val="34"/>
              <w:szCs w:val="34"/>
            </w:rPr>
          </w:rPrChange>
        </w:rPr>
        <w:pPrChange w:id="1556" w:author="Holli Flanagan" w:date="2025-05-12T14:35:00Z">
          <w:pPr>
            <w:pStyle w:val="Heading2"/>
            <w:keepNext w:val="0"/>
            <w:keepLines w:val="0"/>
          </w:pPr>
        </w:pPrChange>
      </w:pPr>
      <w:bookmarkStart w:id="1557" w:name="_jv40wy5odqej" w:colFirst="0" w:colLast="0"/>
      <w:bookmarkEnd w:id="1557"/>
      <w:r>
        <w:rPr>
          <w:rPrChange w:id="1558" w:author="Holli Flanagan" w:date="2025-05-12T14:35:00Z">
            <w:rPr>
              <w:sz w:val="34"/>
              <w:szCs w:val="34"/>
            </w:rPr>
          </w:rPrChange>
        </w:rPr>
        <w:t>Deeper hierarchies</w:t>
      </w:r>
    </w:p>
    <w:p w14:paraId="3537D01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7E0203">
      <w:pPr>
        <w:numPr>
          <w:ilvl w:val="0"/>
          <w:numId w:val="218"/>
        </w:numPr>
        <w:shd w:val="clear" w:color="auto" w:fill="FFFFFF"/>
        <w:spacing w:before="180"/>
        <w:rPr>
          <w:rFonts w:ascii="Times New Roman" w:eastAsia="Times New Roman" w:hAnsi="Times New Roman" w:cs="Times New Roman"/>
          <w:color w:val="212529"/>
          <w:sz w:val="24"/>
          <w:szCs w:val="24"/>
          <w:rPrChange w:id="1559" w:author="Holli Flanagan" w:date="2025-05-09T17:55:00Z">
            <w:rPr>
              <w:rFonts w:ascii="Times New Roman" w:eastAsia="Times New Roman" w:hAnsi="Times New Roman" w:cs="Times New Roman"/>
            </w:rPr>
          </w:rPrChange>
        </w:rPr>
        <w:pPrChange w:id="1560"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561" w:author="Holli Flanagan" w:date="2025-05-09T17:55:00Z">
        <w:r>
          <w:rPr>
            <w:rFonts w:ascii="Times New Roman" w:eastAsia="Times New Roman" w:hAnsi="Times New Roman" w:cs="Times New Roman"/>
            <w:color w:val="212529"/>
            <w:sz w:val="24"/>
            <w:szCs w:val="24"/>
          </w:rPr>
          <w:delText>U</w:delText>
        </w:r>
      </w:del>
      <w:ins w:id="1562"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563"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7E0203">
      <w:pPr>
        <w:numPr>
          <w:ilvl w:val="0"/>
          <w:numId w:val="218"/>
        </w:numPr>
        <w:shd w:val="clear" w:color="auto" w:fill="FFFFFF"/>
        <w:spacing w:after="300"/>
        <w:rPr>
          <w:rFonts w:ascii="Times New Roman" w:eastAsia="Times New Roman" w:hAnsi="Times New Roman" w:cs="Times New Roman"/>
          <w:color w:val="212529"/>
          <w:sz w:val="24"/>
          <w:szCs w:val="24"/>
          <w:rPrChange w:id="1564" w:author="Holli Flanagan" w:date="2025-05-09T17:55:00Z">
            <w:rPr>
              <w:rFonts w:ascii="Times New Roman" w:eastAsia="Times New Roman" w:hAnsi="Times New Roman" w:cs="Times New Roman"/>
            </w:rPr>
          </w:rPrChange>
        </w:rPr>
        <w:pPrChange w:id="1565"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566" w:author="Holli Flanagan" w:date="2025-05-09T17:55:00Z">
        <w:r>
          <w:rPr>
            <w:rFonts w:ascii="Times New Roman" w:eastAsia="Times New Roman" w:hAnsi="Times New Roman" w:cs="Times New Roman"/>
            <w:color w:val="212529"/>
            <w:sz w:val="24"/>
            <w:szCs w:val="24"/>
          </w:rPr>
          <w:delText>S</w:delText>
        </w:r>
      </w:del>
      <w:ins w:id="1567"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568" w:author="Holli Flanagan" w:date="2025-05-09T17:55:00Z">
        <w:r>
          <w:rPr>
            <w:rFonts w:ascii="Times New Roman" w:eastAsia="Times New Roman" w:hAnsi="Times New Roman" w:cs="Times New Roman"/>
            <w:color w:val="212529"/>
            <w:sz w:val="24"/>
            <w:szCs w:val="24"/>
          </w:rPr>
          <w:delText>U</w:delText>
        </w:r>
      </w:del>
      <w:ins w:id="1569"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570" w:author="Holli Flanagan" w:date="2025-05-09T17:55:00Z">
        <w:r>
          <w:rPr>
            <w:rFonts w:ascii="Times New Roman" w:eastAsia="Times New Roman" w:hAnsi="Times New Roman" w:cs="Times New Roman"/>
            <w:color w:val="212529"/>
            <w:sz w:val="24"/>
            <w:szCs w:val="24"/>
          </w:rPr>
          <w:delText>S</w:delText>
        </w:r>
      </w:del>
      <w:ins w:id="1571"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572" w:author="Holli Flanagan" w:date="2025-05-09T17:55:00Z">
        <w:r>
          <w:rPr>
            <w:rFonts w:ascii="Times New Roman" w:eastAsia="Times New Roman" w:hAnsi="Times New Roman" w:cs="Times New Roman"/>
            <w:color w:val="212529"/>
            <w:sz w:val="24"/>
            <w:szCs w:val="24"/>
          </w:rPr>
          <w:delText>F</w:delText>
        </w:r>
      </w:del>
      <w:ins w:id="1573"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574" w:author="Holli Flanagan" w:date="2025-05-09T17:55:00Z">
        <w:r>
          <w:rPr>
            <w:rFonts w:ascii="Times New Roman" w:eastAsia="Times New Roman" w:hAnsi="Times New Roman" w:cs="Times New Roman"/>
            <w:color w:val="212529"/>
            <w:sz w:val="24"/>
            <w:szCs w:val="24"/>
          </w:rPr>
          <w:delText>U</w:delText>
        </w:r>
      </w:del>
      <w:ins w:id="1575"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576" w:author="Holli Flanagan" w:date="2025-05-09T17:55:00Z">
        <w:r>
          <w:rPr>
            <w:rFonts w:ascii="Times New Roman" w:eastAsia="Times New Roman" w:hAnsi="Times New Roman" w:cs="Times New Roman"/>
            <w:color w:val="212529"/>
            <w:sz w:val="24"/>
            <w:szCs w:val="24"/>
          </w:rPr>
          <w:t>, etc.</w:t>
        </w:r>
      </w:ins>
      <w:del w:id="1577"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578"/>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578"/>
      <w:r>
        <w:commentReference w:id="1578"/>
      </w:r>
    </w:p>
    <w:p w14:paraId="7657B83D" w14:textId="77777777" w:rsidR="00B32DEF" w:rsidRDefault="007E0203">
      <w:pPr>
        <w:numPr>
          <w:ilvl w:val="0"/>
          <w:numId w:val="231"/>
        </w:numPr>
        <w:shd w:val="clear" w:color="auto" w:fill="FFFFFF"/>
        <w:spacing w:before="180"/>
        <w:rPr>
          <w:del w:id="1579"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580"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7E0203">
      <w:pPr>
        <w:shd w:val="clear" w:color="auto" w:fill="FFFFFF"/>
        <w:spacing w:after="300"/>
        <w:rPr>
          <w:color w:val="000000"/>
          <w:rPrChange w:id="1581" w:author="Holli Flanagan" w:date="2025-05-09T17:56:00Z">
            <w:rPr>
              <w:rFonts w:ascii="Times New Roman" w:eastAsia="Times New Roman" w:hAnsi="Times New Roman" w:cs="Times New Roman"/>
            </w:rPr>
          </w:rPrChange>
        </w:rPr>
        <w:pPrChange w:id="1582"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583" w:author="Holli Flanagan" w:date="2025-05-09T17:56:00Z">
        <w:r>
          <w:rPr>
            <w:rFonts w:ascii="Times New Roman" w:eastAsia="Times New Roman" w:hAnsi="Times New Roman" w:cs="Times New Roman"/>
            <w:color w:val="212529"/>
            <w:sz w:val="24"/>
            <w:szCs w:val="24"/>
          </w:rPr>
          <w:t>undergraduate</w:t>
        </w:r>
      </w:ins>
      <w:del w:id="1584"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585" w:author="Holli Flanagan" w:date="2025-05-09T17:56:00Z">
        <w:r>
          <w:rPr>
            <w:rFonts w:ascii="Times New Roman" w:eastAsia="Times New Roman" w:hAnsi="Times New Roman" w:cs="Times New Roman"/>
            <w:color w:val="212529"/>
            <w:sz w:val="24"/>
            <w:szCs w:val="24"/>
          </w:rPr>
          <w:delText>S</w:delText>
        </w:r>
      </w:del>
      <w:ins w:id="1586"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587"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7E0203">
      <w:pPr>
        <w:pStyle w:val="Heading2"/>
        <w:rPr>
          <w:rPrChange w:id="1588" w:author="Holli Flanagan" w:date="2025-05-12T14:35:00Z">
            <w:rPr>
              <w:sz w:val="34"/>
              <w:szCs w:val="34"/>
            </w:rPr>
          </w:rPrChange>
        </w:rPr>
        <w:pPrChange w:id="1589" w:author="Holli Flanagan" w:date="2025-05-12T14:35:00Z">
          <w:pPr>
            <w:pStyle w:val="Heading2"/>
            <w:keepNext w:val="0"/>
            <w:keepLines w:val="0"/>
          </w:pPr>
        </w:pPrChange>
      </w:pPr>
      <w:bookmarkStart w:id="1590" w:name="_53eg43bv52t9" w:colFirst="0" w:colLast="0"/>
      <w:bookmarkEnd w:id="1590"/>
      <w:r>
        <w:rPr>
          <w:rPrChange w:id="1591" w:author="Holli Flanagan" w:date="2025-05-12T14:35:00Z">
            <w:rPr>
              <w:sz w:val="34"/>
              <w:szCs w:val="34"/>
            </w:rPr>
          </w:rPrChange>
        </w:rPr>
        <w:t>Summary</w:t>
      </w:r>
    </w:p>
    <w:p w14:paraId="3FD064B2"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1592"/>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592"/>
      <w:r>
        <w:commentReference w:id="1592"/>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7E0203">
      <w:pPr>
        <w:pStyle w:val="Heading2"/>
        <w:keepNext w:val="0"/>
        <w:keepLines w:val="0"/>
        <w:spacing w:before="700"/>
        <w:rPr>
          <w:rPrChange w:id="1593" w:author="Holli Flanagan" w:date="2025-05-12T14:36:00Z">
            <w:rPr>
              <w:sz w:val="46"/>
              <w:szCs w:val="46"/>
            </w:rPr>
          </w:rPrChange>
        </w:rPr>
        <w:pPrChange w:id="1594" w:author="Holli Flanagan" w:date="2025-05-12T14:36:00Z">
          <w:pPr>
            <w:pStyle w:val="Heading1"/>
            <w:keepNext w:val="0"/>
            <w:keepLines w:val="0"/>
            <w:spacing w:before="700"/>
          </w:pPr>
        </w:pPrChange>
      </w:pPr>
      <w:bookmarkStart w:id="1595" w:name="_gnukmxhugk82" w:colFirst="0" w:colLast="0"/>
      <w:bookmarkEnd w:id="1595"/>
      <w:r>
        <w:rPr>
          <w:rPrChange w:id="1596" w:author="Holli Flanagan" w:date="2025-05-12T14:36:00Z">
            <w:rPr>
              <w:b/>
              <w:sz w:val="46"/>
              <w:szCs w:val="46"/>
            </w:rPr>
          </w:rPrChange>
        </w:rPr>
        <w:t>Chapter Summary</w:t>
      </w:r>
    </w:p>
    <w:p w14:paraId="66C1194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7E0203">
      <w:pPr>
        <w:numPr>
          <w:ilvl w:val="0"/>
          <w:numId w:val="294"/>
        </w:numPr>
        <w:shd w:val="clear" w:color="auto" w:fill="FFFFFF"/>
        <w:spacing w:before="180"/>
        <w:rPr>
          <w:rFonts w:ascii="Times New Roman" w:eastAsia="Times New Roman" w:hAnsi="Times New Roman" w:cs="Times New Roman"/>
          <w:color w:val="212529"/>
          <w:sz w:val="24"/>
          <w:szCs w:val="24"/>
          <w:rPrChange w:id="1597" w:author="Holli Flanagan" w:date="2025-05-09T17:57:00Z">
            <w:rPr>
              <w:rFonts w:ascii="Times New Roman" w:eastAsia="Times New Roman" w:hAnsi="Times New Roman" w:cs="Times New Roman"/>
            </w:rPr>
          </w:rPrChange>
        </w:rPr>
        <w:pPrChange w:id="1598"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599"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7E0203">
      <w:pPr>
        <w:numPr>
          <w:ilvl w:val="0"/>
          <w:numId w:val="294"/>
        </w:numPr>
        <w:shd w:val="clear" w:color="auto" w:fill="FFFFFF"/>
        <w:spacing w:after="300"/>
        <w:rPr>
          <w:rFonts w:ascii="Times New Roman" w:eastAsia="Times New Roman" w:hAnsi="Times New Roman" w:cs="Times New Roman"/>
          <w:color w:val="212529"/>
          <w:sz w:val="24"/>
          <w:szCs w:val="24"/>
          <w:rPrChange w:id="1600" w:author="Holli Flanagan" w:date="2025-05-09T17:57:00Z">
            <w:rPr>
              <w:rFonts w:ascii="Times New Roman" w:eastAsia="Times New Roman" w:hAnsi="Times New Roman" w:cs="Times New Roman"/>
            </w:rPr>
          </w:rPrChange>
        </w:rPr>
        <w:pPrChange w:id="1601"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7E0203">
      <w:pPr>
        <w:pStyle w:val="Heading2"/>
        <w:keepNext w:val="0"/>
        <w:keepLines w:val="0"/>
        <w:spacing w:before="700"/>
        <w:rPr>
          <w:rPrChange w:id="1602" w:author="Holli Flanagan" w:date="2025-05-12T14:36:00Z">
            <w:rPr>
              <w:sz w:val="46"/>
              <w:szCs w:val="46"/>
            </w:rPr>
          </w:rPrChange>
        </w:rPr>
        <w:pPrChange w:id="1603" w:author="Holli Flanagan" w:date="2025-05-12T14:36:00Z">
          <w:pPr>
            <w:pStyle w:val="Heading1"/>
            <w:keepNext w:val="0"/>
            <w:keepLines w:val="0"/>
            <w:spacing w:before="700"/>
          </w:pPr>
        </w:pPrChange>
      </w:pPr>
      <w:bookmarkStart w:id="1604" w:name="_ewbbgsai7rkc" w:colFirst="0" w:colLast="0"/>
      <w:bookmarkEnd w:id="1604"/>
      <w:r>
        <w:rPr>
          <w:rPrChange w:id="1605" w:author="Holli Flanagan" w:date="2025-05-12T14:36:00Z">
            <w:rPr>
              <w:b/>
              <w:sz w:val="46"/>
              <w:szCs w:val="46"/>
            </w:rPr>
          </w:rPrChange>
        </w:rPr>
        <w:t>Next Step</w:t>
      </w:r>
    </w:p>
    <w:p w14:paraId="029C68FF" w14:textId="218B3E0F"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606" w:author="Holli Flanagan" w:date="2025-05-09T17:57:00Z">
        <w:r>
          <w:rPr>
            <w:rFonts w:ascii="Times New Roman" w:eastAsia="Times New Roman" w:hAnsi="Times New Roman" w:cs="Times New Roman"/>
            <w:color w:val="212529"/>
            <w:sz w:val="24"/>
            <w:szCs w:val="24"/>
          </w:rPr>
          <w:t>.</w:t>
        </w:r>
      </w:ins>
      <w:del w:id="1607"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7E0203">
      <w:pPr>
        <w:pStyle w:val="Heading1"/>
        <w:rPr>
          <w:rPrChange w:id="1608" w:author="Holli Flanagan" w:date="2025-05-12T14:36:00Z">
            <w:rPr>
              <w:sz w:val="46"/>
              <w:szCs w:val="46"/>
            </w:rPr>
          </w:rPrChange>
        </w:rPr>
        <w:pPrChange w:id="1609" w:author="Holli Flanagan" w:date="2025-05-12T14:36:00Z">
          <w:pPr>
            <w:pStyle w:val="Heading1"/>
            <w:keepNext w:val="0"/>
            <w:keepLines w:val="0"/>
          </w:pPr>
        </w:pPrChange>
      </w:pPr>
      <w:bookmarkStart w:id="1610" w:name="_yaeeiliyymff" w:colFirst="0" w:colLast="0"/>
      <w:bookmarkEnd w:id="1610"/>
      <w:r>
        <w:rPr>
          <w:rPrChange w:id="1611" w:author="Holli Flanagan" w:date="2025-05-12T14:36:00Z">
            <w:rPr>
              <w:sz w:val="46"/>
              <w:szCs w:val="46"/>
            </w:rPr>
          </w:rPrChange>
        </w:rPr>
        <w:lastRenderedPageBreak/>
        <w:t>Chapter 6 - Overrides and Polymorphism</w:t>
      </w:r>
    </w:p>
    <w:p w14:paraId="2840DB7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612" w:author="Holli Flanagan" w:date="2025-05-09T17:58:00Z">
        <w:r>
          <w:rPr>
            <w:rFonts w:ascii="Times New Roman" w:eastAsia="Times New Roman" w:hAnsi="Times New Roman" w:cs="Times New Roman"/>
            <w:color w:val="212529"/>
            <w:sz w:val="24"/>
            <w:szCs w:val="24"/>
          </w:rPr>
          <w:delText>S</w:delText>
        </w:r>
      </w:del>
      <w:ins w:id="1613"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614" w:author="Holli Flanagan" w:date="2025-05-09T17:58:00Z">
        <w:r>
          <w:rPr>
            <w:rFonts w:ascii="Times New Roman" w:eastAsia="Times New Roman" w:hAnsi="Times New Roman" w:cs="Times New Roman"/>
            <w:color w:val="212529"/>
            <w:sz w:val="24"/>
            <w:szCs w:val="24"/>
          </w:rPr>
          <w:delText>E</w:delText>
        </w:r>
      </w:del>
      <w:ins w:id="1615"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7E0203">
      <w:pPr>
        <w:pStyle w:val="Heading1"/>
        <w:rPr>
          <w:rPrChange w:id="1616" w:author="Holli Flanagan" w:date="2025-05-12T14:36:00Z">
            <w:rPr>
              <w:rFonts w:ascii="Times New Roman" w:eastAsia="Times New Roman" w:hAnsi="Times New Roman" w:cs="Times New Roman"/>
              <w:color w:val="0D6EFD"/>
              <w:sz w:val="24"/>
              <w:szCs w:val="24"/>
              <w:highlight w:val="white"/>
              <w:u w:val="single"/>
            </w:rPr>
          </w:rPrChange>
        </w:rPr>
        <w:pPrChange w:id="1617" w:author="Holli Flanagan" w:date="2025-05-12T14:36:00Z">
          <w:pPr>
            <w:shd w:val="clear" w:color="auto" w:fill="FFFFFF"/>
            <w:spacing w:after="240"/>
          </w:pPr>
        </w:pPrChange>
      </w:pPr>
      <w:r>
        <w:rPr>
          <w:rPrChange w:id="1618" w:author="Holli Flanagan" w:date="2025-05-12T14:36:00Z">
            <w:rPr>
              <w:sz w:val="46"/>
              <w:szCs w:val="46"/>
            </w:rPr>
          </w:rPrChange>
        </w:rPr>
        <w:t>Member Access</w:t>
      </w:r>
    </w:p>
    <w:p w14:paraId="51434B1C" w14:textId="77777777" w:rsidR="00B32DEF" w:rsidRPr="00B32DEF" w:rsidRDefault="007E0203">
      <w:pPr>
        <w:pStyle w:val="Heading2"/>
        <w:rPr>
          <w:rPrChange w:id="1619" w:author="Holli Flanagan" w:date="2025-05-12T14:36:00Z">
            <w:rPr>
              <w:sz w:val="34"/>
              <w:szCs w:val="34"/>
            </w:rPr>
          </w:rPrChange>
        </w:rPr>
        <w:pPrChange w:id="1620" w:author="Holli Flanagan" w:date="2025-05-12T14:36:00Z">
          <w:pPr>
            <w:pStyle w:val="Heading2"/>
            <w:keepNext w:val="0"/>
            <w:keepLines w:val="0"/>
          </w:pPr>
        </w:pPrChange>
      </w:pPr>
      <w:bookmarkStart w:id="1621" w:name="_xa81ycw8uj2h" w:colFirst="0" w:colLast="0"/>
      <w:bookmarkEnd w:id="1621"/>
      <w:r>
        <w:rPr>
          <w:rPrChange w:id="1622" w:author="Holli Flanagan" w:date="2025-05-12T14:36:00Z">
            <w:rPr>
              <w:sz w:val="34"/>
              <w:szCs w:val="34"/>
            </w:rPr>
          </w:rPrChange>
        </w:rPr>
        <w:t>Key Idea</w:t>
      </w:r>
    </w:p>
    <w:p w14:paraId="1DA5432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623"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624"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625"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7E0203">
      <w:pPr>
        <w:pStyle w:val="Heading2"/>
        <w:rPr>
          <w:rPrChange w:id="1626" w:author="Holli Flanagan" w:date="2025-05-12T14:36:00Z">
            <w:rPr>
              <w:sz w:val="34"/>
              <w:szCs w:val="34"/>
            </w:rPr>
          </w:rPrChange>
        </w:rPr>
        <w:pPrChange w:id="1627" w:author="Holli Flanagan" w:date="2025-05-12T14:36:00Z">
          <w:pPr>
            <w:pStyle w:val="Heading2"/>
            <w:keepNext w:val="0"/>
            <w:keepLines w:val="0"/>
          </w:pPr>
        </w:pPrChange>
      </w:pPr>
      <w:bookmarkStart w:id="1628" w:name="_xxxrerhvqd9m" w:colFirst="0" w:colLast="0"/>
      <w:bookmarkEnd w:id="1628"/>
      <w:r>
        <w:rPr>
          <w:rPrChange w:id="1629" w:author="Holli Flanagan" w:date="2025-05-12T14:36:00Z">
            <w:rPr>
              <w:sz w:val="34"/>
              <w:szCs w:val="34"/>
            </w:rPr>
          </w:rPrChange>
        </w:rPr>
        <w:t>Understanding Inheritance</w:t>
      </w:r>
    </w:p>
    <w:p w14:paraId="70593AB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630"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631" w:author="Holli Flanagan" w:date="2025-05-09T17:58:00Z">
        <w:r>
          <w:rPr>
            <w:rFonts w:ascii="Times New Roman" w:eastAsia="Times New Roman" w:hAnsi="Times New Roman" w:cs="Times New Roman"/>
            <w:color w:val="212529"/>
            <w:sz w:val="24"/>
            <w:szCs w:val="24"/>
          </w:rPr>
          <w:t xml:space="preserve"> </w:t>
        </w:r>
      </w:ins>
      <w:del w:id="1632"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633"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634" w:author="Holli Flanagan" w:date="2025-05-09T17:58:00Z">
        <w:r>
          <w:rPr>
            <w:rFonts w:ascii="Times New Roman" w:eastAsia="Times New Roman" w:hAnsi="Times New Roman" w:cs="Times New Roman"/>
            <w:color w:val="212529"/>
            <w:sz w:val="24"/>
            <w:szCs w:val="24"/>
          </w:rPr>
          <w:delText>M</w:delText>
        </w:r>
      </w:del>
      <w:ins w:id="1635"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636" w:author="Holli Flanagan" w:date="2025-05-09T17:58:00Z">
        <w:r>
          <w:rPr>
            <w:rFonts w:ascii="Times New Roman" w:eastAsia="Times New Roman" w:hAnsi="Times New Roman" w:cs="Times New Roman"/>
            <w:color w:val="212529"/>
            <w:sz w:val="24"/>
            <w:szCs w:val="24"/>
          </w:rPr>
          <w:delText>I</w:delText>
        </w:r>
      </w:del>
      <w:ins w:id="1637"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638"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639"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gramStart"/>
      <w:r>
        <w:rPr>
          <w:rFonts w:ascii="Times New Roman" w:eastAsia="Times New Roman" w:hAnsi="Times New Roman" w:cs="Times New Roman"/>
          <w:color w:val="D63384"/>
          <w:sz w:val="21"/>
          <w:szCs w:val="21"/>
          <w:shd w:val="clear" w:color="auto" w:fill="F5F6FA"/>
        </w:rPr>
        <w:t>getName(</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gramStart"/>
      <w:r>
        <w:rPr>
          <w:rFonts w:ascii="Times New Roman" w:eastAsia="Times New Roman" w:hAnsi="Times New Roman" w:cs="Times New Roman"/>
          <w:color w:val="212529"/>
          <w:sz w:val="24"/>
          <w:szCs w:val="24"/>
          <w:highlight w:val="white"/>
        </w:rPr>
        <w:t>getName(</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can map out the relationships between concepts, then by </w:t>
      </w:r>
      <w:r>
        <w:rPr>
          <w:rFonts w:ascii="Times New Roman" w:eastAsia="Times New Roman" w:hAnsi="Times New Roman" w:cs="Times New Roman"/>
          <w:color w:val="212529"/>
          <w:sz w:val="24"/>
          <w:szCs w:val="24"/>
        </w:rPr>
        <w:t>using a combination of inheritance and composition, we can build complex hierarchies out of simple objects.</w:t>
      </w:r>
    </w:p>
    <w:p w14:paraId="05FE222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40" w:author="Holli Flanagan" w:date="2025-04-30T20:50:00Z">
          <w:pPr>
            <w:pStyle w:val="Heading3"/>
            <w:keepNext w:val="0"/>
            <w:keepLines w:val="0"/>
            <w:shd w:val="clear" w:color="auto" w:fill="FFFFFF"/>
            <w:spacing w:before="400" w:after="60" w:line="288" w:lineRule="auto"/>
            <w:ind w:left="720" w:hanging="360"/>
          </w:pPr>
        </w:pPrChange>
      </w:pPr>
      <w:bookmarkStart w:id="1641" w:name="_58buqzyzu93q" w:colFirst="0" w:colLast="0"/>
      <w:bookmarkEnd w:id="1641"/>
      <w:r>
        <w:rPr>
          <w:rFonts w:ascii="Times New Roman" w:eastAsia="Times New Roman" w:hAnsi="Times New Roman" w:cs="Times New Roman"/>
          <w:color w:val="27262B"/>
          <w:sz w:val="26"/>
          <w:szCs w:val="26"/>
        </w:rPr>
        <w:t>Controlling Access</w:t>
      </w:r>
    </w:p>
    <w:p w14:paraId="0170321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7E0203">
      <w:pPr>
        <w:numPr>
          <w:ilvl w:val="0"/>
          <w:numId w:val="27"/>
        </w:numPr>
        <w:shd w:val="clear" w:color="auto" w:fill="FFFFFF"/>
        <w:spacing w:before="180"/>
        <w:pPrChange w:id="1642"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7E0203">
      <w:pPr>
        <w:numPr>
          <w:ilvl w:val="0"/>
          <w:numId w:val="27"/>
        </w:numPr>
        <w:shd w:val="clear" w:color="auto" w:fill="FFFFFF"/>
        <w:pPrChange w:id="1643"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7E0203">
      <w:pPr>
        <w:numPr>
          <w:ilvl w:val="0"/>
          <w:numId w:val="27"/>
        </w:numPr>
        <w:shd w:val="clear" w:color="auto" w:fill="FFFFFF"/>
        <w:spacing w:after="300"/>
        <w:pPrChange w:id="1644"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645"/>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645"/>
      <w:r>
        <w:commentReference w:id="1645"/>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646" w:author="Holli Flanagan" w:date="2025-05-09T18:00:00Z">
        <w:r>
          <w:rPr>
            <w:rFonts w:ascii="Times New Roman" w:eastAsia="Times New Roman" w:hAnsi="Times New Roman" w:cs="Times New Roman"/>
            <w:color w:val="212529"/>
            <w:sz w:val="24"/>
            <w:szCs w:val="24"/>
          </w:rPr>
          <w:t>affect</w:t>
        </w:r>
      </w:ins>
      <w:del w:id="1647"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648"/>
      <w:r>
        <w:rPr>
          <w:rFonts w:ascii="Times New Roman" w:eastAsia="Times New Roman" w:hAnsi="Times New Roman" w:cs="Times New Roman"/>
          <w:color w:val="212529"/>
          <w:sz w:val="24"/>
          <w:szCs w:val="24"/>
        </w:rPr>
        <w:t xml:space="preserve">from </w:t>
      </w:r>
      <w:commentRangeEnd w:id="1648"/>
      <w:r>
        <w:commentReference w:id="1648"/>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649"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650" w:author="Holli Flanagan" w:date="2025-05-09T18:01:00Z">
        <w:r>
          <w:rPr>
            <w:rFonts w:ascii="Times New Roman" w:eastAsia="Times New Roman" w:hAnsi="Times New Roman" w:cs="Times New Roman"/>
            <w:color w:val="212529"/>
            <w:sz w:val="24"/>
            <w:szCs w:val="24"/>
          </w:rPr>
          <w:delText>P</w:delText>
        </w:r>
      </w:del>
      <w:ins w:id="1651"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652" w:author="Holli Flanagan" w:date="2025-05-09T18:01:00Z">
        <w:r>
          <w:rPr>
            <w:rFonts w:ascii="Times New Roman" w:eastAsia="Times New Roman" w:hAnsi="Times New Roman" w:cs="Times New Roman"/>
            <w:color w:val="212529"/>
            <w:sz w:val="24"/>
            <w:szCs w:val="24"/>
          </w:rPr>
          <w:delText>D</w:delText>
        </w:r>
      </w:del>
      <w:ins w:id="1653"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Because a polygon can </w:t>
      </w:r>
      <w:r>
        <w:rPr>
          <w:rFonts w:ascii="Times New Roman" w:eastAsia="Times New Roman" w:hAnsi="Times New Roman" w:cs="Times New Roman"/>
          <w:color w:val="212529"/>
          <w:sz w:val="24"/>
          <w:szCs w:val="24"/>
        </w:rPr>
        <w:t>already represent a rectangle, we don’t need any other properties (we can delete the corners).</w:t>
      </w:r>
    </w:p>
    <w:p w14:paraId="206154B4" w14:textId="0939A33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654"/>
      <w:r>
        <w:rPr>
          <w:rFonts w:ascii="Times New Roman" w:eastAsia="Times New Roman" w:hAnsi="Times New Roman" w:cs="Times New Roman"/>
          <w:color w:val="212529"/>
          <w:sz w:val="24"/>
          <w:szCs w:val="24"/>
        </w:rPr>
        <w:t xml:space="preserve">superclasses </w:t>
      </w:r>
      <w:commentRangeEnd w:id="1654"/>
      <w:r>
        <w:commentReference w:id="1654"/>
      </w:r>
      <w:r>
        <w:rPr>
          <w:rFonts w:ascii="Times New Roman" w:eastAsia="Times New Roman" w:hAnsi="Times New Roman" w:cs="Times New Roman"/>
          <w:color w:val="212529"/>
          <w:sz w:val="24"/>
          <w:szCs w:val="24"/>
        </w:rPr>
        <w:t>constructor with the array of points for the particular 4</w:t>
      </w:r>
      <w:ins w:id="1655" w:author="Oestreich, Julia" w:date="2025-05-15T17:17:00Z" w16du:dateUtc="2025-05-15T21:17:00Z">
        <w:r w:rsidR="005F5C79">
          <w:rPr>
            <w:rFonts w:ascii="Times New Roman" w:eastAsia="Times New Roman" w:hAnsi="Times New Roman" w:cs="Times New Roman"/>
            <w:color w:val="212529"/>
            <w:sz w:val="24"/>
            <w:szCs w:val="24"/>
          </w:rPr>
          <w:t>-</w:t>
        </w:r>
      </w:ins>
      <w:del w:id="1656"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sided polygon that this rectangle represents. We would need to </w:t>
      </w:r>
      <w:r>
        <w:rPr>
          <w:rFonts w:ascii="Times New Roman" w:eastAsia="Times New Roman" w:hAnsi="Times New Roman" w:cs="Times New Roman"/>
          <w:color w:val="212529"/>
          <w:sz w:val="24"/>
          <w:szCs w:val="24"/>
        </w:rPr>
        <w:t>rewrite the area, perimeter and diagonals methods to use our new implementation, but users of our class will see no change in how they use it.</w:t>
      </w:r>
    </w:p>
    <w:p w14:paraId="50FB38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657" w:author="Holli Flanagan" w:date="2025-05-09T18:01:00Z">
        <w:r>
          <w:rPr>
            <w:rFonts w:ascii="Times New Roman" w:eastAsia="Times New Roman" w:hAnsi="Times New Roman" w:cs="Times New Roman"/>
            <w:color w:val="212529"/>
            <w:sz w:val="24"/>
            <w:szCs w:val="24"/>
          </w:rPr>
          <w:delText>P</w:delText>
        </w:r>
      </w:del>
      <w:ins w:id="1658"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 xml:space="preserve">access </w:t>
      </w:r>
      <w:r>
        <w:rPr>
          <w:rFonts w:ascii="Times New Roman" w:eastAsia="Times New Roman" w:hAnsi="Times New Roman" w:cs="Times New Roman"/>
          <w:i/>
          <w:color w:val="212529"/>
          <w:sz w:val="24"/>
          <w:szCs w:val="24"/>
          <w:highlight w:val="white"/>
        </w:rPr>
        <w:t>specifier</w:t>
      </w:r>
      <w:r>
        <w:rPr>
          <w:rFonts w:ascii="Times New Roman" w:eastAsia="Times New Roman" w:hAnsi="Times New Roman" w:cs="Times New Roman"/>
          <w:color w:val="212529"/>
          <w:sz w:val="24"/>
          <w:szCs w:val="24"/>
          <w:highlight w:val="white"/>
        </w:rPr>
        <w:t xml:space="preserve"> (</w:t>
      </w:r>
      <w:commentRangeStart w:id="1659"/>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commentRangeEnd w:id="1659"/>
      <w:r>
        <w:commentReference w:id="1659"/>
      </w:r>
      <w:r>
        <w:rPr>
          <w:rFonts w:ascii="Times New Roman" w:eastAsia="Times New Roman" w:hAnsi="Times New Roman" w:cs="Times New Roman"/>
          <w:color w:val="212529"/>
          <w:sz w:val="24"/>
          <w:szCs w:val="24"/>
          <w:highlight w:val="white"/>
        </w:rPr>
        <w:t xml:space="preserve"> is given, the compiler will default to </w:t>
      </w:r>
      <w:proofErr w:type="gramStart"/>
      <w:r>
        <w:rPr>
          <w:rFonts w:ascii="Times New Roman" w:eastAsia="Times New Roman" w:hAnsi="Times New Roman" w:cs="Times New Roman"/>
          <w:color w:val="212529"/>
          <w:sz w:val="24"/>
          <w:szCs w:val="24"/>
          <w:highlight w:val="white"/>
        </w:rPr>
        <w:t>public</w:t>
      </w:r>
      <w:proofErr w:type="gramEnd"/>
      <w:r>
        <w:rPr>
          <w:rFonts w:ascii="Times New Roman" w:eastAsia="Times New Roman" w:hAnsi="Times New Roman" w:cs="Times New Roman"/>
          <w:color w:val="212529"/>
          <w:sz w:val="24"/>
          <w:szCs w:val="24"/>
          <w:highlight w:val="white"/>
        </w:rPr>
        <w:t>.</w:t>
      </w:r>
    </w:p>
    <w:p w14:paraId="4EFEC45B"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60" w:author="Holli Flanagan" w:date="2025-05-09T18:02:00Z">
          <w:pPr>
            <w:pStyle w:val="Heading3"/>
            <w:keepNext w:val="0"/>
            <w:keepLines w:val="0"/>
            <w:shd w:val="clear" w:color="auto" w:fill="FFFFFF"/>
            <w:spacing w:before="400" w:after="60" w:line="288" w:lineRule="auto"/>
            <w:ind w:left="720" w:hanging="360"/>
          </w:pPr>
        </w:pPrChange>
      </w:pPr>
      <w:bookmarkStart w:id="1661" w:name="_l782lxr415y8" w:colFirst="0" w:colLast="0"/>
      <w:bookmarkEnd w:id="1661"/>
      <w:r>
        <w:rPr>
          <w:rFonts w:ascii="Times New Roman" w:eastAsia="Times New Roman" w:hAnsi="Times New Roman" w:cs="Times New Roman"/>
          <w:color w:val="27262B"/>
          <w:sz w:val="26"/>
          <w:szCs w:val="26"/>
        </w:rPr>
        <w:t>Important points on inheritance</w:t>
      </w:r>
    </w:p>
    <w:p w14:paraId="1EBFA403" w14:textId="77777777" w:rsidR="00B32DEF" w:rsidRDefault="007E0203">
      <w:pPr>
        <w:numPr>
          <w:ilvl w:val="0"/>
          <w:numId w:val="29"/>
        </w:numPr>
        <w:shd w:val="clear" w:color="auto" w:fill="FFFFFF"/>
        <w:spacing w:before="180"/>
        <w:rPr>
          <w:rFonts w:ascii="Times New Roman" w:eastAsia="Times New Roman" w:hAnsi="Times New Roman" w:cs="Times New Roman"/>
        </w:rPr>
        <w:pPrChange w:id="1662"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7E0203">
      <w:pPr>
        <w:numPr>
          <w:ilvl w:val="0"/>
          <w:numId w:val="29"/>
        </w:numPr>
        <w:shd w:val="clear" w:color="auto" w:fill="FFFFFF"/>
        <w:pPrChange w:id="1663"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7E0203">
      <w:pPr>
        <w:numPr>
          <w:ilvl w:val="0"/>
          <w:numId w:val="29"/>
        </w:numPr>
        <w:shd w:val="clear" w:color="auto" w:fill="FFFFFF"/>
        <w:spacing w:after="300"/>
        <w:rPr>
          <w:rFonts w:ascii="Times New Roman" w:eastAsia="Times New Roman" w:hAnsi="Times New Roman" w:cs="Times New Roman"/>
        </w:rPr>
        <w:pPrChange w:id="1664"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subclass, we get all of the properties of our parent class and can access them if they are public or protected. For methods (i.e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7E0203">
      <w:pPr>
        <w:pStyle w:val="Heading2"/>
        <w:rPr>
          <w:rPrChange w:id="1665" w:author="Holli Flanagan" w:date="2025-05-12T14:36:00Z">
            <w:rPr>
              <w:sz w:val="34"/>
              <w:szCs w:val="34"/>
            </w:rPr>
          </w:rPrChange>
        </w:rPr>
        <w:pPrChange w:id="1666" w:author="Holli Flanagan" w:date="2025-05-12T14:36:00Z">
          <w:pPr>
            <w:pStyle w:val="Heading2"/>
            <w:keepNext w:val="0"/>
            <w:keepLines w:val="0"/>
          </w:pPr>
        </w:pPrChange>
      </w:pPr>
      <w:bookmarkStart w:id="1667" w:name="_zff1fgkolhlj" w:colFirst="0" w:colLast="0"/>
      <w:bookmarkEnd w:id="1667"/>
      <w:r>
        <w:rPr>
          <w:rPrChange w:id="1668" w:author="Holli Flanagan" w:date="2025-05-12T14:36:00Z">
            <w:rPr>
              <w:sz w:val="34"/>
              <w:szCs w:val="34"/>
            </w:rPr>
          </w:rPrChange>
        </w:rPr>
        <w:t>Summary</w:t>
      </w:r>
    </w:p>
    <w:p w14:paraId="185AAE0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669"/>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670"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669"/>
      <w:r>
        <w:commentReference w:id="1669"/>
      </w:r>
    </w:p>
    <w:p w14:paraId="69D31423" w14:textId="77777777" w:rsidR="00B32DEF" w:rsidRPr="00B32DEF" w:rsidRDefault="007E0203">
      <w:pPr>
        <w:pStyle w:val="Heading2"/>
        <w:keepNext w:val="0"/>
        <w:keepLines w:val="0"/>
        <w:spacing w:before="700"/>
        <w:rPr>
          <w:rPrChange w:id="1671" w:author="Holli Flanagan" w:date="2025-05-12T14:36:00Z">
            <w:rPr>
              <w:sz w:val="46"/>
              <w:szCs w:val="46"/>
            </w:rPr>
          </w:rPrChange>
        </w:rPr>
        <w:pPrChange w:id="1672" w:author="Holli Flanagan" w:date="2025-05-12T14:36:00Z">
          <w:pPr>
            <w:pStyle w:val="Heading1"/>
            <w:keepNext w:val="0"/>
            <w:keepLines w:val="0"/>
            <w:spacing w:before="700"/>
          </w:pPr>
        </w:pPrChange>
      </w:pPr>
      <w:bookmarkStart w:id="1673" w:name="_u9nwowit7nip" w:colFirst="0" w:colLast="0"/>
      <w:bookmarkEnd w:id="1673"/>
      <w:r>
        <w:rPr>
          <w:rPrChange w:id="1674" w:author="Holli Flanagan" w:date="2025-05-12T14:36:00Z">
            <w:rPr>
              <w:b/>
              <w:sz w:val="46"/>
              <w:szCs w:val="46"/>
            </w:rPr>
          </w:rPrChange>
        </w:rPr>
        <w:lastRenderedPageBreak/>
        <w:t>Next Step</w:t>
      </w:r>
    </w:p>
    <w:p w14:paraId="61B87B7F" w14:textId="33BC8E3B"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675"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676"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677"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678"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679"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7E0203">
      <w:pPr>
        <w:pStyle w:val="Heading1"/>
        <w:rPr>
          <w:rPrChange w:id="1680" w:author="Holli Flanagan" w:date="2025-05-12T14:36:00Z">
            <w:rPr>
              <w:sz w:val="46"/>
              <w:szCs w:val="46"/>
            </w:rPr>
          </w:rPrChange>
        </w:rPr>
        <w:pPrChange w:id="1681" w:author="Holli Flanagan" w:date="2025-05-12T14:36:00Z">
          <w:pPr>
            <w:pStyle w:val="Heading1"/>
            <w:keepNext w:val="0"/>
            <w:keepLines w:val="0"/>
          </w:pPr>
        </w:pPrChange>
      </w:pPr>
      <w:bookmarkStart w:id="1682" w:name="_gqonh5yxutiy" w:colFirst="0" w:colLast="0"/>
      <w:bookmarkEnd w:id="1682"/>
      <w:r>
        <w:rPr>
          <w:rPrChange w:id="1683" w:author="Holli Flanagan" w:date="2025-05-12T14:36:00Z">
            <w:rPr>
              <w:sz w:val="46"/>
              <w:szCs w:val="46"/>
            </w:rPr>
          </w:rPrChange>
        </w:rPr>
        <w:lastRenderedPageBreak/>
        <w:t>Overrides</w:t>
      </w:r>
    </w:p>
    <w:p w14:paraId="6774E335" w14:textId="77777777" w:rsidR="00B32DEF" w:rsidRPr="00B32DEF" w:rsidRDefault="007E0203">
      <w:pPr>
        <w:pStyle w:val="Heading2"/>
        <w:rPr>
          <w:rPrChange w:id="1684" w:author="Holli Flanagan" w:date="2025-05-12T14:36:00Z">
            <w:rPr>
              <w:sz w:val="34"/>
              <w:szCs w:val="34"/>
            </w:rPr>
          </w:rPrChange>
        </w:rPr>
        <w:pPrChange w:id="1685" w:author="Holli Flanagan" w:date="2025-05-12T14:36:00Z">
          <w:pPr>
            <w:pStyle w:val="Heading2"/>
            <w:keepNext w:val="0"/>
            <w:keepLines w:val="0"/>
          </w:pPr>
        </w:pPrChange>
      </w:pPr>
      <w:bookmarkStart w:id="1686" w:name="_13qro7y0hnzn" w:colFirst="0" w:colLast="0"/>
      <w:bookmarkEnd w:id="1686"/>
      <w:r>
        <w:rPr>
          <w:rPrChange w:id="1687" w:author="Holli Flanagan" w:date="2025-05-12T14:36:00Z">
            <w:rPr>
              <w:sz w:val="34"/>
              <w:szCs w:val="34"/>
            </w:rPr>
          </w:rPrChange>
        </w:rPr>
        <w:t>Key Idea</w:t>
      </w:r>
    </w:p>
    <w:p w14:paraId="0A3D5E4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7E0203">
      <w:pPr>
        <w:pStyle w:val="Heading2"/>
        <w:rPr>
          <w:rPrChange w:id="1688" w:author="Holli Flanagan" w:date="2025-05-12T14:36:00Z">
            <w:rPr>
              <w:sz w:val="34"/>
              <w:szCs w:val="34"/>
            </w:rPr>
          </w:rPrChange>
        </w:rPr>
        <w:pPrChange w:id="1689" w:author="Holli Flanagan" w:date="2025-05-12T14:36:00Z">
          <w:pPr>
            <w:pStyle w:val="Heading2"/>
            <w:keepNext w:val="0"/>
            <w:keepLines w:val="0"/>
          </w:pPr>
        </w:pPrChange>
      </w:pPr>
      <w:bookmarkStart w:id="1690" w:name="_nfyo4qgowjqk" w:colFirst="0" w:colLast="0"/>
      <w:bookmarkEnd w:id="1690"/>
      <w:r>
        <w:rPr>
          <w:rPrChange w:id="1691" w:author="Holli Flanagan" w:date="2025-05-12T14:36:00Z">
            <w:rPr>
              <w:sz w:val="34"/>
              <w:szCs w:val="34"/>
            </w:rPr>
          </w:rPrChange>
        </w:rPr>
        <w:t>Altering functionality</w:t>
      </w:r>
    </w:p>
    <w:p w14:paraId="590CB0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692"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that we want to add a getArea</w:t>
      </w:r>
      <w:r>
        <w:rPr>
          <w:rFonts w:ascii="Times New Roman" w:eastAsia="Times New Roman" w:hAnsi="Times New Roman" w:cs="Times New Roman"/>
          <w:color w:val="212529"/>
          <w:sz w:val="24"/>
          <w:szCs w:val="24"/>
        </w:rPr>
        <w:t xml:space="preserve"> method to all of our drawable classes. This doesn’t really make sense for </w:t>
      </w:r>
      <w:del w:id="1693" w:author="Holli Flanagan" w:date="2025-05-09T18:03:00Z">
        <w:r>
          <w:rPr>
            <w:rFonts w:ascii="Times New Roman" w:eastAsia="Times New Roman" w:hAnsi="Times New Roman" w:cs="Times New Roman"/>
            <w:color w:val="212529"/>
            <w:sz w:val="24"/>
            <w:szCs w:val="24"/>
          </w:rPr>
          <w:delText>D</w:delText>
        </w:r>
      </w:del>
      <w:ins w:id="1694"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695" w:author="Holli Flanagan" w:date="2025-05-09T18:03:00Z">
        <w:r>
          <w:rPr>
            <w:rFonts w:ascii="Times New Roman" w:eastAsia="Times New Roman" w:hAnsi="Times New Roman" w:cs="Times New Roman"/>
            <w:color w:val="212529"/>
            <w:sz w:val="24"/>
            <w:szCs w:val="24"/>
          </w:rPr>
          <w:delText>L</w:delText>
        </w:r>
      </w:del>
      <w:ins w:id="1696"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697"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getArea method to our </w:t>
      </w:r>
      <w:del w:id="1698" w:author="Holli Flanagan" w:date="2025-05-09T18:03:00Z">
        <w:r>
          <w:rPr>
            <w:rFonts w:ascii="Times New Roman" w:eastAsia="Times New Roman" w:hAnsi="Times New Roman" w:cs="Times New Roman"/>
            <w:color w:val="212529"/>
            <w:sz w:val="24"/>
            <w:szCs w:val="24"/>
          </w:rPr>
          <w:delText>D</w:delText>
        </w:r>
      </w:del>
      <w:ins w:id="1699"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with the same signature as it has elsewhere in the class hierarchy, then objects that do not implement getArea, will inherit the default behavior, and objects that define the method will get the new behavior</w:t>
      </w:r>
    </w:p>
    <w:p w14:paraId="6D2E1EE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getArea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getArea to the drawables that make sense, then only those classes that do not override getArea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build in some default behaviors to our superclasses, and override those behaviors in our subclasses if it makes sense, or just use the superclass implementation if it is sufficient.</w:t>
      </w:r>
    </w:p>
    <w:p w14:paraId="00DB6D4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00" w:name="_i3gnqbt5suxt" w:colFirst="0" w:colLast="0"/>
      <w:bookmarkEnd w:id="1700"/>
      <w:r>
        <w:rPr>
          <w:rFonts w:ascii="Times New Roman" w:eastAsia="Times New Roman" w:hAnsi="Times New Roman" w:cs="Times New Roman"/>
          <w:color w:val="27262B"/>
          <w:sz w:val="26"/>
          <w:szCs w:val="26"/>
        </w:rPr>
        <w:t>An Example</w:t>
      </w:r>
    </w:p>
    <w:p w14:paraId="7CFC40E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7E0203">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gramStart"/>
      <w:r>
        <w:rPr>
          <w:rFonts w:ascii="Times New Roman" w:eastAsia="Times New Roman" w:hAnsi="Times New Roman" w:cs="Times New Roman"/>
          <w:color w:val="212529"/>
          <w:sz w:val="24"/>
          <w:szCs w:val="24"/>
          <w:highlight w:val="white"/>
        </w:rPr>
        <w:t>super.getDescription</w:t>
      </w:r>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gramStart"/>
      <w:r>
        <w:rPr>
          <w:rFonts w:ascii="Times New Roman" w:eastAsia="Times New Roman" w:hAnsi="Times New Roman" w:cs="Times New Roman"/>
          <w:color w:val="212529"/>
          <w:sz w:val="24"/>
          <w:szCs w:val="24"/>
          <w:highlight w:val="white"/>
        </w:rPr>
        <w:t>super.methodname</w:t>
      </w:r>
      <w:proofErr w:type="gramEnd"/>
      <w:r>
        <w:rPr>
          <w:rFonts w:ascii="Times New Roman" w:eastAsia="Times New Roman" w:hAnsi="Times New Roman" w:cs="Times New Roman"/>
          <w:color w:val="212529"/>
          <w:sz w:val="24"/>
          <w:szCs w:val="24"/>
          <w:highlight w:val="white"/>
        </w:rPr>
        <w:t xml:space="preserve">() to call any method on the </w:t>
      </w:r>
      <w:r>
        <w:rPr>
          <w:rFonts w:ascii="Times New Roman" w:eastAsia="Times New Roman" w:hAnsi="Times New Roman" w:cs="Times New Roman"/>
          <w:color w:val="212529"/>
          <w:sz w:val="24"/>
          <w:szCs w:val="24"/>
          <w:highlight w:val="white"/>
        </w:rPr>
        <w:t>superclass even if it is overridden.</w:t>
      </w:r>
    </w:p>
    <w:p w14:paraId="147741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7E0203">
      <w:pPr>
        <w:pStyle w:val="Heading2"/>
        <w:rPr>
          <w:rPrChange w:id="1701" w:author="Holli Flanagan" w:date="2025-05-12T14:36:00Z">
            <w:rPr>
              <w:sz w:val="34"/>
              <w:szCs w:val="34"/>
            </w:rPr>
          </w:rPrChange>
        </w:rPr>
        <w:pPrChange w:id="1702" w:author="Holli Flanagan" w:date="2025-05-12T14:36:00Z">
          <w:pPr>
            <w:pStyle w:val="Heading2"/>
            <w:keepNext w:val="0"/>
            <w:keepLines w:val="0"/>
          </w:pPr>
        </w:pPrChange>
      </w:pPr>
      <w:bookmarkStart w:id="1703" w:name="_38moc7oz34el" w:colFirst="0" w:colLast="0"/>
      <w:bookmarkEnd w:id="1703"/>
      <w:r>
        <w:rPr>
          <w:rPrChange w:id="1704" w:author="Holli Flanagan" w:date="2025-05-12T14:36:00Z">
            <w:rPr>
              <w:sz w:val="34"/>
              <w:szCs w:val="34"/>
            </w:rPr>
          </w:rPrChange>
        </w:rPr>
        <w:t>Summary</w:t>
      </w:r>
    </w:p>
    <w:p w14:paraId="22F1F1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7E0203">
      <w:pPr>
        <w:pStyle w:val="Heading2"/>
        <w:keepNext w:val="0"/>
        <w:keepLines w:val="0"/>
        <w:spacing w:before="700"/>
        <w:rPr>
          <w:rPrChange w:id="1705" w:author="Holli Flanagan" w:date="2025-05-12T14:36:00Z">
            <w:rPr>
              <w:sz w:val="46"/>
              <w:szCs w:val="46"/>
            </w:rPr>
          </w:rPrChange>
        </w:rPr>
        <w:pPrChange w:id="1706" w:author="Holli Flanagan" w:date="2025-05-12T14:36:00Z">
          <w:pPr>
            <w:pStyle w:val="Heading1"/>
            <w:keepNext w:val="0"/>
            <w:keepLines w:val="0"/>
            <w:spacing w:before="700"/>
          </w:pPr>
        </w:pPrChange>
      </w:pPr>
      <w:bookmarkStart w:id="1707" w:name="_q12bxk1v03gf" w:colFirst="0" w:colLast="0"/>
      <w:bookmarkEnd w:id="1707"/>
      <w:r>
        <w:rPr>
          <w:rPrChange w:id="1708" w:author="Holli Flanagan" w:date="2025-05-12T14:36:00Z">
            <w:rPr>
              <w:b/>
              <w:sz w:val="46"/>
              <w:szCs w:val="46"/>
            </w:rPr>
          </w:rPrChange>
        </w:rPr>
        <w:t>Next Step</w:t>
      </w:r>
    </w:p>
    <w:p w14:paraId="1B48164A" w14:textId="5D5F5F79" w:rsidR="00B32DEF" w:rsidRDefault="007E0203">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709"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710" w:author="Oestreich, Julia" w:date="2025-05-15T17:19:00Z" w16du:dateUtc="2025-05-15T21:19:00Z">
        <w:r w:rsidDel="005F5C79">
          <w:rPr>
            <w:rFonts w:ascii="Times New Roman" w:eastAsia="Times New Roman" w:hAnsi="Times New Roman" w:cs="Times New Roman"/>
            <w:color w:val="212529"/>
            <w:sz w:val="24"/>
            <w:szCs w:val="24"/>
          </w:rPr>
          <w:delText>p</w:delText>
        </w:r>
      </w:del>
      <w:ins w:id="1711"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712" w:author="Holli Flanagan" w:date="2025-05-09T18:05:00Z">
        <w:r>
          <w:rPr>
            <w:rFonts w:ascii="Times New Roman" w:eastAsia="Times New Roman" w:hAnsi="Times New Roman" w:cs="Times New Roman"/>
            <w:color w:val="212529"/>
            <w:sz w:val="24"/>
            <w:szCs w:val="24"/>
          </w:rPr>
          <w:t>.</w:t>
        </w:r>
      </w:ins>
      <w:del w:id="1713"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7E0203">
      <w:pPr>
        <w:pStyle w:val="Heading1"/>
        <w:rPr>
          <w:rPrChange w:id="1714" w:author="Holli Flanagan" w:date="2025-05-12T14:36:00Z">
            <w:rPr>
              <w:color w:val="0D6EFD"/>
              <w:highlight w:val="white"/>
            </w:rPr>
          </w:rPrChange>
        </w:rPr>
        <w:pPrChange w:id="1715" w:author="Holli Flanagan" w:date="2025-05-12T14:36:00Z">
          <w:pPr>
            <w:pStyle w:val="Heading1"/>
            <w:keepNext w:val="0"/>
            <w:keepLines w:val="0"/>
          </w:pPr>
        </w:pPrChange>
      </w:pPr>
      <w:bookmarkStart w:id="1716" w:name="_1mrm50eaylqp" w:colFirst="0" w:colLast="0"/>
      <w:bookmarkEnd w:id="1716"/>
      <w:r>
        <w:rPr>
          <w:rPrChange w:id="1717" w:author="Holli Flanagan" w:date="2025-05-12T14:36:00Z">
            <w:rPr>
              <w:sz w:val="48"/>
              <w:szCs w:val="48"/>
              <w:highlight w:val="white"/>
            </w:rPr>
          </w:rPrChange>
        </w:rPr>
        <w:lastRenderedPageBreak/>
        <w:t>Polymorphism</w:t>
      </w:r>
    </w:p>
    <w:p w14:paraId="09DCD43A" w14:textId="77777777" w:rsidR="00B32DEF" w:rsidRPr="00B32DEF" w:rsidRDefault="007E0203">
      <w:pPr>
        <w:pStyle w:val="Heading2"/>
        <w:rPr>
          <w:rPrChange w:id="1718" w:author="Holli Flanagan" w:date="2025-05-12T14:37:00Z">
            <w:rPr>
              <w:sz w:val="36"/>
              <w:szCs w:val="36"/>
            </w:rPr>
          </w:rPrChange>
        </w:rPr>
        <w:pPrChange w:id="1719" w:author="Holli Flanagan" w:date="2025-05-12T14:37:00Z">
          <w:pPr>
            <w:pStyle w:val="Heading2"/>
            <w:keepNext w:val="0"/>
            <w:keepLines w:val="0"/>
            <w:spacing w:before="540" w:after="100"/>
          </w:pPr>
        </w:pPrChange>
      </w:pPr>
      <w:bookmarkStart w:id="1720" w:name="_wsoi64kjenpd" w:colFirst="0" w:colLast="0"/>
      <w:bookmarkEnd w:id="1720"/>
      <w:r>
        <w:rPr>
          <w:rPrChange w:id="1721" w:author="Holli Flanagan" w:date="2025-05-12T14:37:00Z">
            <w:rPr>
              <w:sz w:val="36"/>
              <w:szCs w:val="36"/>
            </w:rPr>
          </w:rPrChange>
        </w:rPr>
        <w:t>Key Idea</w:t>
      </w:r>
    </w:p>
    <w:p w14:paraId="77C65A8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722" w:author="Holli Flanagan" w:date="2025-05-09T18:05:00Z">
        <w:r>
          <w:rPr>
            <w:rFonts w:ascii="Times New Roman" w:eastAsia="Times New Roman" w:hAnsi="Times New Roman" w:cs="Times New Roman"/>
            <w:color w:val="212529"/>
            <w:sz w:val="24"/>
            <w:szCs w:val="24"/>
            <w:highlight w:val="white"/>
          </w:rPr>
          <w:delText>O</w:delText>
        </w:r>
      </w:del>
      <w:ins w:id="1723"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724" w:author="Holli Flanagan" w:date="2025-05-09T18:05:00Z">
        <w:r>
          <w:rPr>
            <w:rFonts w:ascii="Times New Roman" w:eastAsia="Times New Roman" w:hAnsi="Times New Roman" w:cs="Times New Roman"/>
            <w:color w:val="212529"/>
            <w:sz w:val="24"/>
            <w:szCs w:val="24"/>
            <w:highlight w:val="white"/>
          </w:rPr>
          <w:t>-</w:t>
        </w:r>
      </w:ins>
      <w:del w:id="1725" w:author="Holli Flanagan" w:date="2025-05-09T18:05:00Z">
        <w:r>
          <w:rPr>
            <w:rFonts w:ascii="Times New Roman" w:eastAsia="Times New Roman" w:hAnsi="Times New Roman" w:cs="Times New Roman"/>
            <w:color w:val="212529"/>
            <w:sz w:val="24"/>
            <w:szCs w:val="24"/>
            <w:highlight w:val="white"/>
          </w:rPr>
          <w:delText xml:space="preserve"> O</w:delText>
        </w:r>
      </w:del>
      <w:ins w:id="1726"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727" w:author="Holli Flanagan" w:date="2025-05-09T18:05:00Z">
        <w:r>
          <w:rPr>
            <w:rFonts w:ascii="Times New Roman" w:eastAsia="Times New Roman" w:hAnsi="Times New Roman" w:cs="Times New Roman"/>
            <w:color w:val="212529"/>
            <w:sz w:val="24"/>
            <w:szCs w:val="24"/>
            <w:highlight w:val="white"/>
          </w:rPr>
          <w:delText>P</w:delText>
        </w:r>
      </w:del>
      <w:ins w:id="1728"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rogramming is the provision of a single interface to </w:t>
      </w:r>
      <w:r>
        <w:rPr>
          <w:rFonts w:ascii="Times New Roman" w:eastAsia="Times New Roman" w:hAnsi="Times New Roman" w:cs="Times New Roman"/>
          <w:color w:val="212529"/>
          <w:sz w:val="24"/>
          <w:szCs w:val="24"/>
          <w:highlight w:val="white"/>
        </w:rPr>
        <w:t>entities of different types.</w:t>
      </w:r>
    </w:p>
    <w:p w14:paraId="0F8C0CB8" w14:textId="77777777" w:rsidR="00B32DEF" w:rsidRPr="00B32DEF" w:rsidRDefault="007E0203">
      <w:pPr>
        <w:pStyle w:val="Heading2"/>
        <w:rPr>
          <w:rPrChange w:id="1729" w:author="Holli Flanagan" w:date="2025-05-12T14:37:00Z">
            <w:rPr>
              <w:sz w:val="36"/>
              <w:szCs w:val="36"/>
            </w:rPr>
          </w:rPrChange>
        </w:rPr>
        <w:pPrChange w:id="1730" w:author="Holli Flanagan" w:date="2025-05-12T14:37:00Z">
          <w:pPr>
            <w:pStyle w:val="Heading2"/>
            <w:keepNext w:val="0"/>
            <w:keepLines w:val="0"/>
            <w:spacing w:before="540" w:after="100"/>
          </w:pPr>
        </w:pPrChange>
      </w:pPr>
      <w:bookmarkStart w:id="1731" w:name="_oz8f248qtrw2" w:colFirst="0" w:colLast="0"/>
      <w:bookmarkEnd w:id="1731"/>
      <w:r>
        <w:rPr>
          <w:rPrChange w:id="1732" w:author="Holli Flanagan" w:date="2025-05-12T14:37:00Z">
            <w:rPr>
              <w:sz w:val="36"/>
              <w:szCs w:val="36"/>
            </w:rPr>
          </w:rPrChange>
        </w:rPr>
        <w:t>Motivation for Polymorphism</w:t>
      </w:r>
    </w:p>
    <w:p w14:paraId="0AD0A55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on each fruit. It would be great if the correct </w:t>
      </w:r>
      <w:proofErr w:type="gramStart"/>
      <w:r>
        <w:rPr>
          <w:rFonts w:ascii="Times New Roman" w:eastAsia="Times New Roman" w:hAnsi="Times New Roman" w:cs="Times New Roman"/>
          <w:color w:val="D63384"/>
          <w:sz w:val="21"/>
          <w:szCs w:val="21"/>
          <w:shd w:val="clear" w:color="auto" w:fill="F5F6FA"/>
        </w:rPr>
        <w:t>getDescription</w:t>
      </w:r>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733" w:author="Holli Flanagan" w:date="2025-05-09T18:06:00Z">
        <w:r>
          <w:rPr>
            <w:rFonts w:ascii="Times New Roman" w:eastAsia="Times New Roman" w:hAnsi="Times New Roman" w:cs="Times New Roman"/>
            <w:color w:val="212529"/>
            <w:sz w:val="24"/>
            <w:szCs w:val="24"/>
            <w:highlight w:val="white"/>
          </w:rPr>
          <w:t>works</w:t>
        </w:r>
      </w:ins>
      <w:del w:id="1734"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gramStart"/>
      <w:r>
        <w:rPr>
          <w:rFonts w:ascii="Times New Roman" w:eastAsia="Times New Roman" w:hAnsi="Times New Roman" w:cs="Times New Roman"/>
          <w:color w:val="212529"/>
          <w:sz w:val="24"/>
          <w:szCs w:val="24"/>
          <w:highlight w:val="white"/>
        </w:rPr>
        <w:t>getDescription(</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gramStart"/>
      <w:r>
        <w:rPr>
          <w:rFonts w:ascii="Times New Roman" w:eastAsia="Times New Roman" w:hAnsi="Times New Roman" w:cs="Times New Roman"/>
          <w:color w:val="212529"/>
          <w:sz w:val="24"/>
          <w:szCs w:val="24"/>
          <w:highlight w:val="white"/>
        </w:rPr>
        <w:t>getDescription(</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7E0203">
      <w:pPr>
        <w:pStyle w:val="Heading2"/>
        <w:rPr>
          <w:rPrChange w:id="1735" w:author="Holli Flanagan" w:date="2025-05-12T14:37:00Z">
            <w:rPr>
              <w:sz w:val="36"/>
              <w:szCs w:val="36"/>
            </w:rPr>
          </w:rPrChange>
        </w:rPr>
        <w:pPrChange w:id="1736" w:author="Holli Flanagan" w:date="2025-05-12T14:37:00Z">
          <w:pPr>
            <w:pStyle w:val="Heading2"/>
            <w:keepNext w:val="0"/>
            <w:keepLines w:val="0"/>
            <w:spacing w:before="540" w:after="100"/>
          </w:pPr>
        </w:pPrChange>
      </w:pPr>
      <w:bookmarkStart w:id="1737" w:name="_vbq84aque7up" w:colFirst="0" w:colLast="0"/>
      <w:bookmarkEnd w:id="1737"/>
      <w:r>
        <w:rPr>
          <w:rPrChange w:id="1738" w:author="Holli Flanagan" w:date="2025-05-12T14:37:00Z">
            <w:rPr>
              <w:sz w:val="36"/>
              <w:szCs w:val="36"/>
            </w:rPr>
          </w:rPrChange>
        </w:rPr>
        <w:t>Back to th</w:t>
      </w:r>
      <w:commentRangeStart w:id="1739"/>
      <w:r>
        <w:rPr>
          <w:rPrChange w:id="1740" w:author="Holli Flanagan" w:date="2025-05-12T14:37:00Z">
            <w:rPr>
              <w:sz w:val="36"/>
              <w:szCs w:val="36"/>
            </w:rPr>
          </w:rPrChange>
        </w:rPr>
        <w:t xml:space="preserve">e </w:t>
      </w:r>
      <w:r>
        <w:rPr>
          <w:rPrChange w:id="1741" w:author="Holli Flanagan" w:date="2025-05-12T14:37:00Z">
            <w:rPr>
              <w:i/>
              <w:sz w:val="36"/>
              <w:szCs w:val="36"/>
            </w:rPr>
          </w:rPrChange>
        </w:rPr>
        <w:t>drawing</w:t>
      </w:r>
      <w:r>
        <w:rPr>
          <w:rPrChange w:id="1742" w:author="Holli Flanagan" w:date="2025-05-12T14:37:00Z">
            <w:rPr>
              <w:sz w:val="36"/>
              <w:szCs w:val="36"/>
            </w:rPr>
          </w:rPrChange>
        </w:rPr>
        <w:t xml:space="preserve"> boar</w:t>
      </w:r>
      <w:commentRangeEnd w:id="1739"/>
      <w:r>
        <w:commentReference w:id="1739"/>
      </w:r>
      <w:r>
        <w:rPr>
          <w:rPrChange w:id="1743" w:author="Holli Flanagan" w:date="2025-05-12T14:37:00Z">
            <w:rPr>
              <w:sz w:val="36"/>
              <w:szCs w:val="36"/>
            </w:rPr>
          </w:rPrChange>
        </w:rPr>
        <w:t>d</w:t>
      </w:r>
    </w:p>
    <w:p w14:paraId="1D33C01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s,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7E0203">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Note: You can install the drawing library used in this example with the page object using npm.</w:t>
      </w:r>
      <w:r>
        <w:rPr>
          <w:rFonts w:ascii="Times New Roman" w:eastAsia="Times New Roman" w:hAnsi="Times New Roman" w:cs="Times New Roman"/>
          <w:color w:val="212529"/>
          <w:sz w:val="24"/>
          <w:szCs w:val="24"/>
          <w:highlight w:val="white"/>
        </w:rPr>
        <w:br/>
      </w:r>
      <w:r>
        <w:rPr>
          <w:rFonts w:ascii="Times New Roman" w:eastAsia="Times New Roman" w:hAnsi="Times New Roman" w:cs="Times New Roman"/>
          <w:color w:val="D63384"/>
          <w:sz w:val="21"/>
          <w:szCs w:val="21"/>
          <w:shd w:val="clear" w:color="auto" w:fill="F5F6FA"/>
        </w:rPr>
        <w:t>npm i --save @boots-edu/web-draw</w:t>
      </w:r>
    </w:p>
    <w:p w14:paraId="0466745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7E0203">
      <w:pPr>
        <w:pStyle w:val="Heading2"/>
        <w:rPr>
          <w:rPrChange w:id="1744" w:author="Holli Flanagan" w:date="2025-05-12T14:37:00Z">
            <w:rPr>
              <w:sz w:val="36"/>
              <w:szCs w:val="36"/>
            </w:rPr>
          </w:rPrChange>
        </w:rPr>
        <w:pPrChange w:id="1745" w:author="Holli Flanagan" w:date="2025-05-12T14:37:00Z">
          <w:pPr>
            <w:pStyle w:val="Heading2"/>
            <w:keepNext w:val="0"/>
            <w:keepLines w:val="0"/>
            <w:spacing w:before="540" w:after="100"/>
          </w:pPr>
        </w:pPrChange>
      </w:pPr>
      <w:bookmarkStart w:id="1746" w:name="_lb4u2xlvcpb" w:colFirst="0" w:colLast="0"/>
      <w:bookmarkEnd w:id="1746"/>
      <w:r>
        <w:rPr>
          <w:rPrChange w:id="1747" w:author="Holli Flanagan" w:date="2025-05-12T14:37:00Z">
            <w:rPr>
              <w:sz w:val="36"/>
              <w:szCs w:val="36"/>
            </w:rPr>
          </w:rPrChange>
        </w:rPr>
        <w:t>Another Example</w:t>
      </w:r>
    </w:p>
    <w:p w14:paraId="79BDB9CF"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r>
        <w:rPr>
          <w:rFonts w:ascii="Times New Roman" w:eastAsia="Times New Roman" w:hAnsi="Times New Roman" w:cs="Times New Roman"/>
          <w:color w:val="D63384"/>
          <w:sz w:val="21"/>
          <w:szCs w:val="21"/>
          <w:shd w:val="clear" w:color="auto" w:fill="F5F6FA"/>
        </w:rPr>
        <w:t>Object.toString()</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gramStart"/>
      <w:r>
        <w:rPr>
          <w:rFonts w:ascii="Times New Roman" w:eastAsia="Times New Roman" w:hAnsi="Times New Roman" w:cs="Times New Roman"/>
          <w:color w:val="D63384"/>
          <w:sz w:val="21"/>
          <w:szCs w:val="21"/>
          <w:shd w:val="clear" w:color="auto" w:fill="F5F6FA"/>
        </w:rPr>
        <w:t>toString(</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748" w:author="Holli Flanagan" w:date="2025-05-09T18:15:00Z">
        <w:r>
          <w:rPr>
            <w:rFonts w:ascii="Times New Roman" w:eastAsia="Times New Roman" w:hAnsi="Times New Roman" w:cs="Times New Roman"/>
            <w:color w:val="212529"/>
            <w:sz w:val="24"/>
            <w:szCs w:val="24"/>
            <w:highlight w:val="white"/>
          </w:rPr>
          <w:t xml:space="preserve">the </w:t>
        </w:r>
      </w:ins>
      <w:del w:id="1749" w:author="Holli Flanagan" w:date="2025-05-09T18:15:00Z">
        <w:r>
          <w:rPr>
            <w:rFonts w:ascii="Times New Roman" w:eastAsia="Times New Roman" w:hAnsi="Times New Roman" w:cs="Times New Roman"/>
            <w:color w:val="212529"/>
            <w:sz w:val="24"/>
            <w:szCs w:val="24"/>
            <w:highlight w:val="white"/>
          </w:rPr>
          <w:delText>O</w:delText>
        </w:r>
      </w:del>
      <w:ins w:id="1750"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7E0203">
      <w:pPr>
        <w:pStyle w:val="Heading2"/>
        <w:rPr>
          <w:rPrChange w:id="1751" w:author="Holli Flanagan" w:date="2025-05-12T14:37:00Z">
            <w:rPr>
              <w:sz w:val="36"/>
              <w:szCs w:val="36"/>
            </w:rPr>
          </w:rPrChange>
        </w:rPr>
        <w:pPrChange w:id="1752" w:author="Holli Flanagan" w:date="2025-05-12T14:37:00Z">
          <w:pPr>
            <w:pStyle w:val="Heading2"/>
            <w:keepNext w:val="0"/>
            <w:keepLines w:val="0"/>
            <w:spacing w:before="540" w:after="100"/>
          </w:pPr>
        </w:pPrChange>
      </w:pPr>
      <w:bookmarkStart w:id="1753" w:name="_jhqns1q87pf7" w:colFirst="0" w:colLast="0"/>
      <w:bookmarkEnd w:id="1753"/>
      <w:r>
        <w:rPr>
          <w:rPrChange w:id="1754" w:author="Holli Flanagan" w:date="2025-05-12T14:37:00Z">
            <w:rPr>
              <w:sz w:val="36"/>
              <w:szCs w:val="36"/>
            </w:rPr>
          </w:rPrChange>
        </w:rPr>
        <w:t>Summary</w:t>
      </w:r>
    </w:p>
    <w:p w14:paraId="79458D5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7E0203">
      <w:pPr>
        <w:pStyle w:val="Heading2"/>
        <w:keepNext w:val="0"/>
        <w:keepLines w:val="0"/>
        <w:spacing w:before="720"/>
        <w:rPr>
          <w:rPrChange w:id="1755" w:author="Holli Flanagan" w:date="2025-05-12T14:37:00Z">
            <w:rPr>
              <w:sz w:val="48"/>
              <w:szCs w:val="48"/>
              <w:highlight w:val="white"/>
            </w:rPr>
          </w:rPrChange>
        </w:rPr>
        <w:pPrChange w:id="1756" w:author="Holli Flanagan" w:date="2025-05-12T14:37:00Z">
          <w:pPr>
            <w:pStyle w:val="Heading1"/>
            <w:keepNext w:val="0"/>
            <w:keepLines w:val="0"/>
            <w:spacing w:before="720"/>
          </w:pPr>
        </w:pPrChange>
      </w:pPr>
      <w:bookmarkStart w:id="1757" w:name="_hvch8hvetajf" w:colFirst="0" w:colLast="0"/>
      <w:bookmarkEnd w:id="1757"/>
      <w:r>
        <w:rPr>
          <w:rPrChange w:id="1758" w:author="Holli Flanagan" w:date="2025-05-12T14:37:00Z">
            <w:rPr>
              <w:b/>
              <w:sz w:val="48"/>
              <w:szCs w:val="48"/>
            </w:rPr>
          </w:rPrChange>
        </w:rPr>
        <w:t>Next Step</w:t>
      </w:r>
    </w:p>
    <w:p w14:paraId="43AF5389" w14:textId="49B565FB"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759"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760"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761"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762"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763"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764" w:author="Holli Flanagan" w:date="2025-05-09T18:15:00Z">
        <w:r>
          <w:rPr>
            <w:rFonts w:ascii="Times New Roman" w:eastAsia="Times New Roman" w:hAnsi="Times New Roman" w:cs="Times New Roman"/>
            <w:color w:val="212529"/>
            <w:sz w:val="24"/>
            <w:szCs w:val="24"/>
            <w:highlight w:val="white"/>
          </w:rPr>
          <w:t>.</w:t>
        </w:r>
      </w:ins>
      <w:del w:id="1765"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7E0203">
      <w:pPr>
        <w:pStyle w:val="Heading1"/>
        <w:rPr>
          <w:rPrChange w:id="1766" w:author="Holli Flanagan" w:date="2025-05-12T14:37:00Z">
            <w:rPr>
              <w:color w:val="0D6EFD"/>
              <w:highlight w:val="white"/>
              <w:u w:val="single"/>
            </w:rPr>
          </w:rPrChange>
        </w:rPr>
        <w:pPrChange w:id="1767" w:author="Holli Flanagan" w:date="2025-05-12T14:37:00Z">
          <w:pPr>
            <w:pStyle w:val="Heading1"/>
            <w:keepNext w:val="0"/>
            <w:keepLines w:val="0"/>
          </w:pPr>
        </w:pPrChange>
      </w:pPr>
      <w:bookmarkStart w:id="1768" w:name="_c566yis36at4" w:colFirst="0" w:colLast="0"/>
      <w:bookmarkEnd w:id="1768"/>
      <w:r>
        <w:rPr>
          <w:rPrChange w:id="1769" w:author="Holli Flanagan" w:date="2025-05-12T14:37:00Z">
            <w:rPr>
              <w:sz w:val="48"/>
              <w:szCs w:val="48"/>
              <w:highlight w:val="white"/>
            </w:rPr>
          </w:rPrChange>
        </w:rPr>
        <w:lastRenderedPageBreak/>
        <w:t>Abstract Classes</w:t>
      </w:r>
    </w:p>
    <w:p w14:paraId="6A2CB647" w14:textId="77777777" w:rsidR="00B32DEF" w:rsidRPr="00B32DEF" w:rsidRDefault="007E0203">
      <w:pPr>
        <w:pStyle w:val="Heading2"/>
        <w:rPr>
          <w:rPrChange w:id="1770" w:author="Holli Flanagan" w:date="2025-05-12T14:37:00Z">
            <w:rPr>
              <w:sz w:val="36"/>
              <w:szCs w:val="36"/>
            </w:rPr>
          </w:rPrChange>
        </w:rPr>
        <w:pPrChange w:id="1771" w:author="Holli Flanagan" w:date="2025-05-12T14:37:00Z">
          <w:pPr>
            <w:pStyle w:val="Heading2"/>
            <w:keepNext w:val="0"/>
            <w:keepLines w:val="0"/>
            <w:spacing w:before="540" w:after="100"/>
          </w:pPr>
        </w:pPrChange>
      </w:pPr>
      <w:bookmarkStart w:id="1772" w:name="_25sxxb9f1jxq" w:colFirst="0" w:colLast="0"/>
      <w:bookmarkEnd w:id="1772"/>
      <w:r>
        <w:rPr>
          <w:rPrChange w:id="1773" w:author="Holli Flanagan" w:date="2025-05-12T14:37:00Z">
            <w:rPr>
              <w:sz w:val="36"/>
              <w:szCs w:val="36"/>
            </w:rPr>
          </w:rPrChange>
        </w:rPr>
        <w:t>Key Idea</w:t>
      </w:r>
    </w:p>
    <w:p w14:paraId="5059A2F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7E0203">
      <w:pPr>
        <w:pStyle w:val="Heading2"/>
        <w:rPr>
          <w:rPrChange w:id="1774" w:author="Holli Flanagan" w:date="2025-05-12T14:37:00Z">
            <w:rPr>
              <w:sz w:val="36"/>
              <w:szCs w:val="36"/>
            </w:rPr>
          </w:rPrChange>
        </w:rPr>
        <w:pPrChange w:id="1775" w:author="Holli Flanagan" w:date="2025-05-12T14:37:00Z">
          <w:pPr>
            <w:pStyle w:val="Heading2"/>
            <w:keepNext w:val="0"/>
            <w:keepLines w:val="0"/>
            <w:spacing w:before="540" w:after="100"/>
          </w:pPr>
        </w:pPrChange>
      </w:pPr>
      <w:bookmarkStart w:id="1776" w:name="_9bksu74vrweu" w:colFirst="0" w:colLast="0"/>
      <w:bookmarkEnd w:id="1776"/>
      <w:r>
        <w:rPr>
          <w:rPrChange w:id="1777" w:author="Holli Flanagan" w:date="2025-05-12T14:37:00Z">
            <w:rPr>
              <w:sz w:val="36"/>
              <w:szCs w:val="36"/>
            </w:rPr>
          </w:rPrChange>
        </w:rPr>
        <w:t>Abstract Classes</w:t>
      </w:r>
    </w:p>
    <w:p w14:paraId="12E8E25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weird.draw</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this.drawingSurface);</w:t>
      </w:r>
      <w:proofErr w:type="gramEnd"/>
    </w:p>
    <w:p w14:paraId="2FDD9ED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It would be nice not to be able to prevent a user of our class from </w:t>
      </w:r>
      <w:r>
        <w:rPr>
          <w:rFonts w:ascii="Times New Roman" w:eastAsia="Times New Roman" w:hAnsi="Times New Roman" w:cs="Times New Roman"/>
          <w:color w:val="212529"/>
          <w:sz w:val="24"/>
          <w:szCs w:val="24"/>
          <w:highlight w:val="white"/>
        </w:rPr>
        <w:t>accidentally creating and using one of these.</w:t>
      </w:r>
    </w:p>
    <w:p w14:paraId="64226A3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778" w:author="Holli Flanagan" w:date="2025-05-09T18:16:00Z">
        <w:r>
          <w:rPr>
            <w:rFonts w:ascii="Times New Roman" w:eastAsia="Times New Roman" w:hAnsi="Times New Roman" w:cs="Times New Roman"/>
            <w:color w:val="212529"/>
            <w:sz w:val="24"/>
            <w:szCs w:val="24"/>
            <w:highlight w:val="white"/>
          </w:rPr>
          <w:delText>D</w:delText>
        </w:r>
      </w:del>
      <w:ins w:id="1779"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can’t make one of these directly, we cannot clone it. We rely on the </w:t>
      </w:r>
      <w:r>
        <w:rPr>
          <w:rFonts w:ascii="Times New Roman" w:eastAsia="Times New Roman" w:hAnsi="Times New Roman" w:cs="Times New Roman"/>
          <w:color w:val="212529"/>
          <w:sz w:val="24"/>
          <w:szCs w:val="24"/>
          <w:highlight w:val="white"/>
        </w:rPr>
        <w:t>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780" w:author="Holli Flanagan" w:date="2025-05-09T18:16:00Z">
        <w:r>
          <w:rPr>
            <w:rFonts w:ascii="Times New Roman" w:eastAsia="Times New Roman" w:hAnsi="Times New Roman" w:cs="Times New Roman"/>
            <w:color w:val="212529"/>
            <w:sz w:val="24"/>
            <w:szCs w:val="24"/>
            <w:highlight w:val="white"/>
          </w:rPr>
          <w:t xml:space="preserve">must </w:t>
        </w:r>
      </w:ins>
      <w:del w:id="1781"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782"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783" w:author="Holli Flanagan" w:date="2025-05-09T18:16:00Z">
        <w:r>
          <w:rPr>
            <w:rFonts w:ascii="Times New Roman" w:eastAsia="Times New Roman" w:hAnsi="Times New Roman" w:cs="Times New Roman"/>
            <w:color w:val="212529"/>
            <w:sz w:val="24"/>
            <w:szCs w:val="24"/>
            <w:highlight w:val="white"/>
          </w:rPr>
          <w:delText>D</w:delText>
        </w:r>
      </w:del>
      <w:ins w:id="1784"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785" w:author="Holli Flanagan" w:date="2025-05-09T18:16:00Z">
        <w:r>
          <w:rPr>
            <w:rFonts w:ascii="Times New Roman" w:eastAsia="Times New Roman" w:hAnsi="Times New Roman" w:cs="Times New Roman"/>
            <w:color w:val="212529"/>
            <w:sz w:val="24"/>
            <w:szCs w:val="24"/>
            <w:highlight w:val="white"/>
          </w:rPr>
          <w:delText>D</w:delText>
        </w:r>
      </w:del>
      <w:ins w:id="1786"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7E0203">
      <w:pPr>
        <w:pStyle w:val="Heading2"/>
        <w:rPr>
          <w:rPrChange w:id="1787" w:author="Holli Flanagan" w:date="2025-05-12T14:37:00Z">
            <w:rPr>
              <w:sz w:val="36"/>
              <w:szCs w:val="36"/>
            </w:rPr>
          </w:rPrChange>
        </w:rPr>
        <w:pPrChange w:id="1788" w:author="Holli Flanagan" w:date="2025-05-12T14:37:00Z">
          <w:pPr>
            <w:pStyle w:val="Heading2"/>
            <w:keepNext w:val="0"/>
            <w:keepLines w:val="0"/>
            <w:spacing w:before="540" w:after="100"/>
          </w:pPr>
        </w:pPrChange>
      </w:pPr>
      <w:bookmarkStart w:id="1789" w:name="_y65sh28eemfj" w:colFirst="0" w:colLast="0"/>
      <w:bookmarkEnd w:id="1789"/>
      <w:r>
        <w:rPr>
          <w:rPrChange w:id="1790" w:author="Holli Flanagan" w:date="2025-05-12T14:37:00Z">
            <w:rPr>
              <w:sz w:val="36"/>
              <w:szCs w:val="36"/>
            </w:rPr>
          </w:rPrChange>
        </w:rPr>
        <w:t>Summary</w:t>
      </w:r>
    </w:p>
    <w:p w14:paraId="501C508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7E0203">
      <w:pPr>
        <w:pStyle w:val="Heading2"/>
        <w:keepNext w:val="0"/>
        <w:keepLines w:val="0"/>
        <w:spacing w:before="720"/>
        <w:rPr>
          <w:rPrChange w:id="1791" w:author="Holli Flanagan" w:date="2025-05-12T14:37:00Z">
            <w:rPr>
              <w:sz w:val="48"/>
              <w:szCs w:val="48"/>
              <w:highlight w:val="white"/>
            </w:rPr>
          </w:rPrChange>
        </w:rPr>
        <w:pPrChange w:id="1792" w:author="Holli Flanagan" w:date="2025-05-12T14:37:00Z">
          <w:pPr>
            <w:pStyle w:val="Heading1"/>
            <w:keepNext w:val="0"/>
            <w:keepLines w:val="0"/>
            <w:spacing w:before="720"/>
          </w:pPr>
        </w:pPrChange>
      </w:pPr>
      <w:bookmarkStart w:id="1793" w:name="_sv97fucf05lg" w:colFirst="0" w:colLast="0"/>
      <w:bookmarkEnd w:id="1793"/>
      <w:r>
        <w:rPr>
          <w:rPrChange w:id="1794" w:author="Holli Flanagan" w:date="2025-05-12T14:37:00Z">
            <w:rPr>
              <w:b/>
              <w:sz w:val="48"/>
              <w:szCs w:val="48"/>
            </w:rPr>
          </w:rPrChange>
        </w:rPr>
        <w:t xml:space="preserve">Next </w:t>
      </w:r>
      <w:r>
        <w:rPr>
          <w:rPrChange w:id="1795" w:author="Holli Flanagan" w:date="2025-05-12T14:37:00Z">
            <w:rPr>
              <w:b/>
              <w:sz w:val="48"/>
              <w:szCs w:val="48"/>
            </w:rPr>
          </w:rPrChange>
        </w:rPr>
        <w:t>Step</w:t>
      </w:r>
    </w:p>
    <w:p w14:paraId="60837516" w14:textId="2F2569CD"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796"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797"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798"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799"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7E0203">
      <w:pPr>
        <w:pStyle w:val="Heading1"/>
        <w:rPr>
          <w:rPrChange w:id="1800" w:author="Holli Flanagan" w:date="2025-05-12T14:37:00Z">
            <w:rPr>
              <w:sz w:val="48"/>
              <w:szCs w:val="48"/>
              <w:highlight w:val="white"/>
            </w:rPr>
          </w:rPrChange>
        </w:rPr>
        <w:pPrChange w:id="1801" w:author="Holli Flanagan" w:date="2025-05-12T14:37:00Z">
          <w:pPr>
            <w:pStyle w:val="Heading1"/>
            <w:keepNext w:val="0"/>
            <w:keepLines w:val="0"/>
          </w:pPr>
        </w:pPrChange>
      </w:pPr>
      <w:bookmarkStart w:id="1802" w:name="_hb88krmvxcof" w:colFirst="0" w:colLast="0"/>
      <w:bookmarkEnd w:id="1802"/>
      <w:r>
        <w:rPr>
          <w:rPrChange w:id="1803" w:author="Holli Flanagan" w:date="2025-05-12T14:37:00Z">
            <w:rPr>
              <w:sz w:val="48"/>
              <w:szCs w:val="48"/>
              <w:highlight w:val="white"/>
            </w:rPr>
          </w:rPrChange>
        </w:rPr>
        <w:lastRenderedPageBreak/>
        <w:t>Polymorphism Notes</w:t>
      </w:r>
    </w:p>
    <w:p w14:paraId="76539D36" w14:textId="77777777" w:rsidR="00B32DEF" w:rsidRPr="00B32DEF" w:rsidRDefault="007E0203">
      <w:pPr>
        <w:pStyle w:val="Heading2"/>
        <w:rPr>
          <w:rPrChange w:id="1804" w:author="Holli Flanagan" w:date="2025-05-12T14:37:00Z">
            <w:rPr>
              <w:sz w:val="36"/>
              <w:szCs w:val="36"/>
            </w:rPr>
          </w:rPrChange>
        </w:rPr>
        <w:pPrChange w:id="1805" w:author="Holli Flanagan" w:date="2025-05-12T14:37:00Z">
          <w:pPr>
            <w:pStyle w:val="Heading2"/>
            <w:keepNext w:val="0"/>
            <w:keepLines w:val="0"/>
            <w:spacing w:before="540" w:after="100"/>
          </w:pPr>
        </w:pPrChange>
      </w:pPr>
      <w:bookmarkStart w:id="1806" w:name="_11ggqxs415mp" w:colFirst="0" w:colLast="0"/>
      <w:bookmarkEnd w:id="1806"/>
      <w:r>
        <w:rPr>
          <w:rPrChange w:id="1807" w:author="Holli Flanagan" w:date="2025-05-12T14:37:00Z">
            <w:rPr>
              <w:sz w:val="36"/>
              <w:szCs w:val="36"/>
            </w:rPr>
          </w:rPrChange>
        </w:rPr>
        <w:t>Key Idea</w:t>
      </w:r>
    </w:p>
    <w:p w14:paraId="00C30D6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808" w:author="Holli Flanagan" w:date="2025-05-09T18:16:00Z">
        <w:r>
          <w:rPr>
            <w:rFonts w:ascii="Times New Roman" w:eastAsia="Times New Roman" w:hAnsi="Times New Roman" w:cs="Times New Roman"/>
            <w:color w:val="212529"/>
            <w:sz w:val="24"/>
            <w:szCs w:val="24"/>
            <w:highlight w:val="white"/>
          </w:rPr>
          <w:t>object-oriented programming</w:t>
        </w:r>
      </w:ins>
      <w:del w:id="1809"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7E0203">
      <w:pPr>
        <w:pStyle w:val="Heading2"/>
        <w:rPr>
          <w:rPrChange w:id="1810" w:author="Holli Flanagan" w:date="2025-05-12T14:37:00Z">
            <w:rPr>
              <w:sz w:val="36"/>
              <w:szCs w:val="36"/>
            </w:rPr>
          </w:rPrChange>
        </w:rPr>
        <w:pPrChange w:id="1811" w:author="Holli Flanagan" w:date="2025-05-12T14:37:00Z">
          <w:pPr>
            <w:pStyle w:val="Heading2"/>
            <w:keepNext w:val="0"/>
            <w:keepLines w:val="0"/>
            <w:spacing w:before="540" w:after="100"/>
          </w:pPr>
        </w:pPrChange>
      </w:pPr>
      <w:bookmarkStart w:id="1812" w:name="_q1vxc6ari1ue" w:colFirst="0" w:colLast="0"/>
      <w:bookmarkEnd w:id="1812"/>
      <w:r>
        <w:rPr>
          <w:rPrChange w:id="1813" w:author="Holli Flanagan" w:date="2025-05-12T14:37:00Z">
            <w:rPr>
              <w:sz w:val="36"/>
              <w:szCs w:val="36"/>
            </w:rPr>
          </w:rPrChange>
        </w:rPr>
        <w:t>Things to know</w:t>
      </w:r>
    </w:p>
    <w:p w14:paraId="03B53A1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ok to store an object of a </w:t>
      </w:r>
      <w:r>
        <w:rPr>
          <w:rFonts w:ascii="Times New Roman" w:eastAsia="Times New Roman" w:hAnsi="Times New Roman" w:cs="Times New Roman"/>
          <w:color w:val="212529"/>
          <w:sz w:val="24"/>
          <w:szCs w:val="24"/>
          <w:highlight w:val="white"/>
        </w:rPr>
        <w:t>subclassed type in a variable typed to the superclass.</w:t>
      </w:r>
    </w:p>
    <w:p w14:paraId="5A81D6A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7E0203">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814" w:name="_m4itg910u6fg" w:colFirst="0" w:colLast="0"/>
      <w:bookmarkEnd w:id="1814"/>
      <w:r>
        <w:rPr>
          <w:rFonts w:ascii="Times New Roman" w:eastAsia="Times New Roman" w:hAnsi="Times New Roman" w:cs="Times New Roman"/>
          <w:color w:val="27262B"/>
          <w:highlight w:val="white"/>
        </w:rPr>
        <w:t>An Example</w:t>
      </w:r>
    </w:p>
    <w:p w14:paraId="7E70709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815" w:author="Holli Flanagan" w:date="2025-05-09T18:17:00Z">
        <w:r>
          <w:rPr>
            <w:rFonts w:ascii="Times New Roman" w:eastAsia="Times New Roman" w:hAnsi="Times New Roman" w:cs="Times New Roman"/>
            <w:color w:val="212529"/>
            <w:sz w:val="24"/>
            <w:szCs w:val="24"/>
            <w:highlight w:val="white"/>
          </w:rPr>
          <w:delText>S</w:delText>
        </w:r>
      </w:del>
      <w:ins w:id="1816"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817" w:author="Holli Flanagan" w:date="2025-05-09T18:17:00Z">
        <w:r>
          <w:rPr>
            <w:rFonts w:ascii="Times New Roman" w:eastAsia="Times New Roman" w:hAnsi="Times New Roman" w:cs="Times New Roman"/>
            <w:color w:val="212529"/>
            <w:sz w:val="24"/>
            <w:szCs w:val="24"/>
            <w:highlight w:val="white"/>
          </w:rPr>
          <w:delText>T</w:delText>
        </w:r>
      </w:del>
      <w:ins w:id="1818"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819" w:author="Holli Flanagan" w:date="2025-05-09T18:17:00Z">
        <w:r>
          <w:rPr>
            <w:rFonts w:ascii="Times New Roman" w:eastAsia="Times New Roman" w:hAnsi="Times New Roman" w:cs="Times New Roman"/>
            <w:color w:val="212529"/>
            <w:sz w:val="24"/>
            <w:szCs w:val="24"/>
            <w:highlight w:val="white"/>
          </w:rPr>
          <w:delText>U</w:delText>
        </w:r>
      </w:del>
      <w:ins w:id="1820"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821" w:author="Holli Flanagan" w:date="2025-05-09T18:17:00Z">
        <w:r>
          <w:rPr>
            <w:rFonts w:ascii="Times New Roman" w:eastAsia="Times New Roman" w:hAnsi="Times New Roman" w:cs="Times New Roman"/>
            <w:color w:val="212529"/>
            <w:sz w:val="24"/>
            <w:szCs w:val="24"/>
            <w:highlight w:val="white"/>
          </w:rPr>
          <w:t xml:space="preserve"> </w:t>
        </w:r>
      </w:ins>
      <w:del w:id="1822"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823"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7E0203">
      <w:pPr>
        <w:pStyle w:val="Heading2"/>
        <w:rPr>
          <w:rPrChange w:id="1824" w:author="Holli Flanagan" w:date="2025-05-12T14:37:00Z">
            <w:rPr>
              <w:sz w:val="36"/>
              <w:szCs w:val="36"/>
            </w:rPr>
          </w:rPrChange>
        </w:rPr>
        <w:pPrChange w:id="1825" w:author="Holli Flanagan" w:date="2025-05-12T14:37:00Z">
          <w:pPr>
            <w:pStyle w:val="Heading2"/>
            <w:keepNext w:val="0"/>
            <w:keepLines w:val="0"/>
            <w:spacing w:before="540" w:after="100"/>
          </w:pPr>
        </w:pPrChange>
      </w:pPr>
      <w:bookmarkStart w:id="1826" w:name="_ggy3vi3531z" w:colFirst="0" w:colLast="0"/>
      <w:bookmarkEnd w:id="1826"/>
      <w:r>
        <w:rPr>
          <w:rPrChange w:id="1827" w:author="Holli Flanagan" w:date="2025-05-12T14:37:00Z">
            <w:rPr>
              <w:sz w:val="36"/>
              <w:szCs w:val="36"/>
            </w:rPr>
          </w:rPrChange>
        </w:rPr>
        <w:t>Summary</w:t>
      </w:r>
    </w:p>
    <w:p w14:paraId="59F80E81" w14:textId="34232D2C" w:rsidR="00B32DEF" w:rsidRPr="00B32DEF" w:rsidRDefault="007E0203">
      <w:pPr>
        <w:shd w:val="clear" w:color="auto" w:fill="FFFFFF"/>
        <w:spacing w:before="180"/>
        <w:rPr>
          <w:color w:val="000000"/>
          <w:rPrChange w:id="1828" w:author="Holli Flanagan" w:date="2025-05-09T18:17:00Z">
            <w:rPr>
              <w:rFonts w:ascii="Times New Roman" w:eastAsia="Times New Roman" w:hAnsi="Times New Roman" w:cs="Times New Roman"/>
            </w:rPr>
          </w:rPrChange>
        </w:rPr>
        <w:pPrChange w:id="1829"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830"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831"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832"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833"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7E0203">
      <w:pPr>
        <w:numPr>
          <w:ilvl w:val="0"/>
          <w:numId w:val="248"/>
        </w:numPr>
        <w:shd w:val="clear" w:color="auto" w:fill="FFFFFF"/>
        <w:rPr>
          <w:rFonts w:ascii="Times New Roman" w:eastAsia="Times New Roman" w:hAnsi="Times New Roman" w:cs="Times New Roman"/>
          <w:color w:val="212529"/>
          <w:sz w:val="24"/>
          <w:szCs w:val="24"/>
          <w:highlight w:val="white"/>
          <w:rPrChange w:id="1834" w:author="Holli Flanagan" w:date="2025-05-09T18:17:00Z">
            <w:rPr>
              <w:rFonts w:ascii="Times New Roman" w:eastAsia="Times New Roman" w:hAnsi="Times New Roman" w:cs="Times New Roman"/>
            </w:rPr>
          </w:rPrChange>
        </w:rPr>
        <w:pPrChange w:id="183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7E0203">
      <w:pPr>
        <w:numPr>
          <w:ilvl w:val="0"/>
          <w:numId w:val="248"/>
        </w:numPr>
        <w:shd w:val="clear" w:color="auto" w:fill="FFFFFF"/>
        <w:rPr>
          <w:rFonts w:ascii="Times New Roman" w:eastAsia="Times New Roman" w:hAnsi="Times New Roman" w:cs="Times New Roman"/>
          <w:color w:val="212529"/>
          <w:sz w:val="24"/>
          <w:szCs w:val="24"/>
          <w:highlight w:val="white"/>
          <w:rPrChange w:id="1836" w:author="Holli Flanagan" w:date="2025-05-09T18:17:00Z">
            <w:rPr>
              <w:rFonts w:ascii="Times New Roman" w:eastAsia="Times New Roman" w:hAnsi="Times New Roman" w:cs="Times New Roman"/>
            </w:rPr>
          </w:rPrChange>
        </w:rPr>
        <w:pPrChange w:id="183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7E0203">
      <w:pPr>
        <w:numPr>
          <w:ilvl w:val="0"/>
          <w:numId w:val="248"/>
        </w:numPr>
        <w:shd w:val="clear" w:color="auto" w:fill="FFFFFF"/>
        <w:rPr>
          <w:rFonts w:ascii="Times New Roman" w:eastAsia="Times New Roman" w:hAnsi="Times New Roman" w:cs="Times New Roman"/>
          <w:color w:val="212529"/>
          <w:sz w:val="24"/>
          <w:szCs w:val="24"/>
          <w:highlight w:val="white"/>
          <w:rPrChange w:id="1838" w:author="Holli Flanagan" w:date="2025-05-09T18:17:00Z">
            <w:rPr>
              <w:rFonts w:ascii="Times New Roman" w:eastAsia="Times New Roman" w:hAnsi="Times New Roman" w:cs="Times New Roman"/>
            </w:rPr>
          </w:rPrChange>
        </w:rPr>
        <w:pPrChange w:id="1839"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840"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7E0203">
      <w:pPr>
        <w:numPr>
          <w:ilvl w:val="0"/>
          <w:numId w:val="248"/>
        </w:numPr>
        <w:shd w:val="clear" w:color="auto" w:fill="FFFFFF"/>
        <w:rPr>
          <w:rFonts w:ascii="Times New Roman" w:eastAsia="Times New Roman" w:hAnsi="Times New Roman" w:cs="Times New Roman"/>
          <w:color w:val="212529"/>
          <w:sz w:val="24"/>
          <w:szCs w:val="24"/>
          <w:highlight w:val="white"/>
          <w:rPrChange w:id="1841" w:author="Holli Flanagan" w:date="2025-05-09T18:17:00Z">
            <w:rPr>
              <w:rFonts w:ascii="Times New Roman" w:eastAsia="Times New Roman" w:hAnsi="Times New Roman" w:cs="Times New Roman"/>
            </w:rPr>
          </w:rPrChange>
        </w:rPr>
        <w:pPrChange w:id="184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7E0203">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843" w:author="Holli Flanagan" w:date="2025-05-09T18:17:00Z">
            <w:rPr>
              <w:rFonts w:ascii="Times New Roman" w:eastAsia="Times New Roman" w:hAnsi="Times New Roman" w:cs="Times New Roman"/>
            </w:rPr>
          </w:rPrChange>
        </w:rPr>
        <w:pPrChange w:id="184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7E0203">
      <w:pPr>
        <w:pStyle w:val="Heading2"/>
        <w:keepNext w:val="0"/>
        <w:keepLines w:val="0"/>
        <w:spacing w:before="720"/>
        <w:rPr>
          <w:rPrChange w:id="1845" w:author="Holli Flanagan" w:date="2025-05-12T14:37:00Z">
            <w:rPr>
              <w:sz w:val="48"/>
              <w:szCs w:val="48"/>
              <w:highlight w:val="white"/>
            </w:rPr>
          </w:rPrChange>
        </w:rPr>
        <w:pPrChange w:id="1846" w:author="Holli Flanagan" w:date="2025-05-12T14:37:00Z">
          <w:pPr>
            <w:pStyle w:val="Heading1"/>
            <w:keepNext w:val="0"/>
            <w:keepLines w:val="0"/>
            <w:spacing w:before="720"/>
          </w:pPr>
        </w:pPrChange>
      </w:pPr>
      <w:bookmarkStart w:id="1847" w:name="_tlqkfnhk84iv" w:colFirst="0" w:colLast="0"/>
      <w:bookmarkEnd w:id="1847"/>
      <w:r>
        <w:rPr>
          <w:rPrChange w:id="1848" w:author="Holli Flanagan" w:date="2025-05-12T14:37:00Z">
            <w:rPr>
              <w:b/>
              <w:sz w:val="48"/>
              <w:szCs w:val="48"/>
            </w:rPr>
          </w:rPrChange>
        </w:rPr>
        <w:t>Next Step</w:t>
      </w:r>
    </w:p>
    <w:p w14:paraId="06BDDFDB" w14:textId="06A11149"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849"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850"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851"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852" w:author="Holli Flanagan" w:date="2025-05-09T18:18:00Z">
        <w:r>
          <w:rPr>
            <w:rFonts w:ascii="Times New Roman" w:eastAsia="Times New Roman" w:hAnsi="Times New Roman" w:cs="Times New Roman"/>
            <w:color w:val="212529"/>
            <w:sz w:val="24"/>
            <w:szCs w:val="24"/>
            <w:highlight w:val="white"/>
          </w:rPr>
          <w:t>.</w:t>
        </w:r>
      </w:ins>
      <w:del w:id="1853"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 xml:space="preserve">HYPERLINK </w:delInstrText>
        </w:r>
        <w:r>
          <w:delInstrText>"https://boots-edu.github.io/textbook/text/7-exceptions_code_qual/"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7E0203">
      <w:pPr>
        <w:pStyle w:val="Heading1"/>
        <w:keepNext w:val="0"/>
        <w:keepLines w:val="0"/>
        <w:rPr>
          <w:rPrChange w:id="1854" w:author="Holli Flanagan" w:date="2025-05-12T14:37:00Z">
            <w:rPr>
              <w:sz w:val="46"/>
              <w:szCs w:val="46"/>
            </w:rPr>
          </w:rPrChange>
        </w:rPr>
      </w:pPr>
      <w:bookmarkStart w:id="1855" w:name="_jneaif2km6y6" w:colFirst="0" w:colLast="0"/>
      <w:bookmarkEnd w:id="1855"/>
      <w:r>
        <w:rPr>
          <w:rPrChange w:id="1856" w:author="Holli Flanagan" w:date="2025-05-12T14:37:00Z">
            <w:rPr>
              <w:sz w:val="46"/>
              <w:szCs w:val="46"/>
            </w:rPr>
          </w:rPrChange>
        </w:rPr>
        <w:lastRenderedPageBreak/>
        <w:t xml:space="preserve">Chapter 7 - Exceptions and </w:t>
      </w:r>
      <w:del w:id="1857" w:author="Oestreich, Julia" w:date="2025-05-15T17:22:00Z" w16du:dateUtc="2025-05-15T21:22:00Z">
        <w:r w:rsidDel="005F5C79">
          <w:rPr>
            <w:rPrChange w:id="1858" w:author="Holli Flanagan" w:date="2025-05-12T14:37:00Z">
              <w:rPr>
                <w:sz w:val="46"/>
                <w:szCs w:val="46"/>
              </w:rPr>
            </w:rPrChange>
          </w:rPr>
          <w:delText>c</w:delText>
        </w:r>
      </w:del>
      <w:ins w:id="1859" w:author="Oestreich, Julia" w:date="2025-05-15T17:22:00Z" w16du:dateUtc="2025-05-15T21:22:00Z">
        <w:r w:rsidR="005F5C79">
          <w:t>C</w:t>
        </w:r>
      </w:ins>
      <w:r>
        <w:rPr>
          <w:rPrChange w:id="1860" w:author="Holli Flanagan" w:date="2025-05-12T14:37:00Z">
            <w:rPr>
              <w:sz w:val="46"/>
              <w:szCs w:val="46"/>
            </w:rPr>
          </w:rPrChange>
        </w:rPr>
        <w:t xml:space="preserve">ode </w:t>
      </w:r>
      <w:del w:id="1861" w:author="Oestreich, Julia" w:date="2025-05-15T17:22:00Z" w16du:dateUtc="2025-05-15T21:22:00Z">
        <w:r w:rsidDel="005F5C79">
          <w:rPr>
            <w:rPrChange w:id="1862" w:author="Holli Flanagan" w:date="2025-05-12T14:37:00Z">
              <w:rPr>
                <w:sz w:val="46"/>
                <w:szCs w:val="46"/>
              </w:rPr>
            </w:rPrChange>
          </w:rPr>
          <w:delText>q</w:delText>
        </w:r>
      </w:del>
      <w:ins w:id="1863" w:author="Oestreich, Julia" w:date="2025-05-15T17:22:00Z" w16du:dateUtc="2025-05-15T21:22:00Z">
        <w:r w:rsidR="005F5C79">
          <w:t>Q</w:t>
        </w:r>
      </w:ins>
      <w:r>
        <w:rPr>
          <w:rPrChange w:id="1864" w:author="Holli Flanagan" w:date="2025-05-12T14:37:00Z">
            <w:rPr>
              <w:sz w:val="46"/>
              <w:szCs w:val="46"/>
            </w:rPr>
          </w:rPrChange>
        </w:rPr>
        <w:t>uality</w:t>
      </w:r>
    </w:p>
    <w:p w14:paraId="16E9E8FC" w14:textId="77777777" w:rsidR="00B32DEF" w:rsidRPr="00B32DEF" w:rsidRDefault="007E0203">
      <w:pPr>
        <w:pStyle w:val="Heading1"/>
        <w:rPr>
          <w:rPrChange w:id="1865" w:author="Holli Flanagan" w:date="2025-05-12T14:38:00Z">
            <w:rPr>
              <w:sz w:val="46"/>
              <w:szCs w:val="46"/>
            </w:rPr>
          </w:rPrChange>
        </w:rPr>
        <w:pPrChange w:id="1866" w:author="Holli Flanagan" w:date="2025-05-12T14:38:00Z">
          <w:pPr>
            <w:pStyle w:val="Heading1"/>
            <w:keepNext w:val="0"/>
            <w:keepLines w:val="0"/>
          </w:pPr>
        </w:pPrChange>
      </w:pPr>
      <w:bookmarkStart w:id="1867" w:name="_mguwjgd9s0zr" w:colFirst="0" w:colLast="0"/>
      <w:bookmarkEnd w:id="1867"/>
      <w:r>
        <w:rPr>
          <w:rPrChange w:id="1868" w:author="Holli Flanagan" w:date="2025-05-12T14:38:00Z">
            <w:rPr>
              <w:sz w:val="46"/>
              <w:szCs w:val="46"/>
            </w:rPr>
          </w:rPrChange>
        </w:rPr>
        <w:t>Exceptions</w:t>
      </w:r>
    </w:p>
    <w:p w14:paraId="269BDA86" w14:textId="77777777" w:rsidR="00B32DEF" w:rsidRPr="00B32DEF" w:rsidRDefault="007E0203">
      <w:pPr>
        <w:pStyle w:val="Heading2"/>
        <w:keepNext w:val="0"/>
        <w:keepLines w:val="0"/>
        <w:rPr>
          <w:rPrChange w:id="1869" w:author="Holli Flanagan" w:date="2025-05-12T14:38:00Z">
            <w:rPr>
              <w:sz w:val="34"/>
              <w:szCs w:val="34"/>
            </w:rPr>
          </w:rPrChange>
        </w:rPr>
      </w:pPr>
      <w:bookmarkStart w:id="1870" w:name="_3en4a4xtmfcr" w:colFirst="0" w:colLast="0"/>
      <w:bookmarkEnd w:id="1870"/>
      <w:r>
        <w:rPr>
          <w:rPrChange w:id="1871" w:author="Holli Flanagan" w:date="2025-05-12T14:38:00Z">
            <w:rPr>
              <w:sz w:val="34"/>
              <w:szCs w:val="34"/>
            </w:rPr>
          </w:rPrChange>
        </w:rPr>
        <w:t>Key Idea</w:t>
      </w:r>
    </w:p>
    <w:p w14:paraId="441B0B6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872" w:author="Holli Flanagan" w:date="2025-05-09T18:18:00Z">
        <w:r>
          <w:rPr>
            <w:rFonts w:ascii="Times New Roman" w:eastAsia="Times New Roman" w:hAnsi="Times New Roman" w:cs="Times New Roman"/>
            <w:i/>
            <w:color w:val="212529"/>
            <w:sz w:val="24"/>
            <w:szCs w:val="24"/>
          </w:rPr>
          <w:delText>E</w:delText>
        </w:r>
      </w:del>
      <w:ins w:id="1873"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874" w:author="Holli Flanagan" w:date="2025-05-09T18:19:00Z">
        <w:r>
          <w:rPr>
            <w:rFonts w:ascii="Times New Roman" w:eastAsia="Times New Roman" w:hAnsi="Times New Roman" w:cs="Times New Roman"/>
            <w:color w:val="212529"/>
            <w:sz w:val="24"/>
            <w:szCs w:val="24"/>
          </w:rPr>
          <w:t>—</w:t>
        </w:r>
      </w:ins>
      <w:del w:id="1875"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7E0203">
      <w:pPr>
        <w:pStyle w:val="Heading2"/>
        <w:rPr>
          <w:rPrChange w:id="1876" w:author="Holli Flanagan" w:date="2025-05-12T14:38:00Z">
            <w:rPr>
              <w:sz w:val="34"/>
              <w:szCs w:val="34"/>
            </w:rPr>
          </w:rPrChange>
        </w:rPr>
        <w:pPrChange w:id="1877" w:author="Holli Flanagan" w:date="2025-05-12T14:38:00Z">
          <w:pPr>
            <w:pStyle w:val="Heading2"/>
            <w:keepNext w:val="0"/>
            <w:keepLines w:val="0"/>
          </w:pPr>
        </w:pPrChange>
      </w:pPr>
      <w:bookmarkStart w:id="1878" w:name="_p7xhv2lbr08d" w:colFirst="0" w:colLast="0"/>
      <w:bookmarkEnd w:id="1878"/>
      <w:r>
        <w:rPr>
          <w:rPrChange w:id="1879" w:author="Holli Flanagan" w:date="2025-05-12T14:38:00Z">
            <w:rPr>
              <w:sz w:val="34"/>
              <w:szCs w:val="34"/>
            </w:rPr>
          </w:rPrChange>
        </w:rPr>
        <w:t xml:space="preserve">Exceptions in </w:t>
      </w:r>
      <w:ins w:id="1880" w:author="Holli Flanagan" w:date="2025-05-09T15:22:00Z">
        <w:r>
          <w:rPr>
            <w:rPrChange w:id="1881" w:author="Holli Flanagan" w:date="2025-05-12T14:38:00Z">
              <w:rPr>
                <w:sz w:val="34"/>
                <w:szCs w:val="34"/>
              </w:rPr>
            </w:rPrChange>
          </w:rPr>
          <w:t>TypeScript</w:t>
        </w:r>
      </w:ins>
      <w:del w:id="1882" w:author="Holli Flanagan" w:date="2025-05-09T15:22:00Z">
        <w:r>
          <w:rPr>
            <w:rPrChange w:id="1883" w:author="Holli Flanagan" w:date="2025-05-12T14:38:00Z">
              <w:rPr>
                <w:sz w:val="34"/>
                <w:szCs w:val="34"/>
              </w:rPr>
            </w:rPrChange>
          </w:rPr>
          <w:delText>Typescript</w:delText>
        </w:r>
      </w:del>
    </w:p>
    <w:p w14:paraId="38CDA12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7E0203">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7E0203">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This can be due to invalid inputs or data provided at runtime or any other condition that is not the </w:t>
      </w:r>
      <w:r>
        <w:rPr>
          <w:rFonts w:ascii="Times New Roman" w:eastAsia="Times New Roman" w:hAnsi="Times New Roman" w:cs="Times New Roman"/>
          <w:color w:val="212529"/>
          <w:sz w:val="24"/>
          <w:szCs w:val="24"/>
        </w:rPr>
        <w:t>“common case” behavior of a method or function.</w:t>
      </w:r>
    </w:p>
    <w:p w14:paraId="751B0884" w14:textId="77777777" w:rsidR="00B32DEF" w:rsidRDefault="007E0203">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7E0203">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884"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7E0203">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7E0203">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7E0203">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7E0203">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7E0203">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885"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886" w:author="Holli Flanagan" w:date="2025-05-09T15:22:00Z">
        <w:r>
          <w:rPr>
            <w:rFonts w:ascii="Times New Roman" w:eastAsia="Times New Roman" w:hAnsi="Times New Roman" w:cs="Times New Roman"/>
            <w:color w:val="212529"/>
            <w:sz w:val="24"/>
            <w:szCs w:val="24"/>
            <w:highlight w:val="white"/>
          </w:rPr>
          <w:t>TypeScript</w:t>
        </w:r>
      </w:ins>
      <w:del w:id="1887"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888" w:author="Holli Flanagan" w:date="2025-05-09T18:19:00Z">
        <w:r>
          <w:rPr>
            <w:rFonts w:ascii="Times New Roman" w:eastAsia="Times New Roman" w:hAnsi="Times New Roman" w:cs="Times New Roman"/>
            <w:color w:val="212529"/>
            <w:sz w:val="24"/>
            <w:szCs w:val="24"/>
            <w:highlight w:val="white"/>
          </w:rPr>
          <w:t xml:space="preserve">two </w:t>
        </w:r>
      </w:ins>
      <w:del w:id="1889"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90" w:name="_gma0ektgpdy3" w:colFirst="0" w:colLast="0"/>
      <w:bookmarkEnd w:id="1890"/>
      <w:r>
        <w:rPr>
          <w:rFonts w:ascii="Times New Roman" w:eastAsia="Times New Roman" w:hAnsi="Times New Roman" w:cs="Times New Roman"/>
          <w:color w:val="27262B"/>
          <w:sz w:val="26"/>
          <w:szCs w:val="26"/>
        </w:rPr>
        <w:t>Using exceptions</w:t>
      </w:r>
    </w:p>
    <w:p w14:paraId="35FAC44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7E0203">
      <w:pPr>
        <w:shd w:val="clear" w:color="auto" w:fill="FFFFFF"/>
        <w:spacing w:after="240"/>
        <w:rPr>
          <w:del w:id="1891"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Valid color values in our program are numbers </w:t>
      </w:r>
      <w:r>
        <w:rPr>
          <w:rFonts w:ascii="Times New Roman" w:eastAsia="Times New Roman" w:hAnsi="Times New Roman" w:cs="Times New Roman"/>
          <w:color w:val="212529"/>
          <w:sz w:val="24"/>
          <w:szCs w:val="24"/>
        </w:rPr>
        <w:t>between 0 and 255. What happens if we try to create a color with different values?</w:t>
      </w:r>
      <w:ins w:id="1892"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7E0203">
      <w:pPr>
        <w:shd w:val="clear" w:color="auto" w:fill="FFFFFF"/>
        <w:spacing w:before="180" w:after="300"/>
        <w:rPr>
          <w:del w:id="1893" w:author="Holli Flanagan" w:date="2025-05-09T18:20:00Z"/>
          <w:color w:val="000000"/>
          <w:rPrChange w:id="1894" w:author="Holli Flanagan" w:date="2025-05-09T18:20:00Z">
            <w:rPr>
              <w:del w:id="1895" w:author="Holli Flanagan" w:date="2025-05-09T18:20:00Z"/>
              <w:rFonts w:ascii="Times New Roman" w:eastAsia="Times New Roman" w:hAnsi="Times New Roman" w:cs="Times New Roman"/>
            </w:rPr>
          </w:rPrChange>
        </w:rPr>
        <w:pPrChange w:id="1896"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897"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7E0203">
      <w:pPr>
        <w:shd w:val="clear" w:color="auto" w:fill="FFFFFF"/>
        <w:spacing w:after="240"/>
        <w:rPr>
          <w:rFonts w:ascii="Times New Roman" w:eastAsia="Times New Roman" w:hAnsi="Times New Roman" w:cs="Times New Roman"/>
          <w:color w:val="212529"/>
          <w:sz w:val="24"/>
          <w:szCs w:val="24"/>
        </w:rPr>
      </w:pPr>
      <w:ins w:id="1898" w:author="Holli Flanagan" w:date="2025-05-09T18:20:00Z">
        <w:r>
          <w:rPr>
            <w:rFonts w:ascii="Times New Roman" w:eastAsia="Times New Roman" w:hAnsi="Times New Roman" w:cs="Times New Roman"/>
            <w:color w:val="212529"/>
            <w:sz w:val="24"/>
            <w:szCs w:val="24"/>
          </w:rPr>
          <w:t xml:space="preserve">But </w:t>
        </w:r>
      </w:ins>
      <w:del w:id="1899" w:author="Holli Flanagan" w:date="2025-05-09T18:20:00Z">
        <w:r>
          <w:rPr>
            <w:rFonts w:ascii="Times New Roman" w:eastAsia="Times New Roman" w:hAnsi="Times New Roman" w:cs="Times New Roman"/>
            <w:color w:val="212529"/>
            <w:sz w:val="24"/>
            <w:szCs w:val="24"/>
          </w:rPr>
          <w:delText>W</w:delText>
        </w:r>
      </w:del>
      <w:ins w:id="1900"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901"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902" w:author="Holli Flanagan" w:date="2025-05-09T18:20:00Z">
        <w:r>
          <w:rPr>
            <w:rFonts w:ascii="Times New Roman" w:eastAsia="Times New Roman" w:hAnsi="Times New Roman" w:cs="Times New Roman"/>
            <w:color w:val="212529"/>
            <w:sz w:val="24"/>
            <w:szCs w:val="24"/>
            <w:highlight w:val="white"/>
          </w:rPr>
          <w:delText>C</w:delText>
        </w:r>
      </w:del>
      <w:ins w:id="1903"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904" w:author="Holli Flanagan" w:date="2025-05-09T18:21:00Z">
        <w:r>
          <w:rPr>
            <w:rFonts w:ascii="Times New Roman" w:eastAsia="Times New Roman" w:hAnsi="Times New Roman" w:cs="Times New Roman"/>
            <w:color w:val="D63384"/>
            <w:sz w:val="21"/>
            <w:szCs w:val="21"/>
            <w:shd w:val="clear" w:color="auto" w:fill="F5F6FA"/>
          </w:rPr>
          <w:delText>"</w:delText>
        </w:r>
      </w:del>
      <w:ins w:id="1905"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906" w:author="Holli Flanagan" w:date="2025-05-09T18:21:00Z">
        <w:r>
          <w:rPr>
            <w:rFonts w:ascii="Times New Roman" w:eastAsia="Times New Roman" w:hAnsi="Times New Roman" w:cs="Times New Roman"/>
            <w:color w:val="D63384"/>
            <w:sz w:val="21"/>
            <w:szCs w:val="21"/>
            <w:shd w:val="clear" w:color="auto" w:fill="F5F6FA"/>
          </w:rPr>
          <w:t>.”</w:t>
        </w:r>
      </w:ins>
      <w:del w:id="1907"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08" w:name="_8bucq4ax23p1" w:colFirst="0" w:colLast="0"/>
      <w:bookmarkEnd w:id="1908"/>
      <w:r>
        <w:rPr>
          <w:rFonts w:ascii="Times New Roman" w:eastAsia="Times New Roman" w:hAnsi="Times New Roman" w:cs="Times New Roman"/>
          <w:color w:val="27262B"/>
          <w:sz w:val="26"/>
          <w:szCs w:val="26"/>
        </w:rPr>
        <w:t>Custom Errors</w:t>
      </w:r>
    </w:p>
    <w:p w14:paraId="0E167A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909" w:author="Holli Flanagan" w:date="2025-05-09T18:21:00Z">
        <w:r>
          <w:rPr>
            <w:rFonts w:ascii="Times New Roman" w:eastAsia="Times New Roman" w:hAnsi="Times New Roman" w:cs="Times New Roman"/>
            <w:color w:val="212529"/>
            <w:sz w:val="24"/>
            <w:szCs w:val="24"/>
          </w:rPr>
          <w:delText>E</w:delText>
        </w:r>
      </w:del>
      <w:ins w:id="1910"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911"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7E0203">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912" w:author="Holli Flanagan" w:date="2025-05-09T18:21:00Z">
        <w:r>
          <w:rPr>
            <w:rFonts w:ascii="Times New Roman" w:eastAsia="Times New Roman" w:hAnsi="Times New Roman" w:cs="Times New Roman"/>
            <w:color w:val="212529"/>
            <w:sz w:val="24"/>
            <w:szCs w:val="24"/>
          </w:rPr>
          <w:delText>E</w:delText>
        </w:r>
      </w:del>
      <w:ins w:id="1913"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7E0203">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914" w:author="Holli Flanagan" w:date="2025-05-09T18:22:00Z">
        <w:r>
          <w:rPr>
            <w:rFonts w:ascii="Times New Roman" w:eastAsia="Times New Roman" w:hAnsi="Times New Roman" w:cs="Times New Roman"/>
            <w:color w:val="212529"/>
            <w:sz w:val="24"/>
            <w:szCs w:val="24"/>
          </w:rPr>
          <w:t>we</w:t>
        </w:r>
      </w:ins>
      <w:del w:id="1915"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916" w:author="Holli Flanagan" w:date="2025-05-09T18:22:00Z">
        <w:r>
          <w:rPr>
            <w:rFonts w:ascii="Times New Roman" w:eastAsia="Times New Roman" w:hAnsi="Times New Roman" w:cs="Times New Roman"/>
            <w:color w:val="212529"/>
            <w:sz w:val="24"/>
            <w:szCs w:val="24"/>
          </w:rPr>
          <w:t>not polygons.</w:t>
        </w:r>
      </w:ins>
      <w:del w:id="1917"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918" w:author="Holli Flanagan" w:date="2025-05-09T18:22:00Z">
        <w:r>
          <w:rPr>
            <w:rFonts w:ascii="Times New Roman" w:eastAsia="Times New Roman" w:hAnsi="Times New Roman" w:cs="Times New Roman"/>
            <w:color w:val="212529"/>
            <w:sz w:val="24"/>
            <w:szCs w:val="24"/>
          </w:rPr>
          <w:t>we</w:t>
        </w:r>
      </w:ins>
      <w:del w:id="1919"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920" w:author="Holli Flanagan" w:date="2025-05-09T18:22:00Z">
        <w:r>
          <w:rPr>
            <w:rFonts w:ascii="Times New Roman" w:eastAsia="Times New Roman" w:hAnsi="Times New Roman" w:cs="Times New Roman"/>
            <w:color w:val="212529"/>
            <w:sz w:val="24"/>
            <w:szCs w:val="24"/>
          </w:rPr>
          <w:delText>I</w:delText>
        </w:r>
      </w:del>
      <w:ins w:id="1921"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7E0203">
      <w:pPr>
        <w:shd w:val="clear" w:color="auto" w:fill="FFFFFF"/>
        <w:spacing w:after="240"/>
        <w:rPr>
          <w:del w:id="1922"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Where else might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handling help us find issues with our drawing program?</w:t>
      </w:r>
      <w:ins w:id="1923"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1924"/>
      <w:r>
        <w:rPr>
          <w:rFonts w:ascii="Times New Roman" w:eastAsia="Times New Roman" w:hAnsi="Times New Roman" w:cs="Times New Roman"/>
          <w:color w:val="212529"/>
          <w:sz w:val="24"/>
          <w:szCs w:val="24"/>
        </w:rPr>
        <w:t>A line where the two points are the same</w:t>
      </w:r>
      <w:ins w:id="1925" w:author="Holli Flanagan" w:date="2025-05-09T18:23:00Z">
        <w:r>
          <w:rPr>
            <w:rFonts w:ascii="Times New Roman" w:eastAsia="Times New Roman" w:hAnsi="Times New Roman" w:cs="Times New Roman"/>
            <w:color w:val="212529"/>
            <w:sz w:val="24"/>
            <w:szCs w:val="24"/>
          </w:rPr>
          <w:t>.</w:t>
        </w:r>
      </w:ins>
      <w:commentRangeEnd w:id="1924"/>
      <w:r>
        <w:commentReference w:id="1924"/>
      </w:r>
    </w:p>
    <w:p w14:paraId="4CA6FC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926"/>
      <w:r>
        <w:rPr>
          <w:rFonts w:ascii="Times New Roman" w:eastAsia="Times New Roman" w:hAnsi="Times New Roman" w:cs="Times New Roman"/>
          <w:color w:val="212529"/>
          <w:sz w:val="24"/>
          <w:szCs w:val="24"/>
        </w:rPr>
        <w:t xml:space="preserve"> </w:t>
      </w:r>
      <w:commentRangeEnd w:id="1926"/>
      <w:r>
        <w:commentReference w:id="1926"/>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b are </w:t>
      </w:r>
      <w:del w:id="1927" w:author="Holli Flanagan" w:date="2025-05-09T18:23:00Z">
        <w:r>
          <w:rPr>
            <w:rFonts w:ascii="Times New Roman" w:eastAsia="Times New Roman" w:hAnsi="Times New Roman" w:cs="Times New Roman"/>
            <w:color w:val="212529"/>
            <w:sz w:val="24"/>
            <w:szCs w:val="24"/>
            <w:highlight w:val="white"/>
          </w:rPr>
          <w:delText>P</w:delText>
        </w:r>
      </w:del>
      <w:ins w:id="1928"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gramStart"/>
      <w:r>
        <w:rPr>
          <w:rFonts w:ascii="Times New Roman" w:eastAsia="Times New Roman" w:hAnsi="Times New Roman" w:cs="Times New Roman"/>
          <w:color w:val="212529"/>
          <w:sz w:val="24"/>
          <w:szCs w:val="24"/>
          <w:highlight w:val="white"/>
        </w:rPr>
        <w:t>a.equals</w:t>
      </w:r>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929" w:author="Holli Flanagan" w:date="2025-05-09T18:24:00Z">
        <w:r>
          <w:rPr>
            <w:rFonts w:ascii="Times New Roman" w:eastAsia="Times New Roman" w:hAnsi="Times New Roman" w:cs="Times New Roman"/>
            <w:color w:val="212529"/>
            <w:sz w:val="24"/>
            <w:szCs w:val="24"/>
          </w:rPr>
          <w:delText>L</w:delText>
        </w:r>
      </w:del>
      <w:ins w:id="1930"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7E0203">
      <w:pPr>
        <w:shd w:val="clear" w:color="auto" w:fill="FFFFFF"/>
        <w:spacing w:after="240"/>
        <w:rPr>
          <w:rFonts w:ascii="Times New Roman" w:eastAsia="Times New Roman" w:hAnsi="Times New Roman" w:cs="Times New Roman"/>
          <w:sz w:val="24"/>
          <w:szCs w:val="24"/>
          <w:shd w:val="clear" w:color="auto" w:fill="F5F6FA"/>
          <w:rPrChange w:id="1931"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932"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933" w:author="Holli Flanagan" w:date="2025-05-09T18:24:00Z">
        <w:r>
          <w:rPr>
            <w:rFonts w:ascii="Times New Roman" w:eastAsia="Times New Roman" w:hAnsi="Times New Roman" w:cs="Times New Roman"/>
            <w:i/>
            <w:color w:val="212529"/>
            <w:sz w:val="24"/>
            <w:szCs w:val="24"/>
            <w:highlight w:val="white"/>
          </w:rPr>
          <w:delText>B</w:delText>
        </w:r>
      </w:del>
      <w:ins w:id="1934"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commentRangeStart w:id="1935"/>
      <w:r>
        <w:rPr>
          <w:rFonts w:ascii="Times New Roman" w:eastAsia="Times New Roman" w:hAnsi="Times New Roman" w:cs="Times New Roman"/>
          <w:color w:val="212529"/>
          <w:sz w:val="24"/>
          <w:szCs w:val="24"/>
          <w:highlight w:val="white"/>
        </w:rPr>
        <w:t xml:space="preserve">Thought </w:t>
      </w:r>
      <w:del w:id="1936" w:author="Holli Flanagan" w:date="2025-05-09T18:24:00Z">
        <w:r>
          <w:rPr>
            <w:rFonts w:ascii="Times New Roman" w:eastAsia="Times New Roman" w:hAnsi="Times New Roman" w:cs="Times New Roman"/>
            <w:color w:val="212529"/>
            <w:sz w:val="24"/>
            <w:szCs w:val="24"/>
            <w:highlight w:val="white"/>
          </w:rPr>
          <w:delText>Q</w:delText>
        </w:r>
      </w:del>
      <w:ins w:id="1937"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935"/>
      <w:r>
        <w:commentReference w:id="1935"/>
      </w:r>
    </w:p>
    <w:p w14:paraId="0CFAA59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38" w:name="_qrlzyahjzcxw" w:colFirst="0" w:colLast="0"/>
      <w:bookmarkEnd w:id="1938"/>
      <w:r>
        <w:rPr>
          <w:rFonts w:ascii="Times New Roman" w:eastAsia="Times New Roman" w:hAnsi="Times New Roman" w:cs="Times New Roman"/>
          <w:color w:val="27262B"/>
          <w:sz w:val="26"/>
          <w:szCs w:val="26"/>
        </w:rPr>
        <w:t>Defensive Programming</w:t>
      </w:r>
    </w:p>
    <w:p w14:paraId="06AEACC8" w14:textId="77777777" w:rsidR="00B32DEF" w:rsidRDefault="007E0203">
      <w:pPr>
        <w:shd w:val="clear" w:color="auto" w:fill="FFFFFF"/>
        <w:spacing w:after="240"/>
        <w:rPr>
          <w:ins w:id="1939" w:author="Holli Flanagan" w:date="2025-05-09T18:25:00Z"/>
          <w:rFonts w:ascii="Times New Roman" w:eastAsia="Times New Roman" w:hAnsi="Times New Roman" w:cs="Times New Roman"/>
          <w:color w:val="212529"/>
          <w:sz w:val="24"/>
          <w:szCs w:val="24"/>
        </w:rPr>
      </w:pPr>
      <w:del w:id="1940" w:author="Holli Flanagan" w:date="2025-05-09T18:25:00Z">
        <w:r>
          <w:rPr>
            <w:rFonts w:ascii="Times New Roman" w:eastAsia="Times New Roman" w:hAnsi="Times New Roman" w:cs="Times New Roman"/>
            <w:color w:val="212529"/>
            <w:sz w:val="24"/>
            <w:szCs w:val="24"/>
          </w:rPr>
          <w:delText>So n</w:delText>
        </w:r>
      </w:del>
      <w:ins w:id="1941"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ow we can prevent our code from being exposed to “exceptional” or invalid operation, by simply throwing an exception when those cases arise. If we write good test </w:t>
      </w:r>
      <w:r>
        <w:rPr>
          <w:rFonts w:ascii="Times New Roman" w:eastAsia="Times New Roman" w:hAnsi="Times New Roman" w:cs="Times New Roman"/>
          <w:color w:val="212529"/>
          <w:sz w:val="24"/>
          <w:szCs w:val="24"/>
        </w:rPr>
        <w:t>cases, we will find errors in our code, but right now, our program will just exit with an error message.</w:t>
      </w:r>
    </w:p>
    <w:p w14:paraId="762726D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942"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43" w:name="_fxym2kk0678v" w:colFirst="0" w:colLast="0"/>
      <w:bookmarkEnd w:id="1943"/>
      <w:r>
        <w:rPr>
          <w:rFonts w:ascii="Times New Roman" w:eastAsia="Times New Roman" w:hAnsi="Times New Roman" w:cs="Times New Roman"/>
          <w:color w:val="27262B"/>
          <w:sz w:val="26"/>
          <w:szCs w:val="26"/>
        </w:rPr>
        <w:t>Exception Handling</w:t>
      </w:r>
    </w:p>
    <w:p w14:paraId="4BE521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r>
        <w:rPr>
          <w:rFonts w:ascii="Times New Roman" w:eastAsia="Times New Roman" w:hAnsi="Times New Roman" w:cs="Times New Roman"/>
          <w:color w:val="D63384"/>
          <w:sz w:val="21"/>
          <w:szCs w:val="21"/>
          <w:shd w:val="clear" w:color="auto" w:fill="F5F6FA"/>
        </w:rPr>
        <w:t>e</w:t>
      </w:r>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944"/>
      <w:r>
        <w:rPr>
          <w:rFonts w:ascii="Times New Roman" w:eastAsia="Times New Roman" w:hAnsi="Times New Roman" w:cs="Times New Roman"/>
          <w:color w:val="212529"/>
          <w:sz w:val="24"/>
          <w:szCs w:val="24"/>
        </w:rPr>
        <w:t>finally</w:t>
      </w:r>
      <w:commentRangeEnd w:id="1944"/>
      <w:r>
        <w:commentReference w:id="1944"/>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945" w:author="Holli Flanagan" w:date="2025-05-09T18:26:00Z">
        <w:r>
          <w:rPr>
            <w:rFonts w:ascii="Times New Roman" w:eastAsia="Times New Roman" w:hAnsi="Times New Roman" w:cs="Times New Roman"/>
            <w:color w:val="212529"/>
            <w:sz w:val="24"/>
            <w:szCs w:val="24"/>
          </w:rPr>
          <w:delText xml:space="preserve">I </w:delText>
        </w:r>
      </w:del>
      <w:ins w:id="1946"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947"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48" w:name="_w3m6etrt865i" w:colFirst="0" w:colLast="0"/>
      <w:bookmarkEnd w:id="1948"/>
      <w:r>
        <w:rPr>
          <w:rFonts w:ascii="Times New Roman" w:eastAsia="Times New Roman" w:hAnsi="Times New Roman" w:cs="Times New Roman"/>
          <w:color w:val="27262B"/>
          <w:sz w:val="26"/>
          <w:szCs w:val="26"/>
        </w:rPr>
        <w:t>Common Pitfalls and Mistakes</w:t>
      </w:r>
    </w:p>
    <w:p w14:paraId="48B531A0" w14:textId="77777777" w:rsidR="00B32DEF" w:rsidRDefault="007E0203">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7E0203">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7E0203">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7E0203">
      <w:pPr>
        <w:pStyle w:val="Heading2"/>
        <w:rPr>
          <w:rPrChange w:id="1949" w:author="Holli Flanagan" w:date="2025-05-12T14:38:00Z">
            <w:rPr>
              <w:sz w:val="34"/>
              <w:szCs w:val="34"/>
            </w:rPr>
          </w:rPrChange>
        </w:rPr>
        <w:pPrChange w:id="1950" w:author="Holli Flanagan" w:date="2025-05-12T14:38:00Z">
          <w:pPr>
            <w:pStyle w:val="Heading2"/>
            <w:keepNext w:val="0"/>
            <w:keepLines w:val="0"/>
          </w:pPr>
        </w:pPrChange>
      </w:pPr>
      <w:bookmarkStart w:id="1951" w:name="_mrxio2fig0yh" w:colFirst="0" w:colLast="0"/>
      <w:bookmarkEnd w:id="1951"/>
      <w:r>
        <w:rPr>
          <w:rPrChange w:id="1952" w:author="Holli Flanagan" w:date="2025-05-12T14:38:00Z">
            <w:rPr>
              <w:sz w:val="34"/>
              <w:szCs w:val="34"/>
            </w:rPr>
          </w:rPrChange>
        </w:rPr>
        <w:t>Summary</w:t>
      </w:r>
    </w:p>
    <w:p w14:paraId="73E4293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7E0203">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7E0203">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7E0203">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7E0203">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7E0203">
      <w:pPr>
        <w:pStyle w:val="Heading2"/>
        <w:keepNext w:val="0"/>
        <w:keepLines w:val="0"/>
        <w:spacing w:before="700"/>
        <w:rPr>
          <w:rPrChange w:id="1953" w:author="Holli Flanagan" w:date="2025-05-12T14:38:00Z">
            <w:rPr>
              <w:sz w:val="46"/>
              <w:szCs w:val="46"/>
            </w:rPr>
          </w:rPrChange>
        </w:rPr>
        <w:pPrChange w:id="1954" w:author="Holli Flanagan" w:date="2025-05-12T14:38:00Z">
          <w:pPr>
            <w:pStyle w:val="Heading1"/>
            <w:keepNext w:val="0"/>
            <w:keepLines w:val="0"/>
            <w:spacing w:before="700"/>
          </w:pPr>
        </w:pPrChange>
      </w:pPr>
      <w:bookmarkStart w:id="1955" w:name="_oj2j2tqlxvtl" w:colFirst="0" w:colLast="0"/>
      <w:bookmarkEnd w:id="1955"/>
      <w:r>
        <w:rPr>
          <w:rPrChange w:id="1956" w:author="Holli Flanagan" w:date="2025-05-12T14:38:00Z">
            <w:rPr>
              <w:b/>
              <w:sz w:val="46"/>
              <w:szCs w:val="46"/>
            </w:rPr>
          </w:rPrChange>
        </w:rPr>
        <w:t>Next Step</w:t>
      </w:r>
    </w:p>
    <w:p w14:paraId="5E2595AB" w14:textId="60F48327"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957" w:author="Oestreich, Julia" w:date="2025-05-15T17:23:00Z" w16du:dateUtc="2025-05-15T21:23:00Z">
        <w:r w:rsidDel="005F5C79">
          <w:rPr>
            <w:rFonts w:ascii="Times New Roman" w:eastAsia="Times New Roman" w:hAnsi="Times New Roman" w:cs="Times New Roman"/>
            <w:color w:val="212529"/>
            <w:sz w:val="24"/>
            <w:szCs w:val="24"/>
          </w:rPr>
          <w:delText>c</w:delText>
        </w:r>
      </w:del>
      <w:ins w:id="1958"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959" w:author="Holli Flanagan" w:date="2025-05-09T18:26:00Z">
        <w:r>
          <w:rPr>
            <w:rFonts w:ascii="Times New Roman" w:eastAsia="Times New Roman" w:hAnsi="Times New Roman" w:cs="Times New Roman"/>
            <w:color w:val="212529"/>
            <w:sz w:val="24"/>
            <w:szCs w:val="24"/>
          </w:rPr>
          <w:t>.</w:t>
        </w:r>
      </w:ins>
      <w:del w:id="1960"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7E0203">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7E0203">
      <w:pPr>
        <w:pStyle w:val="Heading1"/>
        <w:rPr>
          <w:rPrChange w:id="1961" w:author="Holli Flanagan" w:date="2025-05-12T14:38:00Z">
            <w:rPr>
              <w:sz w:val="46"/>
              <w:szCs w:val="46"/>
            </w:rPr>
          </w:rPrChange>
        </w:rPr>
        <w:pPrChange w:id="1962" w:author="Holli Flanagan" w:date="2025-05-12T14:38:00Z">
          <w:pPr>
            <w:pStyle w:val="Heading1"/>
            <w:keepNext w:val="0"/>
            <w:keepLines w:val="0"/>
          </w:pPr>
        </w:pPrChange>
      </w:pPr>
      <w:bookmarkStart w:id="1963" w:name="_mpea3j1lfzd5" w:colFirst="0" w:colLast="0"/>
      <w:bookmarkEnd w:id="1963"/>
      <w:r>
        <w:rPr>
          <w:rPrChange w:id="1964" w:author="Holli Flanagan" w:date="2025-05-12T14:38:00Z">
            <w:rPr>
              <w:sz w:val="46"/>
              <w:szCs w:val="46"/>
            </w:rPr>
          </w:rPrChange>
        </w:rPr>
        <w:lastRenderedPageBreak/>
        <w:t>Comments</w:t>
      </w:r>
    </w:p>
    <w:p w14:paraId="442F7572" w14:textId="77777777" w:rsidR="00B32DEF" w:rsidRPr="00B32DEF" w:rsidRDefault="007E0203">
      <w:pPr>
        <w:pStyle w:val="Heading2"/>
        <w:rPr>
          <w:rPrChange w:id="1965" w:author="Holli Flanagan" w:date="2025-05-12T14:38:00Z">
            <w:rPr>
              <w:sz w:val="34"/>
              <w:szCs w:val="34"/>
            </w:rPr>
          </w:rPrChange>
        </w:rPr>
        <w:pPrChange w:id="1966" w:author="Holli Flanagan" w:date="2025-05-12T14:38:00Z">
          <w:pPr>
            <w:pStyle w:val="Heading2"/>
            <w:keepNext w:val="0"/>
            <w:keepLines w:val="0"/>
          </w:pPr>
        </w:pPrChange>
      </w:pPr>
      <w:bookmarkStart w:id="1967" w:name="_yjs8imgncy5z" w:colFirst="0" w:colLast="0"/>
      <w:bookmarkEnd w:id="1967"/>
      <w:r>
        <w:rPr>
          <w:rPrChange w:id="1968" w:author="Holli Flanagan" w:date="2025-05-12T14:38:00Z">
            <w:rPr>
              <w:sz w:val="34"/>
              <w:szCs w:val="34"/>
            </w:rPr>
          </w:rPrChange>
        </w:rPr>
        <w:t>Key Idea</w:t>
      </w:r>
    </w:p>
    <w:p w14:paraId="6BB95FC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7E0203">
      <w:pPr>
        <w:pStyle w:val="Heading2"/>
        <w:rPr>
          <w:rPrChange w:id="1969" w:author="Holli Flanagan" w:date="2025-05-12T14:38:00Z">
            <w:rPr>
              <w:sz w:val="34"/>
              <w:szCs w:val="34"/>
            </w:rPr>
          </w:rPrChange>
        </w:rPr>
        <w:pPrChange w:id="1970" w:author="Holli Flanagan" w:date="2025-05-12T14:38:00Z">
          <w:pPr>
            <w:pStyle w:val="Heading2"/>
            <w:keepNext w:val="0"/>
            <w:keepLines w:val="0"/>
          </w:pPr>
        </w:pPrChange>
      </w:pPr>
      <w:bookmarkStart w:id="1971" w:name="_9uvigm4v6e7j" w:colFirst="0" w:colLast="0"/>
      <w:bookmarkEnd w:id="1971"/>
      <w:r>
        <w:rPr>
          <w:rPrChange w:id="1972" w:author="Holli Flanagan" w:date="2025-05-12T14:38:00Z">
            <w:rPr>
              <w:sz w:val="34"/>
              <w:szCs w:val="34"/>
            </w:rPr>
          </w:rPrChange>
        </w:rPr>
        <w:t>Code Quality</w:t>
      </w:r>
    </w:p>
    <w:p w14:paraId="1349AD1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7E0203">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7E0203">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7E0203">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7E0203">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7E0203">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973" w:author="Holli Flanagan" w:date="2025-05-09T18:26:00Z">
        <w:r>
          <w:rPr>
            <w:rFonts w:ascii="Times New Roman" w:eastAsia="Times New Roman" w:hAnsi="Times New Roman" w:cs="Times New Roman"/>
            <w:color w:val="212529"/>
            <w:sz w:val="24"/>
            <w:szCs w:val="24"/>
          </w:rPr>
          <w:t>?</w:t>
        </w:r>
      </w:ins>
      <w:del w:id="1974"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975" w:author="Holli Flanagan" w:date="2025-05-09T18:26:00Z">
        <w:r>
          <w:rPr>
            <w:rFonts w:ascii="Times New Roman" w:eastAsia="Times New Roman" w:hAnsi="Times New Roman" w:cs="Times New Roman"/>
            <w:color w:val="212529"/>
            <w:sz w:val="24"/>
            <w:szCs w:val="24"/>
          </w:rPr>
          <w:t>?</w:t>
        </w:r>
      </w:ins>
      <w:del w:id="1976"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977"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7E0203">
      <w:pPr>
        <w:pStyle w:val="Heading2"/>
        <w:rPr>
          <w:rPrChange w:id="1978" w:author="Holli Flanagan" w:date="2025-05-12T14:38:00Z">
            <w:rPr>
              <w:sz w:val="34"/>
              <w:szCs w:val="34"/>
            </w:rPr>
          </w:rPrChange>
        </w:rPr>
        <w:pPrChange w:id="1979" w:author="Holli Flanagan" w:date="2025-05-12T14:38:00Z">
          <w:pPr>
            <w:pStyle w:val="Heading2"/>
            <w:keepNext w:val="0"/>
            <w:keepLines w:val="0"/>
          </w:pPr>
        </w:pPrChange>
      </w:pPr>
      <w:bookmarkStart w:id="1980" w:name="_52z2u4jn7z1b" w:colFirst="0" w:colLast="0"/>
      <w:bookmarkEnd w:id="1980"/>
      <w:r>
        <w:rPr>
          <w:rPrChange w:id="1981" w:author="Holli Flanagan" w:date="2025-05-12T14:38:00Z">
            <w:rPr>
              <w:sz w:val="34"/>
              <w:szCs w:val="34"/>
            </w:rPr>
          </w:rPrChange>
        </w:rPr>
        <w:t>Why Care About Code Quality?</w:t>
      </w:r>
    </w:p>
    <w:p w14:paraId="24175DA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982"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983" w:author="Holli Flanagan" w:date="2025-05-09T18:27:00Z">
        <w:r>
          <w:rPr>
            <w:rFonts w:ascii="Times New Roman" w:eastAsia="Times New Roman" w:hAnsi="Times New Roman" w:cs="Times New Roman"/>
            <w:color w:val="212529"/>
            <w:sz w:val="24"/>
            <w:szCs w:val="24"/>
          </w:rPr>
          <w:delText>H</w:delText>
        </w:r>
      </w:del>
      <w:ins w:id="1984"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985"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986" w:author="Holli Flanagan" w:date="2025-05-09T18:27:00Z">
        <w:r>
          <w:rPr>
            <w:rFonts w:ascii="Times New Roman" w:eastAsia="Times New Roman" w:hAnsi="Times New Roman" w:cs="Times New Roman"/>
            <w:color w:val="212529"/>
            <w:sz w:val="24"/>
            <w:szCs w:val="24"/>
          </w:rPr>
          <w:t>Comments inform the</w:t>
        </w:r>
      </w:ins>
      <w:del w:id="1987"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vscode.</w:t>
      </w:r>
    </w:p>
    <w:p w14:paraId="2F716DB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988" w:author="Holli Flanagan" w:date="2025-05-09T18:27:00Z">
        <w:r>
          <w:rPr>
            <w:rFonts w:ascii="Times New Roman" w:eastAsia="Times New Roman" w:hAnsi="Times New Roman" w:cs="Times New Roman"/>
            <w:color w:val="212529"/>
            <w:sz w:val="24"/>
            <w:szCs w:val="24"/>
          </w:rPr>
          <w:t>-</w:t>
        </w:r>
      </w:ins>
      <w:del w:id="1989"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7E0203">
      <w:pPr>
        <w:pStyle w:val="Heading2"/>
        <w:rPr>
          <w:rPrChange w:id="1990" w:author="Holli Flanagan" w:date="2025-05-12T14:38:00Z">
            <w:rPr>
              <w:sz w:val="34"/>
              <w:szCs w:val="34"/>
            </w:rPr>
          </w:rPrChange>
        </w:rPr>
        <w:pPrChange w:id="1991" w:author="Holli Flanagan" w:date="2025-05-12T14:38:00Z">
          <w:pPr>
            <w:pStyle w:val="Heading2"/>
            <w:keepNext w:val="0"/>
            <w:keepLines w:val="0"/>
          </w:pPr>
        </w:pPrChange>
      </w:pPr>
      <w:bookmarkStart w:id="1992" w:name="_rwnbf4h1st3n" w:colFirst="0" w:colLast="0"/>
      <w:bookmarkEnd w:id="1992"/>
      <w:r>
        <w:rPr>
          <w:rPrChange w:id="1993" w:author="Holli Flanagan" w:date="2025-05-12T14:38:00Z">
            <w:rPr>
              <w:sz w:val="34"/>
              <w:szCs w:val="34"/>
            </w:rPr>
          </w:rPrChange>
        </w:rPr>
        <w:t>Comments</w:t>
      </w:r>
    </w:p>
    <w:p w14:paraId="6EC9ED9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994" w:author="Holli Flanagan" w:date="2025-05-09T18:27:00Z">
        <w:r>
          <w:rPr>
            <w:rFonts w:ascii="Times New Roman" w:eastAsia="Times New Roman" w:hAnsi="Times New Roman" w:cs="Times New Roman"/>
            <w:color w:val="212529"/>
            <w:sz w:val="24"/>
            <w:szCs w:val="24"/>
          </w:rPr>
          <w:t>convinced that</w:t>
        </w:r>
      </w:ins>
      <w:del w:id="1995"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996"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997" w:author="Holli Flanagan" w:date="2025-05-09T18:28:00Z">
        <w:r>
          <w:rPr>
            <w:rFonts w:ascii="Times New Roman" w:eastAsia="Times New Roman" w:hAnsi="Times New Roman" w:cs="Times New Roman"/>
            <w:color w:val="212529"/>
            <w:sz w:val="24"/>
            <w:szCs w:val="24"/>
          </w:rPr>
          <w:t xml:space="preserve">TypeScript </w:t>
        </w:r>
      </w:ins>
      <w:del w:id="1998"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ins w:id="1999" w:author="Holli Flanagan" w:date="2025-05-09T18:28:00Z">
        <w:r>
          <w:rPr>
            <w:rFonts w:ascii="Times New Roman" w:eastAsia="Times New Roman" w:hAnsi="Times New Roman" w:cs="Times New Roman"/>
            <w:color w:val="212529"/>
            <w:sz w:val="24"/>
            <w:szCs w:val="24"/>
          </w:rPr>
          <w:t xml:space="preserve">JSDoc </w:t>
        </w:r>
      </w:ins>
      <w:del w:id="2000"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format for our comments. This is a good solution because we can automatically generate our documentation of our classes and methods, as well as provide tool tip help in vscode (and other IDEs).</w:t>
      </w:r>
    </w:p>
    <w:p w14:paraId="53AC9E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ins w:id="2001" w:author="Holli Flanagan" w:date="2025-05-09T18:28:00Z">
        <w:r>
          <w:rPr>
            <w:rFonts w:ascii="Times New Roman" w:eastAsia="Times New Roman" w:hAnsi="Times New Roman" w:cs="Times New Roman"/>
            <w:color w:val="212529"/>
            <w:sz w:val="24"/>
            <w:szCs w:val="24"/>
          </w:rPr>
          <w:t xml:space="preserve">JSDoc </w:t>
        </w:r>
      </w:ins>
      <w:del w:id="2002"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7E0203">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7E0203">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7E0203">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7E0203">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7E0203">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It’s parent </w:t>
      </w:r>
      <w:r>
        <w:rPr>
          <w:rFonts w:ascii="Times New Roman" w:eastAsia="Times New Roman" w:hAnsi="Times New Roman" w:cs="Times New Roman"/>
          <w:color w:val="212529"/>
          <w:sz w:val="24"/>
          <w:szCs w:val="24"/>
        </w:rPr>
        <w:t>class</w:t>
      </w:r>
    </w:p>
    <w:p w14:paraId="3EBD0B9A" w14:textId="77777777" w:rsidR="00B32DEF" w:rsidRDefault="007E0203">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7E0203">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7E0203">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7E0203">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7E0203">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7E0203">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7E0203">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7E0203">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An example of how to use </w:t>
      </w:r>
      <w:r>
        <w:rPr>
          <w:rFonts w:ascii="Times New Roman" w:eastAsia="Times New Roman" w:hAnsi="Times New Roman" w:cs="Times New Roman"/>
          <w:color w:val="212529"/>
          <w:sz w:val="24"/>
          <w:szCs w:val="24"/>
        </w:rPr>
        <w:t>it.</w:t>
      </w:r>
    </w:p>
    <w:p w14:paraId="686F79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vscode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ins w:id="2003" w:author="Holli Flanagan" w:date="2025-05-09T18:29:00Z">
        <w:r>
          <w:rPr>
            <w:rFonts w:ascii="Times New Roman" w:eastAsia="Times New Roman" w:hAnsi="Times New Roman" w:cs="Times New Roman"/>
            <w:color w:val="212529"/>
            <w:sz w:val="24"/>
            <w:szCs w:val="24"/>
          </w:rPr>
          <w:t>TypeDoc</w:t>
        </w:r>
      </w:ins>
      <w:del w:id="2004"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7E0203">
      <w:pPr>
        <w:pStyle w:val="Heading2"/>
        <w:rPr>
          <w:rPrChange w:id="2005" w:author="Holli Flanagan" w:date="2025-05-12T14:39:00Z">
            <w:rPr>
              <w:sz w:val="34"/>
              <w:szCs w:val="34"/>
            </w:rPr>
          </w:rPrChange>
        </w:rPr>
        <w:pPrChange w:id="2006" w:author="Holli Flanagan" w:date="2025-05-12T14:39:00Z">
          <w:pPr>
            <w:pStyle w:val="Heading2"/>
            <w:keepNext w:val="0"/>
            <w:keepLines w:val="0"/>
          </w:pPr>
        </w:pPrChange>
      </w:pPr>
      <w:bookmarkStart w:id="2007" w:name="_l20w0aoo3j3j" w:colFirst="0" w:colLast="0"/>
      <w:bookmarkEnd w:id="2007"/>
      <w:r>
        <w:rPr>
          <w:rPrChange w:id="2008" w:author="Holli Flanagan" w:date="2025-05-12T14:39:00Z">
            <w:rPr>
              <w:sz w:val="34"/>
              <w:szCs w:val="34"/>
            </w:rPr>
          </w:rPrChange>
        </w:rPr>
        <w:t>Summary</w:t>
      </w:r>
    </w:p>
    <w:p w14:paraId="7CC0010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ins w:id="2009" w:author="Holli Flanagan" w:date="2025-05-09T18:29:00Z">
        <w:r>
          <w:rPr>
            <w:rFonts w:ascii="Times New Roman" w:eastAsia="Times New Roman" w:hAnsi="Times New Roman" w:cs="Times New Roman"/>
            <w:color w:val="212529"/>
            <w:sz w:val="24"/>
            <w:szCs w:val="24"/>
          </w:rPr>
          <w:t>JSDoc</w:t>
        </w:r>
      </w:ins>
      <w:del w:id="2010"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ins w:id="2011" w:author="Holli Flanagan" w:date="2025-05-09T18:29:00Z">
        <w:r>
          <w:rPr>
            <w:rFonts w:ascii="Times New Roman" w:eastAsia="Times New Roman" w:hAnsi="Times New Roman" w:cs="Times New Roman"/>
            <w:color w:val="212529"/>
            <w:sz w:val="24"/>
            <w:szCs w:val="24"/>
          </w:rPr>
          <w:t>TypeDoc</w:t>
        </w:r>
      </w:ins>
      <w:del w:id="2012"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7E0203">
      <w:pPr>
        <w:pStyle w:val="Heading2"/>
        <w:keepNext w:val="0"/>
        <w:keepLines w:val="0"/>
        <w:spacing w:before="700"/>
        <w:rPr>
          <w:rPrChange w:id="2013" w:author="Holli Flanagan" w:date="2025-05-12T14:39:00Z">
            <w:rPr>
              <w:sz w:val="46"/>
              <w:szCs w:val="46"/>
            </w:rPr>
          </w:rPrChange>
        </w:rPr>
        <w:pPrChange w:id="2014" w:author="Holli Flanagan" w:date="2025-05-12T14:39:00Z">
          <w:pPr>
            <w:pStyle w:val="Heading1"/>
            <w:keepNext w:val="0"/>
            <w:keepLines w:val="0"/>
            <w:spacing w:before="700"/>
          </w:pPr>
        </w:pPrChange>
      </w:pPr>
      <w:bookmarkStart w:id="2015" w:name="_2gbnpj2q5ujm" w:colFirst="0" w:colLast="0"/>
      <w:bookmarkEnd w:id="2015"/>
      <w:r>
        <w:rPr>
          <w:rPrChange w:id="2016" w:author="Holli Flanagan" w:date="2025-05-12T14:39:00Z">
            <w:rPr>
              <w:b/>
              <w:sz w:val="46"/>
              <w:szCs w:val="46"/>
            </w:rPr>
          </w:rPrChange>
        </w:rPr>
        <w:t>Next Step</w:t>
      </w:r>
    </w:p>
    <w:p w14:paraId="5C3DB073" w14:textId="33D95099"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2017" w:author="Oestreich, Julia" w:date="2025-05-15T17:24:00Z" w16du:dateUtc="2025-05-15T21:24:00Z">
        <w:r w:rsidDel="005F5C79">
          <w:rPr>
            <w:rFonts w:ascii="Times New Roman" w:eastAsia="Times New Roman" w:hAnsi="Times New Roman" w:cs="Times New Roman"/>
            <w:color w:val="212529"/>
            <w:sz w:val="24"/>
            <w:szCs w:val="24"/>
          </w:rPr>
          <w:delText>n</w:delText>
        </w:r>
      </w:del>
      <w:ins w:id="2018"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2019" w:author="Holli Flanagan" w:date="2025-05-09T18:29:00Z">
        <w:r>
          <w:rPr>
            <w:rFonts w:ascii="Times New Roman" w:eastAsia="Times New Roman" w:hAnsi="Times New Roman" w:cs="Times New Roman"/>
            <w:color w:val="212529"/>
            <w:sz w:val="24"/>
            <w:szCs w:val="24"/>
          </w:rPr>
          <w:t>.</w:t>
        </w:r>
      </w:ins>
      <w:del w:id="2020"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7E0203">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7E0203">
      <w:pPr>
        <w:pStyle w:val="Heading1"/>
        <w:rPr>
          <w:rPrChange w:id="2021" w:author="Holli Flanagan" w:date="2025-05-12T14:39:00Z">
            <w:rPr>
              <w:sz w:val="46"/>
              <w:szCs w:val="46"/>
            </w:rPr>
          </w:rPrChange>
        </w:rPr>
        <w:pPrChange w:id="2022" w:author="Holli Flanagan" w:date="2025-05-12T14:39:00Z">
          <w:pPr>
            <w:pStyle w:val="Heading1"/>
            <w:keepNext w:val="0"/>
            <w:keepLines w:val="0"/>
          </w:pPr>
        </w:pPrChange>
      </w:pPr>
      <w:bookmarkStart w:id="2023" w:name="_rflxt96erdos" w:colFirst="0" w:colLast="0"/>
      <w:bookmarkEnd w:id="2023"/>
      <w:r>
        <w:rPr>
          <w:rPrChange w:id="2024" w:author="Holli Flanagan" w:date="2025-05-12T14:39:00Z">
            <w:rPr>
              <w:sz w:val="46"/>
              <w:szCs w:val="46"/>
            </w:rPr>
          </w:rPrChange>
        </w:rPr>
        <w:lastRenderedPageBreak/>
        <w:t>Naming</w:t>
      </w:r>
    </w:p>
    <w:p w14:paraId="66B3BC7E" w14:textId="77777777" w:rsidR="00B32DEF" w:rsidRPr="00B32DEF" w:rsidRDefault="007E0203">
      <w:pPr>
        <w:pStyle w:val="Heading2"/>
        <w:rPr>
          <w:rPrChange w:id="2025" w:author="Holli Flanagan" w:date="2025-05-12T14:39:00Z">
            <w:rPr>
              <w:sz w:val="34"/>
              <w:szCs w:val="34"/>
            </w:rPr>
          </w:rPrChange>
        </w:rPr>
        <w:pPrChange w:id="2026" w:author="Holli Flanagan" w:date="2025-05-12T14:39:00Z">
          <w:pPr>
            <w:pStyle w:val="Heading2"/>
            <w:keepNext w:val="0"/>
            <w:keepLines w:val="0"/>
          </w:pPr>
        </w:pPrChange>
      </w:pPr>
      <w:bookmarkStart w:id="2027" w:name="_ivyzhabzhm61" w:colFirst="0" w:colLast="0"/>
      <w:bookmarkEnd w:id="2027"/>
      <w:r>
        <w:rPr>
          <w:rPrChange w:id="2028" w:author="Holli Flanagan" w:date="2025-05-12T14:39:00Z">
            <w:rPr>
              <w:sz w:val="34"/>
              <w:szCs w:val="34"/>
            </w:rPr>
          </w:rPrChange>
        </w:rPr>
        <w:t>Key Idea</w:t>
      </w:r>
    </w:p>
    <w:p w14:paraId="1853157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Naming elements in a way that we can tell what type of thing/data the element is/contains makes code more </w:t>
      </w:r>
      <w:r>
        <w:rPr>
          <w:rFonts w:ascii="Times New Roman" w:eastAsia="Times New Roman" w:hAnsi="Times New Roman" w:cs="Times New Roman"/>
          <w:color w:val="212529"/>
          <w:sz w:val="24"/>
          <w:szCs w:val="24"/>
        </w:rPr>
        <w:t>readable.</w:t>
      </w:r>
    </w:p>
    <w:p w14:paraId="466BABC8" w14:textId="77777777" w:rsidR="00B32DEF" w:rsidRPr="00B32DEF" w:rsidRDefault="007E0203">
      <w:pPr>
        <w:pStyle w:val="Heading2"/>
        <w:rPr>
          <w:rPrChange w:id="2029" w:author="Holli Flanagan" w:date="2025-05-12T14:39:00Z">
            <w:rPr>
              <w:sz w:val="34"/>
              <w:szCs w:val="34"/>
            </w:rPr>
          </w:rPrChange>
        </w:rPr>
        <w:pPrChange w:id="2030" w:author="Holli Flanagan" w:date="2025-05-12T14:39:00Z">
          <w:pPr>
            <w:pStyle w:val="Heading2"/>
            <w:keepNext w:val="0"/>
            <w:keepLines w:val="0"/>
          </w:pPr>
        </w:pPrChange>
      </w:pPr>
      <w:bookmarkStart w:id="2031" w:name="_7d8y6zse9h74" w:colFirst="0" w:colLast="0"/>
      <w:bookmarkEnd w:id="2031"/>
      <w:r>
        <w:rPr>
          <w:rPrChange w:id="2032" w:author="Holli Flanagan" w:date="2025-05-12T14:39:00Z">
            <w:rPr>
              <w:sz w:val="34"/>
              <w:szCs w:val="34"/>
            </w:rPr>
          </w:rPrChange>
        </w:rPr>
        <w:t>What’s in a name?</w:t>
      </w:r>
    </w:p>
    <w:p w14:paraId="2BA9F5E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7E0203">
      <w:pPr>
        <w:numPr>
          <w:ilvl w:val="0"/>
          <w:numId w:val="272"/>
        </w:numPr>
        <w:shd w:val="clear" w:color="auto" w:fill="FFFFFF"/>
        <w:spacing w:before="180"/>
        <w:rPr>
          <w:rFonts w:ascii="Times New Roman" w:eastAsia="Times New Roman" w:hAnsi="Times New Roman" w:cs="Times New Roman"/>
          <w:color w:val="212529"/>
          <w:sz w:val="24"/>
          <w:szCs w:val="24"/>
          <w:rPrChange w:id="2033" w:author="Holli Flanagan" w:date="2025-05-09T18:30:00Z">
            <w:rPr>
              <w:rFonts w:ascii="Times New Roman" w:eastAsia="Times New Roman" w:hAnsi="Times New Roman" w:cs="Times New Roman"/>
            </w:rPr>
          </w:rPrChange>
        </w:rPr>
        <w:pPrChange w:id="2034"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7E0203">
      <w:pPr>
        <w:numPr>
          <w:ilvl w:val="0"/>
          <w:numId w:val="272"/>
        </w:numPr>
        <w:shd w:val="clear" w:color="auto" w:fill="FFFFFF"/>
        <w:rPr>
          <w:rFonts w:ascii="Times New Roman" w:eastAsia="Times New Roman" w:hAnsi="Times New Roman" w:cs="Times New Roman"/>
          <w:color w:val="212529"/>
          <w:sz w:val="24"/>
          <w:szCs w:val="24"/>
          <w:rPrChange w:id="2035" w:author="Holli Flanagan" w:date="2025-05-09T18:30:00Z">
            <w:rPr>
              <w:rFonts w:ascii="Times New Roman" w:eastAsia="Times New Roman" w:hAnsi="Times New Roman" w:cs="Times New Roman"/>
            </w:rPr>
          </w:rPrChange>
        </w:rPr>
        <w:pPrChange w:id="2036"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7E0203">
      <w:pPr>
        <w:numPr>
          <w:ilvl w:val="0"/>
          <w:numId w:val="272"/>
        </w:numPr>
        <w:shd w:val="clear" w:color="auto" w:fill="FFFFFF"/>
        <w:rPr>
          <w:rFonts w:ascii="Times New Roman" w:eastAsia="Times New Roman" w:hAnsi="Times New Roman" w:cs="Times New Roman"/>
          <w:color w:val="212529"/>
          <w:sz w:val="24"/>
          <w:szCs w:val="24"/>
          <w:rPrChange w:id="2037" w:author="Holli Flanagan" w:date="2025-05-09T18:30:00Z">
            <w:rPr>
              <w:rFonts w:ascii="Times New Roman" w:eastAsia="Times New Roman" w:hAnsi="Times New Roman" w:cs="Times New Roman"/>
            </w:rPr>
          </w:rPrChange>
        </w:rPr>
        <w:pPrChange w:id="2038"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7E0203">
      <w:pPr>
        <w:numPr>
          <w:ilvl w:val="0"/>
          <w:numId w:val="272"/>
        </w:numPr>
        <w:shd w:val="clear" w:color="auto" w:fill="FFFFFF"/>
        <w:spacing w:after="300"/>
        <w:rPr>
          <w:rFonts w:ascii="Times New Roman" w:eastAsia="Times New Roman" w:hAnsi="Times New Roman" w:cs="Times New Roman"/>
          <w:color w:val="212529"/>
          <w:sz w:val="24"/>
          <w:szCs w:val="24"/>
          <w:rPrChange w:id="2039" w:author="Holli Flanagan" w:date="2025-05-09T18:30:00Z">
            <w:rPr>
              <w:rFonts w:ascii="Times New Roman" w:eastAsia="Times New Roman" w:hAnsi="Times New Roman" w:cs="Times New Roman"/>
            </w:rPr>
          </w:rPrChange>
        </w:rPr>
        <w:pPrChange w:id="2040"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7E0203">
      <w:pPr>
        <w:numPr>
          <w:ilvl w:val="0"/>
          <w:numId w:val="276"/>
        </w:numPr>
        <w:shd w:val="clear" w:color="auto" w:fill="FFFFFF"/>
        <w:spacing w:before="180"/>
        <w:rPr>
          <w:rFonts w:ascii="Times New Roman" w:eastAsia="Times New Roman" w:hAnsi="Times New Roman" w:cs="Times New Roman"/>
          <w:color w:val="212529"/>
          <w:sz w:val="24"/>
          <w:szCs w:val="24"/>
          <w:rPrChange w:id="2041" w:author="Holli Flanagan" w:date="2025-05-09T18:30:00Z">
            <w:rPr>
              <w:rFonts w:ascii="Times New Roman" w:eastAsia="Times New Roman" w:hAnsi="Times New Roman" w:cs="Times New Roman"/>
            </w:rPr>
          </w:rPrChange>
        </w:rPr>
        <w:pPrChange w:id="2042"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7E0203">
      <w:pPr>
        <w:numPr>
          <w:ilvl w:val="0"/>
          <w:numId w:val="276"/>
        </w:numPr>
        <w:shd w:val="clear" w:color="auto" w:fill="FFFFFF"/>
        <w:rPr>
          <w:rFonts w:ascii="Times New Roman" w:eastAsia="Times New Roman" w:hAnsi="Times New Roman" w:cs="Times New Roman"/>
          <w:color w:val="212529"/>
          <w:sz w:val="24"/>
          <w:szCs w:val="24"/>
          <w:rPrChange w:id="2043" w:author="Holli Flanagan" w:date="2025-05-09T18:30:00Z">
            <w:rPr>
              <w:rFonts w:ascii="Times New Roman" w:eastAsia="Times New Roman" w:hAnsi="Times New Roman" w:cs="Times New Roman"/>
            </w:rPr>
          </w:rPrChange>
        </w:rPr>
        <w:pPrChange w:id="2044"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7E0203">
      <w:pPr>
        <w:numPr>
          <w:ilvl w:val="0"/>
          <w:numId w:val="276"/>
        </w:numPr>
        <w:shd w:val="clear" w:color="auto" w:fill="FFFFFF"/>
        <w:rPr>
          <w:rFonts w:ascii="Times New Roman" w:eastAsia="Times New Roman" w:hAnsi="Times New Roman" w:cs="Times New Roman"/>
          <w:color w:val="212529"/>
          <w:sz w:val="24"/>
          <w:szCs w:val="24"/>
          <w:rPrChange w:id="2045" w:author="Holli Flanagan" w:date="2025-05-09T18:30:00Z">
            <w:rPr>
              <w:rFonts w:ascii="Times New Roman" w:eastAsia="Times New Roman" w:hAnsi="Times New Roman" w:cs="Times New Roman"/>
            </w:rPr>
          </w:rPrChange>
        </w:rPr>
        <w:pPrChange w:id="2046"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7E0203">
      <w:pPr>
        <w:numPr>
          <w:ilvl w:val="0"/>
          <w:numId w:val="276"/>
        </w:numPr>
        <w:shd w:val="clear" w:color="auto" w:fill="FFFFFF"/>
        <w:spacing w:after="300"/>
        <w:rPr>
          <w:rFonts w:ascii="Times New Roman" w:eastAsia="Times New Roman" w:hAnsi="Times New Roman" w:cs="Times New Roman"/>
          <w:color w:val="212529"/>
          <w:sz w:val="24"/>
          <w:szCs w:val="24"/>
          <w:rPrChange w:id="2047" w:author="Holli Flanagan" w:date="2025-05-09T18:30:00Z">
            <w:rPr>
              <w:rFonts w:ascii="Times New Roman" w:eastAsia="Times New Roman" w:hAnsi="Times New Roman" w:cs="Times New Roman"/>
            </w:rPr>
          </w:rPrChange>
        </w:rPr>
        <w:pPrChange w:id="2048"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2049"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7E0203">
      <w:pPr>
        <w:numPr>
          <w:ilvl w:val="0"/>
          <w:numId w:val="36"/>
        </w:numPr>
        <w:shd w:val="clear" w:color="auto" w:fill="FFFFFF"/>
        <w:spacing w:before="180"/>
        <w:rPr>
          <w:rFonts w:ascii="Times New Roman" w:eastAsia="Times New Roman" w:hAnsi="Times New Roman" w:cs="Times New Roman"/>
          <w:color w:val="212529"/>
          <w:sz w:val="24"/>
          <w:szCs w:val="24"/>
          <w:rPrChange w:id="2050" w:author="Holli Flanagan" w:date="2025-05-09T18:30:00Z">
            <w:rPr>
              <w:rFonts w:ascii="Times New Roman" w:eastAsia="Times New Roman" w:hAnsi="Times New Roman" w:cs="Times New Roman"/>
            </w:rPr>
          </w:rPrChange>
        </w:rPr>
        <w:pPrChange w:id="2051"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7E0203">
      <w:pPr>
        <w:numPr>
          <w:ilvl w:val="0"/>
          <w:numId w:val="36"/>
        </w:numPr>
        <w:shd w:val="clear" w:color="auto" w:fill="FFFFFF"/>
        <w:rPr>
          <w:rFonts w:ascii="Times New Roman" w:eastAsia="Times New Roman" w:hAnsi="Times New Roman" w:cs="Times New Roman"/>
          <w:color w:val="212529"/>
          <w:sz w:val="24"/>
          <w:szCs w:val="24"/>
          <w:rPrChange w:id="2052" w:author="Holli Flanagan" w:date="2025-05-09T18:30:00Z">
            <w:rPr>
              <w:rFonts w:ascii="Times New Roman" w:eastAsia="Times New Roman" w:hAnsi="Times New Roman" w:cs="Times New Roman"/>
            </w:rPr>
          </w:rPrChange>
        </w:rPr>
        <w:pPrChange w:id="2053"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7E0203">
      <w:pPr>
        <w:numPr>
          <w:ilvl w:val="0"/>
          <w:numId w:val="36"/>
        </w:numPr>
        <w:shd w:val="clear" w:color="auto" w:fill="FFFFFF"/>
        <w:rPr>
          <w:rFonts w:ascii="Times New Roman" w:eastAsia="Times New Roman" w:hAnsi="Times New Roman" w:cs="Times New Roman"/>
          <w:color w:val="212529"/>
          <w:sz w:val="24"/>
          <w:szCs w:val="24"/>
          <w:rPrChange w:id="2054" w:author="Holli Flanagan" w:date="2025-05-09T18:30:00Z">
            <w:rPr>
              <w:rFonts w:ascii="Times New Roman" w:eastAsia="Times New Roman" w:hAnsi="Times New Roman" w:cs="Times New Roman"/>
            </w:rPr>
          </w:rPrChange>
        </w:rPr>
        <w:pPrChange w:id="2055"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7E0203">
      <w:pPr>
        <w:numPr>
          <w:ilvl w:val="0"/>
          <w:numId w:val="36"/>
        </w:numPr>
        <w:shd w:val="clear" w:color="auto" w:fill="FFFFFF"/>
        <w:spacing w:after="300"/>
        <w:rPr>
          <w:rFonts w:ascii="Times New Roman" w:eastAsia="Times New Roman" w:hAnsi="Times New Roman" w:cs="Times New Roman"/>
          <w:color w:val="212529"/>
          <w:sz w:val="24"/>
          <w:szCs w:val="24"/>
          <w:rPrChange w:id="2056" w:author="Holli Flanagan" w:date="2025-05-09T18:30:00Z">
            <w:rPr>
              <w:rFonts w:ascii="Times New Roman" w:eastAsia="Times New Roman" w:hAnsi="Times New Roman" w:cs="Times New Roman"/>
            </w:rPr>
          </w:rPrChange>
        </w:rPr>
        <w:pPrChange w:id="2057"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 somewhat extreme example, bad naming is quite common, and makes no sense to do. A much better code block with proper naming makes things </w:t>
      </w:r>
      <w:r>
        <w:rPr>
          <w:rFonts w:ascii="Times New Roman" w:eastAsia="Times New Roman" w:hAnsi="Times New Roman" w:cs="Times New Roman"/>
          <w:color w:val="212529"/>
          <w:sz w:val="24"/>
          <w:szCs w:val="24"/>
        </w:rPr>
        <w:t>clear:</w:t>
      </w:r>
    </w:p>
    <w:p w14:paraId="00B8A4E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7E0203">
      <w:pPr>
        <w:numPr>
          <w:ilvl w:val="0"/>
          <w:numId w:val="32"/>
        </w:numPr>
        <w:shd w:val="clear" w:color="auto" w:fill="FFFFFF"/>
        <w:spacing w:before="180"/>
        <w:rPr>
          <w:rFonts w:ascii="Times New Roman" w:eastAsia="Times New Roman" w:hAnsi="Times New Roman" w:cs="Times New Roman"/>
        </w:rPr>
        <w:pPrChange w:id="2058"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2059"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7E0203">
      <w:pPr>
        <w:numPr>
          <w:ilvl w:val="0"/>
          <w:numId w:val="32"/>
        </w:numPr>
        <w:shd w:val="clear" w:color="auto" w:fill="FFFFFF"/>
        <w:rPr>
          <w:rFonts w:ascii="Times New Roman" w:eastAsia="Times New Roman" w:hAnsi="Times New Roman" w:cs="Times New Roman"/>
        </w:rPr>
        <w:pPrChange w:id="2060"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gramStart"/>
      <w:r>
        <w:rPr>
          <w:rFonts w:ascii="Times New Roman" w:eastAsia="Times New Roman" w:hAnsi="Times New Roman" w:cs="Times New Roman"/>
          <w:color w:val="212529"/>
          <w:sz w:val="24"/>
          <w:szCs w:val="24"/>
        </w:rPr>
        <w:t>toString</w:t>
      </w:r>
      <w:proofErr w:type="gramEnd"/>
      <w:r>
        <w:rPr>
          <w:rFonts w:ascii="Times New Roman" w:eastAsia="Times New Roman" w:hAnsi="Times New Roman" w:cs="Times New Roman"/>
          <w:color w:val="212529"/>
          <w:sz w:val="24"/>
          <w:szCs w:val="24"/>
        </w:rPr>
        <w:t xml:space="preserve"> does</w:t>
      </w:r>
      <w:ins w:id="2061"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7E0203">
      <w:pPr>
        <w:numPr>
          <w:ilvl w:val="0"/>
          <w:numId w:val="32"/>
        </w:numPr>
        <w:shd w:val="clear" w:color="auto" w:fill="FFFFFF"/>
        <w:rPr>
          <w:rFonts w:ascii="Times New Roman" w:eastAsia="Times New Roman" w:hAnsi="Times New Roman" w:cs="Times New Roman"/>
        </w:rPr>
        <w:pPrChange w:id="2062"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2063"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7E0203">
      <w:pPr>
        <w:numPr>
          <w:ilvl w:val="0"/>
          <w:numId w:val="32"/>
        </w:numPr>
        <w:shd w:val="clear" w:color="auto" w:fill="FFFFFF"/>
        <w:spacing w:after="300"/>
        <w:rPr>
          <w:rFonts w:ascii="Times New Roman" w:eastAsia="Times New Roman" w:hAnsi="Times New Roman" w:cs="Times New Roman"/>
        </w:rPr>
        <w:pPrChange w:id="2064"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7E0203">
      <w:pPr>
        <w:pStyle w:val="Heading2"/>
        <w:rPr>
          <w:rPrChange w:id="2065" w:author="Holli Flanagan" w:date="2025-05-12T14:39:00Z">
            <w:rPr>
              <w:sz w:val="34"/>
              <w:szCs w:val="34"/>
            </w:rPr>
          </w:rPrChange>
        </w:rPr>
        <w:pPrChange w:id="2066" w:author="Holli Flanagan" w:date="2025-05-12T14:39:00Z">
          <w:pPr>
            <w:pStyle w:val="Heading2"/>
            <w:keepNext w:val="0"/>
            <w:keepLines w:val="0"/>
          </w:pPr>
        </w:pPrChange>
      </w:pPr>
      <w:bookmarkStart w:id="2067" w:name="_oq3fj9i6fqcx" w:colFirst="0" w:colLast="0"/>
      <w:bookmarkEnd w:id="2067"/>
      <w:r>
        <w:rPr>
          <w:rPrChange w:id="2068" w:author="Holli Flanagan" w:date="2025-05-12T14:39:00Z">
            <w:rPr>
              <w:sz w:val="34"/>
              <w:szCs w:val="34"/>
            </w:rPr>
          </w:rPrChange>
        </w:rPr>
        <w:t>Summary</w:t>
      </w:r>
    </w:p>
    <w:p w14:paraId="19A0EF3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7E0203">
      <w:pPr>
        <w:pStyle w:val="Heading2"/>
        <w:keepNext w:val="0"/>
        <w:keepLines w:val="0"/>
        <w:spacing w:before="700"/>
        <w:rPr>
          <w:rPrChange w:id="2069" w:author="Holli Flanagan" w:date="2025-05-12T14:39:00Z">
            <w:rPr>
              <w:sz w:val="46"/>
              <w:szCs w:val="46"/>
            </w:rPr>
          </w:rPrChange>
        </w:rPr>
        <w:pPrChange w:id="2070" w:author="Holli Flanagan" w:date="2025-05-12T14:39:00Z">
          <w:pPr>
            <w:pStyle w:val="Heading1"/>
            <w:keepNext w:val="0"/>
            <w:keepLines w:val="0"/>
            <w:spacing w:before="700"/>
          </w:pPr>
        </w:pPrChange>
      </w:pPr>
      <w:bookmarkStart w:id="2071" w:name="_ie2blxvphheh" w:colFirst="0" w:colLast="0"/>
      <w:bookmarkEnd w:id="2071"/>
      <w:r>
        <w:rPr>
          <w:rPrChange w:id="2072" w:author="Holli Flanagan" w:date="2025-05-12T14:39:00Z">
            <w:rPr>
              <w:b/>
              <w:sz w:val="46"/>
              <w:szCs w:val="46"/>
            </w:rPr>
          </w:rPrChange>
        </w:rPr>
        <w:t>Next Step</w:t>
      </w:r>
    </w:p>
    <w:p w14:paraId="562A57AC" w14:textId="6DA6B996"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2073"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2074" w:author="Oestreich, Julia" w:date="2025-05-15T17:25:00Z" w16du:dateUtc="2025-05-15T21:25:00Z">
        <w:r w:rsidDel="005F5C79">
          <w:rPr>
            <w:rFonts w:ascii="Times New Roman" w:eastAsia="Times New Roman" w:hAnsi="Times New Roman" w:cs="Times New Roman"/>
            <w:color w:val="212529"/>
            <w:sz w:val="24"/>
            <w:szCs w:val="24"/>
          </w:rPr>
          <w:delText>c</w:delText>
        </w:r>
      </w:del>
      <w:ins w:id="2075"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2076" w:author="Oestreich, Julia" w:date="2025-05-15T17:25:00Z" w16du:dateUtc="2025-05-15T21:25:00Z">
        <w:r w:rsidDel="005F5C79">
          <w:rPr>
            <w:rFonts w:ascii="Times New Roman" w:eastAsia="Times New Roman" w:hAnsi="Times New Roman" w:cs="Times New Roman"/>
            <w:color w:val="212529"/>
            <w:sz w:val="24"/>
            <w:szCs w:val="24"/>
          </w:rPr>
          <w:delText>q</w:delText>
        </w:r>
      </w:del>
      <w:ins w:id="2077"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2078" w:author="Holli Flanagan" w:date="2025-05-09T18:31:00Z">
        <w:r>
          <w:rPr>
            <w:rFonts w:ascii="Times New Roman" w:eastAsia="Times New Roman" w:hAnsi="Times New Roman" w:cs="Times New Roman"/>
            <w:color w:val="212529"/>
            <w:sz w:val="24"/>
            <w:szCs w:val="24"/>
          </w:rPr>
          <w:t>.</w:t>
        </w:r>
      </w:ins>
      <w:del w:id="2079"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7E0203">
      <w:pPr>
        <w:pStyle w:val="Heading1"/>
        <w:rPr>
          <w:rPrChange w:id="2080" w:author="Holli Flanagan" w:date="2025-05-12T14:39:00Z">
            <w:rPr>
              <w:sz w:val="46"/>
              <w:szCs w:val="46"/>
            </w:rPr>
          </w:rPrChange>
        </w:rPr>
        <w:pPrChange w:id="2081" w:author="Holli Flanagan" w:date="2025-05-12T14:39:00Z">
          <w:pPr>
            <w:pStyle w:val="Heading1"/>
            <w:keepNext w:val="0"/>
            <w:keepLines w:val="0"/>
          </w:pPr>
        </w:pPrChange>
      </w:pPr>
      <w:bookmarkStart w:id="2082" w:name="_qaxr2683nkgp" w:colFirst="0" w:colLast="0"/>
      <w:bookmarkEnd w:id="2082"/>
      <w:r>
        <w:rPr>
          <w:rPrChange w:id="2083" w:author="Holli Flanagan" w:date="2025-05-12T14:39:00Z">
            <w:rPr>
              <w:sz w:val="46"/>
              <w:szCs w:val="46"/>
            </w:rPr>
          </w:rPrChange>
        </w:rPr>
        <w:lastRenderedPageBreak/>
        <w:t>General Code Quality</w:t>
      </w:r>
    </w:p>
    <w:p w14:paraId="08407AF9" w14:textId="77777777" w:rsidR="00B32DEF" w:rsidRPr="00B32DEF" w:rsidRDefault="007E0203">
      <w:pPr>
        <w:pStyle w:val="Heading2"/>
        <w:rPr>
          <w:rPrChange w:id="2084" w:author="Holli Flanagan" w:date="2025-05-12T14:39:00Z">
            <w:rPr>
              <w:sz w:val="34"/>
              <w:szCs w:val="34"/>
            </w:rPr>
          </w:rPrChange>
        </w:rPr>
        <w:pPrChange w:id="2085" w:author="Holli Flanagan" w:date="2025-05-12T14:39:00Z">
          <w:pPr>
            <w:pStyle w:val="Heading2"/>
            <w:keepNext w:val="0"/>
            <w:keepLines w:val="0"/>
          </w:pPr>
        </w:pPrChange>
      </w:pPr>
      <w:bookmarkStart w:id="2086" w:name="_a63iiykyw3kl" w:colFirst="0" w:colLast="0"/>
      <w:bookmarkEnd w:id="2086"/>
      <w:r>
        <w:rPr>
          <w:rPrChange w:id="2087" w:author="Holli Flanagan" w:date="2025-05-12T14:39:00Z">
            <w:rPr>
              <w:sz w:val="34"/>
              <w:szCs w:val="34"/>
            </w:rPr>
          </w:rPrChange>
        </w:rPr>
        <w:t>Key Idea</w:t>
      </w:r>
    </w:p>
    <w:p w14:paraId="2CBA4F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2088"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2089" w:author="Holli Flanagan" w:date="2025-05-09T18:31:00Z">
        <w:r>
          <w:rPr>
            <w:rFonts w:ascii="Times New Roman" w:eastAsia="Times New Roman" w:hAnsi="Times New Roman" w:cs="Times New Roman"/>
            <w:color w:val="212529"/>
            <w:sz w:val="24"/>
            <w:szCs w:val="24"/>
          </w:rPr>
          <w:t>!</w:t>
        </w:r>
      </w:ins>
      <w:del w:id="2090"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7E0203">
      <w:pPr>
        <w:pStyle w:val="Heading2"/>
        <w:rPr>
          <w:rPrChange w:id="2091" w:author="Holli Flanagan" w:date="2025-05-12T14:39:00Z">
            <w:rPr>
              <w:sz w:val="34"/>
              <w:szCs w:val="34"/>
            </w:rPr>
          </w:rPrChange>
        </w:rPr>
        <w:pPrChange w:id="2092" w:author="Holli Flanagan" w:date="2025-05-12T14:39:00Z">
          <w:pPr>
            <w:pStyle w:val="Heading2"/>
            <w:keepNext w:val="0"/>
            <w:keepLines w:val="0"/>
          </w:pPr>
        </w:pPrChange>
      </w:pPr>
      <w:bookmarkStart w:id="2093" w:name="_2fmerjxibgd7" w:colFirst="0" w:colLast="0"/>
      <w:bookmarkEnd w:id="2093"/>
      <w:r>
        <w:rPr>
          <w:rPrChange w:id="2094" w:author="Holli Flanagan" w:date="2025-05-12T14:39:00Z">
            <w:rPr>
              <w:sz w:val="34"/>
              <w:szCs w:val="34"/>
            </w:rPr>
          </w:rPrChange>
        </w:rPr>
        <w:t>Best Practices</w:t>
      </w:r>
    </w:p>
    <w:p w14:paraId="30834FD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7E0203">
      <w:pPr>
        <w:numPr>
          <w:ilvl w:val="0"/>
          <w:numId w:val="37"/>
        </w:numPr>
        <w:shd w:val="clear" w:color="auto" w:fill="FFFFFF"/>
        <w:spacing w:before="180"/>
        <w:rPr>
          <w:rFonts w:ascii="Times New Roman" w:eastAsia="Times New Roman" w:hAnsi="Times New Roman" w:cs="Times New Roman"/>
          <w:color w:val="212529"/>
          <w:sz w:val="24"/>
          <w:szCs w:val="24"/>
          <w:rPrChange w:id="2095" w:author="Holli Flanagan" w:date="2025-05-09T18:31:00Z">
            <w:rPr>
              <w:rFonts w:ascii="Times New Roman" w:eastAsia="Times New Roman" w:hAnsi="Times New Roman" w:cs="Times New Roman"/>
            </w:rPr>
          </w:rPrChange>
        </w:rPr>
        <w:pPrChange w:id="2096"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7E0203">
      <w:pPr>
        <w:numPr>
          <w:ilvl w:val="0"/>
          <w:numId w:val="37"/>
        </w:numPr>
        <w:shd w:val="clear" w:color="auto" w:fill="FFFFFF"/>
        <w:rPr>
          <w:rFonts w:ascii="Times New Roman" w:eastAsia="Times New Roman" w:hAnsi="Times New Roman" w:cs="Times New Roman"/>
          <w:color w:val="212529"/>
          <w:sz w:val="24"/>
          <w:szCs w:val="24"/>
          <w:rPrChange w:id="2097" w:author="Holli Flanagan" w:date="2025-05-09T18:31:00Z">
            <w:rPr>
              <w:rFonts w:ascii="Times New Roman" w:eastAsia="Times New Roman" w:hAnsi="Times New Roman" w:cs="Times New Roman"/>
            </w:rPr>
          </w:rPrChange>
        </w:rPr>
        <w:pPrChange w:id="2098"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7E0203">
      <w:pPr>
        <w:numPr>
          <w:ilvl w:val="0"/>
          <w:numId w:val="37"/>
        </w:numPr>
        <w:shd w:val="clear" w:color="auto" w:fill="FFFFFF"/>
        <w:rPr>
          <w:rFonts w:ascii="Times New Roman" w:eastAsia="Times New Roman" w:hAnsi="Times New Roman" w:cs="Times New Roman"/>
          <w:color w:val="212529"/>
          <w:sz w:val="24"/>
          <w:szCs w:val="24"/>
          <w:rPrChange w:id="2099" w:author="Holli Flanagan" w:date="2025-05-09T18:31:00Z">
            <w:rPr>
              <w:rFonts w:ascii="Times New Roman" w:eastAsia="Times New Roman" w:hAnsi="Times New Roman" w:cs="Times New Roman"/>
            </w:rPr>
          </w:rPrChange>
        </w:rPr>
        <w:pPrChange w:id="2100"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7E0203">
      <w:pPr>
        <w:shd w:val="clear" w:color="auto" w:fill="FFFFFF"/>
        <w:spacing w:after="300"/>
        <w:rPr>
          <w:color w:val="000000"/>
          <w:rPrChange w:id="2101" w:author="Holli Flanagan" w:date="2025-05-09T18:31:00Z">
            <w:rPr>
              <w:rFonts w:ascii="Times New Roman" w:eastAsia="Times New Roman" w:hAnsi="Times New Roman" w:cs="Times New Roman"/>
            </w:rPr>
          </w:rPrChange>
        </w:rPr>
        <w:pPrChange w:id="2102"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2103" w:author="Holli Flanagan" w:date="2025-05-09T18:32:00Z">
        <w:r>
          <w:rPr>
            <w:rFonts w:ascii="Times New Roman" w:eastAsia="Times New Roman" w:hAnsi="Times New Roman" w:cs="Times New Roman"/>
            <w:color w:val="212529"/>
            <w:sz w:val="24"/>
            <w:szCs w:val="24"/>
            <w:highlight w:val="white"/>
          </w:rPr>
          <w:delText xml:space="preserve">number </w:delText>
        </w:r>
      </w:del>
      <w:ins w:id="2104"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2105" w:author="Holli Flanagan" w:date="2025-05-09T18:32:00Z">
        <w:r>
          <w:rPr>
            <w:rFonts w:ascii="Times New Roman" w:eastAsia="Times New Roman" w:hAnsi="Times New Roman" w:cs="Times New Roman"/>
            <w:color w:val="212529"/>
            <w:sz w:val="24"/>
            <w:szCs w:val="24"/>
            <w:highlight w:val="white"/>
          </w:rPr>
          <w:delText>b</w:delText>
        </w:r>
      </w:del>
      <w:ins w:id="2106"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7E0203">
      <w:pPr>
        <w:pStyle w:val="Heading2"/>
        <w:rPr>
          <w:rPrChange w:id="2107" w:author="Holli Flanagan" w:date="2025-05-12T14:39:00Z">
            <w:rPr>
              <w:sz w:val="34"/>
              <w:szCs w:val="34"/>
            </w:rPr>
          </w:rPrChange>
        </w:rPr>
        <w:pPrChange w:id="2108" w:author="Holli Flanagan" w:date="2025-05-12T14:39:00Z">
          <w:pPr>
            <w:pStyle w:val="Heading2"/>
            <w:keepNext w:val="0"/>
            <w:keepLines w:val="0"/>
          </w:pPr>
        </w:pPrChange>
      </w:pPr>
      <w:bookmarkStart w:id="2109" w:name="_fkjxwbqoom9u" w:colFirst="0" w:colLast="0"/>
      <w:bookmarkEnd w:id="2109"/>
      <w:r>
        <w:rPr>
          <w:rPrChange w:id="2110" w:author="Holli Flanagan" w:date="2025-05-12T14:39:00Z">
            <w:rPr>
              <w:sz w:val="34"/>
              <w:szCs w:val="34"/>
            </w:rPr>
          </w:rPrChange>
        </w:rPr>
        <w:t>Summary</w:t>
      </w:r>
    </w:p>
    <w:p w14:paraId="6E4C8A3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2111"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2112" w:author="Holli Flanagan" w:date="2025-05-09T18:32:00Z">
        <w:r>
          <w:rPr>
            <w:rFonts w:ascii="Times New Roman" w:eastAsia="Times New Roman" w:hAnsi="Times New Roman" w:cs="Times New Roman"/>
            <w:color w:val="212529"/>
            <w:sz w:val="24"/>
            <w:szCs w:val="24"/>
          </w:rPr>
          <w:t>-</w:t>
        </w:r>
      </w:ins>
      <w:del w:id="2113"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2114"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7E0203">
      <w:pPr>
        <w:pStyle w:val="Heading2"/>
        <w:rPr>
          <w:rPrChange w:id="2115" w:author="Holli Flanagan" w:date="2025-05-12T14:39:00Z">
            <w:rPr>
              <w:sz w:val="34"/>
              <w:szCs w:val="34"/>
            </w:rPr>
          </w:rPrChange>
        </w:rPr>
        <w:pPrChange w:id="2116" w:author="Holli Flanagan" w:date="2025-05-12T14:39:00Z">
          <w:pPr>
            <w:pStyle w:val="Heading2"/>
            <w:keepNext w:val="0"/>
            <w:keepLines w:val="0"/>
          </w:pPr>
        </w:pPrChange>
      </w:pPr>
      <w:bookmarkStart w:id="2117" w:name="_h32gjfngc5ot" w:colFirst="0" w:colLast="0"/>
      <w:bookmarkEnd w:id="2117"/>
      <w:r>
        <w:rPr>
          <w:rPrChange w:id="2118" w:author="Holli Flanagan" w:date="2025-05-12T14:39:00Z">
            <w:rPr>
              <w:sz w:val="34"/>
              <w:szCs w:val="34"/>
            </w:rPr>
          </w:rPrChange>
        </w:rPr>
        <w:t>Chapter Summary</w:t>
      </w:r>
    </w:p>
    <w:p w14:paraId="4DD42B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7E0203">
      <w:pPr>
        <w:pStyle w:val="Heading2"/>
        <w:keepNext w:val="0"/>
        <w:keepLines w:val="0"/>
        <w:spacing w:before="700"/>
        <w:rPr>
          <w:rPrChange w:id="2119" w:author="Holli Flanagan" w:date="2025-05-12T14:39:00Z">
            <w:rPr>
              <w:sz w:val="46"/>
              <w:szCs w:val="46"/>
            </w:rPr>
          </w:rPrChange>
        </w:rPr>
        <w:pPrChange w:id="2120" w:author="Holli Flanagan" w:date="2025-05-12T14:39:00Z">
          <w:pPr>
            <w:pStyle w:val="Heading1"/>
            <w:keepNext w:val="0"/>
            <w:keepLines w:val="0"/>
            <w:spacing w:before="700"/>
          </w:pPr>
        </w:pPrChange>
      </w:pPr>
      <w:bookmarkStart w:id="2121" w:name="_mbzloi361y9v" w:colFirst="0" w:colLast="0"/>
      <w:bookmarkEnd w:id="2121"/>
      <w:r>
        <w:rPr>
          <w:rPrChange w:id="2122" w:author="Holli Flanagan" w:date="2025-05-12T14:39:00Z">
            <w:rPr>
              <w:b/>
              <w:sz w:val="46"/>
              <w:szCs w:val="46"/>
            </w:rPr>
          </w:rPrChange>
        </w:rPr>
        <w:t>Next Step</w:t>
      </w:r>
    </w:p>
    <w:p w14:paraId="0DC467A3" w14:textId="7EBA68CD" w:rsidR="00B32DEF" w:rsidRDefault="007E0203">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2123" w:author="Oestreich, Julia" w:date="2025-05-15T17:26:00Z" w16du:dateUtc="2025-05-15T21:26:00Z">
        <w:r w:rsidDel="000D2CC0">
          <w:rPr>
            <w:rFonts w:ascii="Times New Roman" w:eastAsia="Times New Roman" w:hAnsi="Times New Roman" w:cs="Times New Roman"/>
            <w:color w:val="212529"/>
            <w:sz w:val="24"/>
            <w:szCs w:val="24"/>
          </w:rPr>
          <w:delText>t</w:delText>
        </w:r>
      </w:del>
      <w:ins w:id="2124"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2125" w:author="Holli Flanagan" w:date="2025-05-09T18:33:00Z">
        <w:r>
          <w:rPr>
            <w:rFonts w:ascii="Times New Roman" w:eastAsia="Times New Roman" w:hAnsi="Times New Roman" w:cs="Times New Roman"/>
            <w:color w:val="212529"/>
            <w:sz w:val="24"/>
            <w:szCs w:val="24"/>
          </w:rPr>
          <w:t>.</w:t>
        </w:r>
      </w:ins>
      <w:del w:id="2126"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7E0203">
      <w:pPr>
        <w:pStyle w:val="Heading1"/>
        <w:keepNext w:val="0"/>
        <w:keepLines w:val="0"/>
        <w:rPr>
          <w:rPrChange w:id="2127" w:author="Holli Flanagan" w:date="2025-05-12T14:39:00Z">
            <w:rPr>
              <w:color w:val="0D6EFD"/>
              <w:u w:val="single"/>
            </w:rPr>
          </w:rPrChange>
        </w:rPr>
      </w:pPr>
      <w:bookmarkStart w:id="2128" w:name="_h50kiv6z1cz4" w:colFirst="0" w:colLast="0"/>
      <w:bookmarkEnd w:id="2128"/>
      <w:r>
        <w:rPr>
          <w:rPrChange w:id="2129" w:author="Holli Flanagan" w:date="2025-05-12T14:39:00Z">
            <w:rPr>
              <w:sz w:val="46"/>
              <w:szCs w:val="46"/>
            </w:rPr>
          </w:rPrChange>
        </w:rPr>
        <w:lastRenderedPageBreak/>
        <w:t>Chapter 8 - Testing</w:t>
      </w:r>
    </w:p>
    <w:p w14:paraId="24B4BF2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7E0203">
      <w:pPr>
        <w:pStyle w:val="Heading1"/>
        <w:rPr>
          <w:rPrChange w:id="2130" w:author="Holli Flanagan" w:date="2025-05-12T14:39:00Z">
            <w:rPr>
              <w:rFonts w:ascii="Times New Roman" w:eastAsia="Times New Roman" w:hAnsi="Times New Roman" w:cs="Times New Roman"/>
              <w:color w:val="27262B"/>
              <w:sz w:val="46"/>
              <w:szCs w:val="46"/>
            </w:rPr>
          </w:rPrChange>
        </w:rPr>
        <w:pPrChange w:id="2131" w:author="Holli Flanagan" w:date="2025-05-12T14:39:00Z">
          <w:pPr>
            <w:shd w:val="clear" w:color="auto" w:fill="FFFFFF"/>
            <w:spacing w:after="240"/>
          </w:pPr>
        </w:pPrChange>
      </w:pPr>
      <w:r>
        <w:rPr>
          <w:rPrChange w:id="2132" w:author="Holli Flanagan" w:date="2025-05-12T14:39:00Z">
            <w:rPr>
              <w:sz w:val="46"/>
              <w:szCs w:val="46"/>
            </w:rPr>
          </w:rPrChange>
        </w:rPr>
        <w:t>Testing</w:t>
      </w:r>
    </w:p>
    <w:p w14:paraId="1EF6E35E" w14:textId="77777777" w:rsidR="00B32DEF" w:rsidRPr="00B32DEF" w:rsidRDefault="007E0203">
      <w:pPr>
        <w:pStyle w:val="Heading2"/>
        <w:keepNext w:val="0"/>
        <w:keepLines w:val="0"/>
        <w:rPr>
          <w:rPrChange w:id="2133" w:author="Holli Flanagan" w:date="2025-05-12T14:39:00Z">
            <w:rPr>
              <w:sz w:val="34"/>
              <w:szCs w:val="34"/>
            </w:rPr>
          </w:rPrChange>
        </w:rPr>
      </w:pPr>
      <w:bookmarkStart w:id="2134" w:name="_l7fyj53171uq" w:colFirst="0" w:colLast="0"/>
      <w:bookmarkEnd w:id="2134"/>
      <w:r>
        <w:rPr>
          <w:rPrChange w:id="2135" w:author="Holli Flanagan" w:date="2025-05-12T14:39:00Z">
            <w:rPr>
              <w:sz w:val="34"/>
              <w:szCs w:val="34"/>
            </w:rPr>
          </w:rPrChange>
        </w:rPr>
        <w:t>Key Idea</w:t>
      </w:r>
    </w:p>
    <w:p w14:paraId="007D5D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2136" w:author="Holli Flanagan" w:date="2025-05-09T18:33:00Z">
        <w:r>
          <w:rPr>
            <w:rFonts w:ascii="Times New Roman" w:eastAsia="Times New Roman" w:hAnsi="Times New Roman" w:cs="Times New Roman"/>
            <w:i/>
            <w:color w:val="212529"/>
            <w:sz w:val="24"/>
            <w:szCs w:val="24"/>
          </w:rPr>
          <w:delText>T</w:delText>
        </w:r>
      </w:del>
      <w:ins w:id="2137"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7E0203">
      <w:pPr>
        <w:pStyle w:val="Heading2"/>
        <w:rPr>
          <w:rPrChange w:id="2138" w:author="Holli Flanagan" w:date="2025-05-12T14:40:00Z">
            <w:rPr>
              <w:sz w:val="34"/>
              <w:szCs w:val="34"/>
            </w:rPr>
          </w:rPrChange>
        </w:rPr>
        <w:pPrChange w:id="2139" w:author="Holli Flanagan" w:date="2025-05-12T14:40:00Z">
          <w:pPr>
            <w:pStyle w:val="Heading2"/>
            <w:keepNext w:val="0"/>
            <w:keepLines w:val="0"/>
          </w:pPr>
        </w:pPrChange>
      </w:pPr>
      <w:bookmarkStart w:id="2140" w:name="_hgidq8rilrhr" w:colFirst="0" w:colLast="0"/>
      <w:bookmarkEnd w:id="2140"/>
      <w:r>
        <w:rPr>
          <w:rPrChange w:id="2141" w:author="Holli Flanagan" w:date="2025-05-12T14:40:00Z">
            <w:rPr>
              <w:sz w:val="34"/>
              <w:szCs w:val="34"/>
            </w:rPr>
          </w:rPrChange>
        </w:rPr>
        <w:t>General</w:t>
      </w:r>
    </w:p>
    <w:p w14:paraId="38C798F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2142" w:author="Holli Flanagan" w:date="2025-05-09T18:33:00Z">
        <w:r>
          <w:rPr>
            <w:rFonts w:ascii="Times New Roman" w:eastAsia="Times New Roman" w:hAnsi="Times New Roman" w:cs="Times New Roman"/>
            <w:color w:val="212529"/>
            <w:sz w:val="24"/>
            <w:szCs w:val="24"/>
          </w:rPr>
          <w:t>must do</w:t>
        </w:r>
      </w:ins>
      <w:del w:id="2143"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7E0203">
      <w:pPr>
        <w:numPr>
          <w:ilvl w:val="0"/>
          <w:numId w:val="89"/>
        </w:numPr>
        <w:shd w:val="clear" w:color="auto" w:fill="FFFFFF"/>
        <w:spacing w:before="180"/>
        <w:rPr>
          <w:rFonts w:ascii="Times New Roman" w:eastAsia="Times New Roman" w:hAnsi="Times New Roman" w:cs="Times New Roman"/>
          <w:color w:val="212529"/>
          <w:sz w:val="24"/>
          <w:szCs w:val="24"/>
          <w:rPrChange w:id="2144" w:author="Holli Flanagan" w:date="2025-05-09T18:33:00Z">
            <w:rPr>
              <w:rFonts w:ascii="Times New Roman" w:eastAsia="Times New Roman" w:hAnsi="Times New Roman" w:cs="Times New Roman"/>
            </w:rPr>
          </w:rPrChange>
        </w:rPr>
        <w:pPrChange w:id="2145"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2146"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7E0203">
      <w:pPr>
        <w:numPr>
          <w:ilvl w:val="0"/>
          <w:numId w:val="89"/>
        </w:numPr>
        <w:shd w:val="clear" w:color="auto" w:fill="FFFFFF"/>
        <w:rPr>
          <w:rFonts w:ascii="Times New Roman" w:eastAsia="Times New Roman" w:hAnsi="Times New Roman" w:cs="Times New Roman"/>
          <w:color w:val="212529"/>
          <w:sz w:val="24"/>
          <w:szCs w:val="24"/>
          <w:rPrChange w:id="2147" w:author="Holli Flanagan" w:date="2025-05-09T18:33:00Z">
            <w:rPr>
              <w:rFonts w:ascii="Times New Roman" w:eastAsia="Times New Roman" w:hAnsi="Times New Roman" w:cs="Times New Roman"/>
            </w:rPr>
          </w:rPrChange>
        </w:rPr>
        <w:pPrChange w:id="2148"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2149"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7E0203">
      <w:pPr>
        <w:numPr>
          <w:ilvl w:val="0"/>
          <w:numId w:val="89"/>
        </w:numPr>
        <w:shd w:val="clear" w:color="auto" w:fill="FFFFFF"/>
        <w:rPr>
          <w:rFonts w:ascii="Times New Roman" w:eastAsia="Times New Roman" w:hAnsi="Times New Roman" w:cs="Times New Roman"/>
          <w:color w:val="212529"/>
          <w:sz w:val="24"/>
          <w:szCs w:val="24"/>
          <w:rPrChange w:id="2150" w:author="Holli Flanagan" w:date="2025-05-09T18:33:00Z">
            <w:rPr>
              <w:rFonts w:ascii="Times New Roman" w:eastAsia="Times New Roman" w:hAnsi="Times New Roman" w:cs="Times New Roman"/>
            </w:rPr>
          </w:rPrChange>
        </w:rPr>
        <w:pPrChange w:id="2151"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w:t>
      </w:r>
      <w:r>
        <w:rPr>
          <w:rFonts w:ascii="Times New Roman" w:eastAsia="Times New Roman" w:hAnsi="Times New Roman" w:cs="Times New Roman"/>
          <w:color w:val="212529"/>
          <w:sz w:val="24"/>
          <w:szCs w:val="24"/>
        </w:rPr>
        <w:t>expected on boundary cases</w:t>
      </w:r>
      <w:ins w:id="2152"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7E0203">
      <w:pPr>
        <w:numPr>
          <w:ilvl w:val="0"/>
          <w:numId w:val="89"/>
        </w:numPr>
        <w:shd w:val="clear" w:color="auto" w:fill="FFFFFF"/>
        <w:spacing w:after="300"/>
        <w:rPr>
          <w:rFonts w:ascii="Times New Roman" w:eastAsia="Times New Roman" w:hAnsi="Times New Roman" w:cs="Times New Roman"/>
          <w:color w:val="212529"/>
          <w:sz w:val="24"/>
          <w:szCs w:val="24"/>
          <w:rPrChange w:id="2153" w:author="Holli Flanagan" w:date="2025-05-09T18:33:00Z">
            <w:rPr>
              <w:rFonts w:ascii="Times New Roman" w:eastAsia="Times New Roman" w:hAnsi="Times New Roman" w:cs="Times New Roman"/>
            </w:rPr>
          </w:rPrChange>
        </w:rPr>
        <w:pPrChange w:id="2154"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2155"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7E0203">
      <w:pPr>
        <w:pStyle w:val="Heading2"/>
        <w:rPr>
          <w:rPrChange w:id="2156" w:author="Holli Flanagan" w:date="2025-05-12T14:40:00Z">
            <w:rPr>
              <w:sz w:val="34"/>
              <w:szCs w:val="34"/>
            </w:rPr>
          </w:rPrChange>
        </w:rPr>
        <w:pPrChange w:id="2157" w:author="Holli Flanagan" w:date="2025-05-12T14:40:00Z">
          <w:pPr>
            <w:pStyle w:val="Heading2"/>
            <w:keepNext w:val="0"/>
            <w:keepLines w:val="0"/>
          </w:pPr>
        </w:pPrChange>
      </w:pPr>
      <w:bookmarkStart w:id="2158" w:name="_ioq1a0hoagrr" w:colFirst="0" w:colLast="0"/>
      <w:bookmarkEnd w:id="2158"/>
      <w:r>
        <w:rPr>
          <w:rPrChange w:id="2159" w:author="Holli Flanagan" w:date="2025-05-12T14:40:00Z">
            <w:rPr>
              <w:sz w:val="34"/>
              <w:szCs w:val="34"/>
            </w:rPr>
          </w:rPrChange>
        </w:rPr>
        <w:t>Verification and Validation</w:t>
      </w:r>
    </w:p>
    <w:p w14:paraId="31FA80E9" w14:textId="77777777" w:rsidR="00B32DEF" w:rsidRPr="00B32DEF" w:rsidRDefault="007E0203">
      <w:pPr>
        <w:shd w:val="clear" w:color="auto" w:fill="FFFFFF"/>
        <w:spacing w:before="180"/>
        <w:rPr>
          <w:color w:val="000000"/>
          <w:rPrChange w:id="2160" w:author="Holli Flanagan" w:date="2025-05-09T18:34:00Z">
            <w:rPr>
              <w:rFonts w:ascii="Times New Roman" w:eastAsia="Times New Roman" w:hAnsi="Times New Roman" w:cs="Times New Roman"/>
            </w:rPr>
          </w:rPrChange>
        </w:rPr>
        <w:pPrChange w:id="2161"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2162"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7E0203">
      <w:pPr>
        <w:shd w:val="clear" w:color="auto" w:fill="FFFFFF"/>
        <w:spacing w:after="300"/>
        <w:rPr>
          <w:color w:val="000000"/>
          <w:rPrChange w:id="2163" w:author="Holli Flanagan" w:date="2025-05-09T18:34:00Z">
            <w:rPr>
              <w:rFonts w:ascii="Times New Roman" w:eastAsia="Times New Roman" w:hAnsi="Times New Roman" w:cs="Times New Roman"/>
            </w:rPr>
          </w:rPrChange>
        </w:rPr>
        <w:pPrChange w:id="2164"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2165"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7E0203">
      <w:pPr>
        <w:pStyle w:val="Heading2"/>
        <w:rPr>
          <w:rPrChange w:id="2166" w:author="Holli Flanagan" w:date="2025-05-12T14:40:00Z">
            <w:rPr>
              <w:sz w:val="34"/>
              <w:szCs w:val="34"/>
            </w:rPr>
          </w:rPrChange>
        </w:rPr>
        <w:pPrChange w:id="2167" w:author="Holli Flanagan" w:date="2025-05-12T14:40:00Z">
          <w:pPr>
            <w:pStyle w:val="Heading2"/>
            <w:keepNext w:val="0"/>
            <w:keepLines w:val="0"/>
          </w:pPr>
        </w:pPrChange>
      </w:pPr>
      <w:bookmarkStart w:id="2168" w:name="_xhg0338155sr" w:colFirst="0" w:colLast="0"/>
      <w:bookmarkEnd w:id="2168"/>
      <w:r>
        <w:rPr>
          <w:rPrChange w:id="2169" w:author="Holli Flanagan" w:date="2025-05-12T14:40:00Z">
            <w:rPr>
              <w:sz w:val="34"/>
              <w:szCs w:val="34"/>
            </w:rPr>
          </w:rPrChange>
        </w:rPr>
        <w:t>Motivation</w:t>
      </w:r>
    </w:p>
    <w:p w14:paraId="2100164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little history to </w:t>
      </w:r>
      <w:r>
        <w:rPr>
          <w:rFonts w:ascii="Times New Roman" w:eastAsia="Times New Roman" w:hAnsi="Times New Roman" w:cs="Times New Roman"/>
          <w:color w:val="212529"/>
          <w:sz w:val="24"/>
          <w:szCs w:val="24"/>
        </w:rPr>
        <w:t>motivate the discussion.</w:t>
      </w:r>
    </w:p>
    <w:p w14:paraId="1B62A3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7E0203">
      <w:pPr>
        <w:numPr>
          <w:ilvl w:val="0"/>
          <w:numId w:val="304"/>
        </w:numPr>
        <w:shd w:val="clear" w:color="auto" w:fill="FFFFFF"/>
        <w:spacing w:before="180"/>
        <w:rPr>
          <w:rFonts w:ascii="Times New Roman" w:eastAsia="Times New Roman" w:hAnsi="Times New Roman" w:cs="Times New Roman"/>
          <w:color w:val="212529"/>
          <w:sz w:val="24"/>
          <w:szCs w:val="24"/>
          <w:rPrChange w:id="2170" w:author="Holli Flanagan" w:date="2025-05-09T18:35:00Z">
            <w:rPr>
              <w:rFonts w:ascii="Times New Roman" w:eastAsia="Times New Roman" w:hAnsi="Times New Roman" w:cs="Times New Roman"/>
            </w:rPr>
          </w:rPrChange>
        </w:rPr>
        <w:pPrChange w:id="217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7E0203">
      <w:pPr>
        <w:numPr>
          <w:ilvl w:val="0"/>
          <w:numId w:val="304"/>
        </w:numPr>
        <w:shd w:val="clear" w:color="auto" w:fill="FFFFFF"/>
        <w:rPr>
          <w:rFonts w:ascii="Times New Roman" w:eastAsia="Times New Roman" w:hAnsi="Times New Roman" w:cs="Times New Roman"/>
          <w:color w:val="212529"/>
          <w:sz w:val="24"/>
          <w:szCs w:val="24"/>
          <w:rPrChange w:id="2172" w:author="Holli Flanagan" w:date="2025-05-09T18:35:00Z">
            <w:rPr>
              <w:rFonts w:ascii="Times New Roman" w:eastAsia="Times New Roman" w:hAnsi="Times New Roman" w:cs="Times New Roman"/>
            </w:rPr>
          </w:rPrChange>
        </w:rPr>
        <w:pPrChange w:id="217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7E0203">
      <w:pPr>
        <w:numPr>
          <w:ilvl w:val="0"/>
          <w:numId w:val="304"/>
        </w:numPr>
        <w:shd w:val="clear" w:color="auto" w:fill="FFFFFF"/>
        <w:rPr>
          <w:rFonts w:ascii="Times New Roman" w:eastAsia="Times New Roman" w:hAnsi="Times New Roman" w:cs="Times New Roman"/>
          <w:color w:val="212529"/>
          <w:sz w:val="24"/>
          <w:szCs w:val="24"/>
          <w:rPrChange w:id="2174" w:author="Holli Flanagan" w:date="2025-05-09T18:35:00Z">
            <w:rPr>
              <w:rFonts w:ascii="Times New Roman" w:eastAsia="Times New Roman" w:hAnsi="Times New Roman" w:cs="Times New Roman"/>
            </w:rPr>
          </w:rPrChange>
        </w:rPr>
        <w:pPrChange w:id="2175"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7E0203">
      <w:pPr>
        <w:numPr>
          <w:ilvl w:val="0"/>
          <w:numId w:val="304"/>
        </w:numPr>
        <w:shd w:val="clear" w:color="auto" w:fill="FFFFFF"/>
        <w:rPr>
          <w:del w:id="2176" w:author="Holli Flanagan" w:date="2025-05-09T18:35:00Z"/>
          <w:rFonts w:ascii="Times New Roman" w:eastAsia="Times New Roman" w:hAnsi="Times New Roman" w:cs="Times New Roman"/>
          <w:color w:val="212529"/>
          <w:sz w:val="24"/>
          <w:szCs w:val="24"/>
          <w:rPrChange w:id="2177" w:author="Holli Flanagan" w:date="2025-05-09T18:35:00Z">
            <w:rPr>
              <w:del w:id="2178" w:author="Holli Flanagan" w:date="2025-05-09T18:35:00Z"/>
              <w:rFonts w:ascii="Times New Roman" w:eastAsia="Times New Roman" w:hAnsi="Times New Roman" w:cs="Times New Roman"/>
            </w:rPr>
          </w:rPrChange>
        </w:rPr>
        <w:pPrChange w:id="2179"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2180"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7E0203">
      <w:pPr>
        <w:numPr>
          <w:ilvl w:val="0"/>
          <w:numId w:val="304"/>
        </w:numPr>
        <w:shd w:val="clear" w:color="auto" w:fill="FFFFFF"/>
        <w:rPr>
          <w:del w:id="2181" w:author="Holli Flanagan" w:date="2025-05-09T18:35:00Z"/>
          <w:rFonts w:ascii="Times New Roman" w:eastAsia="Times New Roman" w:hAnsi="Times New Roman" w:cs="Times New Roman"/>
          <w:color w:val="212529"/>
          <w:sz w:val="24"/>
          <w:szCs w:val="24"/>
          <w:rPrChange w:id="2182" w:author="Holli Flanagan" w:date="2025-05-09T18:35:00Z">
            <w:rPr>
              <w:del w:id="2183" w:author="Holli Flanagan" w:date="2025-05-09T18:35:00Z"/>
              <w:rFonts w:ascii="Times New Roman" w:eastAsia="Times New Roman" w:hAnsi="Times New Roman" w:cs="Times New Roman"/>
            </w:rPr>
          </w:rPrChange>
        </w:rPr>
        <w:pPrChange w:id="2184" w:author="Holli Flanagan" w:date="2025-05-09T18:35:00Z">
          <w:pPr>
            <w:numPr>
              <w:numId w:val="208"/>
            </w:numPr>
            <w:shd w:val="clear" w:color="auto" w:fill="FFFFFF"/>
            <w:spacing w:before="180" w:after="300"/>
            <w:ind w:left="720" w:hanging="360"/>
          </w:pPr>
        </w:pPrChange>
      </w:pPr>
      <w:commentRangeStart w:id="2185"/>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2186"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7E0203">
      <w:pPr>
        <w:numPr>
          <w:ilvl w:val="0"/>
          <w:numId w:val="208"/>
        </w:numPr>
        <w:shd w:val="clear" w:color="auto" w:fill="FFFFFF"/>
        <w:spacing w:after="300"/>
        <w:rPr>
          <w:rFonts w:ascii="Times New Roman" w:eastAsia="Times New Roman" w:hAnsi="Times New Roman" w:cs="Times New Roman"/>
          <w:color w:val="212529"/>
          <w:sz w:val="24"/>
          <w:szCs w:val="24"/>
          <w:rPrChange w:id="2187" w:author="Holli Flanagan" w:date="2025-05-09T18:35:00Z">
            <w:rPr>
              <w:rFonts w:ascii="Times New Roman" w:eastAsia="Times New Roman" w:hAnsi="Times New Roman" w:cs="Times New Roman"/>
            </w:rPr>
          </w:rPrChange>
        </w:rPr>
        <w:pPrChange w:id="2188"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Nissan cars were forced to recall 1 million cars from the market due to a software </w:t>
      </w:r>
      <w:r>
        <w:rPr>
          <w:rFonts w:ascii="Times New Roman" w:eastAsia="Times New Roman" w:hAnsi="Times New Roman" w:cs="Times New Roman"/>
          <w:color w:val="212529"/>
          <w:sz w:val="24"/>
          <w:szCs w:val="24"/>
        </w:rPr>
        <w:t>failure in the car’s airbag sensory detectors.</w:t>
      </w:r>
      <w:commentRangeEnd w:id="2185"/>
      <w:r>
        <w:commentReference w:id="2185"/>
      </w:r>
    </w:p>
    <w:p w14:paraId="7B59D8D9" w14:textId="77777777" w:rsidR="00B32DEF" w:rsidRDefault="007E0203">
      <w:pPr>
        <w:shd w:val="clear" w:color="auto" w:fill="FFFFFF"/>
        <w:spacing w:after="240"/>
        <w:rPr>
          <w:del w:id="2189" w:author="Holli Flanagan" w:date="2025-05-09T18:34:00Z"/>
          <w:rFonts w:ascii="Times New Roman" w:eastAsia="Times New Roman" w:hAnsi="Times New Roman" w:cs="Times New Roman"/>
          <w:i/>
          <w:color w:val="212529"/>
          <w:sz w:val="24"/>
          <w:szCs w:val="24"/>
        </w:rPr>
      </w:pPr>
      <w:ins w:id="2190" w:author="Holli Flanagan" w:date="2025-05-09T18:34:00Z">
        <w:r>
          <w:rPr>
            <w:rFonts w:ascii="Times New Roman" w:eastAsia="Times New Roman" w:hAnsi="Times New Roman" w:cs="Times New Roman"/>
            <w:color w:val="212529"/>
            <w:sz w:val="24"/>
            <w:szCs w:val="24"/>
          </w:rPr>
          <w:t>In other words, we have to get it right!</w:t>
        </w:r>
      </w:ins>
      <w:del w:id="2191"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7E0203">
      <w:pPr>
        <w:pStyle w:val="Heading2"/>
        <w:rPr>
          <w:rPrChange w:id="2192" w:author="Holli Flanagan" w:date="2025-05-12T14:40:00Z">
            <w:rPr>
              <w:sz w:val="34"/>
              <w:szCs w:val="34"/>
            </w:rPr>
          </w:rPrChange>
        </w:rPr>
        <w:pPrChange w:id="2193" w:author="Holli Flanagan" w:date="2025-05-12T14:40:00Z">
          <w:pPr>
            <w:pStyle w:val="Heading2"/>
            <w:keepNext w:val="0"/>
            <w:keepLines w:val="0"/>
          </w:pPr>
        </w:pPrChange>
      </w:pPr>
      <w:bookmarkStart w:id="2194" w:name="_m6x2fxct7tko" w:colFirst="0" w:colLast="0"/>
      <w:bookmarkEnd w:id="2194"/>
      <w:r>
        <w:rPr>
          <w:rPrChange w:id="2195" w:author="Holli Flanagan" w:date="2025-05-12T14:40:00Z">
            <w:rPr>
              <w:sz w:val="34"/>
              <w:szCs w:val="34"/>
            </w:rPr>
          </w:rPrChange>
        </w:rPr>
        <w:t>Types of testing</w:t>
      </w:r>
    </w:p>
    <w:p w14:paraId="0F197066" w14:textId="77777777" w:rsidR="00B32DEF" w:rsidRPr="00B32DEF" w:rsidRDefault="007E0203">
      <w:pPr>
        <w:numPr>
          <w:ilvl w:val="0"/>
          <w:numId w:val="238"/>
        </w:numPr>
        <w:shd w:val="clear" w:color="auto" w:fill="FFFFFF"/>
        <w:spacing w:before="180"/>
        <w:rPr>
          <w:rFonts w:ascii="Times New Roman" w:eastAsia="Times New Roman" w:hAnsi="Times New Roman" w:cs="Times New Roman"/>
          <w:color w:val="212529"/>
          <w:sz w:val="24"/>
          <w:szCs w:val="24"/>
          <w:rPrChange w:id="2196" w:author="Holli Flanagan" w:date="2025-05-09T18:35:00Z">
            <w:rPr>
              <w:rFonts w:ascii="Times New Roman" w:eastAsia="Times New Roman" w:hAnsi="Times New Roman" w:cs="Times New Roman"/>
            </w:rPr>
          </w:rPrChange>
        </w:rPr>
        <w:pPrChange w:id="2197"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xml:space="preserve">: Does it do what it is supposed to do? Does it meet requirements? Does it work correctly on all </w:t>
      </w:r>
      <w:r>
        <w:rPr>
          <w:rFonts w:ascii="Times New Roman" w:eastAsia="Times New Roman" w:hAnsi="Times New Roman" w:cs="Times New Roman"/>
          <w:color w:val="212529"/>
          <w:sz w:val="24"/>
          <w:szCs w:val="24"/>
        </w:rPr>
        <w:t>possible inputs?</w:t>
      </w:r>
    </w:p>
    <w:p w14:paraId="5DF9ABB4" w14:textId="77777777" w:rsidR="00B32DEF" w:rsidRPr="00B32DEF" w:rsidRDefault="007E0203">
      <w:pPr>
        <w:numPr>
          <w:ilvl w:val="0"/>
          <w:numId w:val="238"/>
        </w:numPr>
        <w:shd w:val="clear" w:color="auto" w:fill="FFFFFF"/>
        <w:rPr>
          <w:rFonts w:ascii="Times New Roman" w:eastAsia="Times New Roman" w:hAnsi="Times New Roman" w:cs="Times New Roman"/>
          <w:color w:val="212529"/>
          <w:sz w:val="24"/>
          <w:szCs w:val="24"/>
          <w:rPrChange w:id="2198" w:author="Holli Flanagan" w:date="2025-05-09T18:35:00Z">
            <w:rPr>
              <w:rFonts w:ascii="Times New Roman" w:eastAsia="Times New Roman" w:hAnsi="Times New Roman" w:cs="Times New Roman"/>
            </w:rPr>
          </w:rPrChange>
        </w:rPr>
        <w:pPrChange w:id="2199"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7E0203">
      <w:pPr>
        <w:numPr>
          <w:ilvl w:val="0"/>
          <w:numId w:val="238"/>
        </w:numPr>
        <w:shd w:val="clear" w:color="auto" w:fill="FFFFFF"/>
        <w:spacing w:after="300"/>
        <w:rPr>
          <w:rFonts w:ascii="Times New Roman" w:eastAsia="Times New Roman" w:hAnsi="Times New Roman" w:cs="Times New Roman"/>
          <w:color w:val="212529"/>
          <w:sz w:val="24"/>
          <w:szCs w:val="24"/>
          <w:rPrChange w:id="2200" w:author="Holli Flanagan" w:date="2025-05-09T18:35:00Z">
            <w:rPr>
              <w:rFonts w:ascii="Times New Roman" w:eastAsia="Times New Roman" w:hAnsi="Times New Roman" w:cs="Times New Roman"/>
            </w:rPr>
          </w:rPrChange>
        </w:rPr>
        <w:pPrChange w:id="2201"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7E0203">
      <w:pPr>
        <w:pStyle w:val="Heading2"/>
        <w:rPr>
          <w:rPrChange w:id="2202" w:author="Holli Flanagan" w:date="2025-05-12T14:40:00Z">
            <w:rPr>
              <w:sz w:val="34"/>
              <w:szCs w:val="34"/>
            </w:rPr>
          </w:rPrChange>
        </w:rPr>
        <w:pPrChange w:id="2203" w:author="Holli Flanagan" w:date="2025-05-12T14:40:00Z">
          <w:pPr>
            <w:pStyle w:val="Heading2"/>
            <w:keepNext w:val="0"/>
            <w:keepLines w:val="0"/>
          </w:pPr>
        </w:pPrChange>
      </w:pPr>
      <w:bookmarkStart w:id="2204" w:name="_jzqisd34ujg4" w:colFirst="0" w:colLast="0"/>
      <w:bookmarkEnd w:id="2204"/>
      <w:r>
        <w:rPr>
          <w:rPrChange w:id="2205" w:author="Holli Flanagan" w:date="2025-05-12T14:40:00Z">
            <w:rPr>
              <w:sz w:val="34"/>
              <w:szCs w:val="34"/>
            </w:rPr>
          </w:rPrChange>
        </w:rPr>
        <w:t>Testing levels</w:t>
      </w:r>
    </w:p>
    <w:p w14:paraId="2AA86807" w14:textId="77777777" w:rsidR="00B32DEF" w:rsidRDefault="007E0203">
      <w:pPr>
        <w:numPr>
          <w:ilvl w:val="0"/>
          <w:numId w:val="33"/>
        </w:numPr>
        <w:shd w:val="clear" w:color="auto" w:fill="FFFFFF"/>
        <w:spacing w:before="180"/>
        <w:rPr>
          <w:rFonts w:ascii="Times New Roman" w:eastAsia="Times New Roman" w:hAnsi="Times New Roman" w:cs="Times New Roman"/>
        </w:rPr>
        <w:pPrChange w:id="2206"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7E0203">
      <w:pPr>
        <w:numPr>
          <w:ilvl w:val="0"/>
          <w:numId w:val="33"/>
        </w:numPr>
        <w:shd w:val="clear" w:color="auto" w:fill="FFFFFF"/>
        <w:rPr>
          <w:rFonts w:ascii="Times New Roman" w:eastAsia="Times New Roman" w:hAnsi="Times New Roman" w:cs="Times New Roman"/>
        </w:rPr>
        <w:pPrChange w:id="2207"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7E0203">
      <w:pPr>
        <w:numPr>
          <w:ilvl w:val="0"/>
          <w:numId w:val="33"/>
        </w:numPr>
        <w:shd w:val="clear" w:color="auto" w:fill="FFFFFF"/>
        <w:rPr>
          <w:rFonts w:ascii="Times New Roman" w:eastAsia="Times New Roman" w:hAnsi="Times New Roman" w:cs="Times New Roman"/>
        </w:rPr>
        <w:pPrChange w:id="2208"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7E0203">
      <w:pPr>
        <w:numPr>
          <w:ilvl w:val="0"/>
          <w:numId w:val="33"/>
        </w:numPr>
        <w:shd w:val="clear" w:color="auto" w:fill="FFFFFF"/>
        <w:spacing w:after="300"/>
        <w:rPr>
          <w:rFonts w:ascii="Times New Roman" w:eastAsia="Times New Roman" w:hAnsi="Times New Roman" w:cs="Times New Roman"/>
        </w:rPr>
        <w:pPrChange w:id="2209"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7E0203">
      <w:pPr>
        <w:pStyle w:val="Heading2"/>
        <w:rPr>
          <w:rPrChange w:id="2210" w:author="Holli Flanagan" w:date="2025-05-12T14:40:00Z">
            <w:rPr>
              <w:sz w:val="34"/>
              <w:szCs w:val="34"/>
            </w:rPr>
          </w:rPrChange>
        </w:rPr>
        <w:pPrChange w:id="2211" w:author="Holli Flanagan" w:date="2025-05-12T14:40:00Z">
          <w:pPr>
            <w:pStyle w:val="Heading2"/>
            <w:keepNext w:val="0"/>
            <w:keepLines w:val="0"/>
          </w:pPr>
        </w:pPrChange>
      </w:pPr>
      <w:bookmarkStart w:id="2212" w:name="_gskgawe72noe" w:colFirst="0" w:colLast="0"/>
      <w:bookmarkEnd w:id="2212"/>
      <w:r>
        <w:rPr>
          <w:rPrChange w:id="2213" w:author="Holli Flanagan" w:date="2025-05-12T14:40:00Z">
            <w:rPr>
              <w:sz w:val="34"/>
              <w:szCs w:val="34"/>
            </w:rPr>
          </w:rPrChange>
        </w:rPr>
        <w:t>Best Practices</w:t>
      </w:r>
    </w:p>
    <w:p w14:paraId="18ED2642" w14:textId="77777777" w:rsidR="00B32DEF" w:rsidRDefault="007E0203">
      <w:pPr>
        <w:numPr>
          <w:ilvl w:val="0"/>
          <w:numId w:val="34"/>
        </w:numPr>
        <w:shd w:val="clear" w:color="auto" w:fill="FFFFFF"/>
        <w:spacing w:before="180"/>
        <w:rPr>
          <w:rFonts w:ascii="Times New Roman" w:eastAsia="Times New Roman" w:hAnsi="Times New Roman" w:cs="Times New Roman"/>
        </w:rPr>
        <w:pPrChange w:id="2214"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Test </w:t>
      </w:r>
      <w:r>
        <w:rPr>
          <w:rFonts w:ascii="Times New Roman" w:eastAsia="Times New Roman" w:hAnsi="Times New Roman" w:cs="Times New Roman"/>
          <w:color w:val="212529"/>
          <w:sz w:val="24"/>
          <w:szCs w:val="24"/>
        </w:rPr>
        <w:t>continuously throughout the development process.</w:t>
      </w:r>
    </w:p>
    <w:p w14:paraId="5CE169CC" w14:textId="77777777" w:rsidR="00B32DEF" w:rsidRDefault="007E0203">
      <w:pPr>
        <w:numPr>
          <w:ilvl w:val="0"/>
          <w:numId w:val="34"/>
        </w:numPr>
        <w:shd w:val="clear" w:color="auto" w:fill="FFFFFF"/>
        <w:rPr>
          <w:rFonts w:ascii="Times New Roman" w:eastAsia="Times New Roman" w:hAnsi="Times New Roman" w:cs="Times New Roman"/>
        </w:rPr>
        <w:pPrChange w:id="2215"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7E0203">
      <w:pPr>
        <w:numPr>
          <w:ilvl w:val="0"/>
          <w:numId w:val="34"/>
        </w:numPr>
        <w:shd w:val="clear" w:color="auto" w:fill="FFFFFF"/>
        <w:rPr>
          <w:rFonts w:ascii="Times New Roman" w:eastAsia="Times New Roman" w:hAnsi="Times New Roman" w:cs="Times New Roman"/>
        </w:rPr>
        <w:pPrChange w:id="2216"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7E0203">
      <w:pPr>
        <w:numPr>
          <w:ilvl w:val="0"/>
          <w:numId w:val="34"/>
        </w:numPr>
        <w:shd w:val="clear" w:color="auto" w:fill="FFFFFF"/>
        <w:spacing w:after="300"/>
        <w:rPr>
          <w:rFonts w:ascii="Times New Roman" w:eastAsia="Times New Roman" w:hAnsi="Times New Roman" w:cs="Times New Roman"/>
        </w:rPr>
        <w:pPrChange w:id="2217"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7E0203">
      <w:pPr>
        <w:numPr>
          <w:ilvl w:val="0"/>
          <w:numId w:val="41"/>
        </w:numPr>
        <w:shd w:val="clear" w:color="auto" w:fill="FFFFFF"/>
        <w:spacing w:before="180"/>
        <w:rPr>
          <w:rFonts w:ascii="Times New Roman" w:eastAsia="Times New Roman" w:hAnsi="Times New Roman" w:cs="Times New Roman"/>
        </w:rPr>
        <w:pPrChange w:id="2218"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7E0203">
      <w:pPr>
        <w:numPr>
          <w:ilvl w:val="0"/>
          <w:numId w:val="41"/>
        </w:numPr>
        <w:shd w:val="clear" w:color="auto" w:fill="FFFFFF"/>
        <w:rPr>
          <w:rFonts w:ascii="Times New Roman" w:eastAsia="Times New Roman" w:hAnsi="Times New Roman" w:cs="Times New Roman"/>
        </w:rPr>
        <w:pPrChange w:id="2219"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7E0203">
      <w:pPr>
        <w:numPr>
          <w:ilvl w:val="0"/>
          <w:numId w:val="41"/>
        </w:numPr>
        <w:shd w:val="clear" w:color="auto" w:fill="FFFFFF"/>
        <w:rPr>
          <w:rFonts w:ascii="Times New Roman" w:eastAsia="Times New Roman" w:hAnsi="Times New Roman" w:cs="Times New Roman"/>
        </w:rPr>
        <w:pPrChange w:id="2220"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7E0203">
      <w:pPr>
        <w:numPr>
          <w:ilvl w:val="0"/>
          <w:numId w:val="41"/>
        </w:numPr>
        <w:shd w:val="clear" w:color="auto" w:fill="FFFFFF"/>
        <w:rPr>
          <w:rFonts w:ascii="Times New Roman" w:eastAsia="Times New Roman" w:hAnsi="Times New Roman" w:cs="Times New Roman"/>
        </w:rPr>
        <w:pPrChange w:id="2221"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7E0203">
      <w:pPr>
        <w:numPr>
          <w:ilvl w:val="0"/>
          <w:numId w:val="41"/>
        </w:numPr>
        <w:shd w:val="clear" w:color="auto" w:fill="FFFFFF"/>
        <w:spacing w:after="300"/>
        <w:rPr>
          <w:rFonts w:ascii="Times New Roman" w:eastAsia="Times New Roman" w:hAnsi="Times New Roman" w:cs="Times New Roman"/>
        </w:rPr>
        <w:pPrChange w:id="2222"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7E0203">
      <w:pPr>
        <w:pStyle w:val="Heading2"/>
        <w:rPr>
          <w:rPrChange w:id="2223" w:author="Holli Flanagan" w:date="2025-05-12T14:40:00Z">
            <w:rPr>
              <w:sz w:val="34"/>
              <w:szCs w:val="34"/>
            </w:rPr>
          </w:rPrChange>
        </w:rPr>
        <w:pPrChange w:id="2224" w:author="Holli Flanagan" w:date="2025-05-12T14:40:00Z">
          <w:pPr>
            <w:pStyle w:val="Heading2"/>
            <w:keepNext w:val="0"/>
            <w:keepLines w:val="0"/>
          </w:pPr>
        </w:pPrChange>
      </w:pPr>
      <w:bookmarkStart w:id="2225" w:name="_jpcp1xivkfka" w:colFirst="0" w:colLast="0"/>
      <w:bookmarkEnd w:id="2225"/>
      <w:r>
        <w:rPr>
          <w:rPrChange w:id="2226" w:author="Holli Flanagan" w:date="2025-05-12T14:40:00Z">
            <w:rPr>
              <w:sz w:val="34"/>
              <w:szCs w:val="34"/>
            </w:rPr>
          </w:rPrChange>
        </w:rPr>
        <w:t xml:space="preserve">Good </w:t>
      </w:r>
      <w:r>
        <w:rPr>
          <w:rPrChange w:id="2227" w:author="Holli Flanagan" w:date="2025-05-12T14:40:00Z">
            <w:rPr>
              <w:sz w:val="34"/>
              <w:szCs w:val="34"/>
            </w:rPr>
          </w:rPrChange>
        </w:rPr>
        <w:t>Tests</w:t>
      </w:r>
    </w:p>
    <w:p w14:paraId="5D19C584"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7E0203">
      <w:pPr>
        <w:numPr>
          <w:ilvl w:val="0"/>
          <w:numId w:val="43"/>
        </w:numPr>
        <w:shd w:val="clear" w:color="auto" w:fill="FFFFFF"/>
        <w:spacing w:before="180"/>
        <w:rPr>
          <w:rFonts w:ascii="Times New Roman" w:eastAsia="Times New Roman" w:hAnsi="Times New Roman" w:cs="Times New Roman"/>
        </w:rPr>
        <w:pPrChange w:id="2228"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7E0203">
      <w:pPr>
        <w:numPr>
          <w:ilvl w:val="0"/>
          <w:numId w:val="43"/>
        </w:numPr>
        <w:shd w:val="clear" w:color="auto" w:fill="FFFFFF"/>
        <w:rPr>
          <w:rFonts w:ascii="Times New Roman" w:eastAsia="Times New Roman" w:hAnsi="Times New Roman" w:cs="Times New Roman"/>
        </w:rPr>
        <w:pPrChange w:id="2229"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7E0203">
      <w:pPr>
        <w:numPr>
          <w:ilvl w:val="0"/>
          <w:numId w:val="43"/>
        </w:numPr>
        <w:shd w:val="clear" w:color="auto" w:fill="FFFFFF"/>
        <w:spacing w:after="300"/>
        <w:rPr>
          <w:rFonts w:ascii="Times New Roman" w:eastAsia="Times New Roman" w:hAnsi="Times New Roman" w:cs="Times New Roman"/>
        </w:rPr>
        <w:pPrChange w:id="2230"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(ie.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7E0203">
      <w:pPr>
        <w:pStyle w:val="Heading2"/>
        <w:rPr>
          <w:rPrChange w:id="2231" w:author="Holli Flanagan" w:date="2025-05-12T14:40:00Z">
            <w:rPr>
              <w:sz w:val="34"/>
              <w:szCs w:val="34"/>
            </w:rPr>
          </w:rPrChange>
        </w:rPr>
        <w:pPrChange w:id="2232" w:author="Holli Flanagan" w:date="2025-05-12T14:40:00Z">
          <w:pPr>
            <w:pStyle w:val="Heading2"/>
            <w:keepNext w:val="0"/>
            <w:keepLines w:val="0"/>
          </w:pPr>
        </w:pPrChange>
      </w:pPr>
      <w:bookmarkStart w:id="2233" w:name="_qlwmeyu0diln" w:colFirst="0" w:colLast="0"/>
      <w:bookmarkEnd w:id="2233"/>
      <w:r>
        <w:rPr>
          <w:rPrChange w:id="2234" w:author="Holli Flanagan" w:date="2025-05-12T14:40:00Z">
            <w:rPr>
              <w:sz w:val="34"/>
              <w:szCs w:val="34"/>
            </w:rPr>
          </w:rPrChange>
        </w:rPr>
        <w:t>Understanding what to test</w:t>
      </w:r>
    </w:p>
    <w:p w14:paraId="3B74588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235" w:author="Holli Flanagan" w:date="2025-05-09T18:37:00Z">
        <w:r>
          <w:rPr>
            <w:rFonts w:ascii="Times New Roman" w:eastAsia="Times New Roman" w:hAnsi="Times New Roman" w:cs="Times New Roman"/>
            <w:color w:val="212529"/>
            <w:sz w:val="24"/>
            <w:szCs w:val="24"/>
          </w:rPr>
          <w:t xml:space="preserve">Jest </w:t>
        </w:r>
      </w:ins>
      <w:del w:id="2236"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237" w:author="Holli Flanagan" w:date="2025-05-09T15:22:00Z">
        <w:r>
          <w:rPr>
            <w:rFonts w:ascii="Times New Roman" w:eastAsia="Times New Roman" w:hAnsi="Times New Roman" w:cs="Times New Roman"/>
            <w:color w:val="212529"/>
            <w:sz w:val="24"/>
            <w:szCs w:val="24"/>
          </w:rPr>
          <w:t>TypeScript</w:t>
        </w:r>
      </w:ins>
      <w:del w:id="223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239"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w:t>
      </w:r>
      <w:r>
        <w:rPr>
          <w:rFonts w:ascii="Times New Roman" w:eastAsia="Times New Roman" w:hAnsi="Times New Roman" w:cs="Times New Roman"/>
          <w:color w:val="212529"/>
          <w:sz w:val="24"/>
          <w:szCs w:val="24"/>
        </w:rPr>
        <w:t>ild</w:t>
      </w:r>
      <w:proofErr w:type="gramEnd"/>
      <w:r>
        <w:rPr>
          <w:rFonts w:ascii="Times New Roman" w:eastAsia="Times New Roman" w:hAnsi="Times New Roman" w:cs="Times New Roman"/>
          <w:color w:val="212529"/>
          <w:sz w:val="24"/>
          <w:szCs w:val="24"/>
        </w:rPr>
        <w:t>.</w:t>
      </w:r>
    </w:p>
    <w:p w14:paraId="7974D52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asking what we might want to </w:t>
      </w:r>
      <w:r>
        <w:rPr>
          <w:rFonts w:ascii="Times New Roman" w:eastAsia="Times New Roman" w:hAnsi="Times New Roman" w:cs="Times New Roman"/>
          <w:color w:val="212529"/>
          <w:sz w:val="24"/>
          <w:szCs w:val="24"/>
        </w:rPr>
        <w:t>know about how this code behaves, and how we could test that:</w:t>
      </w:r>
    </w:p>
    <w:p w14:paraId="4809B4E6" w14:textId="77777777" w:rsidR="00B32DEF" w:rsidRDefault="007E0203">
      <w:pPr>
        <w:numPr>
          <w:ilvl w:val="0"/>
          <w:numId w:val="44"/>
        </w:numPr>
        <w:shd w:val="clear" w:color="auto" w:fill="FFFFFF"/>
        <w:spacing w:before="180"/>
        <w:rPr>
          <w:rFonts w:ascii="Times New Roman" w:eastAsia="Times New Roman" w:hAnsi="Times New Roman" w:cs="Times New Roman"/>
        </w:rPr>
        <w:pPrChange w:id="2240"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7E0203">
      <w:pPr>
        <w:numPr>
          <w:ilvl w:val="1"/>
          <w:numId w:val="44"/>
        </w:numPr>
        <w:shd w:val="clear" w:color="auto" w:fill="FFFFFF"/>
        <w:rPr>
          <w:rFonts w:ascii="Times New Roman" w:eastAsia="Times New Roman" w:hAnsi="Times New Roman" w:cs="Times New Roman"/>
        </w:rPr>
        <w:pPrChange w:id="2241"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7E0203">
      <w:pPr>
        <w:numPr>
          <w:ilvl w:val="0"/>
          <w:numId w:val="44"/>
        </w:numPr>
        <w:shd w:val="clear" w:color="auto" w:fill="FFFFFF"/>
        <w:rPr>
          <w:rFonts w:ascii="Times New Roman" w:eastAsia="Times New Roman" w:hAnsi="Times New Roman" w:cs="Times New Roman"/>
        </w:rPr>
        <w:pPrChange w:id="2242"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7E0203">
      <w:pPr>
        <w:numPr>
          <w:ilvl w:val="1"/>
          <w:numId w:val="44"/>
        </w:numPr>
        <w:shd w:val="clear" w:color="auto" w:fill="FFFFFF"/>
        <w:rPr>
          <w:rFonts w:ascii="Times New Roman" w:eastAsia="Times New Roman" w:hAnsi="Times New Roman" w:cs="Times New Roman"/>
        </w:rPr>
        <w:pPrChange w:id="2243"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positive real number and verify contents of the </w:t>
      </w:r>
      <w:r>
        <w:rPr>
          <w:rFonts w:ascii="Times New Roman" w:eastAsia="Times New Roman" w:hAnsi="Times New Roman" w:cs="Times New Roman"/>
          <w:color w:val="212529"/>
          <w:sz w:val="24"/>
          <w:szCs w:val="24"/>
        </w:rPr>
        <w:t>array</w:t>
      </w:r>
    </w:p>
    <w:p w14:paraId="7DC1F0F7" w14:textId="77777777" w:rsidR="00B32DEF" w:rsidRDefault="007E0203">
      <w:pPr>
        <w:numPr>
          <w:ilvl w:val="0"/>
          <w:numId w:val="44"/>
        </w:numPr>
        <w:shd w:val="clear" w:color="auto" w:fill="FFFFFF"/>
        <w:rPr>
          <w:rFonts w:ascii="Times New Roman" w:eastAsia="Times New Roman" w:hAnsi="Times New Roman" w:cs="Times New Roman"/>
        </w:rPr>
        <w:pPrChange w:id="2244"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7E0203">
      <w:pPr>
        <w:numPr>
          <w:ilvl w:val="1"/>
          <w:numId w:val="44"/>
        </w:numPr>
        <w:shd w:val="clear" w:color="auto" w:fill="FFFFFF"/>
        <w:rPr>
          <w:rFonts w:ascii="Times New Roman" w:eastAsia="Times New Roman" w:hAnsi="Times New Roman" w:cs="Times New Roman"/>
        </w:rPr>
        <w:pPrChange w:id="2245"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7E0203">
      <w:pPr>
        <w:numPr>
          <w:ilvl w:val="0"/>
          <w:numId w:val="44"/>
        </w:numPr>
        <w:shd w:val="clear" w:color="auto" w:fill="FFFFFF"/>
        <w:rPr>
          <w:rFonts w:ascii="Times New Roman" w:eastAsia="Times New Roman" w:hAnsi="Times New Roman" w:cs="Times New Roman"/>
        </w:rPr>
        <w:pPrChange w:id="2246"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7E0203">
      <w:pPr>
        <w:numPr>
          <w:ilvl w:val="1"/>
          <w:numId w:val="44"/>
        </w:numPr>
        <w:shd w:val="clear" w:color="auto" w:fill="FFFFFF"/>
        <w:rPr>
          <w:rFonts w:ascii="Times New Roman" w:eastAsia="Times New Roman" w:hAnsi="Times New Roman" w:cs="Times New Roman"/>
        </w:rPr>
        <w:pPrChange w:id="2247"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7E0203">
      <w:pPr>
        <w:numPr>
          <w:ilvl w:val="0"/>
          <w:numId w:val="44"/>
        </w:numPr>
        <w:shd w:val="clear" w:color="auto" w:fill="FFFFFF"/>
        <w:rPr>
          <w:rFonts w:ascii="Times New Roman" w:eastAsia="Times New Roman" w:hAnsi="Times New Roman" w:cs="Times New Roman"/>
        </w:rPr>
        <w:pPrChange w:id="2248"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7E0203">
      <w:pPr>
        <w:numPr>
          <w:ilvl w:val="1"/>
          <w:numId w:val="44"/>
        </w:numPr>
        <w:shd w:val="clear" w:color="auto" w:fill="FFFFFF"/>
        <w:rPr>
          <w:rFonts w:ascii="Times New Roman" w:eastAsia="Times New Roman" w:hAnsi="Times New Roman" w:cs="Times New Roman"/>
        </w:rPr>
        <w:pPrChange w:id="2249"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7E0203">
      <w:pPr>
        <w:numPr>
          <w:ilvl w:val="0"/>
          <w:numId w:val="44"/>
        </w:numPr>
        <w:shd w:val="clear" w:color="auto" w:fill="FFFFFF"/>
        <w:rPr>
          <w:rFonts w:ascii="Times New Roman" w:eastAsia="Times New Roman" w:hAnsi="Times New Roman" w:cs="Times New Roman"/>
        </w:rPr>
        <w:pPrChange w:id="2250"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7E0203">
      <w:pPr>
        <w:numPr>
          <w:ilvl w:val="1"/>
          <w:numId w:val="44"/>
        </w:numPr>
        <w:shd w:val="clear" w:color="auto" w:fill="FFFFFF"/>
        <w:rPr>
          <w:rFonts w:ascii="Times New Roman" w:eastAsia="Times New Roman" w:hAnsi="Times New Roman" w:cs="Times New Roman"/>
        </w:rPr>
        <w:pPrChange w:id="2251"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7E0203">
      <w:pPr>
        <w:numPr>
          <w:ilvl w:val="0"/>
          <w:numId w:val="44"/>
        </w:numPr>
        <w:shd w:val="clear" w:color="auto" w:fill="FFFFFF"/>
        <w:spacing w:after="300"/>
        <w:rPr>
          <w:rFonts w:ascii="Times New Roman" w:eastAsia="Times New Roman" w:hAnsi="Times New Roman" w:cs="Times New Roman"/>
        </w:rPr>
        <w:pPrChange w:id="2252"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253" w:author="Holli Flanagan" w:date="2025-05-09T18:37:00Z">
        <w:r>
          <w:rPr>
            <w:rFonts w:ascii="Times New Roman" w:eastAsia="Times New Roman" w:hAnsi="Times New Roman" w:cs="Times New Roman"/>
            <w:color w:val="212529"/>
            <w:sz w:val="24"/>
            <w:szCs w:val="24"/>
          </w:rPr>
          <w:t>:</w:t>
        </w:r>
      </w:ins>
      <w:del w:id="2254"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7E0203">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7E0203">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7E0203">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7E0203">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7E0203">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What happens if the array is </w:t>
      </w:r>
      <w:r>
        <w:rPr>
          <w:rFonts w:ascii="Times New Roman" w:eastAsia="Times New Roman" w:hAnsi="Times New Roman" w:cs="Times New Roman"/>
          <w:color w:val="212529"/>
          <w:sz w:val="24"/>
          <w:szCs w:val="24"/>
        </w:rPr>
        <w:t>empty?</w:t>
      </w:r>
    </w:p>
    <w:p w14:paraId="7875B3CA" w14:textId="77777777" w:rsidR="00B32DEF" w:rsidRDefault="007E0203">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7E0203">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7E0203">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255" w:author="Holli Flanagan" w:date="2025-05-09T18:38:00Z">
        <w:r>
          <w:rPr>
            <w:rFonts w:ascii="Times New Roman" w:eastAsia="Times New Roman" w:hAnsi="Times New Roman" w:cs="Times New Roman"/>
            <w:color w:val="212529"/>
            <w:sz w:val="24"/>
            <w:szCs w:val="24"/>
          </w:rPr>
          <w:t>Jest</w:t>
        </w:r>
      </w:ins>
      <w:del w:id="225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r>
        <w:rPr>
          <w:rFonts w:ascii="Times New Roman" w:eastAsia="Times New Roman" w:hAnsi="Times New Roman" w:cs="Times New Roman"/>
          <w:color w:val="D63384"/>
          <w:sz w:val="21"/>
          <w:szCs w:val="21"/>
          <w:shd w:val="clear" w:color="auto" w:fill="F5F6FA"/>
        </w:rPr>
        <w:t>myprogram.test.ts</w:t>
      </w:r>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7E0203">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57" w:author="Holli Flanagan" w:date="2025-05-09T18:38:00Z">
        <w:r>
          <w:rPr>
            <w:rFonts w:ascii="Times New Roman" w:eastAsia="Times New Roman" w:hAnsi="Times New Roman" w:cs="Times New Roman"/>
            <w:color w:val="212529"/>
            <w:sz w:val="24"/>
            <w:szCs w:val="24"/>
          </w:rPr>
          <w:t>Jest</w:t>
        </w:r>
      </w:ins>
      <w:del w:id="225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7E0203">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259" w:author="Holli Flanagan" w:date="2025-05-09T18:38:00Z">
        <w:r>
          <w:rPr>
            <w:rFonts w:ascii="Times New Roman" w:eastAsia="Times New Roman" w:hAnsi="Times New Roman" w:cs="Times New Roman"/>
            <w:color w:val="212529"/>
            <w:sz w:val="24"/>
            <w:szCs w:val="24"/>
          </w:rPr>
          <w:t>Jest</w:t>
        </w:r>
      </w:ins>
      <w:del w:id="2260"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will run tests in only that file.</w:t>
      </w:r>
    </w:p>
    <w:p w14:paraId="1A68E0F1" w14:textId="77777777" w:rsidR="00B32DEF" w:rsidRDefault="007E0203">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61" w:author="Holli Flanagan" w:date="2025-05-09T18:38:00Z">
        <w:r>
          <w:rPr>
            <w:rFonts w:ascii="Times New Roman" w:eastAsia="Times New Roman" w:hAnsi="Times New Roman" w:cs="Times New Roman"/>
            <w:color w:val="212529"/>
            <w:sz w:val="24"/>
            <w:szCs w:val="24"/>
          </w:rPr>
          <w:t>Jest</w:t>
        </w:r>
      </w:ins>
      <w:del w:id="226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7E0203">
      <w:pPr>
        <w:pStyle w:val="Heading2"/>
        <w:rPr>
          <w:rPrChange w:id="2263" w:author="Holli Flanagan" w:date="2025-05-12T14:40:00Z">
            <w:rPr>
              <w:sz w:val="34"/>
              <w:szCs w:val="34"/>
            </w:rPr>
          </w:rPrChange>
        </w:rPr>
        <w:pPrChange w:id="2264" w:author="Holli Flanagan" w:date="2025-05-12T14:40:00Z">
          <w:pPr>
            <w:pStyle w:val="Heading2"/>
            <w:keepNext w:val="0"/>
            <w:keepLines w:val="0"/>
          </w:pPr>
        </w:pPrChange>
      </w:pPr>
      <w:bookmarkStart w:id="2265" w:name="_37gj0wobg44t" w:colFirst="0" w:colLast="0"/>
      <w:bookmarkEnd w:id="2265"/>
      <w:r>
        <w:rPr>
          <w:rPrChange w:id="2266" w:author="Holli Flanagan" w:date="2025-05-12T14:40:00Z">
            <w:rPr>
              <w:sz w:val="34"/>
              <w:szCs w:val="34"/>
            </w:rPr>
          </w:rPrChange>
        </w:rPr>
        <w:t>Summary</w:t>
      </w:r>
    </w:p>
    <w:p w14:paraId="03E992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Designing good tests and testing methodologies will help create software that can be </w:t>
      </w:r>
      <w:r>
        <w:rPr>
          <w:rFonts w:ascii="Times New Roman" w:eastAsia="Times New Roman" w:hAnsi="Times New Roman" w:cs="Times New Roman"/>
          <w:color w:val="212529"/>
          <w:sz w:val="24"/>
          <w:szCs w:val="24"/>
        </w:rPr>
        <w:t>validated and verified. Different levels of testing allow for testing individual functions, classes, or sets of code as well as the full system. Before writing tests, ask what types of thing</w:t>
      </w:r>
      <w:ins w:id="2267"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7E0203">
      <w:pPr>
        <w:pStyle w:val="Heading2"/>
        <w:keepNext w:val="0"/>
        <w:keepLines w:val="0"/>
        <w:spacing w:before="700"/>
        <w:rPr>
          <w:rPrChange w:id="2268" w:author="Holli Flanagan" w:date="2025-05-12T14:40:00Z">
            <w:rPr>
              <w:sz w:val="46"/>
              <w:szCs w:val="46"/>
            </w:rPr>
          </w:rPrChange>
        </w:rPr>
        <w:pPrChange w:id="2269" w:author="Holli Flanagan" w:date="2025-05-12T14:40:00Z">
          <w:pPr>
            <w:pStyle w:val="Heading1"/>
            <w:keepNext w:val="0"/>
            <w:keepLines w:val="0"/>
            <w:spacing w:before="700"/>
          </w:pPr>
        </w:pPrChange>
      </w:pPr>
      <w:bookmarkStart w:id="2270" w:name="_mwaact259wvc" w:colFirst="0" w:colLast="0"/>
      <w:bookmarkEnd w:id="2270"/>
      <w:r>
        <w:rPr>
          <w:rPrChange w:id="2271" w:author="Holli Flanagan" w:date="2025-05-12T14:40:00Z">
            <w:rPr>
              <w:b/>
              <w:sz w:val="46"/>
              <w:szCs w:val="46"/>
            </w:rPr>
          </w:rPrChange>
        </w:rPr>
        <w:t>Next Step</w:t>
      </w:r>
    </w:p>
    <w:p w14:paraId="2A8D6D96" w14:textId="45960A80"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272" w:author="Holli Flanagan" w:date="2025-05-09T18:40:00Z">
        <w:r>
          <w:rPr>
            <w:rFonts w:ascii="Times New Roman" w:eastAsia="Times New Roman" w:hAnsi="Times New Roman" w:cs="Times New Roman"/>
            <w:color w:val="212529"/>
            <w:sz w:val="24"/>
            <w:szCs w:val="24"/>
          </w:rPr>
          <w:t>n</w:t>
        </w:r>
      </w:ins>
      <w:del w:id="2273"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274"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75"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276"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7E0203">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7E0203">
      <w:pPr>
        <w:pStyle w:val="Heading1"/>
        <w:rPr>
          <w:rPrChange w:id="2277" w:author="Holli Flanagan" w:date="2025-05-12T14:40:00Z">
            <w:rPr>
              <w:sz w:val="46"/>
              <w:szCs w:val="46"/>
            </w:rPr>
          </w:rPrChange>
        </w:rPr>
        <w:pPrChange w:id="2278" w:author="Holli Flanagan" w:date="2025-05-12T14:40:00Z">
          <w:pPr>
            <w:pStyle w:val="Heading1"/>
            <w:keepNext w:val="0"/>
            <w:keepLines w:val="0"/>
          </w:pPr>
        </w:pPrChange>
      </w:pPr>
      <w:bookmarkStart w:id="2279" w:name="_bwt3nlmgukou" w:colFirst="0" w:colLast="0"/>
      <w:bookmarkEnd w:id="2279"/>
      <w:r>
        <w:rPr>
          <w:rPrChange w:id="2280" w:author="Holli Flanagan" w:date="2025-05-12T14:40:00Z">
            <w:rPr>
              <w:sz w:val="46"/>
              <w:szCs w:val="46"/>
            </w:rPr>
          </w:rPrChange>
        </w:rPr>
        <w:lastRenderedPageBreak/>
        <w:t>Testing in Jest</w:t>
      </w:r>
    </w:p>
    <w:p w14:paraId="4055396F" w14:textId="77777777" w:rsidR="00B32DEF" w:rsidRPr="00B32DEF" w:rsidRDefault="007E0203">
      <w:pPr>
        <w:pStyle w:val="Heading2"/>
        <w:rPr>
          <w:rPrChange w:id="2281" w:author="Holli Flanagan" w:date="2025-05-12T14:40:00Z">
            <w:rPr>
              <w:sz w:val="34"/>
              <w:szCs w:val="34"/>
            </w:rPr>
          </w:rPrChange>
        </w:rPr>
        <w:pPrChange w:id="2282" w:author="Holli Flanagan" w:date="2025-05-12T14:40:00Z">
          <w:pPr>
            <w:pStyle w:val="Heading2"/>
            <w:keepNext w:val="0"/>
            <w:keepLines w:val="0"/>
          </w:pPr>
        </w:pPrChange>
      </w:pPr>
      <w:bookmarkStart w:id="2283" w:name="_pw5ni6yjt9wz" w:colFirst="0" w:colLast="0"/>
      <w:bookmarkEnd w:id="2283"/>
      <w:r>
        <w:rPr>
          <w:rPrChange w:id="2284" w:author="Holli Flanagan" w:date="2025-05-12T14:40:00Z">
            <w:rPr>
              <w:sz w:val="34"/>
              <w:szCs w:val="34"/>
            </w:rPr>
          </w:rPrChange>
        </w:rPr>
        <w:t>Key Idea</w:t>
      </w:r>
    </w:p>
    <w:p w14:paraId="208935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285"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286" w:author="Holli Flanagan" w:date="2025-05-09T15:23:00Z">
        <w:r>
          <w:rPr>
            <w:rFonts w:ascii="Times New Roman" w:eastAsia="Times New Roman" w:hAnsi="Times New Roman" w:cs="Times New Roman"/>
            <w:color w:val="212529"/>
            <w:sz w:val="24"/>
            <w:szCs w:val="24"/>
          </w:rPr>
          <w:t>JavaScript</w:t>
        </w:r>
      </w:ins>
      <w:del w:id="2287"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288" w:author="Holli Flanagan" w:date="2025-05-09T15:22:00Z">
        <w:r>
          <w:rPr>
            <w:rFonts w:ascii="Times New Roman" w:eastAsia="Times New Roman" w:hAnsi="Times New Roman" w:cs="Times New Roman"/>
            <w:color w:val="212529"/>
            <w:sz w:val="24"/>
            <w:szCs w:val="24"/>
          </w:rPr>
          <w:t>TypeScript</w:t>
        </w:r>
      </w:ins>
      <w:del w:id="228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7E0203">
      <w:pPr>
        <w:pStyle w:val="Heading2"/>
        <w:rPr>
          <w:rPrChange w:id="2290" w:author="Holli Flanagan" w:date="2025-05-12T14:40:00Z">
            <w:rPr>
              <w:sz w:val="34"/>
              <w:szCs w:val="34"/>
            </w:rPr>
          </w:rPrChange>
        </w:rPr>
        <w:pPrChange w:id="2291" w:author="Holli Flanagan" w:date="2025-05-12T14:40:00Z">
          <w:pPr>
            <w:pStyle w:val="Heading2"/>
            <w:keepNext w:val="0"/>
            <w:keepLines w:val="0"/>
          </w:pPr>
        </w:pPrChange>
      </w:pPr>
      <w:bookmarkStart w:id="2292" w:name="_hzlelu2wqnfn" w:colFirst="0" w:colLast="0"/>
      <w:bookmarkEnd w:id="2292"/>
      <w:r>
        <w:rPr>
          <w:rPrChange w:id="2293" w:author="Holli Flanagan" w:date="2025-05-12T14:40:00Z">
            <w:rPr>
              <w:sz w:val="34"/>
              <w:szCs w:val="34"/>
            </w:rPr>
          </w:rPrChange>
        </w:rPr>
        <w:t>Jest Syntax</w:t>
      </w:r>
    </w:p>
    <w:p w14:paraId="6E087E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just a few Jest </w:t>
      </w:r>
      <w:r>
        <w:rPr>
          <w:rFonts w:ascii="Times New Roman" w:eastAsia="Times New Roman" w:hAnsi="Times New Roman" w:cs="Times New Roman"/>
          <w:color w:val="212529"/>
          <w:sz w:val="24"/>
          <w:szCs w:val="24"/>
        </w:rPr>
        <w:t>functions that you need to know to get started:</w:t>
      </w:r>
    </w:p>
    <w:p w14:paraId="56FAEC5E" w14:textId="77777777" w:rsidR="00B32DEF" w:rsidRDefault="007E0203">
      <w:pPr>
        <w:numPr>
          <w:ilvl w:val="0"/>
          <w:numId w:val="45"/>
        </w:numPr>
        <w:shd w:val="clear" w:color="auto" w:fill="FFFFFF"/>
        <w:spacing w:before="180"/>
        <w:pPrChange w:id="2294"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7E0203">
      <w:pPr>
        <w:numPr>
          <w:ilvl w:val="0"/>
          <w:numId w:val="45"/>
        </w:numPr>
        <w:shd w:val="clear" w:color="auto" w:fill="FFFFFF"/>
        <w:pPrChange w:id="2295"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7E0203">
      <w:pPr>
        <w:numPr>
          <w:ilvl w:val="0"/>
          <w:numId w:val="45"/>
        </w:numPr>
        <w:shd w:val="clear" w:color="auto" w:fill="FFFFFF"/>
        <w:pPrChange w:id="2296"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7E0203">
      <w:pPr>
        <w:numPr>
          <w:ilvl w:val="1"/>
          <w:numId w:val="45"/>
        </w:numPr>
        <w:shd w:val="clear" w:color="auto" w:fill="FFFFFF"/>
        <w:spacing w:after="360"/>
        <w:pPrChange w:id="2297"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).toBeInstanceOf</w:t>
      </w:r>
      <w:proofErr w:type="gramEnd"/>
      <w:r>
        <w:rPr>
          <w:rFonts w:ascii="Times New Roman" w:eastAsia="Times New Roman" w:hAnsi="Times New Roman" w:cs="Times New Roman"/>
          <w:color w:val="D63384"/>
          <w:sz w:val="21"/>
          <w:szCs w:val="21"/>
          <w:shd w:val="clear" w:color="auto" w:fill="F5F6FA"/>
        </w:rPr>
        <w:t>(MyClass)</w:t>
      </w:r>
    </w:p>
    <w:p w14:paraId="064A05D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methods we’ll need to </w:t>
      </w:r>
      <w:r>
        <w:rPr>
          <w:rFonts w:ascii="Times New Roman" w:eastAsia="Times New Roman" w:hAnsi="Times New Roman" w:cs="Times New Roman"/>
          <w:color w:val="212529"/>
          <w:sz w:val="24"/>
          <w:szCs w:val="24"/>
        </w:rPr>
        <w:t>learn about, but we can get by with these three functions for now.</w:t>
      </w:r>
    </w:p>
    <w:p w14:paraId="60CF1B7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298" w:author="Holli Flanagan" w:date="2025-05-09T18:40:00Z">
        <w:r>
          <w:rPr>
            <w:rFonts w:ascii="Times New Roman" w:eastAsia="Times New Roman" w:hAnsi="Times New Roman" w:cs="Times New Roman"/>
            <w:color w:val="212529"/>
            <w:sz w:val="24"/>
            <w:szCs w:val="24"/>
          </w:rPr>
          <w:delText>E</w:delText>
        </w:r>
      </w:del>
      <w:ins w:id="2299"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that now getLastElement throws an exception if the array is empty, so our test will now pass. What happens if the array has only one element in it?</w:t>
      </w:r>
    </w:p>
    <w:p w14:paraId="265E36F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300" w:author="Holli Flanagan" w:date="2025-05-09T18:38:00Z">
        <w:r>
          <w:rPr>
            <w:rFonts w:ascii="Times New Roman" w:eastAsia="Times New Roman" w:hAnsi="Times New Roman" w:cs="Times New Roman"/>
            <w:color w:val="212529"/>
            <w:sz w:val="24"/>
            <w:szCs w:val="24"/>
          </w:rPr>
          <w:t>Jest</w:t>
        </w:r>
      </w:ins>
      <w:del w:id="2301" w:author="Holli Flanagan" w:date="2025-05-09T18:38:00Z">
        <w:r>
          <w:rPr>
            <w:rFonts w:ascii="Times New Roman" w:eastAsia="Times New Roman" w:hAnsi="Times New Roman" w:cs="Times New Roman"/>
            <w:color w:val="212529"/>
            <w:sz w:val="24"/>
            <w:szCs w:val="24"/>
            <w:rPrChange w:id="2302"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303" w:author="Holli Flanagan" w:date="2025-05-09T18:41:00Z">
        <w:r>
          <w:rPr>
            <w:rFonts w:ascii="Times New Roman" w:eastAsia="Times New Roman" w:hAnsi="Times New Roman" w:cs="Times New Roman"/>
            <w:color w:val="212529"/>
            <w:sz w:val="24"/>
            <w:szCs w:val="24"/>
          </w:rPr>
          <w:delText xml:space="preserve">I </w:delText>
        </w:r>
      </w:del>
      <w:ins w:id="2304"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305" w:author="Holli Flanagan" w:date="2025-05-09T18:41:00Z">
        <w:r>
          <w:rPr>
            <w:rFonts w:ascii="Times New Roman" w:eastAsia="Times New Roman" w:hAnsi="Times New Roman" w:cs="Times New Roman"/>
            <w:color w:val="212529"/>
            <w:sz w:val="24"/>
            <w:szCs w:val="24"/>
          </w:rPr>
          <w:t xml:space="preserve">we </w:t>
        </w:r>
      </w:ins>
      <w:del w:id="2306"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307" w:author="Holli Flanagan" w:date="2025-05-09T18:41:00Z">
        <w:r>
          <w:rPr>
            <w:rFonts w:ascii="Times New Roman" w:eastAsia="Times New Roman" w:hAnsi="Times New Roman" w:cs="Times New Roman"/>
            <w:color w:val="212529"/>
            <w:sz w:val="24"/>
            <w:szCs w:val="24"/>
          </w:rPr>
          <w:delText xml:space="preserve">I </w:delText>
        </w:r>
      </w:del>
      <w:ins w:id="2308"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309" w:author="Holli Flanagan" w:date="2025-05-09T18:41:00Z">
        <w:r>
          <w:rPr>
            <w:rFonts w:ascii="Times New Roman" w:eastAsia="Times New Roman" w:hAnsi="Times New Roman" w:cs="Times New Roman"/>
            <w:color w:val="212529"/>
            <w:sz w:val="24"/>
            <w:szCs w:val="24"/>
          </w:rPr>
          <w:t xml:space="preserve">We </w:t>
        </w:r>
      </w:ins>
      <w:del w:id="2310"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311"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312" w:author="Holli Flanagan" w:date="2025-05-09T18:41:00Z">
        <w:r>
          <w:rPr>
            <w:rFonts w:ascii="Times New Roman" w:eastAsia="Times New Roman" w:hAnsi="Times New Roman" w:cs="Times New Roman"/>
            <w:color w:val="212529"/>
            <w:sz w:val="24"/>
            <w:szCs w:val="24"/>
          </w:rPr>
          <w:delText xml:space="preserve">I </w:delText>
        </w:r>
      </w:del>
      <w:ins w:id="2313"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run tests, handling regression testing of this particular method of this class when </w:t>
      </w:r>
      <w:r>
        <w:rPr>
          <w:rFonts w:ascii="Times New Roman" w:eastAsia="Times New Roman" w:hAnsi="Times New Roman" w:cs="Times New Roman"/>
          <w:color w:val="212529"/>
          <w:sz w:val="24"/>
          <w:szCs w:val="24"/>
        </w:rPr>
        <w:t>future updates are made elsewhere in the program.</w:t>
      </w:r>
    </w:p>
    <w:p w14:paraId="3C41B529" w14:textId="77777777" w:rsidR="00B32DEF" w:rsidRPr="00B32DEF" w:rsidRDefault="007E0203">
      <w:pPr>
        <w:pStyle w:val="Heading2"/>
        <w:rPr>
          <w:rPrChange w:id="2314" w:author="Holli Flanagan" w:date="2025-05-12T14:40:00Z">
            <w:rPr>
              <w:sz w:val="34"/>
              <w:szCs w:val="34"/>
            </w:rPr>
          </w:rPrChange>
        </w:rPr>
        <w:pPrChange w:id="2315" w:author="Holli Flanagan" w:date="2025-05-12T14:40:00Z">
          <w:pPr>
            <w:pStyle w:val="Heading2"/>
            <w:keepNext w:val="0"/>
            <w:keepLines w:val="0"/>
          </w:pPr>
        </w:pPrChange>
      </w:pPr>
      <w:bookmarkStart w:id="2316" w:name="_1ggy8hd63fc3" w:colFirst="0" w:colLast="0"/>
      <w:bookmarkEnd w:id="2316"/>
      <w:r>
        <w:rPr>
          <w:rPrChange w:id="2317" w:author="Holli Flanagan" w:date="2025-05-12T14:40:00Z">
            <w:rPr>
              <w:sz w:val="34"/>
              <w:szCs w:val="34"/>
            </w:rPr>
          </w:rPrChange>
        </w:rPr>
        <w:t>Code Coverage</w:t>
      </w:r>
    </w:p>
    <w:p w14:paraId="3FCFBEE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318"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319"/>
      <w:r>
        <w:rPr>
          <w:rFonts w:ascii="Times New Roman" w:eastAsia="Times New Roman" w:hAnsi="Times New Roman" w:cs="Times New Roman"/>
          <w:color w:val="212529"/>
          <w:sz w:val="24"/>
          <w:szCs w:val="24"/>
        </w:rPr>
        <w:t xml:space="preserve">int Running: </w:t>
      </w:r>
      <w:commentRangeEnd w:id="2319"/>
      <w:ins w:id="2320" w:author="Holli Flanagan" w:date="2025-05-09T18:38:00Z">
        <w:r>
          <w:commentReference w:id="2319"/>
        </w:r>
        <w:r>
          <w:rPr>
            <w:rFonts w:ascii="Times New Roman" w:eastAsia="Times New Roman" w:hAnsi="Times New Roman" w:cs="Times New Roman"/>
            <w:color w:val="212529"/>
            <w:sz w:val="24"/>
            <w:szCs w:val="24"/>
          </w:rPr>
          <w:t>Jest</w:t>
        </w:r>
      </w:ins>
      <w:del w:id="2321"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--coverageDirectory=</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322" w:author="Holli Flanagan" w:date="2025-05-09T18:38:00Z">
        <w:r>
          <w:rPr>
            <w:rFonts w:ascii="Times New Roman" w:eastAsia="Times New Roman" w:hAnsi="Times New Roman" w:cs="Times New Roman"/>
            <w:color w:val="212529"/>
            <w:sz w:val="24"/>
            <w:szCs w:val="24"/>
          </w:rPr>
          <w:t>Jest</w:t>
        </w:r>
      </w:ins>
      <w:del w:id="232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7E0203">
      <w:pPr>
        <w:pStyle w:val="Heading2"/>
        <w:rPr>
          <w:rPrChange w:id="2324" w:author="Holli Flanagan" w:date="2025-05-12T14:40:00Z">
            <w:rPr>
              <w:sz w:val="34"/>
              <w:szCs w:val="34"/>
            </w:rPr>
          </w:rPrChange>
        </w:rPr>
        <w:pPrChange w:id="2325" w:author="Holli Flanagan" w:date="2025-05-12T14:40:00Z">
          <w:pPr>
            <w:pStyle w:val="Heading2"/>
            <w:keepNext w:val="0"/>
            <w:keepLines w:val="0"/>
          </w:pPr>
        </w:pPrChange>
      </w:pPr>
      <w:bookmarkStart w:id="2326" w:name="_6euqh695rq5p" w:colFirst="0" w:colLast="0"/>
      <w:bookmarkEnd w:id="2326"/>
      <w:r>
        <w:rPr>
          <w:rPrChange w:id="2327" w:author="Holli Flanagan" w:date="2025-05-12T14:40:00Z">
            <w:rPr>
              <w:sz w:val="34"/>
              <w:szCs w:val="34"/>
            </w:rPr>
          </w:rPrChange>
        </w:rPr>
        <w:t>Summary</w:t>
      </w:r>
    </w:p>
    <w:p w14:paraId="7BAB3A1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328" w:author="Holli Flanagan" w:date="2025-05-09T18:38:00Z">
        <w:r>
          <w:rPr>
            <w:rFonts w:ascii="Times New Roman" w:eastAsia="Times New Roman" w:hAnsi="Times New Roman" w:cs="Times New Roman"/>
            <w:color w:val="212529"/>
            <w:sz w:val="24"/>
            <w:szCs w:val="24"/>
          </w:rPr>
          <w:t>Jest</w:t>
        </w:r>
      </w:ins>
      <w:del w:id="232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330" w:author="Holli Flanagan" w:date="2025-05-09T18:42:00Z">
        <w:r>
          <w:rPr>
            <w:rFonts w:ascii="Times New Roman" w:eastAsia="Times New Roman" w:hAnsi="Times New Roman" w:cs="Times New Roman"/>
            <w:color w:val="212529"/>
            <w:sz w:val="24"/>
            <w:szCs w:val="24"/>
          </w:rPr>
          <w:t>across</w:t>
        </w:r>
      </w:ins>
      <w:del w:id="2331"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7E0203">
      <w:pPr>
        <w:pStyle w:val="Heading2"/>
        <w:keepNext w:val="0"/>
        <w:keepLines w:val="0"/>
        <w:spacing w:before="700"/>
        <w:rPr>
          <w:rPrChange w:id="2332" w:author="Holli Flanagan" w:date="2025-05-12T14:40:00Z">
            <w:rPr>
              <w:sz w:val="46"/>
              <w:szCs w:val="46"/>
            </w:rPr>
          </w:rPrChange>
        </w:rPr>
        <w:pPrChange w:id="2333" w:author="Holli Flanagan" w:date="2025-05-12T14:40:00Z">
          <w:pPr>
            <w:pStyle w:val="Heading1"/>
            <w:keepNext w:val="0"/>
            <w:keepLines w:val="0"/>
            <w:spacing w:before="700"/>
          </w:pPr>
        </w:pPrChange>
      </w:pPr>
      <w:bookmarkStart w:id="2334" w:name="_27jtznbcx5he" w:colFirst="0" w:colLast="0"/>
      <w:bookmarkEnd w:id="2334"/>
      <w:r>
        <w:rPr>
          <w:rPrChange w:id="2335" w:author="Holli Flanagan" w:date="2025-05-12T14:40:00Z">
            <w:rPr>
              <w:b/>
              <w:sz w:val="46"/>
              <w:szCs w:val="46"/>
            </w:rPr>
          </w:rPrChange>
        </w:rPr>
        <w:t>Next Step</w:t>
      </w:r>
    </w:p>
    <w:p w14:paraId="55AD3FFB" w14:textId="1CAFF1C2"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336" w:author="Holli Flanagan" w:date="2025-05-09T18:42:00Z">
        <w:r>
          <w:rPr>
            <w:rFonts w:ascii="Times New Roman" w:eastAsia="Times New Roman" w:hAnsi="Times New Roman" w:cs="Times New Roman"/>
            <w:color w:val="212529"/>
            <w:sz w:val="24"/>
            <w:szCs w:val="24"/>
          </w:rPr>
          <w:t>.</w:t>
        </w:r>
      </w:ins>
      <w:del w:id="2337"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338" w:author="Holli Flanagan" w:date="2025-05-09T18:42:00Z">
        <w:r>
          <w:rPr>
            <w:rFonts w:ascii="Times New Roman" w:eastAsia="Times New Roman" w:hAnsi="Times New Roman" w:cs="Times New Roman"/>
            <w:color w:val="212529"/>
            <w:sz w:val="24"/>
            <w:szCs w:val="24"/>
          </w:rPr>
          <w:delText>b</w:delText>
        </w:r>
      </w:del>
      <w:ins w:id="2339"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340"/>
      <w:del w:id="2341" w:author="Oestreich, Julia" w:date="2025-05-15T17:31:00Z" w16du:dateUtc="2025-05-15T21:31:00Z">
        <w:r w:rsidRPr="000D2CC0" w:rsidDel="000D2CC0">
          <w:rPr>
            <w:rFonts w:ascii="Times New Roman" w:eastAsia="Times New Roman" w:hAnsi="Times New Roman" w:cs="Times New Roman"/>
            <w:iCs/>
            <w:color w:val="212529"/>
            <w:sz w:val="24"/>
            <w:szCs w:val="24"/>
            <w:rPrChange w:id="2342" w:author="Oestreich, Julia" w:date="2025-05-15T17:31:00Z" w16du:dateUtc="2025-05-15T21:31:00Z">
              <w:rPr>
                <w:rFonts w:ascii="Times New Roman" w:eastAsia="Times New Roman" w:hAnsi="Times New Roman" w:cs="Times New Roman"/>
                <w:i/>
                <w:color w:val="212529"/>
                <w:sz w:val="24"/>
                <w:szCs w:val="24"/>
              </w:rPr>
            </w:rPrChange>
          </w:rPr>
          <w:delText>a</w:delText>
        </w:r>
      </w:del>
      <w:ins w:id="2343"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344"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345" w:author="Oestreich, Julia" w:date="2025-05-15T17:31:00Z" w16du:dateUtc="2025-05-15T21:31:00Z">
        <w:r w:rsidRPr="000D2CC0" w:rsidDel="000D2CC0">
          <w:rPr>
            <w:rFonts w:ascii="Times New Roman" w:eastAsia="Times New Roman" w:hAnsi="Times New Roman" w:cs="Times New Roman"/>
            <w:iCs/>
            <w:color w:val="212529"/>
            <w:sz w:val="24"/>
            <w:szCs w:val="24"/>
            <w:rPrChange w:id="2346" w:author="Oestreich, Julia" w:date="2025-05-15T17:31:00Z" w16du:dateUtc="2025-05-15T21:31:00Z">
              <w:rPr>
                <w:rFonts w:ascii="Times New Roman" w:eastAsia="Times New Roman" w:hAnsi="Times New Roman" w:cs="Times New Roman"/>
                <w:i/>
                <w:color w:val="212529"/>
                <w:sz w:val="24"/>
                <w:szCs w:val="24"/>
              </w:rPr>
            </w:rPrChange>
          </w:rPr>
          <w:delText>f</w:delText>
        </w:r>
      </w:del>
      <w:ins w:id="2347"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348"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340"/>
      <w:r w:rsidR="000D2CC0">
        <w:rPr>
          <w:rStyle w:val="CommentReference"/>
        </w:rPr>
        <w:commentReference w:id="2340"/>
      </w:r>
      <w:del w:id="2349" w:author="Holli Flanagan" w:date="2025-05-09T18:43:00Z">
        <w:r>
          <w:rPr>
            <w:rFonts w:ascii="Times New Roman" w:eastAsia="Times New Roman" w:hAnsi="Times New Roman" w:cs="Times New Roman"/>
            <w:color w:val="212529"/>
            <w:sz w:val="24"/>
            <w:szCs w:val="24"/>
          </w:rPr>
          <w:delText xml:space="preserve">which will </w:delText>
        </w:r>
      </w:del>
      <w:ins w:id="2350"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help us better understand the </w:t>
      </w:r>
      <w:r>
        <w:rPr>
          <w:rFonts w:ascii="Times New Roman" w:eastAsia="Times New Roman" w:hAnsi="Times New Roman" w:cs="Times New Roman"/>
          <w:color w:val="212529"/>
          <w:sz w:val="24"/>
          <w:szCs w:val="24"/>
        </w:rPr>
        <w:t>testing syntax.</w:t>
      </w:r>
      <w:del w:id="2351"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7E0203">
      <w:pPr>
        <w:pStyle w:val="Heading1"/>
        <w:rPr>
          <w:rPrChange w:id="2352" w:author="Holli Flanagan" w:date="2025-05-12T14:40:00Z">
            <w:rPr>
              <w:sz w:val="46"/>
              <w:szCs w:val="46"/>
            </w:rPr>
          </w:rPrChange>
        </w:rPr>
        <w:pPrChange w:id="2353" w:author="Holli Flanagan" w:date="2025-05-12T14:40:00Z">
          <w:pPr>
            <w:pStyle w:val="Heading1"/>
            <w:keepNext w:val="0"/>
            <w:keepLines w:val="0"/>
          </w:pPr>
        </w:pPrChange>
      </w:pPr>
      <w:bookmarkStart w:id="2354" w:name="_br66vrfn9lgr" w:colFirst="0" w:colLast="0"/>
      <w:bookmarkEnd w:id="2354"/>
      <w:r>
        <w:rPr>
          <w:rPrChange w:id="2355" w:author="Holli Flanagan" w:date="2025-05-12T14:40:00Z">
            <w:rPr>
              <w:sz w:val="46"/>
              <w:szCs w:val="46"/>
            </w:rPr>
          </w:rPrChange>
        </w:rPr>
        <w:lastRenderedPageBreak/>
        <w:t>Anonymous Functions</w:t>
      </w:r>
    </w:p>
    <w:p w14:paraId="282063A5" w14:textId="77777777" w:rsidR="00B32DEF" w:rsidRPr="00B32DEF" w:rsidRDefault="007E0203">
      <w:pPr>
        <w:pStyle w:val="Heading2"/>
        <w:rPr>
          <w:rPrChange w:id="2356" w:author="Holli Flanagan" w:date="2025-05-12T14:40:00Z">
            <w:rPr>
              <w:sz w:val="34"/>
              <w:szCs w:val="34"/>
            </w:rPr>
          </w:rPrChange>
        </w:rPr>
        <w:pPrChange w:id="2357" w:author="Holli Flanagan" w:date="2025-05-12T14:40:00Z">
          <w:pPr>
            <w:pStyle w:val="Heading2"/>
            <w:keepNext w:val="0"/>
            <w:keepLines w:val="0"/>
          </w:pPr>
        </w:pPrChange>
      </w:pPr>
      <w:bookmarkStart w:id="2358" w:name="_g1tlt5xqlocy" w:colFirst="0" w:colLast="0"/>
      <w:bookmarkEnd w:id="2358"/>
      <w:r>
        <w:rPr>
          <w:rPrChange w:id="2359" w:author="Holli Flanagan" w:date="2025-05-12T14:40:00Z">
            <w:rPr>
              <w:sz w:val="34"/>
              <w:szCs w:val="34"/>
            </w:rPr>
          </w:rPrChange>
        </w:rPr>
        <w:t>Key Idea</w:t>
      </w:r>
    </w:p>
    <w:p w14:paraId="7D9B847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7E0203">
      <w:pPr>
        <w:pStyle w:val="Heading2"/>
        <w:rPr>
          <w:rPrChange w:id="2360" w:author="Holli Flanagan" w:date="2025-05-12T14:41:00Z">
            <w:rPr>
              <w:sz w:val="34"/>
              <w:szCs w:val="34"/>
            </w:rPr>
          </w:rPrChange>
        </w:rPr>
        <w:pPrChange w:id="2361" w:author="Holli Flanagan" w:date="2025-05-12T14:41:00Z">
          <w:pPr>
            <w:pStyle w:val="Heading2"/>
            <w:keepNext w:val="0"/>
            <w:keepLines w:val="0"/>
          </w:pPr>
        </w:pPrChange>
      </w:pPr>
      <w:bookmarkStart w:id="2362" w:name="_4cunovsrq9pg" w:colFirst="0" w:colLast="0"/>
      <w:bookmarkEnd w:id="2362"/>
      <w:r>
        <w:rPr>
          <w:rPrChange w:id="2363" w:author="Holli Flanagan" w:date="2025-05-12T14:41:00Z">
            <w:rPr>
              <w:sz w:val="34"/>
              <w:szCs w:val="34"/>
            </w:rPr>
          </w:rPrChange>
        </w:rPr>
        <w:t>Normal functions</w:t>
      </w:r>
    </w:p>
    <w:p w14:paraId="0E876D3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7E0203">
      <w:pPr>
        <w:pStyle w:val="Heading2"/>
        <w:rPr>
          <w:rPrChange w:id="2364" w:author="Holli Flanagan" w:date="2025-05-12T14:41:00Z">
            <w:rPr>
              <w:sz w:val="34"/>
              <w:szCs w:val="34"/>
            </w:rPr>
          </w:rPrChange>
        </w:rPr>
        <w:pPrChange w:id="2365" w:author="Holli Flanagan" w:date="2025-05-12T14:41:00Z">
          <w:pPr>
            <w:pStyle w:val="Heading2"/>
            <w:keepNext w:val="0"/>
            <w:keepLines w:val="0"/>
          </w:pPr>
        </w:pPrChange>
      </w:pPr>
      <w:bookmarkStart w:id="2366" w:name="_i9onfn6wtibs" w:colFirst="0" w:colLast="0"/>
      <w:bookmarkEnd w:id="2366"/>
      <w:r>
        <w:rPr>
          <w:rPrChange w:id="2367" w:author="Holli Flanagan" w:date="2025-05-12T14:41:00Z">
            <w:rPr>
              <w:sz w:val="34"/>
              <w:szCs w:val="34"/>
            </w:rPr>
          </w:rPrChange>
        </w:rPr>
        <w:t>Anonymous functions</w:t>
      </w:r>
    </w:p>
    <w:p w14:paraId="7523977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368" w:author="Holli Flanagan" w:date="2025-05-09T18:38:00Z">
        <w:r>
          <w:rPr>
            <w:rFonts w:ascii="Times New Roman" w:eastAsia="Times New Roman" w:hAnsi="Times New Roman" w:cs="Times New Roman"/>
            <w:color w:val="212529"/>
            <w:sz w:val="24"/>
            <w:szCs w:val="24"/>
          </w:rPr>
          <w:t>Jest</w:t>
        </w:r>
      </w:ins>
      <w:del w:id="236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parameter is an anonymous function. It is a function </w:t>
      </w:r>
      <w:r>
        <w:rPr>
          <w:rFonts w:ascii="Times New Roman" w:eastAsia="Times New Roman" w:hAnsi="Times New Roman" w:cs="Times New Roman"/>
          <w:color w:val="212529"/>
          <w:sz w:val="24"/>
          <w:szCs w:val="24"/>
        </w:rPr>
        <w:t>that takes no arguments, and contains the statements inside the {} block.</w:t>
      </w:r>
    </w:p>
    <w:p w14:paraId="4DFD41E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370" w:author="Holli Flanagan" w:date="2025-05-09T18:43:00Z">
        <w:r>
          <w:rPr>
            <w:rFonts w:ascii="Times New Roman" w:eastAsia="Times New Roman" w:hAnsi="Times New Roman" w:cs="Times New Roman"/>
            <w:color w:val="212529"/>
            <w:sz w:val="24"/>
            <w:szCs w:val="24"/>
          </w:rPr>
          <w:t>ote</w:t>
        </w:r>
      </w:ins>
      <w:del w:id="2371"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372" w:author="Holli Flanagan" w:date="2025-05-09T18:44:00Z">
        <w:r>
          <w:rPr>
            <w:rFonts w:ascii="Times New Roman" w:eastAsia="Times New Roman" w:hAnsi="Times New Roman" w:cs="Times New Roman"/>
            <w:color w:val="212529"/>
            <w:sz w:val="24"/>
            <w:szCs w:val="24"/>
          </w:rPr>
          <w:t xml:space="preserve">are </w:t>
        </w:r>
      </w:ins>
      <w:del w:id="2373"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374" w:author="Holli Flanagan" w:date="2025-05-09T18:43:00Z">
        <w:r>
          <w:rPr>
            <w:rFonts w:ascii="Times New Roman" w:eastAsia="Times New Roman" w:hAnsi="Times New Roman" w:cs="Times New Roman"/>
            <w:color w:val="212529"/>
            <w:sz w:val="24"/>
            <w:szCs w:val="24"/>
          </w:rPr>
          <w:t>“first class objects.”</w:t>
        </w:r>
      </w:ins>
      <w:del w:id="2375"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76" w:name="_3rat09tjqw7f" w:colFirst="0" w:colLast="0"/>
      <w:bookmarkEnd w:id="2376"/>
      <w:r>
        <w:rPr>
          <w:rFonts w:ascii="Times New Roman" w:eastAsia="Times New Roman" w:hAnsi="Times New Roman" w:cs="Times New Roman"/>
          <w:color w:val="27262B"/>
          <w:sz w:val="26"/>
          <w:szCs w:val="26"/>
        </w:rPr>
        <w:t>Syntax</w:t>
      </w:r>
    </w:p>
    <w:p w14:paraId="1EBA0B6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377" w:author="Holli Flanagan" w:date="2025-05-09T18:44:00Z">
        <w:r>
          <w:rPr>
            <w:rFonts w:ascii="Times New Roman" w:eastAsia="Times New Roman" w:hAnsi="Times New Roman" w:cs="Times New Roman"/>
            <w:color w:val="212529"/>
            <w:sz w:val="24"/>
            <w:szCs w:val="24"/>
          </w:rPr>
          <w:t>?</w:t>
        </w:r>
      </w:ins>
      <w:del w:id="2378"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7E0203">
      <w:pPr>
        <w:numPr>
          <w:ilvl w:val="0"/>
          <w:numId w:val="46"/>
        </w:numPr>
        <w:shd w:val="clear" w:color="auto" w:fill="FFFFFF"/>
        <w:spacing w:before="180"/>
        <w:pPrChange w:id="2379"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380"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7E0203">
      <w:pPr>
        <w:numPr>
          <w:ilvl w:val="0"/>
          <w:numId w:val="46"/>
        </w:numPr>
        <w:shd w:val="clear" w:color="auto" w:fill="FFFFFF"/>
        <w:pPrChange w:id="2381"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7E0203">
      <w:pPr>
        <w:numPr>
          <w:ilvl w:val="0"/>
          <w:numId w:val="46"/>
        </w:numPr>
        <w:shd w:val="clear" w:color="auto" w:fill="FFFFFF"/>
        <w:spacing w:after="300"/>
        <w:rPr>
          <w:rFonts w:ascii="Times New Roman" w:eastAsia="Times New Roman" w:hAnsi="Times New Roman" w:cs="Times New Roman"/>
        </w:rPr>
        <w:pPrChange w:id="2382"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383" w:author="Holli Flanagan" w:date="2025-05-09T18:44:00Z">
        <w:r>
          <w:rPr>
            <w:rFonts w:ascii="Times New Roman" w:eastAsia="Times New Roman" w:hAnsi="Times New Roman" w:cs="Times New Roman"/>
            <w:color w:val="212529"/>
            <w:sz w:val="24"/>
            <w:szCs w:val="24"/>
          </w:rPr>
          <w:delText>F</w:delText>
        </w:r>
      </w:del>
      <w:ins w:id="2384"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385" w:author="Holli Flanagan" w:date="2025-05-09T18:44:00Z">
        <w:r>
          <w:rPr>
            <w:rFonts w:ascii="Times New Roman" w:eastAsia="Times New Roman" w:hAnsi="Times New Roman" w:cs="Times New Roman"/>
            <w:color w:val="212529"/>
            <w:sz w:val="24"/>
            <w:szCs w:val="24"/>
          </w:rPr>
          <w:delText>C</w:delText>
        </w:r>
      </w:del>
      <w:ins w:id="2386"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387" w:author="Holli Flanagan" w:date="2025-05-09T18:44:00Z">
        <w:r>
          <w:rPr>
            <w:rFonts w:ascii="Times New Roman" w:eastAsia="Times New Roman" w:hAnsi="Times New Roman" w:cs="Times New Roman"/>
            <w:color w:val="212529"/>
            <w:sz w:val="24"/>
            <w:szCs w:val="24"/>
          </w:rPr>
          <w:delText>O</w:delText>
        </w:r>
      </w:del>
      <w:ins w:id="2388"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389"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90" w:name="_q2daolozgesi" w:colFirst="0" w:colLast="0"/>
      <w:bookmarkEnd w:id="2390"/>
      <w:r>
        <w:rPr>
          <w:rFonts w:ascii="Times New Roman" w:eastAsia="Times New Roman" w:hAnsi="Times New Roman" w:cs="Times New Roman"/>
          <w:color w:val="27262B"/>
          <w:sz w:val="26"/>
          <w:szCs w:val="26"/>
        </w:rPr>
        <w:t>Example</w:t>
      </w:r>
    </w:p>
    <w:p w14:paraId="0759AB6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391" w:author="Holli Flanagan" w:date="2025-05-09T18:44:00Z">
        <w:r>
          <w:rPr>
            <w:rFonts w:ascii="Times New Roman" w:eastAsia="Times New Roman" w:hAnsi="Times New Roman" w:cs="Times New Roman"/>
            <w:color w:val="212529"/>
            <w:sz w:val="24"/>
            <w:szCs w:val="24"/>
          </w:rPr>
          <w:t xml:space="preserve"> </w:t>
        </w:r>
      </w:ins>
      <w:del w:id="2392"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393"/>
      <w:r>
        <w:rPr>
          <w:rFonts w:ascii="Times New Roman" w:eastAsia="Times New Roman" w:hAnsi="Times New Roman" w:cs="Times New Roman"/>
          <w:color w:val="212529"/>
          <w:sz w:val="24"/>
          <w:szCs w:val="24"/>
        </w:rPr>
        <w:t>return</w:t>
      </w:r>
      <w:commentRangeEnd w:id="2393"/>
      <w:r>
        <w:commentReference w:id="2393"/>
      </w:r>
      <w:r>
        <w:rPr>
          <w:rFonts w:ascii="Times New Roman" w:eastAsia="Times New Roman" w:hAnsi="Times New Roman" w:cs="Times New Roman"/>
          <w:color w:val="212529"/>
          <w:sz w:val="24"/>
          <w:szCs w:val="24"/>
        </w:rPr>
        <w:t>.</w:t>
      </w:r>
    </w:p>
    <w:p w14:paraId="1612508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r>
        <w:rPr>
          <w:rFonts w:ascii="Times New Roman" w:eastAsia="Times New Roman" w:hAnsi="Times New Roman" w:cs="Times New Roman"/>
          <w:color w:val="D63384"/>
          <w:sz w:val="21"/>
          <w:szCs w:val="21"/>
          <w:shd w:val="clear" w:color="auto" w:fill="F5F6FA"/>
        </w:rPr>
        <w:t>Array.filter</w:t>
      </w:r>
      <w:r>
        <w:rPr>
          <w:rFonts w:ascii="Times New Roman" w:eastAsia="Times New Roman" w:hAnsi="Times New Roman" w:cs="Times New Roman"/>
          <w:color w:val="212529"/>
          <w:sz w:val="24"/>
          <w:szCs w:val="24"/>
        </w:rPr>
        <w:t xml:space="preserve"> method</w:t>
      </w:r>
      <w:ins w:id="2394"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x:number</w:t>
      </w:r>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395"/>
      <w:r>
        <w:rPr>
          <w:rFonts w:ascii="Times New Roman" w:eastAsia="Times New Roman" w:hAnsi="Times New Roman" w:cs="Times New Roman"/>
          <w:color w:val="212529"/>
          <w:sz w:val="24"/>
          <w:szCs w:val="24"/>
        </w:rPr>
        <w:t xml:space="preserve">filter </w:t>
      </w:r>
      <w:commentRangeEnd w:id="2395"/>
      <w:r>
        <w:commentReference w:id="2395"/>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x:number</w:t>
      </w:r>
      <w:proofErr w:type="gramEnd"/>
      <w:r>
        <w:rPr>
          <w:rFonts w:ascii="Times New Roman" w:eastAsia="Times New Roman" w:hAnsi="Times New Roman" w:cs="Times New Roman"/>
          <w:color w:val="D63384"/>
          <w:sz w:val="21"/>
          <w:szCs w:val="21"/>
          <w:shd w:val="clear" w:color="auto" w:fill="F5F6FA"/>
        </w:rPr>
        <w:t>) =&gt; x &gt;= 0</w:t>
      </w:r>
      <w:ins w:id="2396"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397"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7E0203">
      <w:pPr>
        <w:pStyle w:val="Heading2"/>
        <w:rPr>
          <w:rPrChange w:id="2398" w:author="Holli Flanagan" w:date="2025-05-12T14:41:00Z">
            <w:rPr>
              <w:sz w:val="34"/>
              <w:szCs w:val="34"/>
            </w:rPr>
          </w:rPrChange>
        </w:rPr>
        <w:pPrChange w:id="2399" w:author="Holli Flanagan" w:date="2025-05-12T14:41:00Z">
          <w:pPr>
            <w:pStyle w:val="Heading2"/>
            <w:keepNext w:val="0"/>
            <w:keepLines w:val="0"/>
          </w:pPr>
        </w:pPrChange>
      </w:pPr>
      <w:bookmarkStart w:id="2400" w:name="_dymd236c8dy6" w:colFirst="0" w:colLast="0"/>
      <w:bookmarkEnd w:id="2400"/>
      <w:r>
        <w:rPr>
          <w:rPrChange w:id="2401" w:author="Holli Flanagan" w:date="2025-05-12T14:41:00Z">
            <w:rPr>
              <w:sz w:val="34"/>
              <w:szCs w:val="34"/>
            </w:rPr>
          </w:rPrChange>
        </w:rPr>
        <w:lastRenderedPageBreak/>
        <w:t>First Class Objects</w:t>
      </w:r>
    </w:p>
    <w:p w14:paraId="40D5BB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402"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403" w:author="Holli Flanagan" w:date="2025-05-09T18:46:00Z">
        <w:r>
          <w:rPr>
            <w:rFonts w:ascii="Times New Roman" w:eastAsia="Times New Roman" w:hAnsi="Times New Roman" w:cs="Times New Roman"/>
            <w:color w:val="212529"/>
            <w:sz w:val="24"/>
            <w:szCs w:val="24"/>
          </w:rPr>
          <w:t>:</w:t>
        </w:r>
      </w:ins>
      <w:del w:id="2404"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7E0203">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405"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7E0203">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406"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7E0203">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407"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408"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7E0203">
      <w:pPr>
        <w:pStyle w:val="Heading2"/>
        <w:rPr>
          <w:rPrChange w:id="2409" w:author="Holli Flanagan" w:date="2025-05-12T14:41:00Z">
            <w:rPr>
              <w:sz w:val="34"/>
              <w:szCs w:val="34"/>
            </w:rPr>
          </w:rPrChange>
        </w:rPr>
        <w:pPrChange w:id="2410" w:author="Holli Flanagan" w:date="2025-05-12T14:41:00Z">
          <w:pPr>
            <w:pStyle w:val="Heading2"/>
            <w:keepNext w:val="0"/>
            <w:keepLines w:val="0"/>
          </w:pPr>
        </w:pPrChange>
      </w:pPr>
      <w:bookmarkStart w:id="2411" w:name="_7bwzlm7trb9b" w:colFirst="0" w:colLast="0"/>
      <w:bookmarkEnd w:id="2411"/>
      <w:r>
        <w:rPr>
          <w:rPrChange w:id="2412" w:author="Holli Flanagan" w:date="2025-05-12T14:41:00Z">
            <w:rPr>
              <w:sz w:val="34"/>
              <w:szCs w:val="34"/>
            </w:rPr>
          </w:rPrChange>
        </w:rPr>
        <w:t>Functions have types</w:t>
      </w:r>
    </w:p>
    <w:p w14:paraId="7CF531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type is </w:t>
      </w:r>
      <w:r>
        <w:rPr>
          <w:rFonts w:ascii="Times New Roman" w:eastAsia="Times New Roman" w:hAnsi="Times New Roman" w:cs="Times New Roman"/>
          <w:color w:val="212529"/>
          <w:sz w:val="24"/>
          <w:szCs w:val="24"/>
        </w:rPr>
        <w:t>defined by its parameters and return type</w:t>
      </w:r>
      <w:ins w:id="2413"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414" w:author="Holli Flanagan" w:date="2025-05-09T18:46:00Z">
        <w:r>
          <w:rPr>
            <w:rFonts w:ascii="Times New Roman" w:eastAsia="Times New Roman" w:hAnsi="Times New Roman" w:cs="Times New Roman"/>
            <w:color w:val="212529"/>
            <w:sz w:val="24"/>
            <w:szCs w:val="24"/>
          </w:rPr>
          <w:t>n</w:t>
        </w:r>
      </w:ins>
      <w:del w:id="2415"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7E0203">
      <w:pPr>
        <w:pStyle w:val="Heading2"/>
        <w:rPr>
          <w:rPrChange w:id="2416" w:author="Holli Flanagan" w:date="2025-05-12T14:41:00Z">
            <w:rPr>
              <w:sz w:val="34"/>
              <w:szCs w:val="34"/>
            </w:rPr>
          </w:rPrChange>
        </w:rPr>
        <w:pPrChange w:id="2417" w:author="Holli Flanagan" w:date="2025-05-12T14:41:00Z">
          <w:pPr>
            <w:pStyle w:val="Heading2"/>
            <w:keepNext w:val="0"/>
            <w:keepLines w:val="0"/>
          </w:pPr>
        </w:pPrChange>
      </w:pPr>
      <w:bookmarkStart w:id="2418" w:name="_73a9cfumanix" w:colFirst="0" w:colLast="0"/>
      <w:bookmarkEnd w:id="2418"/>
      <w:r>
        <w:rPr>
          <w:rPrChange w:id="2419" w:author="Holli Flanagan" w:date="2025-05-12T14:41:00Z">
            <w:rPr>
              <w:sz w:val="34"/>
              <w:szCs w:val="34"/>
            </w:rPr>
          </w:rPrChange>
        </w:rPr>
        <w:t>Summary</w:t>
      </w:r>
    </w:p>
    <w:p w14:paraId="0D282A3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7E0203">
      <w:pPr>
        <w:pStyle w:val="Heading2"/>
        <w:keepNext w:val="0"/>
        <w:keepLines w:val="0"/>
        <w:spacing w:before="700"/>
        <w:rPr>
          <w:rPrChange w:id="2420" w:author="Holli Flanagan" w:date="2025-05-12T14:41:00Z">
            <w:rPr>
              <w:sz w:val="46"/>
              <w:szCs w:val="46"/>
            </w:rPr>
          </w:rPrChange>
        </w:rPr>
        <w:pPrChange w:id="2421" w:author="Holli Flanagan" w:date="2025-05-12T14:41:00Z">
          <w:pPr>
            <w:pStyle w:val="Heading1"/>
            <w:keepNext w:val="0"/>
            <w:keepLines w:val="0"/>
            <w:spacing w:before="700"/>
          </w:pPr>
        </w:pPrChange>
      </w:pPr>
      <w:bookmarkStart w:id="2422" w:name="_daiqf4ghym64" w:colFirst="0" w:colLast="0"/>
      <w:bookmarkEnd w:id="2422"/>
      <w:r>
        <w:rPr>
          <w:rPrChange w:id="2423" w:author="Holli Flanagan" w:date="2025-05-12T14:41:00Z">
            <w:rPr>
              <w:b/>
              <w:sz w:val="46"/>
              <w:szCs w:val="46"/>
            </w:rPr>
          </w:rPrChange>
        </w:rPr>
        <w:t>Next Step</w:t>
      </w:r>
    </w:p>
    <w:p w14:paraId="3A2B09E2" w14:textId="43018D29"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424"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425" w:author="Holli Flanagan" w:date="2025-05-09T18:46:00Z">
        <w:r>
          <w:rPr>
            <w:rFonts w:ascii="Times New Roman" w:eastAsia="Times New Roman" w:hAnsi="Times New Roman" w:cs="Times New Roman"/>
            <w:color w:val="212529"/>
            <w:sz w:val="24"/>
            <w:szCs w:val="24"/>
          </w:rPr>
          <w:t>.</w:t>
        </w:r>
      </w:ins>
      <w:del w:id="2426"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7E0203">
      <w:pPr>
        <w:pStyle w:val="Heading1"/>
        <w:keepNext w:val="0"/>
        <w:keepLines w:val="0"/>
        <w:rPr>
          <w:rPrChange w:id="2427" w:author="Holli Flanagan" w:date="2025-05-12T14:41:00Z">
            <w:rPr>
              <w:sz w:val="46"/>
              <w:szCs w:val="46"/>
            </w:rPr>
          </w:rPrChange>
        </w:rPr>
      </w:pPr>
      <w:bookmarkStart w:id="2428" w:name="_ak8vnk6iqa1z" w:colFirst="0" w:colLast="0"/>
      <w:bookmarkEnd w:id="2428"/>
      <w:r>
        <w:rPr>
          <w:rPrChange w:id="2429" w:author="Holli Flanagan" w:date="2025-05-12T14:41:00Z">
            <w:rPr>
              <w:sz w:val="46"/>
              <w:szCs w:val="46"/>
            </w:rPr>
          </w:rPrChange>
        </w:rPr>
        <w:lastRenderedPageBreak/>
        <w:t>Chapter 9 - Webz Introduction</w:t>
      </w:r>
    </w:p>
    <w:p w14:paraId="3C6F9C70" w14:textId="77777777"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430" w:author="Holli Flanagan" w:date="2025-05-09T18:51:00Z">
        <w:r>
          <w:rPr>
            <w:rFonts w:ascii="Times New Roman" w:eastAsia="Times New Roman" w:hAnsi="Times New Roman" w:cs="Times New Roman"/>
            <w:color w:val="212529"/>
            <w:sz w:val="24"/>
            <w:szCs w:val="24"/>
          </w:rPr>
          <w:t>application</w:t>
        </w:r>
      </w:ins>
      <w:del w:id="2431"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7E0203">
      <w:pPr>
        <w:pStyle w:val="Heading1"/>
      </w:pPr>
      <w:bookmarkStart w:id="2432" w:name="_pggp3hy5et16" w:colFirst="0" w:colLast="0"/>
      <w:bookmarkEnd w:id="2432"/>
      <w:r>
        <w:t>Web Basics</w:t>
      </w:r>
    </w:p>
    <w:p w14:paraId="15E72370" w14:textId="77777777" w:rsidR="00B32DEF" w:rsidRPr="00B32DEF" w:rsidRDefault="007E0203">
      <w:pPr>
        <w:pStyle w:val="Heading2"/>
        <w:rPr>
          <w:rPrChange w:id="2433" w:author="Holli Flanagan" w:date="2025-05-12T14:41:00Z">
            <w:rPr>
              <w:sz w:val="34"/>
              <w:szCs w:val="34"/>
            </w:rPr>
          </w:rPrChange>
        </w:rPr>
        <w:pPrChange w:id="2434" w:author="Holli Flanagan" w:date="2025-05-12T14:41:00Z">
          <w:pPr>
            <w:pStyle w:val="Heading2"/>
            <w:keepNext w:val="0"/>
            <w:keepLines w:val="0"/>
          </w:pPr>
        </w:pPrChange>
      </w:pPr>
      <w:bookmarkStart w:id="2435" w:name="_eqxgolgarc3j" w:colFirst="0" w:colLast="0"/>
      <w:bookmarkEnd w:id="2435"/>
      <w:r>
        <w:rPr>
          <w:rPrChange w:id="2436" w:author="Holli Flanagan" w:date="2025-05-12T14:41:00Z">
            <w:rPr>
              <w:sz w:val="34"/>
              <w:szCs w:val="34"/>
            </w:rPr>
          </w:rPrChange>
        </w:rPr>
        <w:t>Key Idea</w:t>
      </w:r>
    </w:p>
    <w:p w14:paraId="5F473988"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2437"/>
      <w:r>
        <w:rPr>
          <w:rFonts w:ascii="Times New Roman" w:eastAsia="Times New Roman" w:hAnsi="Times New Roman" w:cs="Times New Roman"/>
          <w:color w:val="212529"/>
          <w:sz w:val="24"/>
          <w:szCs w:val="24"/>
        </w:rPr>
        <w:t xml:space="preserve">Learning </w:t>
      </w:r>
      <w:commentRangeEnd w:id="2437"/>
      <w:r>
        <w:commentReference w:id="2437"/>
      </w:r>
      <w:r>
        <w:rPr>
          <w:rFonts w:ascii="Times New Roman" w:eastAsia="Times New Roman" w:hAnsi="Times New Roman" w:cs="Times New Roman"/>
          <w:color w:val="212529"/>
          <w:sz w:val="24"/>
          <w:szCs w:val="24"/>
        </w:rPr>
        <w:t xml:space="preserve">to develop web applications is a critical skill for </w:t>
      </w:r>
      <w:r>
        <w:rPr>
          <w:rFonts w:ascii="Times New Roman" w:eastAsia="Times New Roman" w:hAnsi="Times New Roman" w:cs="Times New Roman"/>
          <w:color w:val="212529"/>
          <w:sz w:val="24"/>
          <w:szCs w:val="24"/>
        </w:rPr>
        <w:t>software developers.</w:t>
      </w:r>
    </w:p>
    <w:p w14:paraId="4A76F8F0" w14:textId="77777777" w:rsidR="00B32DEF" w:rsidRPr="00B32DEF" w:rsidRDefault="007E0203">
      <w:pPr>
        <w:pStyle w:val="Heading2"/>
        <w:rPr>
          <w:rPrChange w:id="2438" w:author="Holli Flanagan" w:date="2025-05-12T14:41:00Z">
            <w:rPr>
              <w:sz w:val="34"/>
              <w:szCs w:val="34"/>
            </w:rPr>
          </w:rPrChange>
        </w:rPr>
        <w:pPrChange w:id="2439" w:author="Holli Flanagan" w:date="2025-05-12T14:41:00Z">
          <w:pPr>
            <w:pStyle w:val="Heading2"/>
            <w:keepNext w:val="0"/>
            <w:keepLines w:val="0"/>
          </w:pPr>
        </w:pPrChange>
      </w:pPr>
      <w:bookmarkStart w:id="2440" w:name="_j2i3xibenug4" w:colFirst="0" w:colLast="0"/>
      <w:bookmarkEnd w:id="2440"/>
      <w:r>
        <w:rPr>
          <w:rPrChange w:id="2441" w:author="Holli Flanagan" w:date="2025-05-12T14:41:00Z">
            <w:rPr>
              <w:sz w:val="34"/>
              <w:szCs w:val="34"/>
            </w:rPr>
          </w:rPrChange>
        </w:rPr>
        <w:t>Review of Web Basics</w:t>
      </w:r>
    </w:p>
    <w:p w14:paraId="5138E38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etc).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442"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443"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444"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445" w:author="Holli Flanagan" w:date="2025-05-12T15:17:00Z">
            <w:rPr>
              <w:rFonts w:ascii="Times New Roman" w:eastAsia="Times New Roman" w:hAnsi="Times New Roman" w:cs="Times New Roman"/>
              <w:color w:val="212529"/>
              <w:sz w:val="24"/>
              <w:szCs w:val="24"/>
            </w:rPr>
          </w:rPrChange>
        </w:rPr>
        <w:t>Hyper</w:t>
      </w:r>
      <w:ins w:id="2446" w:author="Holli Flanagan" w:date="2025-05-12T15:17:00Z">
        <w:r>
          <w:rPr>
            <w:rFonts w:ascii="Times New Roman" w:eastAsia="Times New Roman" w:hAnsi="Times New Roman" w:cs="Times New Roman"/>
            <w:i/>
            <w:color w:val="212529"/>
            <w:sz w:val="24"/>
            <w:szCs w:val="24"/>
            <w:rPrChange w:id="2447" w:author="Holli Flanagan" w:date="2025-05-12T15:17:00Z">
              <w:rPr>
                <w:rFonts w:ascii="Times New Roman" w:eastAsia="Times New Roman" w:hAnsi="Times New Roman" w:cs="Times New Roman"/>
                <w:color w:val="212529"/>
                <w:sz w:val="24"/>
                <w:szCs w:val="24"/>
              </w:rPr>
            </w:rPrChange>
          </w:rPr>
          <w:t>t</w:t>
        </w:r>
      </w:ins>
      <w:del w:id="2448" w:author="Holli Flanagan" w:date="2025-05-12T15:17:00Z">
        <w:r>
          <w:rPr>
            <w:rFonts w:ascii="Times New Roman" w:eastAsia="Times New Roman" w:hAnsi="Times New Roman" w:cs="Times New Roman"/>
            <w:i/>
            <w:color w:val="212529"/>
            <w:sz w:val="24"/>
            <w:szCs w:val="24"/>
            <w:rPrChange w:id="2449"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450"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451" w:author="Holli Flanagan" w:date="2025-05-12T15:18:00Z">
        <w:r>
          <w:rPr>
            <w:rFonts w:ascii="Times New Roman" w:eastAsia="Times New Roman" w:hAnsi="Times New Roman" w:cs="Times New Roman"/>
            <w:color w:val="212529"/>
            <w:sz w:val="24"/>
            <w:szCs w:val="24"/>
          </w:rPr>
          <w:t>HTTP</w:t>
        </w:r>
      </w:ins>
      <w:del w:id="2452"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453"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454" w:author="Holli Flanagan" w:date="2025-05-12T15:18:00Z">
        <w:r>
          <w:rPr>
            <w:rFonts w:ascii="Times New Roman" w:eastAsia="Times New Roman" w:hAnsi="Times New Roman" w:cs="Times New Roman"/>
            <w:color w:val="212529"/>
            <w:sz w:val="24"/>
            <w:szCs w:val="24"/>
          </w:rPr>
          <w:t>HTTPS</w:t>
        </w:r>
      </w:ins>
      <w:del w:id="2455"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xml:space="preserve">). Over this protocol, we send </w:t>
      </w:r>
      <w:r>
        <w:rPr>
          <w:rFonts w:ascii="Times New Roman" w:eastAsia="Times New Roman" w:hAnsi="Times New Roman" w:cs="Times New Roman"/>
          <w:color w:val="212529"/>
          <w:sz w:val="24"/>
          <w:szCs w:val="24"/>
        </w:rPr>
        <w:t>regular text files</w:t>
      </w:r>
      <w:del w:id="2456"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457" w:author="Holli Flanagan" w:date="2025-05-12T15:17:00Z">
            <w:rPr>
              <w:rFonts w:ascii="Times New Roman" w:eastAsia="Times New Roman" w:hAnsi="Times New Roman" w:cs="Times New Roman"/>
              <w:color w:val="212529"/>
              <w:sz w:val="24"/>
              <w:szCs w:val="24"/>
            </w:rPr>
          </w:rPrChange>
        </w:rPr>
        <w:t>Hyper</w:t>
      </w:r>
      <w:ins w:id="2458" w:author="Holli Flanagan" w:date="2025-05-12T15:17:00Z">
        <w:r>
          <w:rPr>
            <w:rFonts w:ascii="Times New Roman" w:eastAsia="Times New Roman" w:hAnsi="Times New Roman" w:cs="Times New Roman"/>
            <w:i/>
            <w:color w:val="212529"/>
            <w:sz w:val="24"/>
            <w:szCs w:val="24"/>
            <w:rPrChange w:id="2459" w:author="Holli Flanagan" w:date="2025-05-12T15:17:00Z">
              <w:rPr>
                <w:rFonts w:ascii="Times New Roman" w:eastAsia="Times New Roman" w:hAnsi="Times New Roman" w:cs="Times New Roman"/>
                <w:color w:val="212529"/>
                <w:sz w:val="24"/>
                <w:szCs w:val="24"/>
              </w:rPr>
            </w:rPrChange>
          </w:rPr>
          <w:t>t</w:t>
        </w:r>
      </w:ins>
      <w:del w:id="2460" w:author="Holli Flanagan" w:date="2025-05-12T15:17:00Z">
        <w:r>
          <w:rPr>
            <w:rFonts w:ascii="Times New Roman" w:eastAsia="Times New Roman" w:hAnsi="Times New Roman" w:cs="Times New Roman"/>
            <w:i/>
            <w:color w:val="212529"/>
            <w:sz w:val="24"/>
            <w:szCs w:val="24"/>
            <w:rPrChange w:id="2461"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462"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463" w:author="Holli Flanagan" w:date="2025-05-09T18:51:00Z">
        <w:r>
          <w:rPr>
            <w:rFonts w:ascii="Times New Roman" w:eastAsia="Times New Roman" w:hAnsi="Times New Roman" w:cs="Times New Roman"/>
            <w:color w:val="212529"/>
            <w:sz w:val="24"/>
            <w:szCs w:val="24"/>
          </w:rPr>
          <w:t>—</w:t>
        </w:r>
      </w:ins>
      <w:del w:id="2464"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65" w:name="_h3oimogf905w" w:colFirst="0" w:colLast="0"/>
      <w:bookmarkEnd w:id="2465"/>
      <w:r>
        <w:rPr>
          <w:rFonts w:ascii="Times New Roman" w:eastAsia="Times New Roman" w:hAnsi="Times New Roman" w:cs="Times New Roman"/>
          <w:color w:val="27262B"/>
          <w:sz w:val="26"/>
          <w:szCs w:val="26"/>
        </w:rPr>
        <w:t>HTML Basics</w:t>
      </w:r>
    </w:p>
    <w:p w14:paraId="2CB27C5A" w14:textId="119A3AFA"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466" w:author="Oestreich, Julia" w:date="2025-05-15T17:33:00Z" w16du:dateUtc="2025-05-15T21:33:00Z">
        <w:r w:rsidR="000D2CC0">
          <w:rPr>
            <w:rFonts w:ascii="Times New Roman" w:eastAsia="Times New Roman" w:hAnsi="Times New Roman" w:cs="Times New Roman"/>
            <w:color w:val="212529"/>
            <w:sz w:val="24"/>
            <w:szCs w:val="24"/>
          </w:rPr>
          <w:t>-</w:t>
        </w:r>
      </w:ins>
      <w:del w:id="2467"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468"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&lt;button&gt;Click&lt;/button&gt;&lt;/br&gt;&lt;span&gt;World&lt;/span&gt;</w:t>
      </w:r>
    </w:p>
    <w:p w14:paraId="3F23F66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69" w:name="_ulyrrgx3ct95" w:colFirst="0" w:colLast="0"/>
      <w:bookmarkEnd w:id="2469"/>
      <w:r>
        <w:rPr>
          <w:rFonts w:ascii="Times New Roman" w:eastAsia="Times New Roman" w:hAnsi="Times New Roman" w:cs="Times New Roman"/>
          <w:color w:val="27262B"/>
          <w:sz w:val="26"/>
          <w:szCs w:val="26"/>
        </w:rPr>
        <w:t>Common HTML Tags</w:t>
      </w:r>
    </w:p>
    <w:p w14:paraId="3D22061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7E0203">
      <w:pPr>
        <w:numPr>
          <w:ilvl w:val="0"/>
          <w:numId w:val="47"/>
        </w:numPr>
        <w:shd w:val="clear" w:color="auto" w:fill="FFFFFF"/>
        <w:spacing w:before="180"/>
        <w:pPrChange w:id="247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7E0203">
      <w:pPr>
        <w:numPr>
          <w:ilvl w:val="0"/>
          <w:numId w:val="47"/>
        </w:numPr>
        <w:shd w:val="clear" w:color="auto" w:fill="FFFFFF"/>
        <w:pPrChange w:id="247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7E0203">
      <w:pPr>
        <w:numPr>
          <w:ilvl w:val="0"/>
          <w:numId w:val="47"/>
        </w:numPr>
        <w:shd w:val="clear" w:color="auto" w:fill="FFFFFF"/>
        <w:pPrChange w:id="247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7E0203">
      <w:pPr>
        <w:numPr>
          <w:ilvl w:val="0"/>
          <w:numId w:val="47"/>
        </w:numPr>
        <w:shd w:val="clear" w:color="auto" w:fill="FFFFFF"/>
        <w:pPrChange w:id="247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7E0203">
      <w:pPr>
        <w:numPr>
          <w:ilvl w:val="0"/>
          <w:numId w:val="47"/>
        </w:numPr>
        <w:shd w:val="clear" w:color="auto" w:fill="FFFFFF"/>
        <w:pPrChange w:id="247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7E0203">
      <w:pPr>
        <w:numPr>
          <w:ilvl w:val="0"/>
          <w:numId w:val="47"/>
        </w:numPr>
        <w:shd w:val="clear" w:color="auto" w:fill="FFFFFF"/>
        <w:pPrChange w:id="247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7E0203">
      <w:pPr>
        <w:numPr>
          <w:ilvl w:val="0"/>
          <w:numId w:val="47"/>
        </w:numPr>
        <w:shd w:val="clear" w:color="auto" w:fill="FFFFFF"/>
        <w:pPrChange w:id="247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7E0203">
      <w:pPr>
        <w:numPr>
          <w:ilvl w:val="0"/>
          <w:numId w:val="47"/>
        </w:numPr>
        <w:shd w:val="clear" w:color="auto" w:fill="FFFFFF"/>
        <w:pPrChange w:id="247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7E0203">
      <w:pPr>
        <w:numPr>
          <w:ilvl w:val="0"/>
          <w:numId w:val="47"/>
        </w:numPr>
        <w:shd w:val="clear" w:color="auto" w:fill="FFFFFF"/>
        <w:spacing w:after="300"/>
        <w:pPrChange w:id="247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479" w:author="Oestreich, Julia" w:date="2025-05-15T17:33:00Z" w16du:dateUtc="2025-05-15T21:33:00Z">
        <w:r w:rsidR="000D2CC0">
          <w:rPr>
            <w:rFonts w:ascii="Times New Roman" w:eastAsia="Times New Roman" w:hAnsi="Times New Roman" w:cs="Times New Roman"/>
            <w:color w:val="212529"/>
            <w:sz w:val="24"/>
            <w:szCs w:val="24"/>
          </w:rPr>
          <w:t>-</w:t>
        </w:r>
      </w:ins>
      <w:del w:id="2480"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481" w:name="_684hbu4mi28c" w:colFirst="0" w:colLast="0"/>
      <w:bookmarkEnd w:id="2481"/>
      <w:r>
        <w:rPr>
          <w:rFonts w:ascii="Times New Roman" w:eastAsia="Times New Roman" w:hAnsi="Times New Roman" w:cs="Times New Roman"/>
          <w:color w:val="27262B"/>
          <w:sz w:val="26"/>
          <w:szCs w:val="26"/>
        </w:rPr>
        <w:t>HTML Tags in action</w:t>
      </w:r>
    </w:p>
    <w:p w14:paraId="511BDDA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are two of </w:t>
      </w:r>
      <w:r>
        <w:rPr>
          <w:rFonts w:ascii="Times New Roman" w:eastAsia="Times New Roman" w:hAnsi="Times New Roman" w:cs="Times New Roman"/>
          <w:color w:val="212529"/>
          <w:sz w:val="24"/>
          <w:szCs w:val="24"/>
        </w:rPr>
        <w:t>the common tag types. The outer div is not really doing anything other than grouping the other tags, but later</w:t>
      </w:r>
      <w:ins w:id="2482"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483" w:author="Holli Flanagan" w:date="2025-05-09T18:52:00Z">
        <w:r>
          <w:rPr>
            <w:rFonts w:ascii="Times New Roman" w:eastAsia="Times New Roman" w:hAnsi="Times New Roman" w:cs="Times New Roman"/>
            <w:color w:val="212529"/>
            <w:sz w:val="24"/>
            <w:szCs w:val="24"/>
          </w:rPr>
          <w:delText xml:space="preserve">which will </w:delText>
        </w:r>
      </w:del>
      <w:ins w:id="2484"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485"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7E0203">
      <w:pPr>
        <w:shd w:val="clear" w:color="auto" w:fill="FFFFFF"/>
        <w:spacing w:after="240"/>
        <w:rPr>
          <w:del w:id="2486"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487" w:author="Holli Flanagan" w:date="2025-05-09T18:53:00Z">
        <w:r>
          <w:rPr>
            <w:rFonts w:ascii="Times New Roman" w:eastAsia="Times New Roman" w:hAnsi="Times New Roman" w:cs="Times New Roman"/>
            <w:color w:val="212529"/>
            <w:sz w:val="24"/>
            <w:szCs w:val="24"/>
          </w:rPr>
          <w:delText xml:space="preserve">2 </w:delText>
        </w:r>
      </w:del>
      <w:ins w:id="2488"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 xml:space="preserve">paragraph tags simply output the text to the browser with </w:t>
      </w:r>
      <w:r>
        <w:rPr>
          <w:rFonts w:ascii="Times New Roman" w:eastAsia="Times New Roman" w:hAnsi="Times New Roman" w:cs="Times New Roman"/>
          <w:color w:val="212529"/>
          <w:sz w:val="24"/>
          <w:szCs w:val="24"/>
        </w:rPr>
        <w:t>paragraph spacing between them.</w:t>
      </w:r>
      <w:ins w:id="2489"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7E0203">
      <w:pPr>
        <w:shd w:val="clear" w:color="auto" w:fill="FFFFFF"/>
        <w:spacing w:after="240"/>
        <w:rPr>
          <w:del w:id="2490"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&lt;br/&gt;</w:t>
      </w:r>
      <w:del w:id="2491" w:author="Holli Flanagan" w:date="2025-05-09T18:53:00Z">
        <w:r>
          <w:rPr>
            <w:rFonts w:ascii="Times New Roman" w:eastAsia="Times New Roman" w:hAnsi="Times New Roman" w:cs="Times New Roman"/>
            <w:color w:val="212529"/>
            <w:sz w:val="24"/>
            <w:szCs w:val="24"/>
          </w:rPr>
          <w:delText xml:space="preserve"> </w:delText>
        </w:r>
      </w:del>
      <w:ins w:id="2492" w:author="Holli Flanagan" w:date="2025-05-09T18:53:00Z">
        <w:r>
          <w:rPr>
            <w:rFonts w:ascii="Times New Roman" w:eastAsia="Times New Roman" w:hAnsi="Times New Roman" w:cs="Times New Roman"/>
            <w:color w:val="212529"/>
            <w:sz w:val="24"/>
            <w:szCs w:val="24"/>
          </w:rPr>
          <w:t xml:space="preserve">, we </w:t>
        </w:r>
      </w:ins>
      <w:del w:id="2493"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get line </w:t>
      </w:r>
      <w:r>
        <w:rPr>
          <w:rFonts w:ascii="Times New Roman" w:eastAsia="Times New Roman" w:hAnsi="Times New Roman" w:cs="Times New Roman"/>
          <w:color w:val="212529"/>
          <w:sz w:val="24"/>
          <w:szCs w:val="24"/>
        </w:rPr>
        <w:t>spacing instead of paragraph spacing.</w:t>
      </w:r>
      <w:ins w:id="2494"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495"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11B51F3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96" w:name="_lm7qlps129lm" w:colFirst="0" w:colLast="0"/>
      <w:bookmarkEnd w:id="2496"/>
      <w:r>
        <w:rPr>
          <w:rFonts w:ascii="Times New Roman" w:eastAsia="Times New Roman" w:hAnsi="Times New Roman" w:cs="Times New Roman"/>
          <w:color w:val="27262B"/>
          <w:sz w:val="26"/>
          <w:szCs w:val="26"/>
        </w:rPr>
        <w:t>Web Development in VS-Code</w:t>
      </w:r>
    </w:p>
    <w:p w14:paraId="472C931B" w14:textId="77777777" w:rsidR="00B32DEF" w:rsidRDefault="007E0203">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497"/>
      <w:r>
        <w:rPr>
          <w:rFonts w:ascii="Times New Roman" w:eastAsia="Times New Roman" w:hAnsi="Times New Roman" w:cs="Times New Roman"/>
          <w:color w:val="212529"/>
          <w:sz w:val="24"/>
          <w:szCs w:val="24"/>
        </w:rPr>
        <w:t>button</w:t>
      </w:r>
      <w:commentRangeEnd w:id="2497"/>
      <w:del w:id="2498" w:author="Holli Flanagan" w:date="2025-05-09T18:54:00Z">
        <w:r>
          <w:commentReference w:id="2497"/>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99" w:name="_1ooz5dske9n" w:colFirst="0" w:colLast="0"/>
      <w:bookmarkEnd w:id="2499"/>
      <w:r>
        <w:rPr>
          <w:rFonts w:ascii="Times New Roman" w:eastAsia="Times New Roman" w:hAnsi="Times New Roman" w:cs="Times New Roman"/>
          <w:color w:val="27262B"/>
          <w:sz w:val="26"/>
          <w:szCs w:val="26"/>
        </w:rPr>
        <w:t>Styling and CSS</w:t>
      </w:r>
    </w:p>
    <w:p w14:paraId="495026C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.css extension (stands for</w:t>
      </w:r>
      <w:commentRangeStart w:id="2500"/>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500"/>
      <w:r>
        <w:commentReference w:id="2500"/>
      </w:r>
      <w:r>
        <w:rPr>
          <w:rFonts w:ascii="Times New Roman" w:eastAsia="Times New Roman" w:hAnsi="Times New Roman" w:cs="Times New Roman"/>
          <w:color w:val="212529"/>
          <w:sz w:val="24"/>
          <w:szCs w:val="24"/>
        </w:rPr>
        <w:t>. There are basically a few ways to style:</w:t>
      </w:r>
    </w:p>
    <w:p w14:paraId="22ECD8D8" w14:textId="77777777" w:rsidR="00B32DEF" w:rsidRDefault="007E0203">
      <w:pPr>
        <w:numPr>
          <w:ilvl w:val="0"/>
          <w:numId w:val="48"/>
        </w:numPr>
        <w:shd w:val="clear" w:color="auto" w:fill="FFFFFF"/>
        <w:spacing w:before="180"/>
        <w:rPr>
          <w:rFonts w:ascii="Times New Roman" w:eastAsia="Times New Roman" w:hAnsi="Times New Roman" w:cs="Times New Roman"/>
        </w:rPr>
        <w:pPrChange w:id="2501"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This styles all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502"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7E0203">
      <w:pPr>
        <w:numPr>
          <w:ilvl w:val="0"/>
          <w:numId w:val="48"/>
        </w:numPr>
        <w:shd w:val="clear" w:color="auto" w:fill="FFFFFF"/>
        <w:rPr>
          <w:rFonts w:ascii="Times New Roman" w:eastAsia="Times New Roman" w:hAnsi="Times New Roman" w:cs="Times New Roman"/>
        </w:rPr>
        <w:pPrChange w:id="2503"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Inline style: Add the style attribute in the html and set </w:t>
      </w:r>
      <w:r>
        <w:rPr>
          <w:rFonts w:ascii="Times New Roman" w:eastAsia="Times New Roman" w:hAnsi="Times New Roman" w:cs="Times New Roman"/>
          <w:color w:val="212529"/>
          <w:sz w:val="24"/>
          <w:szCs w:val="24"/>
        </w:rPr>
        <w:t>styles there.</w:t>
      </w:r>
    </w:p>
    <w:p w14:paraId="1CB4615F" w14:textId="77777777" w:rsidR="00B32DEF" w:rsidRDefault="007E0203">
      <w:pPr>
        <w:numPr>
          <w:ilvl w:val="0"/>
          <w:numId w:val="48"/>
        </w:numPr>
        <w:shd w:val="clear" w:color="auto" w:fill="FFFFFF"/>
        <w:rPr>
          <w:rFonts w:ascii="Times New Roman" w:eastAsia="Times New Roman" w:hAnsi="Times New Roman" w:cs="Times New Roman"/>
        </w:rPr>
        <w:pPrChange w:id="2504"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7E0203">
      <w:pPr>
        <w:numPr>
          <w:ilvl w:val="0"/>
          <w:numId w:val="48"/>
        </w:numPr>
        <w:shd w:val="clear" w:color="auto" w:fill="FFFFFF"/>
        <w:spacing w:after="300"/>
        <w:rPr>
          <w:rFonts w:ascii="Times New Roman" w:eastAsia="Times New Roman" w:hAnsi="Times New Roman" w:cs="Times New Roman"/>
        </w:rPr>
        <w:pPrChange w:id="2505"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506"/>
      <w:r>
        <w:rPr>
          <w:rFonts w:ascii="Times New Roman" w:eastAsia="Times New Roman" w:hAnsi="Times New Roman" w:cs="Times New Roman"/>
          <w:color w:val="212529"/>
          <w:sz w:val="24"/>
          <w:szCs w:val="24"/>
          <w:highlight w:val="white"/>
        </w:rPr>
        <w:t xml:space="preserve">This </w:t>
      </w:r>
      <w:commentRangeEnd w:id="2506"/>
      <w:r>
        <w:commentReference w:id="2506"/>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7E0203">
      <w:pPr>
        <w:shd w:val="clear" w:color="auto" w:fill="FFFFFF"/>
        <w:spacing w:after="240"/>
        <w:rPr>
          <w:rFonts w:ascii="Times New Roman" w:eastAsia="Times New Roman" w:hAnsi="Times New Roman" w:cs="Times New Roman"/>
          <w:color w:val="000000"/>
          <w:shd w:val="clear" w:color="auto" w:fill="F5F6FA"/>
          <w:rPrChange w:id="2507"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508"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loginForm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509" w:author="Holli Flanagan" w:date="2025-05-12T15:28:00Z">
        <w:r>
          <w:rPr>
            <w:rFonts w:ascii="Times New Roman" w:eastAsia="Times New Roman" w:hAnsi="Times New Roman" w:cs="Times New Roman"/>
            <w:color w:val="212529"/>
            <w:sz w:val="24"/>
            <w:szCs w:val="24"/>
          </w:rPr>
          <w:t>-</w:t>
        </w:r>
      </w:ins>
      <w:del w:id="2510"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7E0203">
      <w:pPr>
        <w:shd w:val="clear" w:color="auto" w:fill="FFFFFF"/>
        <w:spacing w:after="240"/>
        <w:rPr>
          <w:rFonts w:ascii="Times New Roman" w:eastAsia="Times New Roman" w:hAnsi="Times New Roman" w:cs="Times New Roman"/>
          <w:color w:val="000000"/>
          <w:shd w:val="clear" w:color="auto" w:fill="F5F6FA"/>
          <w:rPrChange w:id="2511"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512" w:author="Holli Flanagan" w:date="2025-05-09T18:54:00Z">
        <w:r>
          <w:rPr>
            <w:rFonts w:ascii="Times New Roman" w:eastAsia="Times New Roman" w:hAnsi="Times New Roman" w:cs="Times New Roman"/>
            <w:color w:val="212529"/>
            <w:sz w:val="24"/>
            <w:szCs w:val="24"/>
          </w:rPr>
          <w:t>?</w:t>
        </w:r>
      </w:ins>
      <w:del w:id="2513"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514"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515" w:author="Holli Flanagan" w:date="2025-05-09T18:54:00Z">
        <w:r>
          <w:rPr>
            <w:rFonts w:ascii="Times New Roman" w:eastAsia="Times New Roman" w:hAnsi="Times New Roman" w:cs="Times New Roman"/>
            <w:color w:val="212529"/>
            <w:sz w:val="24"/>
            <w:szCs w:val="24"/>
          </w:rPr>
          <w:t>preceding</w:t>
        </w:r>
      </w:ins>
      <w:del w:id="2516"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517"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is </w:t>
      </w:r>
      <w:ins w:id="2518" w:author="Holli Flanagan" w:date="2025-05-12T15:28:00Z">
        <w:r>
          <w:rPr>
            <w:rFonts w:ascii="Times New Roman" w:eastAsia="Times New Roman" w:hAnsi="Times New Roman" w:cs="Times New Roman"/>
            <w:color w:val="212529"/>
            <w:sz w:val="24"/>
            <w:szCs w:val="24"/>
          </w:rPr>
          <w:t>referenced</w:t>
        </w:r>
      </w:ins>
      <w:del w:id="2519"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.btn</w:t>
      </w:r>
      <w:proofErr w:type="gramEnd"/>
      <w:ins w:id="2520"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521"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7E0203">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522" w:name="_e7762v3zfibf" w:colFirst="0" w:colLast="0"/>
      <w:bookmarkEnd w:id="2522"/>
      <w:r>
        <w:rPr>
          <w:rFonts w:ascii="Times New Roman" w:eastAsia="Times New Roman" w:hAnsi="Times New Roman" w:cs="Times New Roman"/>
          <w:color w:val="27262B"/>
          <w:sz w:val="22"/>
          <w:szCs w:val="22"/>
        </w:rPr>
        <w:t>BOX POSITIONING</w:t>
      </w:r>
    </w:p>
    <w:p w14:paraId="4B9704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523" w:author="Holli Flanagan" w:date="2025-05-12T15:20:00Z">
        <w:r>
          <w:rPr>
            <w:rFonts w:ascii="Times New Roman" w:eastAsia="Times New Roman" w:hAnsi="Times New Roman" w:cs="Times New Roman"/>
            <w:color w:val="212529"/>
            <w:sz w:val="24"/>
            <w:szCs w:val="24"/>
          </w:rPr>
          <w:t>:</w:t>
        </w:r>
      </w:ins>
      <w:del w:id="2524"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7E0203">
      <w:pPr>
        <w:numPr>
          <w:ilvl w:val="0"/>
          <w:numId w:val="271"/>
        </w:numPr>
        <w:shd w:val="clear" w:color="auto" w:fill="FFFFFF"/>
        <w:spacing w:before="180"/>
        <w:pPrChange w:id="2525"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xml:space="preserve">: The most common. It doesn’t affect the object it is </w:t>
      </w:r>
      <w:r>
        <w:rPr>
          <w:rFonts w:ascii="Times New Roman" w:eastAsia="Times New Roman" w:hAnsi="Times New Roman" w:cs="Times New Roman"/>
          <w:color w:val="212529"/>
          <w:sz w:val="24"/>
          <w:szCs w:val="24"/>
        </w:rPr>
        <w:t>applied to, but it causes everything inside to be positioned relative to the object to which it is * applied. By default, everything is page relative (ignores the parent) unless this is set.</w:t>
      </w:r>
    </w:p>
    <w:p w14:paraId="470777D2" w14:textId="77777777" w:rsidR="00B32DEF" w:rsidRDefault="007E0203">
      <w:pPr>
        <w:numPr>
          <w:ilvl w:val="0"/>
          <w:numId w:val="271"/>
        </w:numPr>
        <w:shd w:val="clear" w:color="auto" w:fill="FFFFFF"/>
        <w:pPrChange w:id="2526"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gramStart"/>
      <w:r>
        <w:rPr>
          <w:rFonts w:ascii="Times New Roman" w:eastAsia="Times New Roman" w:hAnsi="Times New Roman" w:cs="Times New Roman"/>
          <w:color w:val="212529"/>
          <w:sz w:val="24"/>
          <w:szCs w:val="24"/>
        </w:rPr>
        <w:t>affect</w:t>
      </w:r>
      <w:proofErr w:type="gramEnd"/>
      <w:r>
        <w:rPr>
          <w:rFonts w:ascii="Times New Roman" w:eastAsia="Times New Roman" w:hAnsi="Times New Roman" w:cs="Times New Roman"/>
          <w:color w:val="212529"/>
          <w:sz w:val="24"/>
          <w:szCs w:val="24"/>
        </w:rPr>
        <w:t xml:space="preserve"> on other objects (i.e. </w:t>
      </w: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7E0203">
      <w:pPr>
        <w:numPr>
          <w:ilvl w:val="0"/>
          <w:numId w:val="271"/>
        </w:numPr>
        <w:shd w:val="clear" w:color="auto" w:fill="FFFFFF"/>
        <w:pPrChange w:id="2527"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7E0203">
      <w:pPr>
        <w:numPr>
          <w:ilvl w:val="0"/>
          <w:numId w:val="271"/>
        </w:numPr>
        <w:shd w:val="clear" w:color="auto" w:fill="FFFFFF"/>
        <w:spacing w:after="300"/>
        <w:pPrChange w:id="2528"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529"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7E0203">
      <w:pPr>
        <w:numPr>
          <w:ilvl w:val="0"/>
          <w:numId w:val="196"/>
        </w:numPr>
        <w:shd w:val="clear" w:color="auto" w:fill="FFFFFF"/>
        <w:spacing w:before="180"/>
        <w:pPrChange w:id="2530"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7E0203">
      <w:pPr>
        <w:numPr>
          <w:ilvl w:val="0"/>
          <w:numId w:val="196"/>
        </w:numPr>
        <w:shd w:val="clear" w:color="auto" w:fill="FFFFFF"/>
        <w:pPrChange w:id="2531"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xml:space="preserve">: Element will be displayed by itself vertically and can be sized manually with width and </w:t>
      </w:r>
      <w:r>
        <w:rPr>
          <w:rFonts w:ascii="Times New Roman" w:eastAsia="Times New Roman" w:hAnsi="Times New Roman" w:cs="Times New Roman"/>
          <w:color w:val="212529"/>
          <w:sz w:val="24"/>
          <w:szCs w:val="24"/>
        </w:rPr>
        <w:t>height, or top, button, left, and right.</w:t>
      </w:r>
    </w:p>
    <w:p w14:paraId="7FB80120" w14:textId="77777777" w:rsidR="00B32DEF" w:rsidRDefault="007E0203">
      <w:pPr>
        <w:numPr>
          <w:ilvl w:val="0"/>
          <w:numId w:val="196"/>
        </w:numPr>
        <w:shd w:val="clear" w:color="auto" w:fill="FFFFFF"/>
        <w:spacing w:after="300"/>
        <w:pPrChange w:id="2532"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33" w:name="_t1hr2lcefeuq" w:colFirst="0" w:colLast="0"/>
      <w:bookmarkEnd w:id="2533"/>
      <w:r>
        <w:rPr>
          <w:rFonts w:ascii="Times New Roman" w:eastAsia="Times New Roman" w:hAnsi="Times New Roman" w:cs="Times New Roman"/>
          <w:color w:val="27262B"/>
          <w:sz w:val="26"/>
          <w:szCs w:val="26"/>
        </w:rPr>
        <w:t>Don’t Panic</w:t>
      </w:r>
    </w:p>
    <w:p w14:paraId="74121DB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534"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535" w:author="Holli Flanagan" w:date="2025-05-12T15:21:00Z">
        <w:r>
          <w:rPr>
            <w:rFonts w:ascii="Times New Roman" w:eastAsia="Times New Roman" w:hAnsi="Times New Roman" w:cs="Times New Roman"/>
            <w:color w:val="212529"/>
            <w:sz w:val="24"/>
            <w:szCs w:val="24"/>
          </w:rPr>
          <w:t xml:space="preserve">No one can know them all, and </w:t>
        </w:r>
      </w:ins>
      <w:del w:id="2536" w:author="Holli Flanagan" w:date="2025-05-12T15:21:00Z">
        <w:r>
          <w:rPr>
            <w:rFonts w:ascii="Times New Roman" w:eastAsia="Times New Roman" w:hAnsi="Times New Roman" w:cs="Times New Roman"/>
            <w:color w:val="212529"/>
            <w:sz w:val="24"/>
            <w:szCs w:val="24"/>
          </w:rPr>
          <w:delText>T</w:delText>
        </w:r>
      </w:del>
      <w:ins w:id="2537"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538" w:author="Holli Flanagan" w:date="2025-05-09T18:56:00Z">
        <w:r>
          <w:rPr>
            <w:rFonts w:ascii="Times New Roman" w:eastAsia="Times New Roman" w:hAnsi="Times New Roman" w:cs="Times New Roman"/>
            <w:color w:val="212529"/>
            <w:sz w:val="24"/>
            <w:szCs w:val="24"/>
          </w:rPr>
          <w:t>VS Code</w:t>
        </w:r>
      </w:ins>
      <w:del w:id="2539"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540" w:author="Holli Flanagan" w:date="2025-05-09T18:57:00Z">
        <w:r>
          <w:rPr>
            <w:rFonts w:ascii="Times New Roman" w:eastAsia="Times New Roman" w:hAnsi="Times New Roman" w:cs="Times New Roman"/>
            <w:color w:val="212529"/>
            <w:sz w:val="24"/>
            <w:szCs w:val="24"/>
          </w:rPr>
          <w:t xml:space="preserve"> projects</w:t>
        </w:r>
      </w:ins>
      <w:del w:id="2541"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7E0203">
      <w:pPr>
        <w:pStyle w:val="Heading2"/>
        <w:rPr>
          <w:rPrChange w:id="2542" w:author="Holli Flanagan" w:date="2025-05-12T14:41:00Z">
            <w:rPr>
              <w:sz w:val="34"/>
              <w:szCs w:val="34"/>
            </w:rPr>
          </w:rPrChange>
        </w:rPr>
        <w:pPrChange w:id="2543" w:author="Holli Flanagan" w:date="2025-05-12T14:41:00Z">
          <w:pPr>
            <w:pStyle w:val="Heading2"/>
            <w:keepNext w:val="0"/>
            <w:keepLines w:val="0"/>
          </w:pPr>
        </w:pPrChange>
      </w:pPr>
      <w:bookmarkStart w:id="2544" w:name="_29mpgour843a" w:colFirst="0" w:colLast="0"/>
      <w:bookmarkEnd w:id="2544"/>
      <w:r>
        <w:rPr>
          <w:rPrChange w:id="2545" w:author="Holli Flanagan" w:date="2025-05-12T14:41:00Z">
            <w:rPr>
              <w:sz w:val="34"/>
              <w:szCs w:val="34"/>
            </w:rPr>
          </w:rPrChange>
        </w:rPr>
        <w:t>Summary</w:t>
      </w:r>
    </w:p>
    <w:p w14:paraId="2AC8936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546" w:author="Holli Flanagan" w:date="2025-05-09T18:57:00Z">
        <w:r>
          <w:rPr>
            <w:rFonts w:ascii="Times New Roman" w:eastAsia="Times New Roman" w:hAnsi="Times New Roman" w:cs="Times New Roman"/>
            <w:color w:val="212529"/>
            <w:sz w:val="24"/>
            <w:szCs w:val="24"/>
          </w:rPr>
          <w:t>applications</w:t>
        </w:r>
      </w:ins>
      <w:del w:id="2547"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7E0203">
      <w:pPr>
        <w:pStyle w:val="Heading2"/>
        <w:keepNext w:val="0"/>
        <w:keepLines w:val="0"/>
        <w:spacing w:before="700"/>
        <w:rPr>
          <w:rPrChange w:id="2548" w:author="Holli Flanagan" w:date="2025-05-12T14:41:00Z">
            <w:rPr>
              <w:sz w:val="46"/>
              <w:szCs w:val="46"/>
            </w:rPr>
          </w:rPrChange>
        </w:rPr>
        <w:pPrChange w:id="2549" w:author="Holli Flanagan" w:date="2025-05-12T14:41:00Z">
          <w:pPr>
            <w:pStyle w:val="Heading1"/>
            <w:keepNext w:val="0"/>
            <w:keepLines w:val="0"/>
            <w:spacing w:before="700"/>
          </w:pPr>
        </w:pPrChange>
      </w:pPr>
      <w:bookmarkStart w:id="2550" w:name="_wmrniu2mn85h" w:colFirst="0" w:colLast="0"/>
      <w:bookmarkEnd w:id="2550"/>
      <w:r>
        <w:rPr>
          <w:rPrChange w:id="2551" w:author="Holli Flanagan" w:date="2025-05-12T14:41:00Z">
            <w:rPr>
              <w:b/>
              <w:sz w:val="46"/>
              <w:szCs w:val="46"/>
            </w:rPr>
          </w:rPrChange>
        </w:rPr>
        <w:t>Next Step</w:t>
      </w:r>
    </w:p>
    <w:p w14:paraId="01C8138C" w14:textId="2DF333A5"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552" w:author="Holli Flanagan" w:date="2025-05-09T18:57:00Z">
        <w:r>
          <w:rPr>
            <w:rFonts w:ascii="Times New Roman" w:eastAsia="Times New Roman" w:hAnsi="Times New Roman" w:cs="Times New Roman"/>
            <w:color w:val="212529"/>
            <w:sz w:val="24"/>
            <w:szCs w:val="24"/>
          </w:rPr>
          <w:t>ment</w:t>
        </w:r>
      </w:ins>
      <w:ins w:id="2553"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554" w:author="Holli Flanagan" w:date="2025-05-09T18:57:00Z">
        <w:r>
          <w:rPr>
            <w:rFonts w:ascii="Times New Roman" w:eastAsia="Times New Roman" w:hAnsi="Times New Roman" w:cs="Times New Roman"/>
            <w:color w:val="212529"/>
            <w:sz w:val="24"/>
            <w:szCs w:val="24"/>
          </w:rPr>
          <w:t>.</w:t>
        </w:r>
      </w:ins>
      <w:del w:id="2555"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 xml:space="preserve">HYPERLINK </w:delInstrText>
        </w:r>
        <w:r>
          <w:delInstrText>"https://boots-edu.github.io/textbook/text/9-webz-intro/beginning_webz.html"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7E0203">
      <w:pPr>
        <w:pStyle w:val="Heading1"/>
        <w:rPr>
          <w:rPrChange w:id="2556" w:author="Holli Flanagan" w:date="2025-05-12T14:42:00Z">
            <w:rPr>
              <w:sz w:val="46"/>
              <w:szCs w:val="46"/>
            </w:rPr>
          </w:rPrChange>
        </w:rPr>
        <w:pPrChange w:id="2557" w:author="Holli Flanagan" w:date="2025-05-12T14:42:00Z">
          <w:pPr>
            <w:pStyle w:val="Heading1"/>
            <w:keepNext w:val="0"/>
            <w:keepLines w:val="0"/>
          </w:pPr>
        </w:pPrChange>
      </w:pPr>
      <w:bookmarkStart w:id="2558" w:name="_es9eyh78e02d" w:colFirst="0" w:colLast="0"/>
      <w:bookmarkEnd w:id="2558"/>
      <w:r>
        <w:rPr>
          <w:rPrChange w:id="2559" w:author="Holli Flanagan" w:date="2025-05-12T14:42:00Z">
            <w:rPr>
              <w:sz w:val="46"/>
              <w:szCs w:val="46"/>
            </w:rPr>
          </w:rPrChange>
        </w:rPr>
        <w:lastRenderedPageBreak/>
        <w:t>Beginning Webz</w:t>
      </w:r>
    </w:p>
    <w:p w14:paraId="6B4C7519" w14:textId="77777777" w:rsidR="00B32DEF" w:rsidRPr="00B32DEF" w:rsidRDefault="007E0203">
      <w:pPr>
        <w:pStyle w:val="Heading2"/>
        <w:rPr>
          <w:rPrChange w:id="2560" w:author="Holli Flanagan" w:date="2025-05-12T14:42:00Z">
            <w:rPr>
              <w:sz w:val="34"/>
              <w:szCs w:val="34"/>
            </w:rPr>
          </w:rPrChange>
        </w:rPr>
        <w:pPrChange w:id="2561" w:author="Holli Flanagan" w:date="2025-05-12T14:42:00Z">
          <w:pPr>
            <w:pStyle w:val="Heading2"/>
            <w:keepNext w:val="0"/>
            <w:keepLines w:val="0"/>
          </w:pPr>
        </w:pPrChange>
      </w:pPr>
      <w:bookmarkStart w:id="2562" w:name="_cushuytxrjwu" w:colFirst="0" w:colLast="0"/>
      <w:bookmarkEnd w:id="2562"/>
      <w:r>
        <w:rPr>
          <w:rPrChange w:id="2563" w:author="Holli Flanagan" w:date="2025-05-12T14:42:00Z">
            <w:rPr>
              <w:sz w:val="34"/>
              <w:szCs w:val="34"/>
            </w:rPr>
          </w:rPrChange>
        </w:rPr>
        <w:t>Key Idea</w:t>
      </w:r>
    </w:p>
    <w:p w14:paraId="6F3529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564" w:author="Holli Flanagan" w:date="2025-05-09T18:57:00Z">
        <w:r>
          <w:rPr>
            <w:rFonts w:ascii="Times New Roman" w:eastAsia="Times New Roman" w:hAnsi="Times New Roman" w:cs="Times New Roman"/>
            <w:color w:val="212529"/>
            <w:sz w:val="24"/>
            <w:szCs w:val="24"/>
          </w:rPr>
          <w:t>principles</w:t>
        </w:r>
      </w:ins>
      <w:del w:id="2565"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566" w:author="Holli Flanagan" w:date="2025-05-09T15:22:00Z">
        <w:r>
          <w:rPr>
            <w:rFonts w:ascii="Times New Roman" w:eastAsia="Times New Roman" w:hAnsi="Times New Roman" w:cs="Times New Roman"/>
            <w:color w:val="212529"/>
            <w:sz w:val="24"/>
            <w:szCs w:val="24"/>
          </w:rPr>
          <w:t>TypeScript</w:t>
        </w:r>
      </w:ins>
      <w:del w:id="256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568"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7E0203">
      <w:pPr>
        <w:pStyle w:val="Heading1"/>
        <w:rPr>
          <w:rPrChange w:id="2569" w:author="Holli Flanagan" w:date="2025-05-12T14:42:00Z">
            <w:rPr>
              <w:sz w:val="46"/>
              <w:szCs w:val="46"/>
            </w:rPr>
          </w:rPrChange>
        </w:rPr>
        <w:pPrChange w:id="2570" w:author="Holli Flanagan" w:date="2025-05-12T14:42:00Z">
          <w:pPr>
            <w:pStyle w:val="Heading1"/>
            <w:keepNext w:val="0"/>
            <w:keepLines w:val="0"/>
            <w:spacing w:before="700"/>
          </w:pPr>
        </w:pPrChange>
      </w:pPr>
      <w:bookmarkStart w:id="2571" w:name="_prjc8yvj60gx" w:colFirst="0" w:colLast="0"/>
      <w:bookmarkEnd w:id="2571"/>
      <w:r>
        <w:rPr>
          <w:rPrChange w:id="2572" w:author="Holli Flanagan" w:date="2025-05-12T14:42:00Z">
            <w:rPr>
              <w:sz w:val="46"/>
              <w:szCs w:val="46"/>
            </w:rPr>
          </w:rPrChange>
        </w:rPr>
        <w:t>Working Example of Webz</w:t>
      </w:r>
    </w:p>
    <w:p w14:paraId="5539966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573"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574" w:author="Holli Flanagan" w:date="2025-05-12T15:21:00Z">
        <w:r>
          <w:rPr>
            <w:rFonts w:ascii="Times New Roman" w:eastAsia="Times New Roman" w:hAnsi="Times New Roman" w:cs="Times New Roman"/>
            <w:color w:val="212529"/>
            <w:sz w:val="24"/>
            <w:szCs w:val="24"/>
          </w:rPr>
          <w:t>HTML</w:t>
        </w:r>
      </w:ins>
      <w:del w:id="2575"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576" w:author="Holli Flanagan" w:date="2025-05-12T15:24:00Z">
        <w:r>
          <w:rPr>
            <w:rFonts w:ascii="Times New Roman" w:eastAsia="Times New Roman" w:hAnsi="Times New Roman" w:cs="Times New Roman"/>
            <w:color w:val="212529"/>
            <w:sz w:val="24"/>
            <w:szCs w:val="24"/>
          </w:rPr>
          <w:t>CSS</w:t>
        </w:r>
      </w:ins>
      <w:del w:id="257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ts file contains the logic. The ts file uses decorators to attach methods and properties of the class to the </w:t>
      </w:r>
      <w:ins w:id="2578" w:author="Holli Flanagan" w:date="2025-05-12T15:21:00Z">
        <w:r>
          <w:rPr>
            <w:rFonts w:ascii="Times New Roman" w:eastAsia="Times New Roman" w:hAnsi="Times New Roman" w:cs="Times New Roman"/>
            <w:color w:val="212529"/>
            <w:sz w:val="24"/>
            <w:szCs w:val="24"/>
          </w:rPr>
          <w:t>HTML</w:t>
        </w:r>
      </w:ins>
      <w:del w:id="2579"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7E0203">
      <w:pPr>
        <w:pStyle w:val="Heading2"/>
        <w:rPr>
          <w:rPrChange w:id="2580" w:author="Holli Flanagan" w:date="2025-05-12T14:42:00Z">
            <w:rPr>
              <w:sz w:val="34"/>
              <w:szCs w:val="34"/>
            </w:rPr>
          </w:rPrChange>
        </w:rPr>
        <w:pPrChange w:id="2581" w:author="Holli Flanagan" w:date="2025-05-12T14:42:00Z">
          <w:pPr>
            <w:pStyle w:val="Heading2"/>
            <w:keepNext w:val="0"/>
            <w:keepLines w:val="0"/>
          </w:pPr>
        </w:pPrChange>
      </w:pPr>
      <w:bookmarkStart w:id="2582" w:name="_gh5fq4rjwab6" w:colFirst="0" w:colLast="0"/>
      <w:bookmarkEnd w:id="2582"/>
      <w:r>
        <w:rPr>
          <w:rPrChange w:id="2583" w:author="Holli Flanagan" w:date="2025-05-12T14:42:00Z">
            <w:rPr>
              <w:sz w:val="34"/>
              <w:szCs w:val="34"/>
            </w:rPr>
          </w:rPrChange>
        </w:rPr>
        <w:t>Overview</w:t>
      </w:r>
    </w:p>
    <w:p w14:paraId="2E7D91A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584" w:author="Holli Flanagan" w:date="2025-05-12T15:22:00Z">
        <w:r>
          <w:rPr>
            <w:rFonts w:ascii="Times New Roman" w:eastAsia="Times New Roman" w:hAnsi="Times New Roman" w:cs="Times New Roman"/>
            <w:color w:val="212529"/>
            <w:sz w:val="24"/>
            <w:szCs w:val="24"/>
          </w:rPr>
          <w:t>HTML</w:t>
        </w:r>
      </w:ins>
      <w:del w:id="258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VueJS, React, etc.) We created Webz to be a lighter weight, easier to learn framework that will prepare you for more complex frameworks that may come later and allow you to cr</w:t>
      </w:r>
      <w:r>
        <w:rPr>
          <w:rFonts w:ascii="Times New Roman" w:eastAsia="Times New Roman" w:hAnsi="Times New Roman" w:cs="Times New Roman"/>
          <w:color w:val="212529"/>
          <w:sz w:val="24"/>
          <w:szCs w:val="24"/>
        </w:rPr>
        <w:t>eate impressive applications without a steep learning curve (still a curve, just not as steep).</w:t>
      </w:r>
    </w:p>
    <w:p w14:paraId="224A6D9F" w14:textId="77777777" w:rsidR="00B32DEF" w:rsidRPr="00B32DEF" w:rsidRDefault="007E0203">
      <w:pPr>
        <w:pStyle w:val="Heading2"/>
        <w:rPr>
          <w:rPrChange w:id="2586" w:author="Holli Flanagan" w:date="2025-05-12T14:42:00Z">
            <w:rPr>
              <w:sz w:val="34"/>
              <w:szCs w:val="34"/>
            </w:rPr>
          </w:rPrChange>
        </w:rPr>
        <w:pPrChange w:id="2587" w:author="Holli Flanagan" w:date="2025-05-12T14:42:00Z">
          <w:pPr>
            <w:pStyle w:val="Heading2"/>
            <w:keepNext w:val="0"/>
            <w:keepLines w:val="0"/>
          </w:pPr>
        </w:pPrChange>
      </w:pPr>
      <w:bookmarkStart w:id="2588" w:name="_w3jfs7b7sr9t" w:colFirst="0" w:colLast="0"/>
      <w:bookmarkEnd w:id="2588"/>
      <w:r>
        <w:rPr>
          <w:rPrChange w:id="2589" w:author="Holli Flanagan" w:date="2025-05-12T14:42:00Z">
            <w:rPr>
              <w:sz w:val="34"/>
              <w:szCs w:val="34"/>
            </w:rPr>
          </w:rPrChange>
        </w:rPr>
        <w:t>The Webz Model</w:t>
      </w:r>
    </w:p>
    <w:p w14:paraId="1C5C231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590" w:author="Holli Flanagan" w:date="2025-05-12T15:22:00Z">
        <w:r>
          <w:rPr>
            <w:rFonts w:ascii="Times New Roman" w:eastAsia="Times New Roman" w:hAnsi="Times New Roman" w:cs="Times New Roman"/>
            <w:color w:val="212529"/>
            <w:sz w:val="24"/>
            <w:szCs w:val="24"/>
          </w:rPr>
          <w:t>HTML</w:t>
        </w:r>
      </w:ins>
      <w:del w:id="259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592" w:author="Holli Flanagan" w:date="2025-05-12T15:24:00Z">
        <w:r>
          <w:rPr>
            <w:rFonts w:ascii="Times New Roman" w:eastAsia="Times New Roman" w:hAnsi="Times New Roman" w:cs="Times New Roman"/>
            <w:color w:val="212529"/>
            <w:sz w:val="24"/>
            <w:szCs w:val="24"/>
          </w:rPr>
          <w:t>CSS</w:t>
        </w:r>
      </w:ins>
      <w:del w:id="259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594" w:author="Holli Flanagan" w:date="2025-05-09T18:58:00Z">
        <w:r>
          <w:rPr>
            <w:rFonts w:ascii="Times New Roman" w:eastAsia="Times New Roman" w:hAnsi="Times New Roman" w:cs="Times New Roman"/>
            <w:color w:val="212529"/>
            <w:sz w:val="24"/>
            <w:szCs w:val="24"/>
          </w:rPr>
          <w:t xml:space="preserve">one </w:t>
        </w:r>
      </w:ins>
      <w:del w:id="2595"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MainComponent. It has an </w:t>
      </w:r>
      <w:ins w:id="2596" w:author="Holli Flanagan" w:date="2025-05-12T15:22:00Z">
        <w:r>
          <w:rPr>
            <w:rFonts w:ascii="Times New Roman" w:eastAsia="Times New Roman" w:hAnsi="Times New Roman" w:cs="Times New Roman"/>
            <w:color w:val="212529"/>
            <w:sz w:val="24"/>
            <w:szCs w:val="24"/>
          </w:rPr>
          <w:t>HTML</w:t>
        </w:r>
      </w:ins>
      <w:del w:id="259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598" w:author="Holli Flanagan" w:date="2025-05-12T15:24:00Z">
        <w:r>
          <w:rPr>
            <w:rFonts w:ascii="Times New Roman" w:eastAsia="Times New Roman" w:hAnsi="Times New Roman" w:cs="Times New Roman"/>
            <w:color w:val="212529"/>
            <w:sz w:val="24"/>
            <w:szCs w:val="24"/>
          </w:rPr>
          <w:t>CSS</w:t>
        </w:r>
      </w:ins>
      <w:del w:id="259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ts file to get you started (and a file for your tests). Additional components can be created and inserted into the MainComponent to build an object-oriented web application. Some </w:t>
      </w:r>
      <w:del w:id="2600" w:author="Holli Flanagan" w:date="2025-05-09T18:58:00Z">
        <w:r>
          <w:rPr>
            <w:rFonts w:ascii="Times New Roman" w:eastAsia="Times New Roman" w:hAnsi="Times New Roman" w:cs="Times New Roman"/>
            <w:color w:val="212529"/>
            <w:sz w:val="24"/>
            <w:szCs w:val="24"/>
          </w:rPr>
          <w:delText>K</w:delText>
        </w:r>
      </w:del>
      <w:ins w:id="2601"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7E0203">
      <w:pPr>
        <w:numPr>
          <w:ilvl w:val="0"/>
          <w:numId w:val="50"/>
        </w:numPr>
        <w:shd w:val="clear" w:color="auto" w:fill="FFFFFF"/>
        <w:spacing w:before="180"/>
        <w:rPr>
          <w:rFonts w:ascii="Times New Roman" w:eastAsia="Times New Roman" w:hAnsi="Times New Roman" w:cs="Times New Roman"/>
        </w:rPr>
        <w:pPrChange w:id="2602"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603" w:author="Holli Flanagan" w:date="2025-05-12T15:22:00Z">
        <w:r>
          <w:rPr>
            <w:rFonts w:ascii="Times New Roman" w:eastAsia="Times New Roman" w:hAnsi="Times New Roman" w:cs="Times New Roman"/>
            <w:color w:val="212529"/>
            <w:sz w:val="24"/>
            <w:szCs w:val="24"/>
          </w:rPr>
          <w:t>HTML</w:t>
        </w:r>
      </w:ins>
      <w:del w:id="260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605" w:author="Holli Flanagan" w:date="2025-05-12T15:22:00Z">
        <w:r>
          <w:rPr>
            <w:rFonts w:ascii="Times New Roman" w:eastAsia="Times New Roman" w:hAnsi="Times New Roman" w:cs="Times New Roman"/>
            <w:color w:val="212529"/>
            <w:sz w:val="24"/>
            <w:szCs w:val="24"/>
          </w:rPr>
          <w:t>HTML</w:t>
        </w:r>
      </w:ins>
      <w:del w:id="260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7E0203">
      <w:pPr>
        <w:numPr>
          <w:ilvl w:val="0"/>
          <w:numId w:val="50"/>
        </w:numPr>
        <w:shd w:val="clear" w:color="auto" w:fill="FFFFFF"/>
        <w:rPr>
          <w:rFonts w:ascii="Times New Roman" w:eastAsia="Times New Roman" w:hAnsi="Times New Roman" w:cs="Times New Roman"/>
        </w:rPr>
        <w:pPrChange w:id="2607"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608" w:author="Holli Flanagan" w:date="2025-05-12T15:24:00Z">
        <w:r>
          <w:rPr>
            <w:rFonts w:ascii="Times New Roman" w:eastAsia="Times New Roman" w:hAnsi="Times New Roman" w:cs="Times New Roman"/>
            <w:color w:val="212529"/>
            <w:sz w:val="24"/>
            <w:szCs w:val="24"/>
          </w:rPr>
          <w:t>CSS</w:t>
        </w:r>
      </w:ins>
      <w:del w:id="260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610" w:author="Holli Flanagan" w:date="2025-05-12T15:24:00Z">
        <w:r>
          <w:rPr>
            <w:rFonts w:ascii="Times New Roman" w:eastAsia="Times New Roman" w:hAnsi="Times New Roman" w:cs="Times New Roman"/>
            <w:color w:val="212529"/>
            <w:sz w:val="24"/>
            <w:szCs w:val="24"/>
          </w:rPr>
          <w:t>CSS</w:t>
        </w:r>
      </w:ins>
      <w:del w:id="261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7E0203">
      <w:pPr>
        <w:numPr>
          <w:ilvl w:val="0"/>
          <w:numId w:val="50"/>
        </w:numPr>
        <w:shd w:val="clear" w:color="auto" w:fill="FFFFFF"/>
        <w:spacing w:after="300"/>
        <w:rPr>
          <w:rFonts w:ascii="Times New Roman" w:eastAsia="Times New Roman" w:hAnsi="Times New Roman" w:cs="Times New Roman"/>
        </w:rPr>
        <w:pPrChange w:id="2612"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ts</w:t>
      </w:r>
      <w:r>
        <w:rPr>
          <w:rFonts w:ascii="Times New Roman" w:eastAsia="Times New Roman" w:hAnsi="Times New Roman" w:cs="Times New Roman"/>
          <w:color w:val="212529"/>
          <w:sz w:val="24"/>
          <w:szCs w:val="24"/>
        </w:rPr>
        <w:t xml:space="preserve"> file uses decorators to attach methods and properties of the class to the </w:t>
      </w:r>
      <w:ins w:id="2613" w:author="Holli Flanagan" w:date="2025-05-12T15:22:00Z">
        <w:r>
          <w:rPr>
            <w:rFonts w:ascii="Times New Roman" w:eastAsia="Times New Roman" w:hAnsi="Times New Roman" w:cs="Times New Roman"/>
            <w:color w:val="212529"/>
            <w:sz w:val="24"/>
            <w:szCs w:val="24"/>
          </w:rPr>
          <w:t>HTML</w:t>
        </w:r>
      </w:ins>
      <w:del w:id="261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7E0203">
      <w:pPr>
        <w:pStyle w:val="Heading2"/>
        <w:rPr>
          <w:rPrChange w:id="2615" w:author="Holli Flanagan" w:date="2025-05-12T14:42:00Z">
            <w:rPr>
              <w:sz w:val="34"/>
              <w:szCs w:val="34"/>
            </w:rPr>
          </w:rPrChange>
        </w:rPr>
        <w:pPrChange w:id="2616" w:author="Holli Flanagan" w:date="2025-05-12T14:42:00Z">
          <w:pPr>
            <w:pStyle w:val="Heading2"/>
            <w:keepNext w:val="0"/>
            <w:keepLines w:val="0"/>
          </w:pPr>
        </w:pPrChange>
      </w:pPr>
      <w:bookmarkStart w:id="2617" w:name="_jaziilk3jubz" w:colFirst="0" w:colLast="0"/>
      <w:bookmarkEnd w:id="2617"/>
      <w:r>
        <w:rPr>
          <w:rPrChange w:id="2618" w:author="Holli Flanagan" w:date="2025-05-12T14:42:00Z">
            <w:rPr>
              <w:sz w:val="34"/>
              <w:szCs w:val="34"/>
            </w:rPr>
          </w:rPrChange>
        </w:rPr>
        <w:t>Getting Started with Webz</w:t>
      </w:r>
    </w:p>
    <w:p w14:paraId="6BF687E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619"/>
      <w:r>
        <w:rPr>
          <w:rFonts w:ascii="Times New Roman" w:eastAsia="Times New Roman" w:hAnsi="Times New Roman" w:cs="Times New Roman"/>
          <w:color w:val="212529"/>
          <w:sz w:val="24"/>
          <w:szCs w:val="24"/>
        </w:rPr>
        <w:t>NPM</w:t>
      </w:r>
      <w:commentRangeEnd w:id="2619"/>
      <w:r>
        <w:commentReference w:id="2619"/>
      </w:r>
      <w:r>
        <w:rPr>
          <w:rFonts w:ascii="Times New Roman" w:eastAsia="Times New Roman" w:hAnsi="Times New Roman" w:cs="Times New Roman"/>
          <w:color w:val="212529"/>
          <w:sz w:val="24"/>
          <w:szCs w:val="24"/>
        </w:rPr>
        <w:t>.</w:t>
      </w:r>
    </w:p>
    <w:p w14:paraId="6BC9441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620"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621"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7E0203">
      <w:pPr>
        <w:shd w:val="clear" w:color="auto" w:fill="FFFFFF"/>
        <w:spacing w:after="240"/>
        <w:rPr>
          <w:del w:id="2622"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(MainComponent)</w:t>
      </w:r>
      <w:ins w:id="2623"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7E0203">
      <w:pPr>
        <w:shd w:val="clear" w:color="auto" w:fill="FFFFFF"/>
        <w:spacing w:after="240"/>
        <w:rPr>
          <w:rFonts w:ascii="Times New Roman" w:eastAsia="Times New Roman" w:hAnsi="Times New Roman" w:cs="Times New Roman"/>
          <w:color w:val="212529"/>
          <w:sz w:val="24"/>
          <w:szCs w:val="24"/>
        </w:rPr>
      </w:pPr>
      <w:del w:id="2624"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installs a basic Webz project with a single component in it that you can edit, and a lot of support files that you can ignore. You are only interested in what is inside the src/app folder (src\app on Windows)</w:t>
      </w:r>
      <w:ins w:id="2625"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Webz is a component-based system. Individual elements should be broken up into components and attached to the web document in the constructor. If we navigate to the src/app folder at a command prompt, we can add more components using the CLI interface.</w:t>
      </w:r>
    </w:p>
    <w:p w14:paraId="5F9715F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626" w:author="Holli Flanagan" w:date="2025-05-12T15:30:00Z">
        <w:r>
          <w:rPr>
            <w:rFonts w:ascii="Times New Roman" w:eastAsia="Times New Roman" w:hAnsi="Times New Roman" w:cs="Times New Roman"/>
            <w:color w:val="212529"/>
            <w:sz w:val="24"/>
            <w:szCs w:val="24"/>
          </w:rPr>
          <w:delText>J</w:delText>
        </w:r>
      </w:del>
      <w:ins w:id="2627"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ust like MainComponent)</w:t>
      </w:r>
      <w:ins w:id="2628"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629"/>
      <w:r>
        <w:rPr>
          <w:rFonts w:ascii="Times New Roman" w:eastAsia="Times New Roman" w:hAnsi="Times New Roman" w:cs="Times New Roman"/>
          <w:color w:val="212529"/>
          <w:sz w:val="24"/>
          <w:szCs w:val="24"/>
        </w:rPr>
        <w:t xml:space="preserve">FancyImageComponent </w:t>
      </w:r>
      <w:commentRangeEnd w:id="2629"/>
      <w:r>
        <w:commentReference w:id="2629"/>
      </w:r>
      <w:r>
        <w:rPr>
          <w:rFonts w:ascii="Times New Roman" w:eastAsia="Times New Roman" w:hAnsi="Times New Roman" w:cs="Times New Roman"/>
          <w:color w:val="212529"/>
          <w:sz w:val="24"/>
          <w:szCs w:val="24"/>
        </w:rPr>
        <w:t>somewhere inside MainComponent we edit the files for MainComponent</w:t>
      </w:r>
      <w:ins w:id="2630"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631" w:author="Holli Flanagan" w:date="2025-05-12T15:22:00Z">
        <w:r>
          <w:rPr>
            <w:rFonts w:ascii="Times New Roman" w:eastAsia="Times New Roman" w:hAnsi="Times New Roman" w:cs="Times New Roman"/>
            <w:color w:val="212529"/>
            <w:sz w:val="24"/>
            <w:szCs w:val="24"/>
          </w:rPr>
          <w:t>HTML</w:t>
        </w:r>
      </w:ins>
      <w:del w:id="263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The buttons are to allow us to navigate later in the </w:t>
      </w:r>
      <w:r>
        <w:rPr>
          <w:rFonts w:ascii="Times New Roman" w:eastAsia="Times New Roman" w:hAnsi="Times New Roman" w:cs="Times New Roman"/>
          <w:color w:val="212529"/>
          <w:sz w:val="24"/>
          <w:szCs w:val="24"/>
        </w:rPr>
        <w:t>example):</w:t>
      </w:r>
    </w:p>
    <w:p w14:paraId="57EDAB6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w:t>
      </w:r>
    </w:p>
    <w:p w14:paraId="5C7853C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633" w:author="Holli Flanagan" w:date="2025-05-12T15:31:00Z">
        <w:r>
          <w:rPr>
            <w:rFonts w:ascii="Times New Roman" w:eastAsia="Times New Roman" w:hAnsi="Times New Roman" w:cs="Times New Roman"/>
            <w:color w:val="212529"/>
            <w:sz w:val="24"/>
            <w:szCs w:val="24"/>
            <w:highlight w:val="white"/>
          </w:rPr>
          <w:t>works</w:t>
        </w:r>
      </w:ins>
      <w:del w:id="2634"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npm run start. We should see the default text for fancy-image and </w:t>
      </w:r>
      <w:del w:id="2635" w:author="Holli Flanagan" w:date="2025-05-12T15:31:00Z">
        <w:r>
          <w:rPr>
            <w:rFonts w:ascii="Times New Roman" w:eastAsia="Times New Roman" w:hAnsi="Times New Roman" w:cs="Times New Roman"/>
            <w:color w:val="212529"/>
            <w:sz w:val="24"/>
            <w:szCs w:val="24"/>
            <w:highlight w:val="white"/>
          </w:rPr>
          <w:delText xml:space="preserve">2 </w:delText>
        </w:r>
      </w:del>
      <w:ins w:id="2636"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637" w:author="Holli Flanagan" w:date="2025-05-12T15:22:00Z">
        <w:r>
          <w:rPr>
            <w:rFonts w:ascii="Times New Roman" w:eastAsia="Times New Roman" w:hAnsi="Times New Roman" w:cs="Times New Roman"/>
            <w:color w:val="212529"/>
            <w:sz w:val="24"/>
            <w:szCs w:val="24"/>
          </w:rPr>
          <w:t>HTML</w:t>
        </w:r>
      </w:ins>
      <w:del w:id="263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39" w:author="Holli Flanagan" w:date="2025-05-12T15:24:00Z">
        <w:r>
          <w:rPr>
            <w:rFonts w:ascii="Times New Roman" w:eastAsia="Times New Roman" w:hAnsi="Times New Roman" w:cs="Times New Roman"/>
            <w:color w:val="212529"/>
            <w:sz w:val="24"/>
            <w:szCs w:val="24"/>
          </w:rPr>
          <w:t>CSS</w:t>
        </w:r>
      </w:ins>
      <w:del w:id="264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641"/>
      <w:r>
        <w:rPr>
          <w:rFonts w:ascii="Times New Roman" w:eastAsia="Times New Roman" w:hAnsi="Times New Roman" w:cs="Times New Roman"/>
          <w:color w:val="212529"/>
          <w:sz w:val="24"/>
          <w:szCs w:val="24"/>
        </w:rPr>
        <w:t>fancy-image component</w:t>
      </w:r>
      <w:commentRangeEnd w:id="2641"/>
      <w:r>
        <w:commentReference w:id="2641"/>
      </w:r>
      <w:r>
        <w:rPr>
          <w:rFonts w:ascii="Times New Roman" w:eastAsia="Times New Roman" w:hAnsi="Times New Roman" w:cs="Times New Roman"/>
          <w:color w:val="212529"/>
          <w:sz w:val="24"/>
          <w:szCs w:val="24"/>
        </w:rPr>
        <w:t>. We will also put two images</w:t>
      </w:r>
      <w:ins w:id="2642" w:author="Holli Flanagan" w:date="2025-05-12T15:32:00Z">
        <w:r>
          <w:rPr>
            <w:rFonts w:ascii="Times New Roman" w:eastAsia="Times New Roman" w:hAnsi="Times New Roman" w:cs="Times New Roman"/>
            <w:color w:val="212529"/>
            <w:sz w:val="24"/>
            <w:szCs w:val="24"/>
          </w:rPr>
          <w:t>—</w:t>
        </w:r>
      </w:ins>
      <w:del w:id="2643"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img1.jpg and </w:t>
      </w:r>
      <w:r>
        <w:rPr>
          <w:rFonts w:ascii="Times New Roman" w:eastAsia="Times New Roman" w:hAnsi="Times New Roman" w:cs="Times New Roman"/>
          <w:color w:val="212529"/>
          <w:sz w:val="24"/>
          <w:szCs w:val="24"/>
        </w:rPr>
        <w:t>img2.jpg</w:t>
      </w:r>
      <w:ins w:id="2644" w:author="Holli Flanagan" w:date="2025-05-12T15:32:00Z">
        <w:r>
          <w:rPr>
            <w:rFonts w:ascii="Times New Roman" w:eastAsia="Times New Roman" w:hAnsi="Times New Roman" w:cs="Times New Roman"/>
            <w:color w:val="212529"/>
            <w:sz w:val="24"/>
            <w:szCs w:val="24"/>
          </w:rPr>
          <w:t>—</w:t>
        </w:r>
      </w:ins>
      <w:del w:id="2645"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646" w:author="Holli Flanagan" w:date="2025-05-12T15:22:00Z">
        <w:r>
          <w:rPr>
            <w:rFonts w:ascii="Times New Roman" w:eastAsia="Times New Roman" w:hAnsi="Times New Roman" w:cs="Times New Roman"/>
            <w:color w:val="212529"/>
            <w:sz w:val="24"/>
            <w:szCs w:val="24"/>
          </w:rPr>
          <w:t>HTML</w:t>
        </w:r>
      </w:ins>
      <w:del w:id="264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2DF217A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648" w:author="Holli Flanagan" w:date="2025-05-12T15:22:00Z">
        <w:r>
          <w:rPr>
            <w:rFonts w:ascii="Times New Roman" w:eastAsia="Times New Roman" w:hAnsi="Times New Roman" w:cs="Times New Roman"/>
            <w:color w:val="212529"/>
            <w:sz w:val="24"/>
            <w:szCs w:val="24"/>
          </w:rPr>
          <w:t>HTML</w:t>
        </w:r>
      </w:ins>
      <w:del w:id="264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650" w:author="Holli Flanagan" w:date="2025-05-12T15:22:00Z">
        <w:r>
          <w:rPr>
            <w:rFonts w:ascii="Times New Roman" w:eastAsia="Times New Roman" w:hAnsi="Times New Roman" w:cs="Times New Roman"/>
            <w:color w:val="212529"/>
            <w:sz w:val="24"/>
            <w:szCs w:val="24"/>
          </w:rPr>
          <w:t>HTML</w:t>
        </w:r>
      </w:ins>
      <w:del w:id="265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src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src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w:t>
      </w:r>
    </w:p>
    <w:p w14:paraId="2F304F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id="prev"&gt;Previous&lt;/button&gt;</w:t>
      </w:r>
    </w:p>
    <w:p w14:paraId="1707E75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
    <w:p w14:paraId="070398A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4F5B1685"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7E0203">
      <w:pPr>
        <w:pStyle w:val="Heading2"/>
        <w:rPr>
          <w:rPrChange w:id="2652" w:author="Holli Flanagan" w:date="2025-05-12T14:42:00Z">
            <w:rPr>
              <w:sz w:val="34"/>
              <w:szCs w:val="34"/>
            </w:rPr>
          </w:rPrChange>
        </w:rPr>
        <w:pPrChange w:id="2653" w:author="Holli Flanagan" w:date="2025-05-12T14:42:00Z">
          <w:pPr>
            <w:pStyle w:val="Heading2"/>
            <w:keepNext w:val="0"/>
            <w:keepLines w:val="0"/>
          </w:pPr>
        </w:pPrChange>
      </w:pPr>
      <w:bookmarkStart w:id="2654" w:name="_kbzwa7q4gpo5" w:colFirst="0" w:colLast="0"/>
      <w:bookmarkEnd w:id="2654"/>
      <w:r>
        <w:rPr>
          <w:rPrChange w:id="2655" w:author="Holli Flanagan" w:date="2025-05-12T14:42:00Z">
            <w:rPr>
              <w:sz w:val="34"/>
              <w:szCs w:val="34"/>
            </w:rPr>
          </w:rPrChange>
        </w:rPr>
        <w:t>Decorator transforms</w:t>
      </w:r>
    </w:p>
    <w:p w14:paraId="69C60D4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to load the correct image.</w:t>
      </w:r>
    </w:p>
    <w:p w14:paraId="39FA558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What do we want them to do:</w:t>
      </w:r>
    </w:p>
    <w:p w14:paraId="53AFD271" w14:textId="77777777" w:rsidR="00B32DEF" w:rsidRDefault="007E0203">
      <w:pPr>
        <w:numPr>
          <w:ilvl w:val="0"/>
          <w:numId w:val="51"/>
        </w:numPr>
        <w:shd w:val="clear" w:color="auto" w:fill="FFFFFF"/>
        <w:spacing w:before="180"/>
        <w:rPr>
          <w:rFonts w:ascii="Times New Roman" w:eastAsia="Times New Roman" w:hAnsi="Times New Roman" w:cs="Times New Roman"/>
        </w:rPr>
        <w:pPrChange w:id="2656"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7E0203">
      <w:pPr>
        <w:numPr>
          <w:ilvl w:val="0"/>
          <w:numId w:val="51"/>
        </w:numPr>
        <w:shd w:val="clear" w:color="auto" w:fill="FFFFFF"/>
        <w:rPr>
          <w:rFonts w:ascii="Times New Roman" w:eastAsia="Times New Roman" w:hAnsi="Times New Roman" w:cs="Times New Roman"/>
        </w:rPr>
        <w:pPrChange w:id="2657"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7E0203">
      <w:pPr>
        <w:numPr>
          <w:ilvl w:val="0"/>
          <w:numId w:val="51"/>
        </w:numPr>
        <w:shd w:val="clear" w:color="auto" w:fill="FFFFFF"/>
        <w:rPr>
          <w:rFonts w:ascii="Times New Roman" w:eastAsia="Times New Roman" w:hAnsi="Times New Roman" w:cs="Times New Roman"/>
        </w:rPr>
        <w:pPrChange w:id="2658"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659"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7E0203">
      <w:pPr>
        <w:numPr>
          <w:ilvl w:val="0"/>
          <w:numId w:val="51"/>
        </w:numPr>
        <w:shd w:val="clear" w:color="auto" w:fill="FFFFFF"/>
        <w:spacing w:after="300"/>
        <w:rPr>
          <w:rFonts w:ascii="Times New Roman" w:eastAsia="Times New Roman" w:hAnsi="Times New Roman" w:cs="Times New Roman"/>
        </w:rPr>
        <w:pPrChange w:id="2660"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w:t>
      </w:r>
      <w:proofErr w:type="gramStart"/>
      <w:r>
        <w:rPr>
          <w:rFonts w:ascii="Times New Roman" w:eastAsia="Times New Roman" w:hAnsi="Times New Roman" w:cs="Times New Roman"/>
          <w:color w:val="212529"/>
          <w:sz w:val="24"/>
          <w:szCs w:val="24"/>
        </w:rPr>
        <w:t>previous</w:t>
      </w:r>
      <w:proofErr w:type="gramEnd"/>
      <w:r>
        <w:rPr>
          <w:rFonts w:ascii="Times New Roman" w:eastAsia="Times New Roman" w:hAnsi="Times New Roman" w:cs="Times New Roman"/>
          <w:color w:val="212529"/>
          <w:sz w:val="24"/>
          <w:szCs w:val="24"/>
        </w:rPr>
        <w:t xml:space="preserve"> is pushed decrement the image number</w:t>
      </w:r>
      <w:ins w:id="2661"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662" w:author="Holli Flanagan" w:date="2025-05-12T15:46:00Z">
        <w:r>
          <w:rPr>
            <w:rFonts w:ascii="Times New Roman" w:eastAsia="Times New Roman" w:hAnsi="Times New Roman" w:cs="Times New Roman"/>
            <w:color w:val="212529"/>
            <w:sz w:val="24"/>
            <w:szCs w:val="24"/>
          </w:rPr>
          <w:delText xml:space="preserve"> </w:delText>
        </w:r>
      </w:del>
      <w:ins w:id="2663"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7E0203">
      <w:pPr>
        <w:shd w:val="clear" w:color="auto" w:fill="FFFFFF"/>
        <w:spacing w:after="240"/>
        <w:rPr>
          <w:rFonts w:ascii="Times New Roman" w:eastAsia="Times New Roman" w:hAnsi="Times New Roman" w:cs="Times New Roman"/>
          <w:color w:val="212529"/>
          <w:sz w:val="24"/>
          <w:szCs w:val="24"/>
        </w:rPr>
      </w:pPr>
      <w:ins w:id="2664" w:author="Holli Flanagan" w:date="2025-05-12T15:46:00Z">
        <w:r>
          <w:rPr>
            <w:rFonts w:ascii="Times New Roman" w:eastAsia="Times New Roman" w:hAnsi="Times New Roman" w:cs="Times New Roman"/>
            <w:color w:val="212529"/>
            <w:sz w:val="24"/>
            <w:szCs w:val="24"/>
          </w:rPr>
          <w:t xml:space="preserve">Next, </w:t>
        </w:r>
      </w:ins>
      <w:del w:id="2665"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r>
        <w:rPr>
          <w:rFonts w:ascii="Times New Roman" w:eastAsia="Times New Roman" w:hAnsi="Times New Roman" w:cs="Times New Roman"/>
          <w:color w:val="D63384"/>
          <w:sz w:val="21"/>
          <w:szCs w:val="21"/>
          <w:shd w:val="clear" w:color="auto" w:fill="F5F6FA"/>
        </w:rPr>
        <w:t>prevDisabled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nextDisabled</w:t>
      </w:r>
      <w:r>
        <w:rPr>
          <w:rFonts w:ascii="Times New Roman" w:eastAsia="Times New Roman" w:hAnsi="Times New Roman" w:cs="Times New Roman"/>
          <w:color w:val="212529"/>
          <w:sz w:val="24"/>
          <w:szCs w:val="24"/>
        </w:rPr>
        <w:t xml:space="preserve">. Notice that the </w:t>
      </w:r>
      <w:ins w:id="2666" w:author="Holli Flanagan" w:date="2025-05-12T15:22:00Z">
        <w:r>
          <w:rPr>
            <w:rFonts w:ascii="Times New Roman" w:eastAsia="Times New Roman" w:hAnsi="Times New Roman" w:cs="Times New Roman"/>
            <w:color w:val="212529"/>
            <w:sz w:val="24"/>
            <w:szCs w:val="24"/>
          </w:rPr>
          <w:t>HTML</w:t>
        </w:r>
      </w:ins>
      <w:del w:id="266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r>
        <w:rPr>
          <w:rFonts w:ascii="Times New Roman" w:eastAsia="Times New Roman" w:hAnsi="Times New Roman" w:cs="Times New Roman"/>
          <w:color w:val="D63384"/>
          <w:sz w:val="21"/>
          <w:szCs w:val="21"/>
          <w:shd w:val="clear" w:color="auto" w:fill="F5F6FA"/>
        </w:rPr>
        <w:t>prev</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7E0203">
      <w:pPr>
        <w:numPr>
          <w:ilvl w:val="0"/>
          <w:numId w:val="52"/>
        </w:numPr>
        <w:shd w:val="clear" w:color="auto" w:fill="FFFFFF"/>
        <w:spacing w:before="180"/>
        <w:rPr>
          <w:rFonts w:ascii="Times New Roman" w:eastAsia="Times New Roman" w:hAnsi="Times New Roman" w:cs="Times New Roman"/>
        </w:rPr>
        <w:pPrChange w:id="2668"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669"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7E0203">
      <w:pPr>
        <w:numPr>
          <w:ilvl w:val="0"/>
          <w:numId w:val="52"/>
        </w:numPr>
        <w:shd w:val="clear" w:color="auto" w:fill="FFFFFF"/>
        <w:rPr>
          <w:rFonts w:ascii="Times New Roman" w:eastAsia="Times New Roman" w:hAnsi="Times New Roman" w:cs="Times New Roman"/>
        </w:rPr>
        <w:pPrChange w:id="2670"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671"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7E0203">
      <w:pPr>
        <w:numPr>
          <w:ilvl w:val="0"/>
          <w:numId w:val="52"/>
        </w:numPr>
        <w:shd w:val="clear" w:color="auto" w:fill="FFFFFF"/>
        <w:rPr>
          <w:rFonts w:ascii="Times New Roman" w:eastAsia="Times New Roman" w:hAnsi="Times New Roman" w:cs="Times New Roman"/>
        </w:rPr>
        <w:pPrChange w:id="2672" w:author="Holli Flanagan" w:date="2025-05-12T15:46:00Z">
          <w:pPr>
            <w:numPr>
              <w:numId w:val="121"/>
            </w:numPr>
            <w:shd w:val="clear" w:color="auto" w:fill="FFFFFF"/>
            <w:spacing w:before="180" w:after="300"/>
            <w:ind w:left="720" w:hanging="360"/>
          </w:pPr>
        </w:pPrChange>
      </w:pPr>
      <w:commentRangeStart w:id="2673"/>
      <w:r>
        <w:rPr>
          <w:rFonts w:ascii="Times New Roman" w:eastAsia="Times New Roman" w:hAnsi="Times New Roman" w:cs="Times New Roman"/>
          <w:color w:val="212529"/>
          <w:sz w:val="24"/>
          <w:szCs w:val="24"/>
        </w:rPr>
        <w:t>Disable the next button if prev is pushed:</w:t>
      </w:r>
      <w:commentRangeEnd w:id="2673"/>
      <w:r>
        <w:commentReference w:id="2673"/>
      </w:r>
    </w:p>
    <w:p w14:paraId="77A463C4" w14:textId="77777777" w:rsidR="00B32DEF" w:rsidRDefault="007E0203">
      <w:pPr>
        <w:numPr>
          <w:ilvl w:val="0"/>
          <w:numId w:val="52"/>
        </w:numPr>
        <w:shd w:val="clear" w:color="auto" w:fill="FFFFFF"/>
        <w:rPr>
          <w:rFonts w:ascii="Times New Roman" w:eastAsia="Times New Roman" w:hAnsi="Times New Roman" w:cs="Times New Roman"/>
        </w:rPr>
        <w:pPrChange w:id="2674"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675"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7E0203">
      <w:pPr>
        <w:numPr>
          <w:ilvl w:val="0"/>
          <w:numId w:val="52"/>
        </w:numPr>
        <w:shd w:val="clear" w:color="auto" w:fill="FFFFFF"/>
        <w:rPr>
          <w:rFonts w:ascii="Times New Roman" w:eastAsia="Times New Roman" w:hAnsi="Times New Roman" w:cs="Times New Roman"/>
        </w:rPr>
        <w:pPrChange w:id="2676"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677"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7E0203">
      <w:pPr>
        <w:numPr>
          <w:ilvl w:val="0"/>
          <w:numId w:val="52"/>
        </w:numPr>
        <w:shd w:val="clear" w:color="auto" w:fill="FFFFFF"/>
        <w:spacing w:after="300"/>
        <w:rPr>
          <w:rFonts w:ascii="Times New Roman" w:eastAsia="Times New Roman" w:hAnsi="Times New Roman" w:cs="Times New Roman"/>
        </w:rPr>
        <w:pPrChange w:id="2678"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679"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r>
        <w:rPr>
          <w:rFonts w:ascii="Times New Roman" w:eastAsia="Times New Roman" w:hAnsi="Times New Roman" w:cs="Times New Roman"/>
          <w:color w:val="D63384"/>
          <w:sz w:val="21"/>
          <w:szCs w:val="21"/>
          <w:shd w:val="clear" w:color="auto" w:fill="F5F6FA"/>
        </w:rPr>
        <w:t xml:space="preserve">npm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680"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681" w:author="Holli Flanagan" w:date="2025-05-12T15:47:00Z">
        <w:r>
          <w:rPr>
            <w:rFonts w:ascii="Times New Roman" w:eastAsia="Times New Roman" w:hAnsi="Times New Roman" w:cs="Times New Roman"/>
            <w:color w:val="212529"/>
            <w:sz w:val="24"/>
            <w:szCs w:val="24"/>
          </w:rPr>
          <w:t>not the other way around!</w:t>
        </w:r>
      </w:ins>
      <w:del w:id="2682"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683" w:author="Holli Flanagan" w:date="2025-05-12T15:48:00Z">
        <w:r>
          <w:rPr>
            <w:rFonts w:ascii="Times New Roman" w:eastAsia="Times New Roman" w:hAnsi="Times New Roman" w:cs="Times New Roman"/>
            <w:color w:val="212529"/>
            <w:sz w:val="24"/>
            <w:szCs w:val="24"/>
          </w:rPr>
          <w:delText>D</w:delText>
        </w:r>
      </w:del>
      <w:ins w:id="2684"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
    <w:p w14:paraId="5B212E09"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
    <w:p w14:paraId="1E3533E6"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67391919"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7E0203">
      <w:pPr>
        <w:pStyle w:val="Heading2"/>
        <w:rPr>
          <w:rPrChange w:id="2685" w:author="Holli Flanagan" w:date="2025-05-12T14:42:00Z">
            <w:rPr>
              <w:sz w:val="34"/>
              <w:szCs w:val="34"/>
            </w:rPr>
          </w:rPrChange>
        </w:rPr>
        <w:pPrChange w:id="2686" w:author="Holli Flanagan" w:date="2025-05-12T14:42:00Z">
          <w:pPr>
            <w:pStyle w:val="Heading2"/>
            <w:keepNext w:val="0"/>
            <w:keepLines w:val="0"/>
          </w:pPr>
        </w:pPrChange>
      </w:pPr>
      <w:bookmarkStart w:id="2687" w:name="_sx0dm4xz55ma" w:colFirst="0" w:colLast="0"/>
      <w:bookmarkEnd w:id="2687"/>
      <w:r>
        <w:rPr>
          <w:rPrChange w:id="2688" w:author="Holli Flanagan" w:date="2025-05-12T14:42:00Z">
            <w:rPr>
              <w:sz w:val="34"/>
              <w:szCs w:val="34"/>
            </w:rPr>
          </w:rPrChange>
        </w:rPr>
        <w:t>Decorators in Webz</w:t>
      </w:r>
    </w:p>
    <w:p w14:paraId="39776D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All classes created with the CLI will automatically subclass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The Bind Decorators are used to move data from the class to the </w:t>
      </w:r>
      <w:ins w:id="2689" w:author="Holli Flanagan" w:date="2025-05-12T15:22:00Z">
        <w:r>
          <w:rPr>
            <w:rFonts w:ascii="Times New Roman" w:eastAsia="Times New Roman" w:hAnsi="Times New Roman" w:cs="Times New Roman"/>
            <w:color w:val="212529"/>
            <w:sz w:val="24"/>
            <w:szCs w:val="24"/>
          </w:rPr>
          <w:t>HTML</w:t>
        </w:r>
      </w:ins>
      <w:del w:id="269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691" w:author="Holli Flanagan" w:date="2025-05-12T15:48:00Z">
        <w:r>
          <w:rPr>
            <w:rFonts w:ascii="Times New Roman" w:eastAsia="Times New Roman" w:hAnsi="Times New Roman" w:cs="Times New Roman"/>
            <w:color w:val="212529"/>
            <w:sz w:val="24"/>
            <w:szCs w:val="24"/>
          </w:rPr>
          <w:delText>E</w:delText>
        </w:r>
      </w:del>
      <w:ins w:id="2692"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693" w:author="Holli Flanagan" w:date="2025-05-12T15:48:00Z">
        <w:r>
          <w:rPr>
            <w:rFonts w:ascii="Times New Roman" w:eastAsia="Times New Roman" w:hAnsi="Times New Roman" w:cs="Times New Roman"/>
            <w:color w:val="212529"/>
            <w:sz w:val="24"/>
            <w:szCs w:val="24"/>
          </w:rPr>
          <w:delText>D</w:delText>
        </w:r>
      </w:del>
      <w:ins w:id="2694"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695" w:author="Holli Flanagan" w:date="2025-05-12T15:22:00Z">
        <w:r>
          <w:rPr>
            <w:rFonts w:ascii="Times New Roman" w:eastAsia="Times New Roman" w:hAnsi="Times New Roman" w:cs="Times New Roman"/>
            <w:color w:val="212529"/>
            <w:sz w:val="24"/>
            <w:szCs w:val="24"/>
          </w:rPr>
          <w:t>HTML</w:t>
        </w:r>
      </w:ins>
      <w:del w:id="269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97" w:name="_hbraughte96t" w:colFirst="0" w:colLast="0"/>
      <w:bookmarkEnd w:id="2697"/>
      <w:r>
        <w:rPr>
          <w:rFonts w:ascii="Times New Roman" w:eastAsia="Times New Roman" w:hAnsi="Times New Roman" w:cs="Times New Roman"/>
          <w:color w:val="27262B"/>
          <w:sz w:val="26"/>
          <w:szCs w:val="26"/>
        </w:rPr>
        <w:t>Bind Decorators</w:t>
      </w:r>
    </w:p>
    <w:p w14:paraId="689BF39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here are the decorators for binding variables to elements, which allow the </w:t>
      </w:r>
      <w:r>
        <w:rPr>
          <w:rFonts w:ascii="Times New Roman" w:eastAsia="Times New Roman" w:hAnsi="Times New Roman" w:cs="Times New Roman"/>
          <w:color w:val="212529"/>
          <w:sz w:val="24"/>
          <w:szCs w:val="24"/>
        </w:rPr>
        <w:t>element to change when a field (member variable) changes in the class:</w:t>
      </w:r>
    </w:p>
    <w:p w14:paraId="41DCC54B" w14:textId="77777777" w:rsidR="00B32DEF" w:rsidRDefault="007E0203">
      <w:pPr>
        <w:numPr>
          <w:ilvl w:val="0"/>
          <w:numId w:val="58"/>
        </w:numPr>
        <w:shd w:val="clear" w:color="auto" w:fill="FFFFFF"/>
        <w:spacing w:before="180"/>
        <w:pPrChange w:id="2698"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699" w:author="Holli Flanagan" w:date="2025-05-12T15:49:00Z">
        <w:r>
          <w:rPr>
            <w:rFonts w:ascii="Times New Roman" w:eastAsia="Times New Roman" w:hAnsi="Times New Roman" w:cs="Times New Roman"/>
            <w:color w:val="212529"/>
            <w:sz w:val="24"/>
            <w:szCs w:val="24"/>
          </w:rPr>
          <w:delText xml:space="preserve"> - </w:delText>
        </w:r>
      </w:del>
      <w:ins w:id="270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7E0203">
      <w:pPr>
        <w:numPr>
          <w:ilvl w:val="0"/>
          <w:numId w:val="58"/>
        </w:numPr>
        <w:shd w:val="clear" w:color="auto" w:fill="FFFFFF"/>
        <w:pPrChange w:id="2701"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id, attr</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02" w:author="Holli Flanagan" w:date="2025-05-12T15:48:00Z">
        <w:r>
          <w:rPr>
            <w:rFonts w:ascii="Times New Roman" w:eastAsia="Times New Roman" w:hAnsi="Times New Roman" w:cs="Times New Roman"/>
            <w:color w:val="212529"/>
            <w:sz w:val="24"/>
            <w:szCs w:val="24"/>
          </w:rPr>
          <w:delText xml:space="preserve"> - </w:delText>
        </w:r>
      </w:del>
      <w:ins w:id="2703"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7E0203">
      <w:pPr>
        <w:numPr>
          <w:ilvl w:val="0"/>
          <w:numId w:val="58"/>
        </w:numPr>
        <w:shd w:val="clear" w:color="auto" w:fill="FFFFFF"/>
        <w:pPrChange w:id="2704"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05" w:author="Holli Flanagan" w:date="2025-05-12T15:48:00Z">
        <w:r>
          <w:rPr>
            <w:rFonts w:ascii="Times New Roman" w:eastAsia="Times New Roman" w:hAnsi="Times New Roman" w:cs="Times New Roman"/>
            <w:color w:val="212529"/>
            <w:sz w:val="24"/>
            <w:szCs w:val="24"/>
          </w:rPr>
          <w:delText xml:space="preserve"> - </w:delText>
        </w:r>
      </w:del>
      <w:ins w:id="2706"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7E0203">
      <w:pPr>
        <w:numPr>
          <w:ilvl w:val="0"/>
          <w:numId w:val="58"/>
        </w:numPr>
        <w:shd w:val="clear" w:color="auto" w:fill="FFFFFF"/>
        <w:spacing w:after="300"/>
        <w:pPrChange w:id="2707"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08" w:author="Holli Flanagan" w:date="2025-05-12T15:49:00Z">
        <w:r>
          <w:rPr>
            <w:rFonts w:ascii="Times New Roman" w:eastAsia="Times New Roman" w:hAnsi="Times New Roman" w:cs="Times New Roman"/>
            <w:color w:val="212529"/>
            <w:sz w:val="24"/>
            <w:szCs w:val="24"/>
          </w:rPr>
          <w:delText xml:space="preserve"> - </w:delText>
        </w:r>
      </w:del>
      <w:ins w:id="2709"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7E0203">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10" w:author="Holli Flanagan" w:date="2025-05-12T15:49:00Z">
        <w:r>
          <w:rPr>
            <w:rFonts w:ascii="Times New Roman" w:eastAsia="Times New Roman" w:hAnsi="Times New Roman" w:cs="Times New Roman"/>
            <w:color w:val="212529"/>
            <w:sz w:val="24"/>
            <w:szCs w:val="24"/>
          </w:rPr>
          <w:delText xml:space="preserve"> - </w:delText>
        </w:r>
      </w:del>
      <w:ins w:id="2711"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7E0203">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712" w:author="Holli Flanagan" w:date="2025-05-12T15:49:00Z">
        <w:r>
          <w:rPr>
            <w:rFonts w:ascii="Times New Roman" w:eastAsia="Times New Roman" w:hAnsi="Times New Roman" w:cs="Times New Roman"/>
            <w:color w:val="212529"/>
            <w:sz w:val="24"/>
            <w:szCs w:val="24"/>
          </w:rPr>
          <w:delText xml:space="preserve"> - </w:delText>
        </w:r>
      </w:del>
      <w:ins w:id="2713"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7E0203">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714" w:author="Holli Flanagan" w:date="2025-05-12T15:49:00Z">
        <w:r>
          <w:rPr>
            <w:rFonts w:ascii="Times New Roman" w:eastAsia="Times New Roman" w:hAnsi="Times New Roman" w:cs="Times New Roman"/>
            <w:color w:val="212529"/>
            <w:sz w:val="24"/>
            <w:szCs w:val="24"/>
          </w:rPr>
          <w:delText xml:space="preserve"> - </w:delText>
        </w:r>
      </w:del>
      <w:ins w:id="2715"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7E0203">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716" w:author="Holli Flanagan" w:date="2025-05-12T15:49:00Z">
        <w:r>
          <w:rPr>
            <w:rFonts w:ascii="Times New Roman" w:eastAsia="Times New Roman" w:hAnsi="Times New Roman" w:cs="Times New Roman"/>
            <w:color w:val="212529"/>
            <w:sz w:val="24"/>
            <w:szCs w:val="24"/>
          </w:rPr>
          <w:delText xml:space="preserve"> - </w:delText>
        </w:r>
      </w:del>
      <w:ins w:id="2717"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7E0203">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18" w:author="Holli Flanagan" w:date="2025-05-12T15:50:00Z">
        <w:r>
          <w:rPr>
            <w:rFonts w:ascii="Times New Roman" w:eastAsia="Times New Roman" w:hAnsi="Times New Roman" w:cs="Times New Roman"/>
            <w:color w:val="212529"/>
            <w:sz w:val="24"/>
            <w:szCs w:val="24"/>
          </w:rPr>
          <w:delText xml:space="preserve"> -</w:delText>
        </w:r>
      </w:del>
      <w:ins w:id="2719"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7E0203">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720" w:author="Holli Flanagan" w:date="2025-05-12T15:50:00Z">
        <w:r>
          <w:rPr>
            <w:rFonts w:ascii="Times New Roman" w:eastAsia="Times New Roman" w:hAnsi="Times New Roman" w:cs="Times New Roman"/>
            <w:color w:val="212529"/>
            <w:sz w:val="24"/>
            <w:szCs w:val="24"/>
          </w:rPr>
          <w:delText xml:space="preserve"> -</w:delText>
        </w:r>
      </w:del>
      <w:ins w:id="2721"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“px” before applying it to the element (useful for binding numeric fields to style properties that require “px” units, such as padding, margin, width, height, etc.)</w:t>
      </w:r>
    </w:p>
    <w:p w14:paraId="2DABC34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22" w:name="_627nr9yj20au" w:colFirst="0" w:colLast="0"/>
      <w:bookmarkEnd w:id="2722"/>
      <w:r>
        <w:rPr>
          <w:rFonts w:ascii="Times New Roman" w:eastAsia="Times New Roman" w:hAnsi="Times New Roman" w:cs="Times New Roman"/>
          <w:color w:val="27262B"/>
          <w:sz w:val="26"/>
          <w:szCs w:val="26"/>
        </w:rPr>
        <w:t>Event Decorators</w:t>
      </w:r>
    </w:p>
    <w:p w14:paraId="316EB8B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other hand, when you want the instance to react to an event on the element, you can use the </w:t>
      </w:r>
      <w:r>
        <w:rPr>
          <w:rFonts w:ascii="Times New Roman" w:eastAsia="Times New Roman" w:hAnsi="Times New Roman" w:cs="Times New Roman"/>
          <w:color w:val="212529"/>
          <w:sz w:val="24"/>
          <w:szCs w:val="24"/>
        </w:rPr>
        <w:t>decorators below to bind a method to an event. Most of the time, you will want to use one of these specialized decorators:</w:t>
      </w:r>
    </w:p>
    <w:p w14:paraId="7FB0C9A6" w14:textId="77777777" w:rsidR="00B32DEF" w:rsidRDefault="007E0203">
      <w:pPr>
        <w:numPr>
          <w:ilvl w:val="0"/>
          <w:numId w:val="60"/>
        </w:numPr>
        <w:shd w:val="clear" w:color="auto" w:fill="FFFFFF"/>
        <w:spacing w:before="180"/>
        <w:pPrChange w:id="2723"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MouseEvent)=&gt;{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7E0203">
      <w:pPr>
        <w:numPr>
          <w:ilvl w:val="0"/>
          <w:numId w:val="60"/>
        </w:numPr>
        <w:shd w:val="clear" w:color="auto" w:fill="FFFFFF"/>
        <w:pPrChange w:id="2724"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ValueEvent)=&gt;{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725"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7E0203">
      <w:pPr>
        <w:numPr>
          <w:ilvl w:val="0"/>
          <w:numId w:val="60"/>
        </w:numPr>
        <w:shd w:val="clear" w:color="auto" w:fill="FFFFFF"/>
        <w:pPrChange w:id="2726"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ValueEvent)=&gt;{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7E0203">
      <w:pPr>
        <w:numPr>
          <w:ilvl w:val="0"/>
          <w:numId w:val="60"/>
        </w:numPr>
        <w:shd w:val="clear" w:color="auto" w:fill="FFFFFF"/>
        <w:spacing w:after="300"/>
        <w:pPrChange w:id="2727"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728"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7E0203">
      <w:pPr>
        <w:numPr>
          <w:ilvl w:val="0"/>
          <w:numId w:val="61"/>
        </w:numPr>
        <w:shd w:val="clear" w:color="auto" w:fill="FFFFFF"/>
        <w:spacing w:before="180"/>
        <w:pPrChange w:id="2729"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gramStart"/>
      <w:r>
        <w:rPr>
          <w:rFonts w:ascii="Times New Roman" w:eastAsia="Times New Roman" w:hAnsi="Times New Roman" w:cs="Times New Roman"/>
          <w:color w:val="D63384"/>
          <w:sz w:val="21"/>
          <w:szCs w:val="21"/>
          <w:shd w:val="clear" w:color="auto" w:fill="F5F6FA"/>
        </w:rPr>
        <w:t>e:Event</w:t>
      </w:r>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7E0203">
      <w:pPr>
        <w:numPr>
          <w:ilvl w:val="0"/>
          <w:numId w:val="61"/>
        </w:numPr>
        <w:shd w:val="clear" w:color="auto" w:fill="FFFFFF"/>
        <w:pPrChange w:id="2730"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gramStart"/>
      <w:r>
        <w:rPr>
          <w:rFonts w:ascii="Times New Roman" w:eastAsia="Times New Roman" w:hAnsi="Times New Roman" w:cs="Times New Roman"/>
          <w:color w:val="D63384"/>
          <w:sz w:val="21"/>
          <w:szCs w:val="21"/>
          <w:shd w:val="clear" w:color="auto" w:fill="F5F6FA"/>
        </w:rPr>
        <w:t>e:WindowEvent</w:t>
      </w:r>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7E0203">
      <w:pPr>
        <w:numPr>
          <w:ilvl w:val="0"/>
          <w:numId w:val="61"/>
        </w:numPr>
        <w:shd w:val="clear" w:color="auto" w:fill="FFFFFF"/>
        <w:spacing w:after="300"/>
        <w:pPrChange w:id="2731"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gramStart"/>
      <w:r>
        <w:rPr>
          <w:rFonts w:ascii="Times New Roman" w:eastAsia="Times New Roman" w:hAnsi="Times New Roman" w:cs="Times New Roman"/>
          <w:color w:val="D63384"/>
          <w:sz w:val="21"/>
          <w:szCs w:val="21"/>
          <w:shd w:val="clear" w:color="auto" w:fill="F5F6FA"/>
        </w:rPr>
        <w:t>f:TimerCancelFunction</w:t>
      </w:r>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7E0203">
      <w:pPr>
        <w:pStyle w:val="Heading2"/>
        <w:rPr>
          <w:rPrChange w:id="2732" w:author="Holli Flanagan" w:date="2025-05-12T14:42:00Z">
            <w:rPr>
              <w:sz w:val="34"/>
              <w:szCs w:val="34"/>
            </w:rPr>
          </w:rPrChange>
        </w:rPr>
        <w:pPrChange w:id="2733" w:author="Holli Flanagan" w:date="2025-05-12T14:42:00Z">
          <w:pPr>
            <w:pStyle w:val="Heading2"/>
            <w:keepNext w:val="0"/>
            <w:keepLines w:val="0"/>
          </w:pPr>
        </w:pPrChange>
      </w:pPr>
      <w:bookmarkStart w:id="2734" w:name="_rbte27e130h3" w:colFirst="0" w:colLast="0"/>
      <w:bookmarkEnd w:id="2734"/>
      <w:r>
        <w:rPr>
          <w:rPrChange w:id="2735" w:author="Holli Flanagan" w:date="2025-05-12T14:42:00Z">
            <w:rPr>
              <w:sz w:val="34"/>
              <w:szCs w:val="34"/>
            </w:rPr>
          </w:rPrChange>
        </w:rPr>
        <w:t>References</w:t>
      </w:r>
    </w:p>
    <w:p w14:paraId="3EC4E51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7E0203">
      <w:pPr>
        <w:numPr>
          <w:ilvl w:val="0"/>
          <w:numId w:val="301"/>
        </w:numPr>
        <w:shd w:val="clear" w:color="auto" w:fill="FFFFFF"/>
        <w:spacing w:before="180"/>
        <w:rPr>
          <w:ins w:id="2736"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737"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738"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739" w:author="Holli Flanagan" w:date="2025-05-12T15:50:00Z">
            <w:rPr>
              <w:rFonts w:ascii="Times New Roman" w:eastAsia="Times New Roman" w:hAnsi="Times New Roman" w:cs="Times New Roman"/>
            </w:rPr>
          </w:rPrChange>
        </w:rPr>
        <w:pPrChange w:id="2740" w:author="Holli Flanagan" w:date="2025-05-12T15:50:00Z">
          <w:pPr>
            <w:numPr>
              <w:numId w:val="301"/>
            </w:numPr>
            <w:shd w:val="clear" w:color="auto" w:fill="FFFFFF"/>
            <w:spacing w:before="180" w:after="300"/>
            <w:ind w:left="720" w:hanging="360"/>
          </w:pPr>
        </w:pPrChange>
      </w:pPr>
    </w:p>
    <w:p w14:paraId="1293EC5D" w14:textId="77777777" w:rsidR="00B32DEF" w:rsidRDefault="007E0203">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7E0203">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r>
        <w:rPr>
          <w:rFonts w:ascii="Times New Roman" w:eastAsia="Times New Roman" w:hAnsi="Times New Roman" w:cs="Times New Roman"/>
          <w:color w:val="212529"/>
          <w:sz w:val="24"/>
          <w:szCs w:val="24"/>
        </w:rPr>
        <w:t>https://developer.mozilla.org/en-US/docs/Learn/CSS/First_steps/Getting_started</w:t>
      </w:r>
    </w:p>
    <w:p w14:paraId="3046DB22" w14:textId="77777777" w:rsidR="00B32DEF" w:rsidRDefault="00B32DEF">
      <w:pPr>
        <w:numPr>
          <w:ilvl w:val="0"/>
          <w:numId w:val="268"/>
        </w:numPr>
        <w:shd w:val="clear" w:color="auto" w:fill="FFFFFF"/>
        <w:rPr>
          <w:ins w:id="2741" w:author="Holli Flanagan" w:date="2025-05-12T15:51:00Z"/>
          <w:rFonts w:ascii="Times New Roman" w:eastAsia="Times New Roman" w:hAnsi="Times New Roman" w:cs="Times New Roman"/>
        </w:rPr>
      </w:pPr>
    </w:p>
    <w:p w14:paraId="295181B7" w14:textId="77777777" w:rsidR="00B32DEF" w:rsidRDefault="007E0203">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7E0203">
      <w:pPr>
        <w:numPr>
          <w:ilvl w:val="0"/>
          <w:numId w:val="62"/>
        </w:numPr>
        <w:shd w:val="clear" w:color="auto" w:fill="FFFFFF"/>
        <w:spacing w:before="180"/>
        <w:rPr>
          <w:rFonts w:ascii="Times New Roman" w:eastAsia="Times New Roman" w:hAnsi="Times New Roman" w:cs="Times New Roman"/>
        </w:rPr>
        <w:pPrChange w:id="2742"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7E0203">
      <w:pPr>
        <w:numPr>
          <w:ilvl w:val="0"/>
          <w:numId w:val="62"/>
        </w:numPr>
        <w:shd w:val="clear" w:color="auto" w:fill="FFFFFF"/>
        <w:rPr>
          <w:rFonts w:ascii="Times New Roman" w:eastAsia="Times New Roman" w:hAnsi="Times New Roman" w:cs="Times New Roman"/>
        </w:rPr>
        <w:pPrChange w:id="2743"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7E0203">
      <w:pPr>
        <w:numPr>
          <w:ilvl w:val="0"/>
          <w:numId w:val="62"/>
        </w:numPr>
        <w:shd w:val="clear" w:color="auto" w:fill="FFFFFF"/>
        <w:spacing w:after="300"/>
        <w:rPr>
          <w:rFonts w:ascii="Times New Roman" w:eastAsia="Times New Roman" w:hAnsi="Times New Roman" w:cs="Times New Roman"/>
        </w:rPr>
        <w:pPrChange w:id="2744"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7E0203">
      <w:pPr>
        <w:pStyle w:val="Heading2"/>
        <w:keepNext w:val="0"/>
        <w:keepLines w:val="0"/>
        <w:spacing w:before="700"/>
        <w:rPr>
          <w:rPrChange w:id="2745" w:author="Holli Flanagan" w:date="2025-05-12T14:42:00Z">
            <w:rPr>
              <w:sz w:val="46"/>
              <w:szCs w:val="46"/>
            </w:rPr>
          </w:rPrChange>
        </w:rPr>
        <w:pPrChange w:id="2746" w:author="Holli Flanagan" w:date="2025-05-12T14:42:00Z">
          <w:pPr>
            <w:pStyle w:val="Heading1"/>
            <w:keepNext w:val="0"/>
            <w:keepLines w:val="0"/>
            <w:spacing w:before="700"/>
          </w:pPr>
        </w:pPrChange>
      </w:pPr>
      <w:bookmarkStart w:id="2747" w:name="_xq7jql6oi7on" w:colFirst="0" w:colLast="0"/>
      <w:bookmarkEnd w:id="2747"/>
      <w:r>
        <w:rPr>
          <w:rPrChange w:id="2748" w:author="Holli Flanagan" w:date="2025-05-12T14:42:00Z">
            <w:rPr>
              <w:b/>
              <w:sz w:val="46"/>
              <w:szCs w:val="46"/>
            </w:rPr>
          </w:rPrChange>
        </w:rPr>
        <w:t>Summary</w:t>
      </w:r>
    </w:p>
    <w:p w14:paraId="75C6B71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749" w:author="Holli Flanagan" w:date="2025-05-12T15:22:00Z">
        <w:r>
          <w:rPr>
            <w:rFonts w:ascii="Times New Roman" w:eastAsia="Times New Roman" w:hAnsi="Times New Roman" w:cs="Times New Roman"/>
            <w:color w:val="212529"/>
            <w:sz w:val="24"/>
            <w:szCs w:val="24"/>
          </w:rPr>
          <w:t>HTML</w:t>
        </w:r>
      </w:ins>
      <w:del w:id="275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7E0203">
      <w:pPr>
        <w:pStyle w:val="Heading2"/>
        <w:keepNext w:val="0"/>
        <w:keepLines w:val="0"/>
        <w:spacing w:before="700"/>
        <w:rPr>
          <w:rPrChange w:id="2751" w:author="Holli Flanagan" w:date="2025-05-12T14:42:00Z">
            <w:rPr>
              <w:sz w:val="46"/>
              <w:szCs w:val="46"/>
            </w:rPr>
          </w:rPrChange>
        </w:rPr>
        <w:pPrChange w:id="2752" w:author="Holli Flanagan" w:date="2025-05-12T14:42:00Z">
          <w:pPr>
            <w:pStyle w:val="Heading1"/>
            <w:keepNext w:val="0"/>
            <w:keepLines w:val="0"/>
            <w:spacing w:before="700"/>
          </w:pPr>
        </w:pPrChange>
      </w:pPr>
      <w:bookmarkStart w:id="2753" w:name="_sd0v7jruski8" w:colFirst="0" w:colLast="0"/>
      <w:bookmarkEnd w:id="2753"/>
      <w:r>
        <w:rPr>
          <w:rPrChange w:id="2754" w:author="Holli Flanagan" w:date="2025-05-12T14:42:00Z">
            <w:rPr>
              <w:b/>
              <w:sz w:val="46"/>
              <w:szCs w:val="46"/>
            </w:rPr>
          </w:rPrChange>
        </w:rPr>
        <w:t>Next Step</w:t>
      </w:r>
    </w:p>
    <w:p w14:paraId="32E1A4E7" w14:textId="71164FEC"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755"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756" w:author="Holli Flanagan" w:date="2025-05-12T15:51:00Z">
        <w:r>
          <w:rPr>
            <w:rFonts w:ascii="Times New Roman" w:eastAsia="Times New Roman" w:hAnsi="Times New Roman" w:cs="Times New Roman"/>
            <w:color w:val="212529"/>
            <w:sz w:val="24"/>
            <w:szCs w:val="24"/>
          </w:rPr>
          <w:t>.</w:t>
        </w:r>
      </w:ins>
      <w:del w:id="2757"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 xml:space="preserve">HYPERLINK </w:delInstrText>
        </w:r>
        <w:r>
          <w:delInstrText>"https://boots-edu.github.io/textbook/text/9-webz-intro/walkthrough.html"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7E0203">
      <w:pPr>
        <w:pStyle w:val="Heading1"/>
        <w:rPr>
          <w:rPrChange w:id="2758" w:author="Holli Flanagan" w:date="2025-05-12T14:42:00Z">
            <w:rPr>
              <w:sz w:val="46"/>
              <w:szCs w:val="46"/>
            </w:rPr>
          </w:rPrChange>
        </w:rPr>
        <w:pPrChange w:id="2759" w:author="Holli Flanagan" w:date="2025-05-12T14:42:00Z">
          <w:pPr>
            <w:pStyle w:val="Heading1"/>
            <w:keepNext w:val="0"/>
            <w:keepLines w:val="0"/>
          </w:pPr>
        </w:pPrChange>
      </w:pPr>
      <w:bookmarkStart w:id="2760" w:name="_ylc9eew6a4cs" w:colFirst="0" w:colLast="0"/>
      <w:bookmarkEnd w:id="2760"/>
      <w:r>
        <w:rPr>
          <w:rPrChange w:id="2761" w:author="Holli Flanagan" w:date="2025-05-12T14:42:00Z">
            <w:rPr>
              <w:sz w:val="46"/>
              <w:szCs w:val="46"/>
            </w:rPr>
          </w:rPrChange>
        </w:rPr>
        <w:lastRenderedPageBreak/>
        <w:t>Webz Basics Walkthrough</w:t>
      </w:r>
    </w:p>
    <w:p w14:paraId="54335BDB" w14:textId="77777777" w:rsidR="00B32DEF" w:rsidRPr="00B32DEF" w:rsidRDefault="007E0203">
      <w:pPr>
        <w:pStyle w:val="Heading2"/>
        <w:rPr>
          <w:rPrChange w:id="2762" w:author="Holli Flanagan" w:date="2025-05-12T14:42:00Z">
            <w:rPr>
              <w:sz w:val="34"/>
              <w:szCs w:val="34"/>
            </w:rPr>
          </w:rPrChange>
        </w:rPr>
        <w:pPrChange w:id="2763" w:author="Holli Flanagan" w:date="2025-05-12T14:42:00Z">
          <w:pPr>
            <w:pStyle w:val="Heading2"/>
            <w:keepNext w:val="0"/>
            <w:keepLines w:val="0"/>
          </w:pPr>
        </w:pPrChange>
      </w:pPr>
      <w:bookmarkStart w:id="2764" w:name="_9icdq9q7go45" w:colFirst="0" w:colLast="0"/>
      <w:bookmarkEnd w:id="2764"/>
      <w:r>
        <w:rPr>
          <w:rPrChange w:id="2765" w:author="Holli Flanagan" w:date="2025-05-12T14:42:00Z">
            <w:rPr>
              <w:sz w:val="34"/>
              <w:szCs w:val="34"/>
            </w:rPr>
          </w:rPrChange>
        </w:rPr>
        <w:t>Key Idea</w:t>
      </w:r>
    </w:p>
    <w:p w14:paraId="5157C317" w14:textId="77777777" w:rsidR="00B32DEF" w:rsidRDefault="007E0203">
      <w:pPr>
        <w:shd w:val="clear" w:color="auto" w:fill="FFFFFF"/>
        <w:spacing w:after="240"/>
        <w:rPr>
          <w:rFonts w:ascii="Times New Roman" w:eastAsia="Times New Roman" w:hAnsi="Times New Roman" w:cs="Times New Roman"/>
          <w:color w:val="212529"/>
          <w:sz w:val="24"/>
          <w:szCs w:val="24"/>
        </w:rPr>
      </w:pPr>
      <w:commentRangeStart w:id="2766"/>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766"/>
      <w:r>
        <w:commentReference w:id="2766"/>
      </w:r>
      <w:r>
        <w:rPr>
          <w:rFonts w:ascii="Times New Roman" w:eastAsia="Times New Roman" w:hAnsi="Times New Roman" w:cs="Times New Roman"/>
          <w:color w:val="212529"/>
          <w:sz w:val="24"/>
          <w:szCs w:val="24"/>
        </w:rPr>
        <w:t>can be used to create an interactive website.</w:t>
      </w:r>
    </w:p>
    <w:p w14:paraId="2EE41DB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walkthrough will help </w:t>
      </w:r>
      <w:r>
        <w:rPr>
          <w:rFonts w:ascii="Times New Roman" w:eastAsia="Times New Roman" w:hAnsi="Times New Roman" w:cs="Times New Roman"/>
          <w:color w:val="212529"/>
          <w:sz w:val="24"/>
          <w:szCs w:val="24"/>
        </w:rPr>
        <w:t>you build and deploy your first Webz application. You will learn how to create components, bind values, and handle basic events.</w:t>
      </w:r>
    </w:p>
    <w:p w14:paraId="00553048" w14:textId="77777777" w:rsidR="00B32DEF" w:rsidRPr="00B32DEF" w:rsidRDefault="007E0203">
      <w:pPr>
        <w:pStyle w:val="Heading2"/>
        <w:rPr>
          <w:rPrChange w:id="2767" w:author="Holli Flanagan" w:date="2025-05-12T14:42:00Z">
            <w:rPr>
              <w:sz w:val="34"/>
              <w:szCs w:val="34"/>
            </w:rPr>
          </w:rPrChange>
        </w:rPr>
        <w:pPrChange w:id="2768" w:author="Holli Flanagan" w:date="2025-05-12T14:42:00Z">
          <w:pPr>
            <w:pStyle w:val="Heading2"/>
            <w:keepNext w:val="0"/>
            <w:keepLines w:val="0"/>
          </w:pPr>
        </w:pPrChange>
      </w:pPr>
      <w:bookmarkStart w:id="2769" w:name="_w50eenpmoaqi" w:colFirst="0" w:colLast="0"/>
      <w:bookmarkEnd w:id="2769"/>
      <w:r>
        <w:rPr>
          <w:rPrChange w:id="2770" w:author="Holli Flanagan" w:date="2025-05-12T14:42:00Z">
            <w:rPr>
              <w:sz w:val="34"/>
              <w:szCs w:val="34"/>
            </w:rPr>
          </w:rPrChange>
        </w:rPr>
        <w:t>0) Setup</w:t>
      </w:r>
    </w:p>
    <w:p w14:paraId="5F29E71D" w14:textId="05A472B4" w:rsidR="00B32DEF" w:rsidRDefault="007E0203">
      <w:pPr>
        <w:numPr>
          <w:ilvl w:val="0"/>
          <w:numId w:val="63"/>
        </w:numPr>
        <w:shd w:val="clear" w:color="auto" w:fill="FFFFFF"/>
        <w:spacing w:before="180"/>
        <w:rPr>
          <w:rFonts w:ascii="Times New Roman" w:eastAsia="Times New Roman" w:hAnsi="Times New Roman" w:cs="Times New Roman"/>
        </w:rPr>
        <w:pPrChange w:id="2771"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772"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773"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7E0203">
      <w:pPr>
        <w:numPr>
          <w:ilvl w:val="0"/>
          <w:numId w:val="63"/>
        </w:numPr>
        <w:shd w:val="clear" w:color="auto" w:fill="FFFFFF"/>
        <w:rPr>
          <w:rFonts w:ascii="Times New Roman" w:eastAsia="Times New Roman" w:hAnsi="Times New Roman" w:cs="Times New Roman"/>
        </w:rPr>
        <w:pPrChange w:id="2774"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7E0203">
      <w:pPr>
        <w:numPr>
          <w:ilvl w:val="0"/>
          <w:numId w:val="63"/>
        </w:numPr>
        <w:shd w:val="clear" w:color="auto" w:fill="FFFFFF"/>
        <w:rPr>
          <w:rFonts w:ascii="Times New Roman" w:eastAsia="Times New Roman" w:hAnsi="Times New Roman" w:cs="Times New Roman"/>
        </w:rPr>
        <w:pPrChange w:id="2775"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7E0203">
      <w:pPr>
        <w:numPr>
          <w:ilvl w:val="0"/>
          <w:numId w:val="63"/>
        </w:numPr>
        <w:shd w:val="clear" w:color="auto" w:fill="FFFFFF"/>
        <w:spacing w:after="300"/>
        <w:pPrChange w:id="2776"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7E0203">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2803805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7E0203">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777" w:author="Holli Flanagan" w:date="2025-05-12T15:56:00Z">
        <w:r>
          <w:rPr>
            <w:rFonts w:ascii="Times New Roman" w:eastAsia="Times New Roman" w:hAnsi="Times New Roman" w:cs="Times New Roman"/>
            <w:color w:val="212529"/>
            <w:sz w:val="24"/>
            <w:szCs w:val="24"/>
          </w:rPr>
          <w:t>—</w:t>
        </w:r>
      </w:ins>
      <w:del w:id="2778"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7E0203">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 xml:space="preserve">DEBUGGING </w:t>
      </w:r>
      <w:r>
        <w:rPr>
          <w:rFonts w:ascii="Times New Roman" w:eastAsia="Times New Roman" w:hAnsi="Times New Roman" w:cs="Times New Roman"/>
          <w:b/>
          <w:color w:val="381885"/>
          <w:sz w:val="18"/>
          <w:szCs w:val="18"/>
        </w:rPr>
        <w:t>IN VS CODE</w:t>
      </w:r>
    </w:p>
    <w:p w14:paraId="709B038E"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7E0203">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7E0203">
      <w:pPr>
        <w:pStyle w:val="Heading2"/>
        <w:rPr>
          <w:rPrChange w:id="2779" w:author="Holli Flanagan" w:date="2025-05-12T14:42:00Z">
            <w:rPr>
              <w:sz w:val="34"/>
              <w:szCs w:val="34"/>
            </w:rPr>
          </w:rPrChange>
        </w:rPr>
        <w:pPrChange w:id="2780" w:author="Holli Flanagan" w:date="2025-05-12T14:42:00Z">
          <w:pPr>
            <w:pStyle w:val="Heading2"/>
            <w:keepNext w:val="0"/>
            <w:keepLines w:val="0"/>
          </w:pPr>
        </w:pPrChange>
      </w:pPr>
      <w:bookmarkStart w:id="2781" w:name="_8b7s103dvp9s" w:colFirst="0" w:colLast="0"/>
      <w:bookmarkEnd w:id="2781"/>
      <w:r>
        <w:rPr>
          <w:rPrChange w:id="2782" w:author="Holli Flanagan" w:date="2025-05-12T14:42:00Z">
            <w:rPr>
              <w:sz w:val="34"/>
              <w:szCs w:val="34"/>
            </w:rPr>
          </w:rPrChange>
        </w:rPr>
        <w:lastRenderedPageBreak/>
        <w:t>1) Basic HTML</w:t>
      </w:r>
    </w:p>
    <w:p w14:paraId="2EF12E8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7E0203">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folder in the sidebar. You will see four files there: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w:t>
      </w:r>
    </w:p>
    <w:p w14:paraId="271A4C0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7E0203">
      <w:pPr>
        <w:numPr>
          <w:ilvl w:val="0"/>
          <w:numId w:val="234"/>
        </w:numPr>
        <w:shd w:val="clear" w:color="auto" w:fill="FFFFFF"/>
        <w:spacing w:before="180"/>
        <w:pPrChange w:id="2783"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7E0203">
      <w:pPr>
        <w:numPr>
          <w:ilvl w:val="0"/>
          <w:numId w:val="234"/>
        </w:numPr>
        <w:shd w:val="clear" w:color="auto" w:fill="FFFFFF"/>
        <w:pPrChange w:id="2784"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7E0203">
      <w:pPr>
        <w:numPr>
          <w:ilvl w:val="0"/>
          <w:numId w:val="234"/>
        </w:numPr>
        <w:shd w:val="clear" w:color="auto" w:fill="FFFFFF"/>
        <w:pPrChange w:id="2785" w:author="Holli Flanagan" w:date="2025-05-12T15:56:00Z">
          <w:pPr>
            <w:numPr>
              <w:numId w:val="287"/>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7E0203">
      <w:pPr>
        <w:numPr>
          <w:ilvl w:val="0"/>
          <w:numId w:val="234"/>
        </w:numPr>
        <w:shd w:val="clear" w:color="auto" w:fill="FFFFFF"/>
        <w:pPrChange w:id="2786" w:author="Holli Flanagan" w:date="2025-05-12T15:56:00Z">
          <w:pPr>
            <w:numPr>
              <w:numId w:val="287"/>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7E0203">
      <w:pPr>
        <w:numPr>
          <w:ilvl w:val="0"/>
          <w:numId w:val="234"/>
        </w:numPr>
        <w:shd w:val="clear" w:color="auto" w:fill="FFFFFF"/>
        <w:spacing w:after="300"/>
        <w:pPrChange w:id="2787"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7E0203">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7E0203">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7E0203">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did this correctly, the HTML should look something like the HTML below. Pay close attention to the </w:t>
      </w:r>
      <w:r>
        <w:rPr>
          <w:rFonts w:ascii="Times New Roman" w:eastAsia="Times New Roman" w:hAnsi="Times New Roman" w:cs="Times New Roman"/>
          <w:color w:val="212529"/>
          <w:sz w:val="24"/>
          <w:szCs w:val="24"/>
        </w:rPr>
        <w:t>structure of your HTML, and make sure you are closing all of your tags properly. The location of tags is important, as it determines how the elements are displayed on the page.</w:t>
      </w:r>
    </w:p>
    <w:p w14:paraId="469A68C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7E0203">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7E0203">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7E0203">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7E0203">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7E0203">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This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7E0203">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myText: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7E0203">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Add the following code directly above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w:t>
      </w:r>
    </w:p>
    <w:p w14:paraId="62CCCD5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@BindValue("example-target")</w:t>
      </w:r>
    </w:p>
    <w:p w14:paraId="65EF91F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7E0203">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w:t>
      </w:r>
    </w:p>
    <w:p w14:paraId="058806B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WebzComponent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BindValue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'@boots-edu/webz</w:t>
      </w:r>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7E0203">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788"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7E0203">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r>
        <w:rPr>
          <w:rFonts w:ascii="Times New Roman" w:eastAsia="Times New Roman" w:hAnsi="Times New Roman" w:cs="Times New Roman"/>
          <w:color w:val="D63384"/>
          <w:sz w:val="21"/>
          <w:szCs w:val="21"/>
          <w:shd w:val="clear" w:color="auto" w:fill="F5F6FA"/>
        </w:rPr>
        <w:t>main.test.ts</w:t>
      </w:r>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7E0203">
      <w:pPr>
        <w:pStyle w:val="Heading2"/>
        <w:rPr>
          <w:rPrChange w:id="2789" w:author="Holli Flanagan" w:date="2025-05-12T14:43:00Z">
            <w:rPr>
              <w:sz w:val="34"/>
              <w:szCs w:val="34"/>
            </w:rPr>
          </w:rPrChange>
        </w:rPr>
        <w:pPrChange w:id="2790" w:author="Holli Flanagan" w:date="2025-05-12T14:43:00Z">
          <w:pPr>
            <w:pStyle w:val="Heading2"/>
            <w:keepNext w:val="0"/>
            <w:keepLines w:val="0"/>
          </w:pPr>
        </w:pPrChange>
      </w:pPr>
      <w:bookmarkStart w:id="2791" w:name="_r45l8nl7uzux" w:colFirst="0" w:colLast="0"/>
      <w:bookmarkEnd w:id="2791"/>
      <w:r>
        <w:rPr>
          <w:rPrChange w:id="2792" w:author="Holli Flanagan" w:date="2025-05-12T14:43:00Z">
            <w:rPr>
              <w:sz w:val="34"/>
              <w:szCs w:val="34"/>
            </w:rPr>
          </w:rPrChange>
        </w:rPr>
        <w:t>2) Boop Button Component</w:t>
      </w:r>
    </w:p>
    <w:p w14:paraId="4E9FB86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793"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booping</w:t>
      </w:r>
      <w:r>
        <w:rPr>
          <w:rFonts w:ascii="Times New Roman" w:eastAsia="Times New Roman" w:hAnsi="Times New Roman" w:cs="Times New Roman"/>
          <w:color w:val="212529"/>
          <w:sz w:val="24"/>
          <w:szCs w:val="24"/>
        </w:rPr>
        <w:t xml:space="preserve"> cat’s noses. In the image below, every time the button is clicked, another cat head (“</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will be added to the record.</w:t>
      </w:r>
    </w:p>
    <w:p w14:paraId="60726FB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7E0203">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794"/>
      <w:r>
        <w:rPr>
          <w:rFonts w:ascii="Times New Roman" w:eastAsia="Times New Roman" w:hAnsi="Times New Roman" w:cs="Times New Roman"/>
          <w:color w:val="212529"/>
          <w:sz w:val="24"/>
          <w:szCs w:val="24"/>
        </w:rPr>
        <w:t>Boop Button component</w:t>
      </w:r>
      <w:commentRangeEnd w:id="2794"/>
      <w:r>
        <w:commentReference w:id="2794"/>
      </w:r>
      <w:r>
        <w:rPr>
          <w:rFonts w:ascii="Times New Roman" w:eastAsia="Times New Roman" w:hAnsi="Times New Roman" w:cs="Times New Roman"/>
          <w:color w:val="212529"/>
          <w:sz w:val="24"/>
          <w:szCs w:val="24"/>
        </w:rPr>
        <w:t xml:space="preserve">.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src/app/</w:t>
      </w:r>
    </w:p>
    <w:p w14:paraId="60E5762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
    <w:p w14:paraId="5DF3D6F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795"/>
      <w:r>
        <w:rPr>
          <w:rFonts w:ascii="Times New Roman" w:eastAsia="Times New Roman" w:hAnsi="Times New Roman" w:cs="Times New Roman"/>
          <w:color w:val="212529"/>
          <w:sz w:val="24"/>
          <w:szCs w:val="24"/>
          <w:highlight w:val="white"/>
        </w:rPr>
        <w:t xml:space="preserve">here </w:t>
      </w:r>
      <w:commentRangeEnd w:id="2795"/>
      <w:r>
        <w:commentReference w:id="2795"/>
      </w:r>
      <w:r>
        <w:rPr>
          <w:rFonts w:ascii="Times New Roman" w:eastAsia="Times New Roman" w:hAnsi="Times New Roman" w:cs="Times New Roman"/>
          <w:color w:val="212529"/>
          <w:sz w:val="24"/>
          <w:szCs w:val="24"/>
          <w:highlight w:val="white"/>
        </w:rPr>
        <w:t>to see the expected output for this command</w:t>
      </w:r>
      <w:ins w:id="2796"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7E0203">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r>
        <w:rPr>
          <w:rFonts w:ascii="Times New Roman" w:eastAsia="Times New Roman" w:hAnsi="Times New Roman" w:cs="Times New Roman"/>
          <w:color w:val="D63384"/>
          <w:sz w:val="21"/>
          <w:szCs w:val="21"/>
          <w:shd w:val="clear" w:color="auto" w:fill="F5F6FA"/>
        </w:rPr>
        <w:t>webz: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The term webz is not recognized</w:t>
      </w:r>
      <w:r>
        <w:rPr>
          <w:rFonts w:ascii="Times New Roman" w:eastAsia="Times New Roman" w:hAnsi="Times New Roman" w:cs="Times New Roman"/>
          <w:color w:val="212529"/>
          <w:sz w:val="24"/>
          <w:szCs w:val="24"/>
        </w:rPr>
        <w:t xml:space="preserve">, you need to install Webz globally. You can do this by running </w:t>
      </w:r>
      <w:proofErr w:type="gramStart"/>
      <w:r>
        <w:rPr>
          <w:rFonts w:ascii="Times New Roman" w:eastAsia="Times New Roman" w:hAnsi="Times New Roman" w:cs="Times New Roman"/>
          <w:color w:val="D63384"/>
          <w:sz w:val="21"/>
          <w:szCs w:val="21"/>
          <w:shd w:val="clear" w:color="auto" w:fill="F5F6FA"/>
        </w:rPr>
        <w:t>npm</w:t>
      </w:r>
      <w:proofErr w:type="gram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r>
        <w:rPr>
          <w:rFonts w:ascii="Times New Roman" w:eastAsia="Times New Roman" w:hAnsi="Times New Roman" w:cs="Times New Roman"/>
          <w:color w:val="D63384"/>
          <w:sz w:val="21"/>
          <w:szCs w:val="21"/>
          <w:shd w:val="clear" w:color="auto" w:fill="F5F6FA"/>
        </w:rPr>
        <w:t>sudo npm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797"/>
      <w:r>
        <w:rPr>
          <w:rFonts w:ascii="Times New Roman" w:eastAsia="Times New Roman" w:hAnsi="Times New Roman" w:cs="Times New Roman"/>
          <w:color w:val="212529"/>
          <w:sz w:val="24"/>
          <w:szCs w:val="24"/>
        </w:rPr>
        <w:t xml:space="preserve">dropdown </w:t>
      </w:r>
      <w:commentRangeEnd w:id="2797"/>
      <w:r>
        <w:commentReference w:id="2797"/>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is the name of the new component.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w:t>
      </w:r>
    </w:p>
    <w:p w14:paraId="014FE6D9" w14:textId="77777777" w:rsidR="00B32DEF" w:rsidRDefault="007E0203">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'./boop-button/boop-button.component</w:t>
      </w:r>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from the </w:t>
      </w:r>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We will use this class to create an instance of the Boop Button component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w:t>
      </w:r>
    </w:p>
    <w:p w14:paraId="2930A420" w14:textId="77777777" w:rsidR="00B32DEF" w:rsidRDefault="007E0203">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w:t>
      </w:r>
      <w:commentRangeStart w:id="2798"/>
      <w:r>
        <w:rPr>
          <w:rFonts w:ascii="Times New Roman" w:eastAsia="Times New Roman" w:hAnsi="Times New Roman" w:cs="Times New Roman"/>
          <w:color w:val="D63384"/>
          <w:sz w:val="21"/>
          <w:szCs w:val="21"/>
          <w:shd w:val="clear" w:color="auto" w:fill="F5F6FA"/>
        </w:rPr>
        <w:t>oopButton</w:t>
      </w:r>
      <w:commentRangeEnd w:id="2798"/>
      <w:r>
        <w:commentReference w:id="2798"/>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This field will hold an instance of the Boop Button component that should be created when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is instantiated.</w:t>
      </w:r>
    </w:p>
    <w:p w14:paraId="4A1527B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BoopButtonComponent();</w:t>
      </w:r>
      <w:proofErr w:type="gramEnd"/>
    </w:p>
    <w:p w14:paraId="28A11A8E" w14:textId="77777777" w:rsidR="00B32DEF" w:rsidRDefault="007E0203">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now has a </w:t>
      </w:r>
      <w:commentRangeStart w:id="2799"/>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commentRangeEnd w:id="2799"/>
      <w:r>
        <w:commentReference w:id="2799"/>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800"/>
      <w:r>
        <w:rPr>
          <w:rFonts w:ascii="Times New Roman" w:eastAsia="Times New Roman" w:hAnsi="Times New Roman" w:cs="Times New Roman"/>
          <w:color w:val="212529"/>
          <w:sz w:val="24"/>
          <w:szCs w:val="24"/>
        </w:rPr>
        <w:t xml:space="preserve"> Boop Button component</w:t>
      </w:r>
      <w:commentRangeEnd w:id="2800"/>
      <w:r>
        <w:commentReference w:id="2800"/>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id="boop-button"&gt;&lt;/div&gt;</w:t>
      </w:r>
    </w:p>
    <w:p w14:paraId="40EB12D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7E0203">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this.addComponent</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this.boopButton</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801"/>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field and adds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’s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This allows us to place the Boop Button component </w:t>
      </w:r>
      <w:commentRangeEnd w:id="2801"/>
      <w:r>
        <w:commentReference w:id="2801"/>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7E0203">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802"/>
      <w:r>
        <w:rPr>
          <w:rFonts w:ascii="Times New Roman" w:eastAsia="Times New Roman" w:hAnsi="Times New Roman" w:cs="Times New Roman"/>
          <w:color w:val="212529"/>
          <w:sz w:val="24"/>
          <w:szCs w:val="24"/>
        </w:rPr>
        <w:t>e Boop Button component s</w:t>
      </w:r>
      <w:commentRangeEnd w:id="2802"/>
      <w:r>
        <w:commentReference w:id="2802"/>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r>
        <w:rPr>
          <w:rFonts w:ascii="Times New Roman" w:eastAsia="Times New Roman" w:hAnsi="Times New Roman" w:cs="Times New Roman"/>
          <w:color w:val="D63384"/>
          <w:sz w:val="21"/>
          <w:szCs w:val="21"/>
          <w:shd w:val="clear" w:color="auto" w:fill="F5F6FA"/>
        </w:rPr>
        <w:t>boop-button/boop-button.component.html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boop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and the span element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which we will use to bind the button click event and the boop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w:t>
      </w:r>
      <w:r>
        <w:rPr>
          <w:rFonts w:ascii="Times New Roman" w:eastAsia="Times New Roman" w:hAnsi="Times New Roman" w:cs="Times New Roman"/>
          <w:color w:val="212529"/>
          <w:sz w:val="24"/>
          <w:szCs w:val="24"/>
        </w:rPr>
        <w:t>lements.</w:t>
      </w:r>
    </w:p>
    <w:p w14:paraId="59D6FE5B" w14:textId="77777777" w:rsidR="00B32DEF" w:rsidRDefault="007E0203">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r>
        <w:rPr>
          <w:rFonts w:ascii="Times New Roman" w:eastAsia="Times New Roman" w:hAnsi="Times New Roman" w:cs="Times New Roman"/>
          <w:color w:val="D63384"/>
          <w:sz w:val="21"/>
          <w:szCs w:val="21"/>
          <w:shd w:val="clear" w:color="auto" w:fill="F5F6FA"/>
        </w:rPr>
        <w:t>boop-button/boop-button.component.ts</w:t>
      </w:r>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initially an empty string. 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7E0203">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every time the button is clicked. To do this, we need to add a new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w:t>
      </w:r>
    </w:p>
    <w:p w14:paraId="5ED03D5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7E0203">
      <w:pPr>
        <w:pStyle w:val="Heading2"/>
        <w:spacing w:before="120"/>
        <w:rPr>
          <w:b w:val="0"/>
          <w:color w:val="000000"/>
          <w:sz w:val="18"/>
          <w:szCs w:val="18"/>
          <w:rPrChange w:id="2803" w:author="Holli Flanagan" w:date="2025-05-12T16:01:00Z">
            <w:rPr>
              <w:rFonts w:ascii="Times New Roman" w:eastAsia="Times New Roman" w:hAnsi="Times New Roman" w:cs="Times New Roman"/>
              <w:b/>
              <w:color w:val="381885"/>
              <w:sz w:val="18"/>
              <w:szCs w:val="18"/>
            </w:rPr>
          </w:rPrChange>
        </w:rPr>
        <w:pPrChange w:id="2804" w:author="Holli Flanagan" w:date="2025-05-12T16:01:00Z">
          <w:pPr>
            <w:shd w:val="clear" w:color="auto" w:fill="FFFFFF"/>
            <w:spacing w:before="120"/>
          </w:pPr>
        </w:pPrChange>
      </w:pPr>
      <w:r>
        <w:rPr>
          <w:color w:val="000000"/>
          <w:sz w:val="18"/>
          <w:szCs w:val="18"/>
          <w:rPrChange w:id="2805" w:author="Holli Flanagan" w:date="2025-05-12T16:01:00Z">
            <w:rPr>
              <w:color w:val="381885"/>
              <w:sz w:val="18"/>
              <w:szCs w:val="18"/>
            </w:rPr>
          </w:rPrChange>
        </w:rPr>
        <w:t>CHOOSE YOUR OWN EMOJI</w:t>
      </w:r>
    </w:p>
    <w:p w14:paraId="6BAF07A9"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xml:space="preserve">. This means that every time the button is clicked,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appends a cat head emoji to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w:t>
      </w:r>
    </w:p>
    <w:p w14:paraId="21CC157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806"/>
      <w:r>
        <w:rPr>
          <w:rFonts w:ascii="Times New Roman" w:eastAsia="Times New Roman" w:hAnsi="Times New Roman" w:cs="Times New Roman"/>
          <w:color w:val="212529"/>
          <w:sz w:val="24"/>
          <w:szCs w:val="24"/>
          <w:highlight w:val="white"/>
        </w:rPr>
        <w:t xml:space="preserve">here </w:t>
      </w:r>
      <w:commentRangeEnd w:id="2806"/>
      <w:r>
        <w:commentReference w:id="2806"/>
      </w:r>
      <w:r>
        <w:rPr>
          <w:rFonts w:ascii="Times New Roman" w:eastAsia="Times New Roman" w:hAnsi="Times New Roman" w:cs="Times New Roman"/>
          <w:color w:val="212529"/>
          <w:sz w:val="24"/>
          <w:szCs w:val="24"/>
          <w:highlight w:val="white"/>
        </w:rPr>
        <w:t xml:space="preserve">to see the full </w:t>
      </w:r>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highlight w:val="white"/>
        </w:rPr>
        <w:t xml:space="preserve"> file so far</w:t>
      </w:r>
      <w:ins w:id="2807"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7E0203">
      <w:pPr>
        <w:numPr>
          <w:ilvl w:val="0"/>
          <w:numId w:val="114"/>
        </w:numPr>
        <w:shd w:val="clear" w:color="auto" w:fill="FFFFFF"/>
        <w:spacing w:before="180"/>
        <w:rPr>
          <w:ins w:id="2808"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809"/>
      <w:r>
        <w:rPr>
          <w:rFonts w:ascii="Times New Roman" w:eastAsia="Times New Roman" w:hAnsi="Times New Roman" w:cs="Times New Roman"/>
          <w:color w:val="212529"/>
          <w:sz w:val="24"/>
          <w:szCs w:val="24"/>
        </w:rPr>
        <w:t xml:space="preserve">Boop Button component </w:t>
      </w:r>
      <w:commentRangeEnd w:id="2809"/>
      <w:r>
        <w:commentReference w:id="2809"/>
      </w:r>
      <w:r>
        <w:rPr>
          <w:rFonts w:ascii="Times New Roman" w:eastAsia="Times New Roman" w:hAnsi="Times New Roman" w:cs="Times New Roman"/>
          <w:color w:val="212529"/>
          <w:sz w:val="24"/>
          <w:szCs w:val="24"/>
        </w:rPr>
        <w:t xml:space="preserve">with a button that says “Boop!” and a paragraph that displays the boop record. Every time you click the button, a new cat head emoji should be added to the boop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810" w:author="Holli Flanagan" w:date="2025-05-12T16:02:00Z">
            <w:rPr>
              <w:rFonts w:ascii="Times New Roman" w:eastAsia="Times New Roman" w:hAnsi="Times New Roman" w:cs="Times New Roman"/>
            </w:rPr>
          </w:rPrChange>
        </w:rPr>
        <w:pPrChange w:id="2811" w:author="Holli Flanagan" w:date="2025-05-12T16:02:00Z">
          <w:pPr>
            <w:numPr>
              <w:numId w:val="114"/>
            </w:numPr>
            <w:shd w:val="clear" w:color="auto" w:fill="FFFFFF"/>
            <w:spacing w:before="180" w:after="300"/>
            <w:ind w:left="720" w:hanging="360"/>
          </w:pPr>
        </w:pPrChange>
      </w:pPr>
    </w:p>
    <w:p w14:paraId="2BA1F38C" w14:textId="77777777" w:rsidR="00B32DEF" w:rsidRDefault="007E0203">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boop</w:t>
      </w:r>
    </w:p>
    <w:p w14:paraId="17BE1EA3" w14:textId="77777777" w:rsidR="00B32DEF" w:rsidRDefault="007E0203">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in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as shown below:</w:t>
      </w:r>
    </w:p>
    <w:p w14:paraId="73AA1FD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812" w:author="Holli Flanagan" w:date="2025-05-12T16:02:00Z">
        <w:r>
          <w:rPr>
            <w:rFonts w:ascii="Times New Roman" w:eastAsia="Times New Roman" w:hAnsi="Times New Roman" w:cs="Times New Roman"/>
            <w:color w:val="212529"/>
            <w:sz w:val="24"/>
            <w:szCs w:val="24"/>
          </w:rPr>
          <w:delText>B</w:delText>
        </w:r>
      </w:del>
      <w:ins w:id="2813"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oop button, and execution will pause inside of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w:t>
      </w:r>
    </w:p>
    <w:p w14:paraId="5CBE764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7E0203">
      <w:pPr>
        <w:numPr>
          <w:ilvl w:val="0"/>
          <w:numId w:val="64"/>
        </w:numPr>
        <w:shd w:val="clear" w:color="auto" w:fill="FFFFFF"/>
        <w:spacing w:before="180"/>
        <w:rPr>
          <w:rFonts w:ascii="Times New Roman" w:eastAsia="Times New Roman" w:hAnsi="Times New Roman" w:cs="Times New Roman"/>
        </w:rPr>
        <w:pPrChange w:id="2814"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815" w:author="Holli Flanagan" w:date="2025-05-12T16:03:00Z">
        <w:r>
          <w:rPr>
            <w:rFonts w:ascii="Times New Roman" w:eastAsia="Times New Roman" w:hAnsi="Times New Roman" w:cs="Times New Roman"/>
            <w:color w:val="212529"/>
            <w:sz w:val="24"/>
            <w:szCs w:val="24"/>
          </w:rPr>
          <w:t>—</w:t>
        </w:r>
      </w:ins>
      <w:del w:id="2816"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don’t worry about those </w:t>
      </w:r>
      <w:r>
        <w:rPr>
          <w:rFonts w:ascii="Times New Roman" w:eastAsia="Times New Roman" w:hAnsi="Times New Roman" w:cs="Times New Roman"/>
          <w:color w:val="212529"/>
          <w:sz w:val="24"/>
          <w:szCs w:val="24"/>
        </w:rPr>
        <w:t>just yet, though you’re free to poke around if you are curious).</w:t>
      </w:r>
    </w:p>
    <w:p w14:paraId="58CC93D6" w14:textId="77777777" w:rsidR="00B32DEF" w:rsidRDefault="007E0203">
      <w:pPr>
        <w:numPr>
          <w:ilvl w:val="0"/>
          <w:numId w:val="64"/>
        </w:numPr>
        <w:shd w:val="clear" w:color="auto" w:fill="FFFFFF"/>
        <w:pPrChange w:id="2817"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gramStart"/>
      <w:r>
        <w:rPr>
          <w:rFonts w:ascii="Times New Roman" w:eastAsia="Times New Roman" w:hAnsi="Times New Roman" w:cs="Times New Roman"/>
          <w:color w:val="D63384"/>
          <w:sz w:val="21"/>
          <w:szCs w:val="21"/>
          <w:shd w:val="clear" w:color="auto" w:fill="F5F6FA"/>
        </w:rPr>
        <w:t>this.boops</w:t>
      </w:r>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7E0203">
      <w:pPr>
        <w:numPr>
          <w:ilvl w:val="0"/>
          <w:numId w:val="64"/>
        </w:numPr>
        <w:shd w:val="clear" w:color="auto" w:fill="FFFFFF"/>
        <w:spacing w:after="300"/>
        <w:rPr>
          <w:rFonts w:ascii="Times New Roman" w:eastAsia="Times New Roman" w:hAnsi="Times New Roman" w:cs="Times New Roman"/>
        </w:rPr>
        <w:pPrChange w:id="2818"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819"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7E0203">
      <w:pPr>
        <w:numPr>
          <w:ilvl w:val="0"/>
          <w:numId w:val="65"/>
        </w:numPr>
        <w:shd w:val="clear" w:color="auto" w:fill="FFFFFF"/>
        <w:spacing w:before="180"/>
        <w:rPr>
          <w:rFonts w:ascii="Times New Roman" w:eastAsia="Times New Roman" w:hAnsi="Times New Roman" w:cs="Times New Roman"/>
        </w:rPr>
        <w:pPrChange w:id="2820"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7E0203">
      <w:pPr>
        <w:numPr>
          <w:ilvl w:val="0"/>
          <w:numId w:val="65"/>
        </w:numPr>
        <w:shd w:val="clear" w:color="auto" w:fill="FFFFFF"/>
        <w:rPr>
          <w:rFonts w:ascii="Times New Roman" w:eastAsia="Times New Roman" w:hAnsi="Times New Roman" w:cs="Times New Roman"/>
        </w:rPr>
        <w:pPrChange w:id="2821"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7E0203">
      <w:pPr>
        <w:numPr>
          <w:ilvl w:val="0"/>
          <w:numId w:val="65"/>
        </w:numPr>
        <w:shd w:val="clear" w:color="auto" w:fill="FFFFFF"/>
        <w:rPr>
          <w:rFonts w:ascii="Times New Roman" w:eastAsia="Times New Roman" w:hAnsi="Times New Roman" w:cs="Times New Roman"/>
        </w:rPr>
        <w:pPrChange w:id="2822"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7E0203">
      <w:pPr>
        <w:numPr>
          <w:ilvl w:val="0"/>
          <w:numId w:val="65"/>
        </w:numPr>
        <w:shd w:val="clear" w:color="auto" w:fill="FFFFFF"/>
        <w:rPr>
          <w:rFonts w:ascii="Times New Roman" w:eastAsia="Times New Roman" w:hAnsi="Times New Roman" w:cs="Times New Roman"/>
        </w:rPr>
        <w:pPrChange w:id="2823"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Step Out </w:t>
      </w:r>
      <w:r>
        <w:rPr>
          <w:rFonts w:ascii="Times New Roman" w:eastAsia="Times New Roman" w:hAnsi="Times New Roman" w:cs="Times New Roman"/>
          <w:color w:val="212529"/>
          <w:sz w:val="24"/>
          <w:szCs w:val="24"/>
        </w:rPr>
        <w:t>(arrow pointing up): Finish running the current function and return to the calling function.</w:t>
      </w:r>
    </w:p>
    <w:p w14:paraId="5E0C28CB" w14:textId="77777777" w:rsidR="00B32DEF" w:rsidRDefault="007E0203">
      <w:pPr>
        <w:numPr>
          <w:ilvl w:val="0"/>
          <w:numId w:val="65"/>
        </w:numPr>
        <w:shd w:val="clear" w:color="auto" w:fill="FFFFFF"/>
        <w:rPr>
          <w:rFonts w:ascii="Times New Roman" w:eastAsia="Times New Roman" w:hAnsi="Times New Roman" w:cs="Times New Roman"/>
        </w:rPr>
        <w:pPrChange w:id="282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7E0203">
      <w:pPr>
        <w:numPr>
          <w:ilvl w:val="0"/>
          <w:numId w:val="65"/>
        </w:numPr>
        <w:shd w:val="clear" w:color="auto" w:fill="FFFFFF"/>
        <w:spacing w:after="300"/>
        <w:rPr>
          <w:rFonts w:ascii="Times New Roman" w:eastAsia="Times New Roman" w:hAnsi="Times New Roman" w:cs="Times New Roman"/>
        </w:rPr>
        <w:pPrChange w:id="282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826"/>
      <w:ins w:id="2827"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828"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826"/>
      <w:r>
        <w:commentReference w:id="2826"/>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gramStart"/>
      <w:r>
        <w:rPr>
          <w:rFonts w:ascii="Times New Roman" w:eastAsia="Times New Roman" w:hAnsi="Times New Roman" w:cs="Times New Roman"/>
          <w:color w:val="D63384"/>
          <w:sz w:val="21"/>
          <w:szCs w:val="21"/>
          <w:shd w:val="clear" w:color="auto" w:fill="F5F6FA"/>
        </w:rPr>
        <w:t>this.boops</w:t>
      </w:r>
      <w:proofErr w:type="gramEnd"/>
      <w:r>
        <w:rPr>
          <w:rFonts w:ascii="Times New Roman" w:eastAsia="Times New Roman" w:hAnsi="Times New Roman" w:cs="Times New Roman"/>
          <w:color w:val="212529"/>
          <w:sz w:val="24"/>
          <w:szCs w:val="24"/>
        </w:rPr>
        <w:t xml:space="preserve"> expression to the </w:t>
      </w:r>
      <w:commentRangeStart w:id="2829"/>
      <w:del w:id="2830" w:author="Holli Flanagan" w:date="2025-05-12T16:04:00Z">
        <w:r>
          <w:rPr>
            <w:rFonts w:ascii="Times New Roman" w:eastAsia="Times New Roman" w:hAnsi="Times New Roman" w:cs="Times New Roman"/>
            <w:color w:val="212529"/>
            <w:sz w:val="24"/>
            <w:szCs w:val="24"/>
          </w:rPr>
          <w:delText>W</w:delText>
        </w:r>
      </w:del>
      <w:ins w:id="2831"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29"/>
      <w:r>
        <w:commentReference w:id="2829"/>
      </w:r>
      <w:r>
        <w:rPr>
          <w:rFonts w:ascii="Times New Roman" w:eastAsia="Times New Roman" w:hAnsi="Times New Roman" w:cs="Times New Roman"/>
          <w:color w:val="212529"/>
          <w:sz w:val="24"/>
          <w:szCs w:val="24"/>
        </w:rPr>
        <w:t xml:space="preserve">box to monitor the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gramStart"/>
      <w:r>
        <w:rPr>
          <w:rFonts w:ascii="Times New Roman" w:eastAsia="Times New Roman" w:hAnsi="Times New Roman" w:cs="Times New Roman"/>
          <w:color w:val="D63384"/>
          <w:sz w:val="21"/>
          <w:szCs w:val="21"/>
          <w:shd w:val="clear" w:color="auto" w:fill="F5F6FA"/>
        </w:rPr>
        <w:t>this.boops</w:t>
      </w:r>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displayed in the </w:t>
      </w:r>
      <w:commentRangeStart w:id="2832"/>
      <w:del w:id="2833" w:author="Holli Flanagan" w:date="2025-05-12T16:05:00Z">
        <w:r>
          <w:rPr>
            <w:rFonts w:ascii="Times New Roman" w:eastAsia="Times New Roman" w:hAnsi="Times New Roman" w:cs="Times New Roman"/>
            <w:color w:val="212529"/>
            <w:sz w:val="24"/>
            <w:szCs w:val="24"/>
          </w:rPr>
          <w:delText>W</w:delText>
        </w:r>
      </w:del>
      <w:ins w:id="2834"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32"/>
      <w:r>
        <w:commentReference w:id="2832"/>
      </w:r>
      <w:r>
        <w:rPr>
          <w:rFonts w:ascii="Times New Roman" w:eastAsia="Times New Roman" w:hAnsi="Times New Roman" w:cs="Times New Roman"/>
          <w:color w:val="212529"/>
          <w:sz w:val="24"/>
          <w:szCs w:val="24"/>
        </w:rPr>
        <w:t>box.</w:t>
      </w:r>
    </w:p>
    <w:p w14:paraId="4F7B9936" w14:textId="77777777" w:rsidR="00B32DEF" w:rsidRDefault="007E0203">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also hover over </w:t>
      </w:r>
      <w:r>
        <w:rPr>
          <w:rFonts w:ascii="Times New Roman" w:eastAsia="Times New Roman" w:hAnsi="Times New Roman" w:cs="Times New Roman"/>
          <w:color w:val="212529"/>
          <w:sz w:val="24"/>
          <w:szCs w:val="24"/>
        </w:rPr>
        <w:t>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7E0203">
      <w:pPr>
        <w:pStyle w:val="Heading2"/>
        <w:rPr>
          <w:rPrChange w:id="2835" w:author="Holli Flanagan" w:date="2025-05-12T14:43:00Z">
            <w:rPr>
              <w:sz w:val="34"/>
              <w:szCs w:val="34"/>
            </w:rPr>
          </w:rPrChange>
        </w:rPr>
        <w:pPrChange w:id="2836" w:author="Holli Flanagan" w:date="2025-05-12T14:43:00Z">
          <w:pPr>
            <w:pStyle w:val="Heading2"/>
            <w:keepNext w:val="0"/>
            <w:keepLines w:val="0"/>
          </w:pPr>
        </w:pPrChange>
      </w:pPr>
      <w:bookmarkStart w:id="2837" w:name="_brk11qsnzju0" w:colFirst="0" w:colLast="0"/>
      <w:bookmarkEnd w:id="2837"/>
      <w:r>
        <w:rPr>
          <w:rPrChange w:id="2838" w:author="Holli Flanagan" w:date="2025-05-12T14:43:00Z">
            <w:rPr>
              <w:sz w:val="34"/>
              <w:szCs w:val="34"/>
            </w:rPr>
          </w:rPrChange>
        </w:rPr>
        <w:lastRenderedPageBreak/>
        <w:t>3) Simple Calculator Component</w:t>
      </w:r>
    </w:p>
    <w:p w14:paraId="22C8AE3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7E0203">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839" w:author="Holli Flanagan" w:date="2025-05-12T16:07:00Z">
        <w:r>
          <w:rPr>
            <w:rFonts w:ascii="Times New Roman" w:eastAsia="Times New Roman" w:hAnsi="Times New Roman" w:cs="Times New Roman"/>
            <w:color w:val="212529"/>
            <w:sz w:val="24"/>
            <w:szCs w:val="24"/>
          </w:rPr>
          <w:delText>S</w:delText>
        </w:r>
      </w:del>
      <w:ins w:id="2840"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41" w:author="Holli Flanagan" w:date="2025-05-12T16:07:00Z">
        <w:r>
          <w:rPr>
            <w:rFonts w:ascii="Times New Roman" w:eastAsia="Times New Roman" w:hAnsi="Times New Roman" w:cs="Times New Roman"/>
            <w:color w:val="212529"/>
            <w:sz w:val="24"/>
            <w:szCs w:val="24"/>
          </w:rPr>
          <w:delText>C</w:delText>
        </w:r>
      </w:del>
      <w:ins w:id="2842"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w:t>
      </w:r>
    </w:p>
    <w:p w14:paraId="614A63B3" w14:textId="77777777" w:rsidR="00B32DEF" w:rsidRDefault="007E0203">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7E0203">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843" w:author="Holli Flanagan" w:date="2025-05-12T16:07:00Z">
        <w:r>
          <w:rPr>
            <w:rFonts w:ascii="Times New Roman" w:eastAsia="Times New Roman" w:hAnsi="Times New Roman" w:cs="Times New Roman"/>
            <w:color w:val="212529"/>
            <w:sz w:val="24"/>
            <w:szCs w:val="24"/>
          </w:rPr>
          <w:t>simple calculator</w:t>
        </w:r>
      </w:ins>
      <w:del w:id="2844"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7E0203">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845" w:author="Holli Flanagan" w:date="2025-05-12T16:05:00Z">
        <w:r>
          <w:rPr>
            <w:rFonts w:ascii="Times New Roman" w:eastAsia="Times New Roman" w:hAnsi="Times New Roman" w:cs="Times New Roman"/>
            <w:color w:val="212529"/>
            <w:sz w:val="24"/>
            <w:szCs w:val="24"/>
          </w:rPr>
          <w:delText>S</w:delText>
        </w:r>
      </w:del>
      <w:ins w:id="2846"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47" w:author="Holli Flanagan" w:date="2025-05-12T16:05:00Z">
        <w:r>
          <w:rPr>
            <w:rFonts w:ascii="Times New Roman" w:eastAsia="Times New Roman" w:hAnsi="Times New Roman" w:cs="Times New Roman"/>
            <w:color w:val="212529"/>
            <w:sz w:val="24"/>
            <w:szCs w:val="24"/>
          </w:rPr>
          <w:delText>C</w:delText>
        </w:r>
      </w:del>
      <w:ins w:id="2848"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849" w:author="Holli Flanagan" w:date="2025-05-12T16:05:00Z">
        <w:r>
          <w:rPr>
            <w:rFonts w:ascii="Times New Roman" w:eastAsia="Times New Roman" w:hAnsi="Times New Roman" w:cs="Times New Roman"/>
            <w:color w:val="212529"/>
            <w:sz w:val="24"/>
            <w:szCs w:val="24"/>
          </w:rPr>
          <w:delText>S</w:delText>
        </w:r>
      </w:del>
      <w:ins w:id="2850"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1" w:author="Holli Flanagan" w:date="2025-05-12T16:05:00Z">
        <w:r>
          <w:rPr>
            <w:rFonts w:ascii="Times New Roman" w:eastAsia="Times New Roman" w:hAnsi="Times New Roman" w:cs="Times New Roman"/>
            <w:color w:val="212529"/>
            <w:sz w:val="24"/>
            <w:szCs w:val="24"/>
          </w:rPr>
          <w:delText>C</w:delText>
        </w:r>
      </w:del>
      <w:ins w:id="2852"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7E0203">
      <w:pPr>
        <w:numPr>
          <w:ilvl w:val="0"/>
          <w:numId w:val="66"/>
        </w:numPr>
        <w:shd w:val="clear" w:color="auto" w:fill="FFFFFF"/>
        <w:spacing w:before="180"/>
        <w:pPrChange w:id="2853"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7E0203">
      <w:pPr>
        <w:numPr>
          <w:ilvl w:val="0"/>
          <w:numId w:val="66"/>
        </w:numPr>
        <w:shd w:val="clear" w:color="auto" w:fill="FFFFFF"/>
        <w:pPrChange w:id="2854"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7E0203">
      <w:pPr>
        <w:numPr>
          <w:ilvl w:val="0"/>
          <w:numId w:val="66"/>
        </w:numPr>
        <w:shd w:val="clear" w:color="auto" w:fill="FFFFFF"/>
        <w:pPrChange w:id="2855"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7E0203">
      <w:pPr>
        <w:numPr>
          <w:ilvl w:val="0"/>
          <w:numId w:val="66"/>
        </w:numPr>
        <w:shd w:val="clear" w:color="auto" w:fill="FFFFFF"/>
        <w:pPrChange w:id="2856"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7E0203">
      <w:pPr>
        <w:numPr>
          <w:ilvl w:val="0"/>
          <w:numId w:val="66"/>
        </w:numPr>
        <w:shd w:val="clear" w:color="auto" w:fill="FFFFFF"/>
        <w:pPrChange w:id="2857"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7E0203">
      <w:pPr>
        <w:numPr>
          <w:ilvl w:val="0"/>
          <w:numId w:val="171"/>
        </w:numPr>
        <w:shd w:val="clear" w:color="auto" w:fill="FFFFFF"/>
        <w:spacing w:after="300"/>
        <w:pPrChange w:id="2858"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859" w:author="Holli Flanagan" w:date="2025-05-12T16:07:00Z">
        <w:r>
          <w:rPr>
            <w:rFonts w:ascii="Times New Roman" w:eastAsia="Times New Roman" w:hAnsi="Times New Roman" w:cs="Times New Roman"/>
            <w:color w:val="212529"/>
            <w:sz w:val="24"/>
            <w:szCs w:val="24"/>
          </w:rPr>
          <w:t>simple calculator</w:t>
        </w:r>
      </w:ins>
      <w:del w:id="2860"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simple-calculator/simple-calculator.component.ts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instead of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7E0203">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58F2028D" w14:textId="77777777" w:rsidR="00B32DEF" w:rsidRDefault="007E0203">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7E0203">
      <w:pPr>
        <w:shd w:val="clear" w:color="auto" w:fill="FFFFFF"/>
        <w:spacing w:before="120"/>
        <w:rPr>
          <w:rFonts w:ascii="Times New Roman" w:eastAsia="Times New Roman" w:hAnsi="Times New Roman" w:cs="Times New Roman"/>
          <w:b/>
          <w:color w:val="000000"/>
          <w:sz w:val="18"/>
          <w:szCs w:val="18"/>
          <w:rPrChange w:id="2861"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862"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general, we </w:t>
      </w:r>
      <w:r>
        <w:rPr>
          <w:rFonts w:ascii="Times New Roman" w:eastAsia="Times New Roman" w:hAnsi="Times New Roman" w:cs="Times New Roman"/>
          <w:color w:val="212529"/>
          <w:sz w:val="24"/>
          <w:szCs w:val="24"/>
        </w:rPr>
        <w:t>recommend putting the fields before the constructor, and the methods after the constructor.</w:t>
      </w:r>
    </w:p>
    <w:p w14:paraId="4B2AA1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863"/>
      <w:r>
        <w:rPr>
          <w:rFonts w:ascii="Times New Roman" w:eastAsia="Times New Roman" w:hAnsi="Times New Roman" w:cs="Times New Roman"/>
          <w:color w:val="212529"/>
          <w:sz w:val="24"/>
          <w:szCs w:val="24"/>
        </w:rPr>
        <w:t xml:space="preserve"> “Input” </w:t>
      </w:r>
      <w:commentRangeEnd w:id="2863"/>
      <w:r>
        <w:commentReference w:id="2863"/>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w:t>
      </w:r>
      <w:r>
        <w:rPr>
          <w:rFonts w:ascii="Times New Roman" w:eastAsia="Times New Roman" w:hAnsi="Times New Roman" w:cs="Times New Roman"/>
          <w:color w:val="212529"/>
          <w:sz w:val="24"/>
          <w:szCs w:val="24"/>
        </w:rPr>
        <w:t>lid number, this will work correctly.</w:t>
      </w:r>
    </w:p>
    <w:p w14:paraId="3D77137F" w14:textId="77777777" w:rsidR="00B32DEF" w:rsidRDefault="007E0203">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1C33B8A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7E0203">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864"/>
      <w:r>
        <w:rPr>
          <w:rFonts w:ascii="Times New Roman" w:eastAsia="Times New Roman" w:hAnsi="Times New Roman" w:cs="Times New Roman"/>
          <w:color w:val="D63384"/>
          <w:sz w:val="21"/>
          <w:szCs w:val="21"/>
          <w:shd w:val="clear" w:color="auto" w:fill="F5F6FA"/>
        </w:rPr>
        <w:t>"add</w:t>
      </w:r>
      <w:ins w:id="2865"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864"/>
      <w:del w:id="2866" w:author="Holli Flanagan" w:date="2025-05-12T16:30:00Z">
        <w:r>
          <w:commentReference w:id="2864"/>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7E0203">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867"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63C0925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868"/>
      <w:r>
        <w:rPr>
          <w:rFonts w:ascii="Times New Roman" w:eastAsia="Times New Roman" w:hAnsi="Times New Roman" w:cs="Times New Roman"/>
          <w:color w:val="212529"/>
          <w:sz w:val="24"/>
          <w:szCs w:val="24"/>
        </w:rPr>
        <w:t>a “Change” ev</w:t>
      </w:r>
      <w:commentRangeEnd w:id="2868"/>
      <w:r>
        <w:commentReference w:id="2868"/>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onOperationChange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7E0203">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@BindValueToNumber("result")</w:t>
      </w:r>
    </w:p>
    <w:p w14:paraId="4200499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7E0203">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41A88C3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gramStart"/>
      <w:r>
        <w:rPr>
          <w:rFonts w:ascii="Times New Roman" w:eastAsia="Times New Roman" w:hAnsi="Times New Roman" w:cs="Times New Roman"/>
          <w:color w:val="D63384"/>
          <w:sz w:val="21"/>
          <w:szCs w:val="21"/>
          <w:shd w:val="clear" w:color="auto" w:fill="F5F6FA"/>
        </w:rPr>
        <w:t>this.operationSelect</w:t>
      </w:r>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7E0203">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69" w:author="Holli Flanagan" w:date="2025-05-12T16:07:00Z">
        <w:r>
          <w:rPr>
            <w:rFonts w:ascii="Times New Roman" w:eastAsia="Times New Roman" w:hAnsi="Times New Roman" w:cs="Times New Roman"/>
            <w:color w:val="212529"/>
            <w:sz w:val="24"/>
            <w:szCs w:val="24"/>
          </w:rPr>
          <w:t>simple calculator</w:t>
        </w:r>
      </w:ins>
      <w:del w:id="2870"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7E0203">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871" w:author="Holli Flanagan" w:date="2025-05-12T16:07:00Z">
        <w:r>
          <w:rPr>
            <w:rFonts w:ascii="Times New Roman" w:eastAsia="Times New Roman" w:hAnsi="Times New Roman" w:cs="Times New Roman"/>
            <w:color w:val="212529"/>
            <w:sz w:val="24"/>
            <w:szCs w:val="24"/>
          </w:rPr>
          <w:t>simple calculator</w:t>
        </w:r>
      </w:ins>
      <w:del w:id="2872"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7E0203">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87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7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7E0203">
      <w:pPr>
        <w:pStyle w:val="Heading2"/>
        <w:rPr>
          <w:rPrChange w:id="2875" w:author="Holli Flanagan" w:date="2025-05-12T14:43:00Z">
            <w:rPr>
              <w:sz w:val="34"/>
              <w:szCs w:val="34"/>
            </w:rPr>
          </w:rPrChange>
        </w:rPr>
        <w:pPrChange w:id="2876" w:author="Holli Flanagan" w:date="2025-05-12T14:43:00Z">
          <w:pPr>
            <w:pStyle w:val="Heading2"/>
            <w:keepNext w:val="0"/>
            <w:keepLines w:val="0"/>
          </w:pPr>
        </w:pPrChange>
      </w:pPr>
      <w:bookmarkStart w:id="2877" w:name="_fvxgwed999pp" w:colFirst="0" w:colLast="0"/>
      <w:bookmarkEnd w:id="2877"/>
      <w:r>
        <w:rPr>
          <w:rPrChange w:id="2878" w:author="Holli Flanagan" w:date="2025-05-12T14:43:00Z">
            <w:rPr>
              <w:sz w:val="34"/>
              <w:szCs w:val="34"/>
            </w:rPr>
          </w:rPrChange>
        </w:rPr>
        <w:t>4) Box Editor Component</w:t>
      </w:r>
    </w:p>
    <w:p w14:paraId="4864471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879" w:author="Holli Flanagan" w:date="2025-05-12T16:30:00Z">
        <w:r>
          <w:rPr>
            <w:rFonts w:ascii="Times New Roman" w:eastAsia="Times New Roman" w:hAnsi="Times New Roman" w:cs="Times New Roman"/>
            <w:color w:val="212529"/>
            <w:sz w:val="24"/>
            <w:szCs w:val="24"/>
          </w:rPr>
          <w:delText>B</w:delText>
        </w:r>
      </w:del>
      <w:ins w:id="2880"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881" w:author="Holli Flanagan" w:date="2025-05-12T16:30:00Z">
        <w:r>
          <w:rPr>
            <w:rFonts w:ascii="Times New Roman" w:eastAsia="Times New Roman" w:hAnsi="Times New Roman" w:cs="Times New Roman"/>
            <w:color w:val="212529"/>
            <w:sz w:val="24"/>
            <w:szCs w:val="24"/>
          </w:rPr>
          <w:delText>E</w:delText>
        </w:r>
      </w:del>
      <w:ins w:id="2882"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883" w:author="Holli Flanagan" w:date="2025-05-12T16:30:00Z">
        <w:r>
          <w:rPr>
            <w:rFonts w:ascii="Times New Roman" w:eastAsia="Times New Roman" w:hAnsi="Times New Roman" w:cs="Times New Roman"/>
            <w:color w:val="212529"/>
            <w:sz w:val="24"/>
            <w:szCs w:val="24"/>
          </w:rPr>
          <w:t>box model</w:t>
        </w:r>
      </w:ins>
      <w:del w:id="2884" w:author="Holli Flanagan" w:date="2025-05-12T16:30:00Z">
        <w:r>
          <w:rPr>
            <w:rFonts w:ascii="Times New Roman" w:eastAsia="Times New Roman" w:hAnsi="Times New Roman" w:cs="Times New Roman"/>
            <w:color w:val="212529"/>
            <w:sz w:val="24"/>
            <w:szCs w:val="24"/>
          </w:rPr>
          <w:delText>Box Model</w:delText>
        </w:r>
      </w:del>
      <w:ins w:id="2885"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86"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7E0203">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887" w:author="Holli Flanagan" w:date="2025-05-12T16:31:00Z">
        <w:r>
          <w:rPr>
            <w:rFonts w:ascii="Times New Roman" w:eastAsia="Times New Roman" w:hAnsi="Times New Roman" w:cs="Times New Roman"/>
            <w:color w:val="212529"/>
            <w:sz w:val="24"/>
            <w:szCs w:val="24"/>
          </w:rPr>
          <w:t>box editor</w:t>
        </w:r>
      </w:ins>
      <w:del w:id="2888"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7E0203">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7E0203">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7E0203">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we can see the </w:t>
      </w:r>
      <w:ins w:id="2889" w:author="Holli Flanagan" w:date="2025-05-12T16:31:00Z">
        <w:r>
          <w:rPr>
            <w:rFonts w:ascii="Times New Roman" w:eastAsia="Times New Roman" w:hAnsi="Times New Roman" w:cs="Times New Roman"/>
            <w:color w:val="212529"/>
            <w:sz w:val="24"/>
            <w:szCs w:val="24"/>
          </w:rPr>
          <w:t>box editor</w:t>
        </w:r>
      </w:ins>
      <w:del w:id="2890"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7E0203">
      <w:pPr>
        <w:numPr>
          <w:ilvl w:val="0"/>
          <w:numId w:val="302"/>
        </w:numPr>
        <w:shd w:val="clear" w:color="auto" w:fill="FFFFFF"/>
        <w:spacing w:before="180"/>
        <w:rPr>
          <w:ins w:id="2891"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892" w:author="Holli Flanagan" w:date="2025-05-12T16:33:00Z">
          <w:pPr>
            <w:numPr>
              <w:numId w:val="302"/>
            </w:numPr>
            <w:shd w:val="clear" w:color="auto" w:fill="FFFFFF"/>
            <w:spacing w:before="180" w:after="300"/>
            <w:ind w:left="720" w:hanging="360"/>
          </w:pPr>
        </w:pPrChange>
      </w:pPr>
    </w:p>
    <w:p w14:paraId="3D33BA43"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893" w:author="Holli Flanagan" w:date="2025-05-12T16:33:00Z"/>
        </w:rPr>
      </w:pPr>
    </w:p>
    <w:p w14:paraId="5CF4CB54"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894" w:author="Holli Flanagan" w:date="2025-05-12T16:33:00Z"/>
        </w:rPr>
      </w:pPr>
    </w:p>
    <w:p w14:paraId="67BC68B1"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895" w:author="Holli Flanagan" w:date="2025-05-12T16:33:00Z"/>
        </w:rPr>
      </w:pPr>
    </w:p>
    <w:p w14:paraId="7586710A"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896" w:author="Holli Flanagan" w:date="2025-05-12T16:33:00Z"/>
        </w:rPr>
      </w:pPr>
    </w:p>
    <w:p w14:paraId="6AFC59DE"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br</w:t>
      </w:r>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897" w:author="Holli Flanagan" w:date="2025-05-12T16:33:00Z"/>
        </w:rPr>
      </w:pPr>
    </w:p>
    <w:p w14:paraId="0E66AC76" w14:textId="77777777" w:rsidR="00B32DEF" w:rsidRDefault="007E0203">
      <w:pPr>
        <w:numPr>
          <w:ilvl w:val="0"/>
          <w:numId w:val="302"/>
        </w:numPr>
        <w:shd w:val="clear" w:color="auto" w:fill="FFFFFF"/>
      </w:pPr>
      <w:r>
        <w:rPr>
          <w:rFonts w:ascii="Times New Roman" w:eastAsia="Times New Roman" w:hAnsi="Times New Roman" w:cs="Times New Roman"/>
          <w:color w:val="212529"/>
          <w:sz w:val="24"/>
          <w:szCs w:val="24"/>
        </w:rPr>
        <w:t xml:space="preserve">Finally,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is used to display an image inside the box.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proofErr w:type="gramStart"/>
      <w:r>
        <w:rPr>
          <w:rFonts w:ascii="Times New Roman" w:eastAsia="Times New Roman" w:hAnsi="Times New Roman" w:cs="Times New Roman"/>
          <w:color w:val="D63384"/>
          <w:sz w:val="21"/>
          <w:szCs w:val="21"/>
          <w:shd w:val="clear" w:color="auto" w:fill="F5F6FA"/>
        </w:rPr>
        <w:t>image</w:t>
      </w:r>
      <w:proofErr w:type="gramEnd"/>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898" w:author="Holli Flanagan" w:date="2025-05-12T16:33:00Z"/>
        </w:rPr>
      </w:pPr>
    </w:p>
    <w:p w14:paraId="65C1B93A" w14:textId="77777777" w:rsidR="00B32DEF" w:rsidRDefault="007E0203">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look like this:</w:t>
      </w:r>
    </w:p>
    <w:p w14:paraId="53EBD6D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src="assets/ada.jpg"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7E0203">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of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.png</w:t>
      </w:r>
      <w:r>
        <w:rPr>
          <w:rFonts w:ascii="Times New Roman" w:eastAsia="Times New Roman" w:hAnsi="Times New Roman" w:cs="Times New Roman"/>
          <w:color w:val="212529"/>
          <w:sz w:val="24"/>
          <w:szCs w:val="24"/>
        </w:rPr>
        <w:t>, etc.).</w:t>
      </w:r>
    </w:p>
    <w:p w14:paraId="31F8E133" w14:textId="77777777" w:rsidR="00B32DEF" w:rsidRDefault="007E0203">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899" w:author="Holli Flanagan" w:date="2025-05-12T16:31:00Z">
        <w:r>
          <w:rPr>
            <w:rFonts w:ascii="Times New Roman" w:eastAsia="Times New Roman" w:hAnsi="Times New Roman" w:cs="Times New Roman"/>
            <w:color w:val="212529"/>
            <w:sz w:val="24"/>
            <w:szCs w:val="24"/>
          </w:rPr>
          <w:t>box editor</w:t>
        </w:r>
      </w:ins>
      <w:del w:id="2900"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7E0203">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901" w:author="Holli Flanagan" w:date="2025-05-12T16:34:00Z"/>
        </w:rPr>
      </w:pPr>
    </w:p>
    <w:p w14:paraId="2D46BC19" w14:textId="77777777" w:rsidR="00B32DEF" w:rsidRDefault="007E0203">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CSS is very powerful and allows you to style the page in a lot of different ways. That is all the CSS class styling we will do, but next we will add the TypeScript functionality that will affect the styling of the </w:t>
      </w:r>
      <w:r>
        <w:rPr>
          <w:rFonts w:ascii="Times New Roman" w:eastAsia="Times New Roman" w:hAnsi="Times New Roman" w:cs="Times New Roman"/>
          <w:color w:val="212529"/>
          <w:sz w:val="24"/>
          <w:szCs w:val="24"/>
        </w:rPr>
        <w:t>box dynamically.</w:t>
      </w:r>
    </w:p>
    <w:p w14:paraId="6C3A7027" w14:textId="77777777" w:rsidR="00B32DEF" w:rsidRDefault="007E0203">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box-editor/box-editor.component.ts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r>
        <w:rPr>
          <w:rFonts w:ascii="Times New Roman" w:eastAsia="Times New Roman" w:hAnsi="Times New Roman" w:cs="Times New Roman"/>
          <w:color w:val="D63384"/>
          <w:sz w:val="21"/>
          <w:szCs w:val="21"/>
          <w:shd w:val="clear" w:color="auto" w:fill="F5F6FA"/>
        </w:rPr>
        <w:t>onPaddingChange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902" w:author="Holli Flanagan" w:date="2025-05-12T16:34:00Z">
        <w:r>
          <w:rPr>
            <w:rFonts w:ascii="Times New Roman" w:eastAsia="Times New Roman" w:hAnsi="Times New Roman" w:cs="Times New Roman"/>
            <w:color w:val="212529"/>
            <w:sz w:val="24"/>
            <w:szCs w:val="24"/>
          </w:rPr>
          <w:t xml:space="preserve"> </w:t>
        </w:r>
      </w:ins>
      <w:del w:id="2903"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904" w:author="Holli Flanagan" w:date="2025-05-12T16:07:00Z">
        <w:r>
          <w:rPr>
            <w:rFonts w:ascii="Times New Roman" w:eastAsia="Times New Roman" w:hAnsi="Times New Roman" w:cs="Times New Roman"/>
            <w:color w:val="212529"/>
            <w:sz w:val="24"/>
            <w:szCs w:val="24"/>
          </w:rPr>
          <w:t>simple calculator</w:t>
        </w:r>
      </w:ins>
      <w:del w:id="290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906" w:author="Holli Flanagan" w:date="2025-05-12T16:34:00Z"/>
        </w:rPr>
      </w:pPr>
    </w:p>
    <w:p w14:paraId="66BBAE20" w14:textId="77777777" w:rsidR="00B32DEF" w:rsidRDefault="007E0203">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r>
        <w:rPr>
          <w:rFonts w:ascii="Times New Roman" w:eastAsia="Times New Roman" w:hAnsi="Times New Roman" w:cs="Times New Roman"/>
          <w:color w:val="D63384"/>
          <w:sz w:val="21"/>
          <w:szCs w:val="21"/>
          <w:shd w:val="clear" w:color="auto" w:fill="F5F6FA"/>
        </w:rPr>
        <w:t>onMarginChange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907" w:author="Holli Flanagan" w:date="2025-05-12T16:34:00Z"/>
        </w:rPr>
      </w:pPr>
    </w:p>
    <w:p w14:paraId="1D272FC1" w14:textId="77777777" w:rsidR="00B32DEF" w:rsidRDefault="007E0203">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numbers automatically).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035FBE0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you should be able to change the padding and margin values in the input fields, and </w:t>
      </w:r>
      <w:r>
        <w:rPr>
          <w:rFonts w:ascii="Times New Roman" w:eastAsia="Times New Roman" w:hAnsi="Times New Roman" w:cs="Times New Roman"/>
          <w:color w:val="212529"/>
          <w:sz w:val="24"/>
          <w:szCs w:val="24"/>
        </w:rPr>
        <w:t>see the changes reflected in the box frame on the page. Try making the padding and margin values larger or smaller to see how it affects the box.</w:t>
      </w:r>
    </w:p>
    <w:p w14:paraId="3C8F89B4" w14:textId="77777777" w:rsidR="00B32DEF" w:rsidRDefault="007E0203">
      <w:pPr>
        <w:numPr>
          <w:ilvl w:val="0"/>
          <w:numId w:val="192"/>
        </w:numPr>
        <w:shd w:val="clear" w:color="auto" w:fill="FFFFFF"/>
        <w:spacing w:before="180"/>
        <w:rPr>
          <w:ins w:id="2908" w:author="Holli Flanagan" w:date="2025-05-12T16:34:00Z"/>
        </w:rPr>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909"/>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910"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911"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909"/>
      <w:r>
        <w:commentReference w:id="2909"/>
      </w:r>
      <w:r>
        <w:rPr>
          <w:rFonts w:ascii="Times New Roman" w:eastAsia="Times New Roman" w:hAnsi="Times New Roman" w:cs="Times New Roman"/>
          <w:color w:val="212529"/>
          <w:sz w:val="24"/>
          <w:szCs w:val="24"/>
        </w:rPr>
        <w:t xml:space="preserve">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r>
        <w:rPr>
          <w:rFonts w:ascii="Times New Roman" w:eastAsia="Times New Roman" w:hAnsi="Times New Roman" w:cs="Times New Roman"/>
          <w:color w:val="D63384"/>
          <w:sz w:val="21"/>
          <w:szCs w:val="21"/>
          <w:shd w:val="clear" w:color="auto" w:fill="F5F6FA"/>
        </w:rPr>
        <w:t>onBackgroundChange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7E0203">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7E0203">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42DB2B7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BindStyle(</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"backgroundColor")</w:t>
      </w:r>
    </w:p>
    <w:p w14:paraId="6D20009F"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7E0203">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912"/>
      <w:r>
        <w:rPr>
          <w:rFonts w:ascii="Times New Roman" w:eastAsia="Times New Roman" w:hAnsi="Times New Roman" w:cs="Times New Roman"/>
          <w:color w:val="212529"/>
          <w:sz w:val="24"/>
          <w:szCs w:val="24"/>
        </w:rPr>
        <w:t>camelCase</w:t>
      </w:r>
      <w:commentRangeEnd w:id="2912"/>
      <w:r>
        <w:commentReference w:id="2912"/>
      </w:r>
      <w:r>
        <w:rPr>
          <w:rFonts w:ascii="Times New Roman" w:eastAsia="Times New Roman" w:hAnsi="Times New Roman" w:cs="Times New Roman"/>
          <w:color w:val="212529"/>
          <w:sz w:val="24"/>
          <w:szCs w:val="24"/>
        </w:rPr>
        <w:t>.</w:t>
      </w:r>
    </w:p>
    <w:p w14:paraId="6C0A5B7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7E0203">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913" w:author="Holli Flanagan" w:date="2025-05-12T16:31:00Z">
        <w:r>
          <w:rPr>
            <w:rFonts w:ascii="Times New Roman" w:eastAsia="Times New Roman" w:hAnsi="Times New Roman" w:cs="Times New Roman"/>
            <w:color w:val="212529"/>
            <w:sz w:val="24"/>
            <w:szCs w:val="24"/>
          </w:rPr>
          <w:t>box editor</w:t>
        </w:r>
      </w:ins>
      <w:del w:id="2914"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w:t>
      </w:r>
      <w:r>
        <w:rPr>
          <w:rFonts w:ascii="Times New Roman" w:eastAsia="Times New Roman" w:hAnsi="Times New Roman" w:cs="Times New Roman"/>
          <w:color w:val="212529"/>
          <w:sz w:val="24"/>
          <w:szCs w:val="24"/>
        </w:rPr>
        <w:t>background color from the dropdown box, and see the changes reflected in the box frame on the page.</w:t>
      </w:r>
    </w:p>
    <w:p w14:paraId="6AC01FB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915" w:author="Holli Flanagan" w:date="2025-05-12T16:31:00Z">
        <w:r>
          <w:rPr>
            <w:rFonts w:ascii="Times New Roman" w:eastAsia="Times New Roman" w:hAnsi="Times New Roman" w:cs="Times New Roman"/>
            <w:color w:val="212529"/>
            <w:sz w:val="24"/>
            <w:szCs w:val="24"/>
          </w:rPr>
          <w:t>box editor</w:t>
        </w:r>
      </w:ins>
      <w:del w:id="2916"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7E0203">
      <w:pPr>
        <w:numPr>
          <w:ilvl w:val="0"/>
          <w:numId w:val="67"/>
        </w:numPr>
        <w:shd w:val="clear" w:color="auto" w:fill="FFFFFF"/>
        <w:spacing w:before="180"/>
        <w:rPr>
          <w:rFonts w:ascii="Times New Roman" w:eastAsia="Times New Roman" w:hAnsi="Times New Roman" w:cs="Times New Roman"/>
        </w:rPr>
        <w:pPrChange w:id="2917"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7E0203">
      <w:pPr>
        <w:numPr>
          <w:ilvl w:val="0"/>
          <w:numId w:val="67"/>
        </w:numPr>
        <w:shd w:val="clear" w:color="auto" w:fill="FFFFFF"/>
        <w:rPr>
          <w:rFonts w:ascii="Times New Roman" w:eastAsia="Times New Roman" w:hAnsi="Times New Roman" w:cs="Times New Roman"/>
        </w:rPr>
        <w:pPrChange w:id="2918"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919" w:author="Holli Flanagan" w:date="2025-05-12T16:44:00Z">
        <w:r>
          <w:rPr>
            <w:rFonts w:ascii="Times New Roman" w:eastAsia="Times New Roman" w:hAnsi="Times New Roman" w:cs="Times New Roman"/>
            <w:color w:val="212529"/>
            <w:sz w:val="24"/>
            <w:szCs w:val="24"/>
          </w:rPr>
          <w:delText>T</w:delText>
        </w:r>
      </w:del>
      <w:ins w:id="2920"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7E0203">
      <w:pPr>
        <w:numPr>
          <w:ilvl w:val="0"/>
          <w:numId w:val="67"/>
        </w:numPr>
        <w:shd w:val="clear" w:color="auto" w:fill="FFFFFF"/>
        <w:rPr>
          <w:rFonts w:ascii="Times New Roman" w:eastAsia="Times New Roman" w:hAnsi="Times New Roman" w:cs="Times New Roman"/>
        </w:rPr>
        <w:pPrChange w:id="2921"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create more complex components with </w:t>
      </w:r>
      <w:r>
        <w:rPr>
          <w:rFonts w:ascii="Times New Roman" w:eastAsia="Times New Roman" w:hAnsi="Times New Roman" w:cs="Times New Roman"/>
          <w:color w:val="212529"/>
          <w:sz w:val="24"/>
          <w:szCs w:val="24"/>
        </w:rPr>
        <w:t>multiple elements and interactions.</w:t>
      </w:r>
    </w:p>
    <w:p w14:paraId="5E4FABAC" w14:textId="77777777" w:rsidR="00B32DEF" w:rsidRDefault="007E0203">
      <w:pPr>
        <w:numPr>
          <w:ilvl w:val="0"/>
          <w:numId w:val="67"/>
        </w:numPr>
        <w:shd w:val="clear" w:color="auto" w:fill="FFFFFF"/>
        <w:spacing w:after="300"/>
        <w:rPr>
          <w:rFonts w:ascii="Times New Roman" w:eastAsia="Times New Roman" w:hAnsi="Times New Roman" w:cs="Times New Roman"/>
        </w:rPr>
        <w:pPrChange w:id="2922"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923" w:author="Holli Flanagan" w:date="2025-05-12T16:44:00Z">
        <w:r>
          <w:rPr>
            <w:rFonts w:ascii="Times New Roman" w:eastAsia="Times New Roman" w:hAnsi="Times New Roman" w:cs="Times New Roman"/>
            <w:color w:val="212529"/>
            <w:sz w:val="24"/>
            <w:szCs w:val="24"/>
          </w:rPr>
          <w:delText>E</w:delText>
        </w:r>
      </w:del>
      <w:ins w:id="2924"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7E0203">
      <w:pPr>
        <w:pStyle w:val="Heading2"/>
        <w:rPr>
          <w:rPrChange w:id="2925" w:author="Holli Flanagan" w:date="2025-05-12T14:43:00Z">
            <w:rPr>
              <w:sz w:val="34"/>
              <w:szCs w:val="34"/>
            </w:rPr>
          </w:rPrChange>
        </w:rPr>
        <w:pPrChange w:id="2926" w:author="Holli Flanagan" w:date="2025-05-12T14:43:00Z">
          <w:pPr>
            <w:pStyle w:val="Heading2"/>
            <w:keepNext w:val="0"/>
            <w:keepLines w:val="0"/>
          </w:pPr>
        </w:pPrChange>
      </w:pPr>
      <w:bookmarkStart w:id="2927" w:name="_g8zmgf1t71jo" w:colFirst="0" w:colLast="0"/>
      <w:bookmarkEnd w:id="2927"/>
      <w:r>
        <w:rPr>
          <w:rPrChange w:id="2928" w:author="Holli Flanagan" w:date="2025-05-12T14:43:00Z">
            <w:rPr>
              <w:sz w:val="34"/>
              <w:szCs w:val="34"/>
            </w:rPr>
          </w:rPrChange>
        </w:rPr>
        <w:t>5) Deploy Your Site</w:t>
      </w:r>
    </w:p>
    <w:p w14:paraId="29C9E10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7E0203">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7E0203">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929" w:author="Holli Flanagan" w:date="2025-05-09T18:38:00Z">
        <w:r>
          <w:rPr>
            <w:rFonts w:ascii="Times New Roman" w:eastAsia="Times New Roman" w:hAnsi="Times New Roman" w:cs="Times New Roman"/>
            <w:color w:val="188038"/>
            <w:sz w:val="24"/>
            <w:szCs w:val="24"/>
          </w:rPr>
          <w:t>Jest</w:t>
        </w:r>
      </w:ins>
      <w:del w:id="2930"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7E0203">
      <w:pPr>
        <w:shd w:val="clear" w:color="auto" w:fill="FFFFFF"/>
        <w:spacing w:before="120"/>
        <w:rPr>
          <w:rFonts w:ascii="Times New Roman" w:eastAsia="Times New Roman" w:hAnsi="Times New Roman" w:cs="Times New Roman"/>
          <w:b/>
          <w:color w:val="000000"/>
          <w:sz w:val="18"/>
          <w:szCs w:val="18"/>
          <w:rPrChange w:id="2931"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932"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7E0203">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93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3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935" w:author="Holli Flanagan" w:date="2025-05-12T16:51:00Z"/>
          <w:rFonts w:ascii="Times New Roman" w:eastAsia="Times New Roman" w:hAnsi="Times New Roman" w:cs="Times New Roman"/>
        </w:rPr>
      </w:pPr>
    </w:p>
    <w:p w14:paraId="3269C5A0" w14:textId="00E0F260" w:rsidR="00B32DEF" w:rsidRDefault="007E0203">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93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3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938"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39"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7E0203">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940"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1"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7E0203">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942" w:author="Holli Flanagan" w:date="2025-05-12T16:51:00Z">
        <w:r>
          <w:rPr>
            <w:rFonts w:ascii="Times New Roman" w:eastAsia="Times New Roman" w:hAnsi="Times New Roman" w:cs="Times New Roman"/>
            <w:color w:val="212529"/>
            <w:sz w:val="24"/>
            <w:szCs w:val="24"/>
          </w:rPr>
          <w:delText>S</w:delText>
        </w:r>
      </w:del>
      <w:ins w:id="2943"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944"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45"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7E0203">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946"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947"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948"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9"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2950"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51"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952"/>
      <w:r>
        <w:rPr>
          <w:rFonts w:ascii="Times New Roman" w:eastAsia="Times New Roman" w:hAnsi="Times New Roman" w:cs="Times New Roman"/>
          <w:color w:val="212529"/>
          <w:sz w:val="24"/>
          <w:szCs w:val="24"/>
        </w:rPr>
        <w:t>deploy</w:t>
      </w:r>
      <w:commentRangeEnd w:id="2952"/>
      <w:r>
        <w:commentReference w:id="2952"/>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find the URL of your live site by going back to the “Settings” tab and </w:t>
      </w:r>
      <w:r>
        <w:rPr>
          <w:rFonts w:ascii="Times New Roman" w:eastAsia="Times New Roman" w:hAnsi="Times New Roman" w:cs="Times New Roman"/>
          <w:color w:val="212529"/>
          <w:sz w:val="24"/>
          <w:szCs w:val="24"/>
        </w:rPr>
        <w:t>scrolling down to the “</w:t>
      </w:r>
      <w:del w:id="295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7E0203">
      <w:pPr>
        <w:pStyle w:val="Heading2"/>
        <w:rPr>
          <w:rPrChange w:id="2955" w:author="Holli Flanagan" w:date="2025-05-12T14:43:00Z">
            <w:rPr>
              <w:sz w:val="34"/>
              <w:szCs w:val="34"/>
            </w:rPr>
          </w:rPrChange>
        </w:rPr>
        <w:pPrChange w:id="2956" w:author="Holli Flanagan" w:date="2025-05-12T14:43:00Z">
          <w:pPr>
            <w:pStyle w:val="Heading2"/>
            <w:keepNext w:val="0"/>
            <w:keepLines w:val="0"/>
          </w:pPr>
        </w:pPrChange>
      </w:pPr>
      <w:bookmarkStart w:id="2957" w:name="_draruqkoiypu" w:colFirst="0" w:colLast="0"/>
      <w:bookmarkEnd w:id="2957"/>
      <w:r>
        <w:rPr>
          <w:rPrChange w:id="2958" w:author="Holli Flanagan" w:date="2025-05-12T14:43:00Z">
            <w:rPr>
              <w:sz w:val="34"/>
              <w:szCs w:val="34"/>
            </w:rPr>
          </w:rPrChange>
        </w:rPr>
        <w:t>6) Submission</w:t>
      </w:r>
    </w:p>
    <w:p w14:paraId="62C229B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GradeScope. If you have any questions or issues, please don’t </w:t>
      </w:r>
      <w:r>
        <w:rPr>
          <w:rFonts w:ascii="Times New Roman" w:eastAsia="Times New Roman" w:hAnsi="Times New Roman" w:cs="Times New Roman"/>
          <w:color w:val="212529"/>
          <w:sz w:val="24"/>
          <w:szCs w:val="24"/>
        </w:rPr>
        <w:t>hesitate to ask for help!</w:t>
      </w:r>
    </w:p>
    <w:p w14:paraId="4DC6ADF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7E0203">
      <w:pPr>
        <w:pStyle w:val="Heading2"/>
        <w:keepNext w:val="0"/>
        <w:keepLines w:val="0"/>
        <w:spacing w:before="700"/>
        <w:rPr>
          <w:rPrChange w:id="2959" w:author="Holli Flanagan" w:date="2025-05-12T14:43:00Z">
            <w:rPr>
              <w:sz w:val="46"/>
              <w:szCs w:val="46"/>
            </w:rPr>
          </w:rPrChange>
        </w:rPr>
        <w:pPrChange w:id="2960" w:author="Holli Flanagan" w:date="2025-05-12T14:43:00Z">
          <w:pPr>
            <w:pStyle w:val="Heading1"/>
            <w:keepNext w:val="0"/>
            <w:keepLines w:val="0"/>
            <w:spacing w:before="700"/>
          </w:pPr>
        </w:pPrChange>
      </w:pPr>
      <w:bookmarkStart w:id="2961" w:name="_9kbww2zgs1hu" w:colFirst="0" w:colLast="0"/>
      <w:bookmarkEnd w:id="2961"/>
      <w:r>
        <w:rPr>
          <w:rPrChange w:id="2962" w:author="Holli Flanagan" w:date="2025-05-12T14:43:00Z">
            <w:rPr>
              <w:b/>
              <w:sz w:val="46"/>
              <w:szCs w:val="46"/>
            </w:rPr>
          </w:rPrChange>
        </w:rPr>
        <w:t>Next Step</w:t>
      </w:r>
    </w:p>
    <w:p w14:paraId="3435172E" w14:textId="1F3D4B68"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963"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64" w:author="Holli Flanagan" w:date="2025-05-12T14:43:00Z">
        <w:r>
          <w:fldChar w:fldCharType="begin"/>
        </w:r>
        <w:r>
          <w:delInstrText xml:space="preserve">HYPERLINK </w:delInstrText>
        </w:r>
        <w:r>
          <w:delInstrText>"https://boots-edu.github.io/textbook/text/10-webz-advanced/"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965" w:author="Oestreich, Julia" w:date="2025-05-15T17:44:00Z" w16du:dateUtc="2025-05-15T21:44:00Z">
        <w:r w:rsidR="009708A1">
          <w:rPr>
            <w:rFonts w:ascii="Times New Roman" w:eastAsia="Times New Roman" w:hAnsi="Times New Roman" w:cs="Times New Roman"/>
            <w:color w:val="0D6EFD"/>
            <w:sz w:val="24"/>
            <w:szCs w:val="24"/>
            <w:u w:val="single"/>
          </w:rPr>
          <w:t>.</w:t>
        </w:r>
      </w:ins>
      <w:del w:id="2966"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7E0203">
      <w:pPr>
        <w:pStyle w:val="Heading1"/>
        <w:rPr>
          <w:rPrChange w:id="2967" w:author="Holli Flanagan" w:date="2025-05-12T14:43:00Z">
            <w:rPr>
              <w:sz w:val="46"/>
              <w:szCs w:val="46"/>
            </w:rPr>
          </w:rPrChange>
        </w:rPr>
        <w:pPrChange w:id="2968" w:author="Holli Flanagan" w:date="2025-05-12T14:43:00Z">
          <w:pPr>
            <w:pStyle w:val="Heading1"/>
            <w:keepNext w:val="0"/>
            <w:keepLines w:val="0"/>
          </w:pPr>
        </w:pPrChange>
      </w:pPr>
      <w:bookmarkStart w:id="2969" w:name="_jy2zk7ikpxg" w:colFirst="0" w:colLast="0"/>
      <w:bookmarkEnd w:id="2969"/>
      <w:r>
        <w:rPr>
          <w:rPrChange w:id="2970" w:author="Holli Flanagan" w:date="2025-05-12T14:43:00Z">
            <w:rPr>
              <w:sz w:val="46"/>
              <w:szCs w:val="46"/>
            </w:rPr>
          </w:rPrChange>
        </w:rPr>
        <w:lastRenderedPageBreak/>
        <w:t>Chapter 10 - Advanced Webz</w:t>
      </w:r>
    </w:p>
    <w:p w14:paraId="42000998" w14:textId="77777777" w:rsidR="00B32DEF" w:rsidRPr="00B32DEF" w:rsidRDefault="007E0203">
      <w:pPr>
        <w:pStyle w:val="Heading1"/>
        <w:rPr>
          <w:rPrChange w:id="2971" w:author="Holli Flanagan" w:date="2025-05-12T14:43:00Z">
            <w:rPr>
              <w:color w:val="0D6EFD"/>
              <w:highlight w:val="white"/>
              <w:u w:val="single"/>
            </w:rPr>
          </w:rPrChange>
        </w:rPr>
        <w:pPrChange w:id="2972" w:author="Holli Flanagan" w:date="2025-05-12T14:43:00Z">
          <w:pPr>
            <w:pStyle w:val="Heading1"/>
            <w:keepNext w:val="0"/>
            <w:keepLines w:val="0"/>
          </w:pPr>
        </w:pPrChange>
      </w:pPr>
      <w:bookmarkStart w:id="2973" w:name="_hdmhovyejes9" w:colFirst="0" w:colLast="0"/>
      <w:bookmarkEnd w:id="2973"/>
      <w:r>
        <w:rPr>
          <w:rPrChange w:id="2974" w:author="Holli Flanagan" w:date="2025-05-12T14:43:00Z">
            <w:rPr>
              <w:sz w:val="46"/>
              <w:szCs w:val="46"/>
            </w:rPr>
          </w:rPrChange>
        </w:rPr>
        <w:t>Dynamic Components</w:t>
      </w:r>
    </w:p>
    <w:p w14:paraId="167CE097" w14:textId="77777777" w:rsidR="00B32DEF" w:rsidRPr="00B32DEF" w:rsidRDefault="007E0203">
      <w:pPr>
        <w:pStyle w:val="Heading2"/>
        <w:rPr>
          <w:rPrChange w:id="2975" w:author="Holli Flanagan" w:date="2025-05-12T14:43:00Z">
            <w:rPr>
              <w:sz w:val="34"/>
              <w:szCs w:val="34"/>
            </w:rPr>
          </w:rPrChange>
        </w:rPr>
        <w:pPrChange w:id="2976" w:author="Holli Flanagan" w:date="2025-05-12T14:43:00Z">
          <w:pPr>
            <w:pStyle w:val="Heading2"/>
            <w:keepNext w:val="0"/>
            <w:keepLines w:val="0"/>
          </w:pPr>
        </w:pPrChange>
      </w:pPr>
      <w:bookmarkStart w:id="2977" w:name="_l28gv64w19tj" w:colFirst="0" w:colLast="0"/>
      <w:bookmarkEnd w:id="2977"/>
      <w:r>
        <w:rPr>
          <w:rPrChange w:id="2978" w:author="Holli Flanagan" w:date="2025-05-12T14:43:00Z">
            <w:rPr>
              <w:sz w:val="34"/>
              <w:szCs w:val="34"/>
            </w:rPr>
          </w:rPrChange>
        </w:rPr>
        <w:t>Key Idea</w:t>
      </w:r>
    </w:p>
    <w:p w14:paraId="4FC0C8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and attach components dynamically in order to create complex </w:t>
      </w:r>
      <w:r>
        <w:rPr>
          <w:rFonts w:ascii="Times New Roman" w:eastAsia="Times New Roman" w:hAnsi="Times New Roman" w:cs="Times New Roman"/>
          <w:color w:val="212529"/>
          <w:sz w:val="24"/>
          <w:szCs w:val="24"/>
        </w:rPr>
        <w:t>applications.</w:t>
      </w:r>
    </w:p>
    <w:p w14:paraId="31DB0FA2" w14:textId="77777777" w:rsidR="00B32DEF" w:rsidRPr="00B32DEF" w:rsidRDefault="007E0203">
      <w:pPr>
        <w:pStyle w:val="Heading2"/>
        <w:rPr>
          <w:rPrChange w:id="2979" w:author="Holli Flanagan" w:date="2025-05-12T14:43:00Z">
            <w:rPr>
              <w:sz w:val="34"/>
              <w:szCs w:val="34"/>
            </w:rPr>
          </w:rPrChange>
        </w:rPr>
        <w:pPrChange w:id="2980" w:author="Holli Flanagan" w:date="2025-05-12T14:43:00Z">
          <w:pPr>
            <w:pStyle w:val="Heading2"/>
            <w:keepNext w:val="0"/>
            <w:keepLines w:val="0"/>
          </w:pPr>
        </w:pPrChange>
      </w:pPr>
      <w:bookmarkStart w:id="2981" w:name="_4hq3j8wrcq6f" w:colFirst="0" w:colLast="0"/>
      <w:bookmarkEnd w:id="2981"/>
      <w:r>
        <w:rPr>
          <w:rPrChange w:id="2982" w:author="Holli Flanagan" w:date="2025-05-12T14:43:00Z">
            <w:rPr>
              <w:sz w:val="34"/>
              <w:szCs w:val="34"/>
            </w:rPr>
          </w:rPrChange>
        </w:rPr>
        <w:t>Building dynamic applications</w:t>
      </w:r>
    </w:p>
    <w:p w14:paraId="3BF3931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7E0203">
      <w:pPr>
        <w:numPr>
          <w:ilvl w:val="0"/>
          <w:numId w:val="57"/>
        </w:numPr>
        <w:shd w:val="clear" w:color="auto" w:fill="FFFFFF"/>
        <w:spacing w:before="180"/>
        <w:rPr>
          <w:del w:id="2983"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984"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7E0203">
      <w:pPr>
        <w:numPr>
          <w:ilvl w:val="0"/>
          <w:numId w:val="57"/>
        </w:numPr>
        <w:shd w:val="clear" w:color="auto" w:fill="FFFFFF"/>
        <w:rPr>
          <w:del w:id="2985" w:author="Holli Flanagan" w:date="2025-05-12T16:54:00Z"/>
        </w:rPr>
        <w:pPrChange w:id="2986"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987"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7E0203">
      <w:pPr>
        <w:numPr>
          <w:ilvl w:val="0"/>
          <w:numId w:val="57"/>
        </w:numPr>
        <w:shd w:val="clear" w:color="auto" w:fill="FFFFFF"/>
        <w:spacing w:after="300"/>
        <w:rPr>
          <w:color w:val="000000"/>
          <w:rPrChange w:id="2988" w:author="Holli Flanagan" w:date="2025-05-12T16:54:00Z">
            <w:rPr>
              <w:rFonts w:ascii="Times New Roman" w:eastAsia="Times New Roman" w:hAnsi="Times New Roman" w:cs="Times New Roman"/>
            </w:rPr>
          </w:rPrChange>
        </w:rPr>
        <w:pPrChange w:id="2989"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990" w:author="Holli Flanagan" w:date="2025-05-12T15:23:00Z">
        <w:r>
          <w:rPr>
            <w:rFonts w:ascii="Times New Roman" w:eastAsia="Times New Roman" w:hAnsi="Times New Roman" w:cs="Times New Roman"/>
            <w:color w:val="212529"/>
            <w:sz w:val="24"/>
            <w:szCs w:val="24"/>
          </w:rPr>
          <w:t>HTML</w:t>
        </w:r>
      </w:ins>
      <w:del w:id="2991"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992" w:author="Holli Flanagan" w:date="2025-05-12T15:24:00Z">
        <w:r>
          <w:rPr>
            <w:rFonts w:ascii="Times New Roman" w:eastAsia="Times New Roman" w:hAnsi="Times New Roman" w:cs="Times New Roman"/>
            <w:color w:val="212529"/>
            <w:sz w:val="24"/>
            <w:szCs w:val="24"/>
          </w:rPr>
          <w:t>CSS</w:t>
        </w:r>
      </w:ins>
      <w:del w:id="299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994" w:author="Holli Flanagan" w:date="2025-05-12T16:55:00Z">
        <w:r>
          <w:rPr>
            <w:rFonts w:ascii="Times New Roman" w:eastAsia="Times New Roman" w:hAnsi="Times New Roman" w:cs="Times New Roman"/>
            <w:color w:val="212529"/>
            <w:sz w:val="24"/>
            <w:szCs w:val="24"/>
          </w:rPr>
          <w:t>@Input</w:t>
        </w:r>
      </w:ins>
      <w:del w:id="2995"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r>
        <w:rPr>
          <w:rFonts w:ascii="Times New Roman" w:eastAsia="Times New Roman" w:hAnsi="Times New Roman" w:cs="Times New Roman"/>
          <w:color w:val="D63384"/>
          <w:sz w:val="21"/>
          <w:szCs w:val="21"/>
          <w:shd w:val="clear" w:color="auto" w:fill="F5F6FA"/>
        </w:rPr>
        <w:t>onNewItemClick</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onNewCommentClick</w:t>
      </w:r>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7E0203">
      <w:pPr>
        <w:numPr>
          <w:ilvl w:val="0"/>
          <w:numId w:val="73"/>
        </w:numPr>
        <w:shd w:val="clear" w:color="auto" w:fill="FFFFFF"/>
        <w:spacing w:before="180"/>
        <w:rPr>
          <w:rFonts w:ascii="Times New Roman" w:eastAsia="Times New Roman" w:hAnsi="Times New Roman" w:cs="Times New Roman"/>
        </w:rPr>
        <w:pPrChange w:id="2996"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7E0203">
      <w:pPr>
        <w:numPr>
          <w:ilvl w:val="0"/>
          <w:numId w:val="73"/>
        </w:numPr>
        <w:shd w:val="clear" w:color="auto" w:fill="FFFFFF"/>
        <w:pPrChange w:id="2997"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orderDetails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7E0203">
      <w:pPr>
        <w:numPr>
          <w:ilvl w:val="0"/>
          <w:numId w:val="73"/>
        </w:numPr>
        <w:shd w:val="clear" w:color="auto" w:fill="FFFFFF"/>
        <w:spacing w:after="300"/>
        <w:pPrChange w:id="2998"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999"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3000"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7E0203">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gramStart"/>
      <w:r>
        <w:rPr>
          <w:rFonts w:ascii="Times New Roman" w:eastAsia="Times New Roman" w:hAnsi="Times New Roman" w:cs="Times New Roman"/>
          <w:color w:val="212529"/>
          <w:sz w:val="24"/>
          <w:szCs w:val="24"/>
        </w:rPr>
        <w:t>orderDetails</w:t>
      </w:r>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3001"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02"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3003"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04"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gramStart"/>
      <w:r>
        <w:rPr>
          <w:rFonts w:ascii="Times New Roman" w:eastAsia="Times New Roman" w:hAnsi="Times New Roman" w:cs="Times New Roman"/>
          <w:color w:val="212529"/>
          <w:sz w:val="24"/>
          <w:szCs w:val="24"/>
        </w:rPr>
        <w:t>orderDetails</w:t>
      </w:r>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7E0203">
      <w:pPr>
        <w:pStyle w:val="Heading2"/>
        <w:rPr>
          <w:rPrChange w:id="3005" w:author="Holli Flanagan" w:date="2025-05-12T14:43:00Z">
            <w:rPr>
              <w:sz w:val="34"/>
              <w:szCs w:val="34"/>
            </w:rPr>
          </w:rPrChange>
        </w:rPr>
        <w:pPrChange w:id="3006" w:author="Holli Flanagan" w:date="2025-05-12T14:43:00Z">
          <w:pPr>
            <w:pStyle w:val="Heading2"/>
            <w:keepNext w:val="0"/>
            <w:keepLines w:val="0"/>
          </w:pPr>
        </w:pPrChange>
      </w:pPr>
      <w:bookmarkStart w:id="3007" w:name="_vym7i47izpwz" w:colFirst="0" w:colLast="0"/>
      <w:bookmarkEnd w:id="3007"/>
      <w:r>
        <w:rPr>
          <w:rPrChange w:id="3008" w:author="Holli Flanagan" w:date="2025-05-12T14:43:00Z">
            <w:rPr>
              <w:sz w:val="34"/>
              <w:szCs w:val="34"/>
            </w:rPr>
          </w:rPrChange>
        </w:rPr>
        <w:t>Working Example</w:t>
      </w:r>
    </w:p>
    <w:p w14:paraId="3E00C1F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
    <w:p w14:paraId="43E87D2B"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&lt;p&gt;LineItem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LineItem.component.ts</w:t>
      </w:r>
    </w:p>
    <w:p w14:paraId="31C1F10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&lt;p&gt;LineComment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LineComment.component.ts</w:t>
      </w:r>
    </w:p>
    <w:p w14:paraId="549161D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we can dynamically add (or remove) </w:t>
      </w:r>
      <w:r>
        <w:rPr>
          <w:rFonts w:ascii="Times New Roman" w:eastAsia="Times New Roman" w:hAnsi="Times New Roman" w:cs="Times New Roman"/>
          <w:color w:val="212529"/>
          <w:sz w:val="24"/>
          <w:szCs w:val="24"/>
        </w:rPr>
        <w:t>components from our site as needed based on user input.</w:t>
      </w:r>
    </w:p>
    <w:p w14:paraId="61DC1D68" w14:textId="77777777" w:rsidR="00B32DEF" w:rsidRPr="00B32DEF" w:rsidRDefault="007E0203">
      <w:pPr>
        <w:pStyle w:val="Heading2"/>
        <w:rPr>
          <w:rPrChange w:id="3009" w:author="Holli Flanagan" w:date="2025-05-12T14:43:00Z">
            <w:rPr>
              <w:sz w:val="34"/>
              <w:szCs w:val="34"/>
            </w:rPr>
          </w:rPrChange>
        </w:rPr>
        <w:pPrChange w:id="3010" w:author="Holli Flanagan" w:date="2025-05-12T14:43:00Z">
          <w:pPr>
            <w:pStyle w:val="Heading2"/>
            <w:keepNext w:val="0"/>
            <w:keepLines w:val="0"/>
          </w:pPr>
        </w:pPrChange>
      </w:pPr>
      <w:bookmarkStart w:id="3011" w:name="_mtfcskqlkwek" w:colFirst="0" w:colLast="0"/>
      <w:bookmarkEnd w:id="3011"/>
      <w:r>
        <w:rPr>
          <w:rPrChange w:id="3012" w:author="Holli Flanagan" w:date="2025-05-12T14:43:00Z">
            <w:rPr>
              <w:sz w:val="34"/>
              <w:szCs w:val="34"/>
            </w:rPr>
          </w:rPrChange>
        </w:rPr>
        <w:t>Summary</w:t>
      </w:r>
    </w:p>
    <w:p w14:paraId="5461085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7E0203">
      <w:pPr>
        <w:pStyle w:val="Heading2"/>
        <w:keepNext w:val="0"/>
        <w:keepLines w:val="0"/>
        <w:spacing w:before="700"/>
        <w:rPr>
          <w:rPrChange w:id="3013" w:author="Holli Flanagan" w:date="2025-05-12T14:43:00Z">
            <w:rPr>
              <w:sz w:val="46"/>
              <w:szCs w:val="46"/>
            </w:rPr>
          </w:rPrChange>
        </w:rPr>
        <w:pPrChange w:id="3014" w:author="Holli Flanagan" w:date="2025-05-12T14:43:00Z">
          <w:pPr>
            <w:pStyle w:val="Heading1"/>
            <w:keepNext w:val="0"/>
            <w:keepLines w:val="0"/>
            <w:spacing w:before="700"/>
          </w:pPr>
        </w:pPrChange>
      </w:pPr>
      <w:bookmarkStart w:id="3015" w:name="_cgq8xen2mo2u" w:colFirst="0" w:colLast="0"/>
      <w:bookmarkEnd w:id="3015"/>
      <w:r>
        <w:rPr>
          <w:rPrChange w:id="3016" w:author="Holli Flanagan" w:date="2025-05-12T14:43:00Z">
            <w:rPr>
              <w:b/>
              <w:sz w:val="46"/>
              <w:szCs w:val="46"/>
            </w:rPr>
          </w:rPrChange>
        </w:rPr>
        <w:t>Next Step</w:t>
      </w:r>
    </w:p>
    <w:p w14:paraId="3CE901C1" w14:textId="347E1A99"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3017"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3018"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3019"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3020"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7E0203">
      <w:pPr>
        <w:pStyle w:val="Heading1"/>
        <w:rPr>
          <w:rPrChange w:id="3021" w:author="Holli Flanagan" w:date="2025-05-12T14:44:00Z">
            <w:rPr>
              <w:sz w:val="48"/>
              <w:szCs w:val="48"/>
              <w:highlight w:val="white"/>
            </w:rPr>
          </w:rPrChange>
        </w:rPr>
        <w:pPrChange w:id="3022" w:author="Holli Flanagan" w:date="2025-05-12T14:44:00Z">
          <w:pPr>
            <w:pStyle w:val="Heading1"/>
            <w:keepNext w:val="0"/>
            <w:keepLines w:val="0"/>
          </w:pPr>
        </w:pPrChange>
      </w:pPr>
      <w:bookmarkStart w:id="3023" w:name="_ckh5o7y87vfy" w:colFirst="0" w:colLast="0"/>
      <w:bookmarkEnd w:id="3023"/>
      <w:r>
        <w:rPr>
          <w:rPrChange w:id="3024" w:author="Holli Flanagan" w:date="2025-05-12T14:44:00Z">
            <w:rPr>
              <w:sz w:val="48"/>
              <w:szCs w:val="48"/>
              <w:highlight w:val="white"/>
            </w:rPr>
          </w:rPrChange>
        </w:rPr>
        <w:lastRenderedPageBreak/>
        <w:t>Webz Events</w:t>
      </w:r>
    </w:p>
    <w:p w14:paraId="70ABC68E" w14:textId="77777777" w:rsidR="00B32DEF" w:rsidRPr="00B32DEF" w:rsidRDefault="007E0203">
      <w:pPr>
        <w:pStyle w:val="Heading2"/>
        <w:rPr>
          <w:rPrChange w:id="3025" w:author="Holli Flanagan" w:date="2025-05-12T14:44:00Z">
            <w:rPr>
              <w:sz w:val="36"/>
              <w:szCs w:val="36"/>
            </w:rPr>
          </w:rPrChange>
        </w:rPr>
        <w:pPrChange w:id="3026" w:author="Holli Flanagan" w:date="2025-05-12T14:44:00Z">
          <w:pPr>
            <w:pStyle w:val="Heading2"/>
            <w:keepNext w:val="0"/>
            <w:keepLines w:val="0"/>
            <w:spacing w:before="540" w:after="100"/>
          </w:pPr>
        </w:pPrChange>
      </w:pPr>
      <w:bookmarkStart w:id="3027" w:name="_xs1ymy6kfvm6" w:colFirst="0" w:colLast="0"/>
      <w:bookmarkEnd w:id="3027"/>
      <w:r>
        <w:rPr>
          <w:rPrChange w:id="3028" w:author="Holli Flanagan" w:date="2025-05-12T14:44:00Z">
            <w:rPr>
              <w:sz w:val="36"/>
              <w:szCs w:val="36"/>
            </w:rPr>
          </w:rPrChange>
        </w:rPr>
        <w:t>Key Idea</w:t>
      </w:r>
    </w:p>
    <w:p w14:paraId="08ED203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7E0203">
      <w:pPr>
        <w:pStyle w:val="Heading2"/>
        <w:rPr>
          <w:rPrChange w:id="3029" w:author="Holli Flanagan" w:date="2025-05-12T14:44:00Z">
            <w:rPr>
              <w:sz w:val="36"/>
              <w:szCs w:val="36"/>
            </w:rPr>
          </w:rPrChange>
        </w:rPr>
        <w:pPrChange w:id="3030" w:author="Holli Flanagan" w:date="2025-05-12T14:44:00Z">
          <w:pPr>
            <w:pStyle w:val="Heading2"/>
            <w:keepNext w:val="0"/>
            <w:keepLines w:val="0"/>
            <w:spacing w:before="540" w:after="100"/>
          </w:pPr>
        </w:pPrChange>
      </w:pPr>
      <w:bookmarkStart w:id="3031" w:name="_q0chw7cqtj9d" w:colFirst="0" w:colLast="0"/>
      <w:bookmarkEnd w:id="3031"/>
      <w:r>
        <w:rPr>
          <w:rPrChange w:id="3032" w:author="Holli Flanagan" w:date="2025-05-12T14:44:00Z">
            <w:rPr>
              <w:sz w:val="36"/>
              <w:szCs w:val="36"/>
            </w:rPr>
          </w:rPrChange>
        </w:rPr>
        <w:t>Component Hierarchy</w:t>
      </w:r>
    </w:p>
    <w:p w14:paraId="7D4BA9D5" w14:textId="77777777" w:rsidR="00B32DEF" w:rsidRPr="00B32DEF" w:rsidRDefault="007E0203">
      <w:pPr>
        <w:shd w:val="clear" w:color="auto" w:fill="FFFFFF"/>
        <w:spacing w:after="240"/>
        <w:rPr>
          <w:rFonts w:ascii="Times New Roman" w:eastAsia="Times New Roman" w:hAnsi="Times New Roman" w:cs="Times New Roman"/>
          <w:color w:val="212529"/>
          <w:sz w:val="24"/>
          <w:szCs w:val="24"/>
          <w:highlight w:val="white"/>
          <w:rPrChange w:id="3033"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MainComponent is the root. Each time MainComponent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MainComponent. Those children can themselves create and attach new components. What we are left with is a heirarchy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3034"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7E0203">
      <w:pPr>
        <w:pStyle w:val="Heading2"/>
        <w:rPr>
          <w:rPrChange w:id="3035" w:author="Holli Flanagan" w:date="2025-05-12T14:44:00Z">
            <w:rPr>
              <w:sz w:val="36"/>
              <w:szCs w:val="36"/>
            </w:rPr>
          </w:rPrChange>
        </w:rPr>
        <w:pPrChange w:id="3036" w:author="Holli Flanagan" w:date="2025-05-12T14:44:00Z">
          <w:pPr>
            <w:pStyle w:val="Heading2"/>
            <w:keepNext w:val="0"/>
            <w:keepLines w:val="0"/>
            <w:spacing w:before="540" w:after="100"/>
          </w:pPr>
        </w:pPrChange>
      </w:pPr>
      <w:bookmarkStart w:id="3037" w:name="_om9dpd21hcz0" w:colFirst="0" w:colLast="0"/>
      <w:bookmarkEnd w:id="3037"/>
      <w:r>
        <w:rPr>
          <w:rPrChange w:id="3038" w:author="Holli Flanagan" w:date="2025-05-12T14:44:00Z">
            <w:rPr>
              <w:sz w:val="36"/>
              <w:szCs w:val="36"/>
            </w:rPr>
          </w:rPrChange>
        </w:rPr>
        <w:t>Talking to our children</w:t>
      </w:r>
    </w:p>
    <w:p w14:paraId="773B849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3039" w:author="Holli Flanagan" w:date="2025-05-12T16:58:00Z">
        <w:r>
          <w:rPr>
            <w:rFonts w:ascii="Times New Roman" w:eastAsia="Times New Roman" w:hAnsi="Times New Roman" w:cs="Times New Roman"/>
            <w:color w:val="212529"/>
            <w:sz w:val="24"/>
            <w:szCs w:val="24"/>
            <w:highlight w:val="white"/>
          </w:rPr>
          <w:t>hierarchies</w:t>
        </w:r>
      </w:ins>
      <w:del w:id="3040"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3041" w:author="Holli Flanagan" w:date="2025-05-12T14:44:00Z">
        <w:r>
          <w:rPr>
            <w:rFonts w:ascii="Times New Roman" w:eastAsia="Times New Roman" w:hAnsi="Times New Roman" w:cs="Times New Roman"/>
            <w:color w:val="212529"/>
            <w:sz w:val="24"/>
            <w:szCs w:val="24"/>
            <w:highlight w:val="white"/>
          </w:rPr>
          <w:t>hierarchy</w:t>
        </w:r>
      </w:ins>
      <w:del w:id="3042"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7E0203">
      <w:pPr>
        <w:pStyle w:val="Heading2"/>
        <w:rPr>
          <w:rPrChange w:id="3043" w:author="Holli Flanagan" w:date="2025-05-12T14:44:00Z">
            <w:rPr>
              <w:sz w:val="36"/>
              <w:szCs w:val="36"/>
            </w:rPr>
          </w:rPrChange>
        </w:rPr>
        <w:pPrChange w:id="3044" w:author="Holli Flanagan" w:date="2025-05-12T14:44:00Z">
          <w:pPr>
            <w:pStyle w:val="Heading2"/>
            <w:keepNext w:val="0"/>
            <w:keepLines w:val="0"/>
            <w:spacing w:before="540" w:after="100"/>
          </w:pPr>
        </w:pPrChange>
      </w:pPr>
      <w:bookmarkStart w:id="3045" w:name="_yx3m44jerxwx" w:colFirst="0" w:colLast="0"/>
      <w:bookmarkEnd w:id="3045"/>
      <w:r>
        <w:rPr>
          <w:rPrChange w:id="3046" w:author="Holli Flanagan" w:date="2025-05-12T14:44:00Z">
            <w:rPr>
              <w:sz w:val="36"/>
              <w:szCs w:val="36"/>
            </w:rPr>
          </w:rPrChange>
        </w:rPr>
        <w:t xml:space="preserve">Talking to our </w:t>
      </w:r>
      <w:r>
        <w:rPr>
          <w:rPrChange w:id="3047" w:author="Holli Flanagan" w:date="2025-05-12T14:44:00Z">
            <w:rPr>
              <w:sz w:val="36"/>
              <w:szCs w:val="36"/>
            </w:rPr>
          </w:rPrChange>
        </w:rPr>
        <w:t>parents</w:t>
      </w:r>
    </w:p>
    <w:p w14:paraId="6FF7E94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3048" w:author="Holli Flanagan" w:date="2025-05-12T14:44:00Z">
        <w:r>
          <w:rPr>
            <w:rFonts w:ascii="Times New Roman" w:eastAsia="Times New Roman" w:hAnsi="Times New Roman" w:cs="Times New Roman"/>
            <w:color w:val="212529"/>
            <w:sz w:val="24"/>
            <w:szCs w:val="24"/>
            <w:highlight w:val="white"/>
          </w:rPr>
          <w:t>information</w:t>
        </w:r>
      </w:ins>
      <w:del w:id="3049"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7E0203">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50" w:name="_ydeh6fam2ce7" w:colFirst="0" w:colLast="0"/>
      <w:bookmarkEnd w:id="3050"/>
      <w:r>
        <w:rPr>
          <w:rFonts w:ascii="Times New Roman" w:eastAsia="Times New Roman" w:hAnsi="Times New Roman" w:cs="Times New Roman"/>
          <w:color w:val="27262B"/>
          <w:highlight w:val="white"/>
        </w:rPr>
        <w:t>The Webz Notifier</w:t>
      </w:r>
    </w:p>
    <w:p w14:paraId="4304072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3051" w:author="Holli Flanagan" w:date="2025-05-12T14:44:00Z">
        <w:r>
          <w:rPr>
            <w:rFonts w:ascii="Times New Roman" w:eastAsia="Times New Roman" w:hAnsi="Times New Roman" w:cs="Times New Roman"/>
            <w:color w:val="212529"/>
            <w:sz w:val="24"/>
            <w:szCs w:val="24"/>
            <w:highlight w:val="white"/>
          </w:rPr>
          <w:delText>N</w:delText>
        </w:r>
      </w:del>
      <w:ins w:id="3052"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3053"/>
      <w:r>
        <w:rPr>
          <w:rFonts w:ascii="Times New Roman" w:eastAsia="Times New Roman" w:hAnsi="Times New Roman" w:cs="Times New Roman"/>
          <w:color w:val="212529"/>
          <w:sz w:val="24"/>
          <w:szCs w:val="24"/>
          <w:highlight w:val="white"/>
        </w:rPr>
        <w:t xml:space="preserve">on </w:t>
      </w:r>
      <w:commentRangeEnd w:id="3053"/>
      <w:r>
        <w:commentReference w:id="3053"/>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3054" w:author="Holli Flanagan" w:date="2025-05-12T16:58:00Z">
        <w:r>
          <w:rPr>
            <w:rFonts w:ascii="Times New Roman" w:eastAsia="Times New Roman" w:hAnsi="Times New Roman" w:cs="Times New Roman"/>
            <w:color w:val="212529"/>
            <w:sz w:val="24"/>
            <w:szCs w:val="24"/>
            <w:highlight w:val="white"/>
          </w:rPr>
          <w:delText>N</w:delText>
        </w:r>
      </w:del>
      <w:ins w:id="3055"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can be anything we want from a value to a class to an array of </w:t>
      </w:r>
      <w:r>
        <w:rPr>
          <w:rFonts w:ascii="Times New Roman" w:eastAsia="Times New Roman" w:hAnsi="Times New Roman" w:cs="Times New Roman"/>
          <w:color w:val="212529"/>
          <w:sz w:val="24"/>
          <w:szCs w:val="24"/>
          <w:highlight w:val="white"/>
        </w:rPr>
        <w:t>either.</w:t>
      </w:r>
    </w:p>
    <w:p w14:paraId="0C9267D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3056" w:author="Holli Flanagan" w:date="2025-05-12T16:59:00Z">
        <w:r>
          <w:rPr>
            <w:rFonts w:ascii="Times New Roman" w:eastAsia="Times New Roman" w:hAnsi="Times New Roman" w:cs="Times New Roman"/>
            <w:color w:val="212529"/>
            <w:sz w:val="24"/>
            <w:szCs w:val="24"/>
            <w:highlight w:val="white"/>
          </w:rPr>
          <w:t xml:space="preserve">the </w:t>
        </w:r>
      </w:ins>
      <w:del w:id="3057" w:author="Holli Flanagan" w:date="2025-05-12T16:59:00Z">
        <w:r>
          <w:rPr>
            <w:rFonts w:ascii="Times New Roman" w:eastAsia="Times New Roman" w:hAnsi="Times New Roman" w:cs="Times New Roman"/>
            <w:color w:val="212529"/>
            <w:sz w:val="24"/>
            <w:szCs w:val="24"/>
            <w:highlight w:val="white"/>
          </w:rPr>
          <w:delText>N</w:delText>
        </w:r>
      </w:del>
      <w:ins w:id="3058"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3059"/>
      <w:r>
        <w:rPr>
          <w:rFonts w:ascii="Times New Roman" w:eastAsia="Times New Roman" w:hAnsi="Times New Roman" w:cs="Times New Roman"/>
          <w:color w:val="212529"/>
          <w:sz w:val="24"/>
          <w:szCs w:val="24"/>
          <w:highlight w:val="white"/>
        </w:rPr>
        <w:t xml:space="preserve">Notifier </w:t>
      </w:r>
      <w:commentRangeEnd w:id="3059"/>
      <w:r>
        <w:commentReference w:id="3059"/>
      </w:r>
      <w:r>
        <w:rPr>
          <w:rFonts w:ascii="Times New Roman" w:eastAsia="Times New Roman" w:hAnsi="Times New Roman" w:cs="Times New Roman"/>
          <w:color w:val="212529"/>
          <w:sz w:val="24"/>
          <w:szCs w:val="24"/>
          <w:highlight w:val="white"/>
        </w:rPr>
        <w:t xml:space="preserve">is a </w:t>
      </w:r>
      <w:del w:id="3060" w:author="Holli Flanagan" w:date="2025-05-12T16:58:00Z">
        <w:r>
          <w:rPr>
            <w:rFonts w:ascii="Times New Roman" w:eastAsia="Times New Roman" w:hAnsi="Times New Roman" w:cs="Times New Roman"/>
            <w:color w:val="212529"/>
            <w:sz w:val="24"/>
            <w:szCs w:val="24"/>
            <w:highlight w:val="white"/>
          </w:rPr>
          <w:delText>G</w:delText>
        </w:r>
      </w:del>
      <w:ins w:id="3061"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3062" w:author="Holli Flanagan" w:date="2025-05-12T16:58:00Z">
        <w:r>
          <w:rPr>
            <w:rFonts w:ascii="Times New Roman" w:eastAsia="Times New Roman" w:hAnsi="Times New Roman" w:cs="Times New Roman"/>
            <w:color w:val="212529"/>
            <w:sz w:val="24"/>
            <w:szCs w:val="24"/>
            <w:highlight w:val="white"/>
          </w:rPr>
          <w:delText>C</w:delText>
        </w:r>
      </w:del>
      <w:ins w:id="3063"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3064" w:author="Holli Flanagan" w:date="2025-05-12T16:58:00Z">
        <w:r>
          <w:rPr>
            <w:rFonts w:ascii="Times New Roman" w:eastAsia="Times New Roman" w:hAnsi="Times New Roman" w:cs="Times New Roman"/>
            <w:color w:val="212529"/>
            <w:sz w:val="24"/>
            <w:szCs w:val="24"/>
            <w:highlight w:val="white"/>
          </w:rPr>
          <w:delText>N</w:delText>
        </w:r>
      </w:del>
      <w:ins w:id="3065"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3066" w:author="Holli Flanagan" w:date="2025-05-12T16:59:00Z">
        <w:r>
          <w:rPr>
            <w:rFonts w:ascii="Times New Roman" w:eastAsia="Times New Roman" w:hAnsi="Times New Roman" w:cs="Times New Roman"/>
            <w:color w:val="212529"/>
            <w:sz w:val="24"/>
            <w:szCs w:val="24"/>
            <w:highlight w:val="white"/>
          </w:rPr>
          <w:delText>N</w:delText>
        </w:r>
      </w:del>
      <w:ins w:id="3067"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7E0203">
      <w:pPr>
        <w:numPr>
          <w:ilvl w:val="0"/>
          <w:numId w:val="15"/>
        </w:numPr>
        <w:shd w:val="clear" w:color="auto" w:fill="FFFFFF"/>
        <w:spacing w:before="180"/>
        <w:rPr>
          <w:ins w:id="3068"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3069"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3070" w:author="Holli Flanagan" w:date="2025-05-12T17:00:00Z">
            <w:rPr>
              <w:rFonts w:ascii="Times New Roman" w:eastAsia="Times New Roman" w:hAnsi="Times New Roman" w:cs="Times New Roman"/>
            </w:rPr>
          </w:rPrChange>
        </w:rPr>
        <w:pPrChange w:id="3071" w:author="Holli Flanagan" w:date="2025-05-12T17:00:00Z">
          <w:pPr>
            <w:numPr>
              <w:numId w:val="15"/>
            </w:numPr>
            <w:shd w:val="clear" w:color="auto" w:fill="FFFFFF"/>
            <w:spacing w:before="180" w:after="300"/>
            <w:ind w:left="720" w:hanging="360"/>
          </w:pPr>
        </w:pPrChange>
      </w:pPr>
    </w:p>
    <w:p w14:paraId="5645ABC5" w14:textId="77777777" w:rsidR="00B32DEF" w:rsidRDefault="007E0203">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 xml:space="preserve">data)=&gt;void) that attaches a function to the event when it is </w:t>
      </w:r>
      <w:r>
        <w:rPr>
          <w:rFonts w:ascii="Times New Roman" w:eastAsia="Times New Roman" w:hAnsi="Times New Roman" w:cs="Times New Roman"/>
          <w:color w:val="212529"/>
          <w:sz w:val="24"/>
          <w:szCs w:val="24"/>
          <w:highlight w:val="white"/>
        </w:rPr>
        <w:t>called.</w:t>
      </w:r>
      <w:commentRangeStart w:id="3072"/>
    </w:p>
    <w:p w14:paraId="49DB769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3072"/>
      <w:r>
        <w:commentReference w:id="3072"/>
      </w:r>
      <w:r>
        <w:rPr>
          <w:rFonts w:ascii="Times New Roman" w:eastAsia="Times New Roman" w:hAnsi="Times New Roman" w:cs="Times New Roman"/>
          <w:color w:val="212529"/>
          <w:sz w:val="24"/>
          <w:szCs w:val="24"/>
          <w:highlight w:val="white"/>
        </w:rPr>
        <w:t xml:space="preserve">t type of object </w:t>
      </w:r>
      <w:ins w:id="3073" w:author="Holli Flanagan" w:date="2025-05-12T17:04:00Z">
        <w:r>
          <w:rPr>
            <w:rFonts w:ascii="Times New Roman" w:eastAsia="Times New Roman" w:hAnsi="Times New Roman" w:cs="Times New Roman"/>
            <w:color w:val="212529"/>
            <w:sz w:val="24"/>
            <w:szCs w:val="24"/>
            <w:highlight w:val="white"/>
          </w:rPr>
          <w:t xml:space="preserve">the </w:t>
        </w:r>
      </w:ins>
      <w:del w:id="3074" w:author="Holli Flanagan" w:date="2025-05-12T17:04:00Z">
        <w:r>
          <w:rPr>
            <w:rFonts w:ascii="Times New Roman" w:eastAsia="Times New Roman" w:hAnsi="Times New Roman" w:cs="Times New Roman"/>
            <w:color w:val="212529"/>
            <w:sz w:val="24"/>
            <w:szCs w:val="24"/>
            <w:highlight w:val="white"/>
          </w:rPr>
          <w:delText>N</w:delText>
        </w:r>
      </w:del>
      <w:ins w:id="3075"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w:t>
      </w:r>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7E0203">
      <w:pPr>
        <w:numPr>
          <w:ilvl w:val="0"/>
          <w:numId w:val="75"/>
        </w:numPr>
        <w:shd w:val="clear" w:color="auto" w:fill="FFFFFF"/>
        <w:spacing w:before="180"/>
        <w:rPr>
          <w:rFonts w:ascii="Times New Roman" w:eastAsia="Times New Roman" w:hAnsi="Times New Roman" w:cs="Times New Roman"/>
        </w:rPr>
        <w:pPrChange w:id="3076"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3077"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78" w:author="Holli Flanagan" w:date="2025-05-12T17:04:00Z">
        <w:r>
          <w:rPr>
            <w:rFonts w:ascii="Times New Roman" w:eastAsia="Times New Roman" w:hAnsi="Times New Roman" w:cs="Times New Roman"/>
            <w:color w:val="212529"/>
            <w:sz w:val="24"/>
            <w:szCs w:val="24"/>
            <w:highlight w:val="white"/>
          </w:rPr>
          <w:delText>N</w:delText>
        </w:r>
      </w:del>
      <w:ins w:id="3079"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7E0203">
      <w:pPr>
        <w:numPr>
          <w:ilvl w:val="0"/>
          <w:numId w:val="75"/>
        </w:numPr>
        <w:shd w:val="clear" w:color="auto" w:fill="FFFFFF"/>
        <w:rPr>
          <w:rFonts w:ascii="Times New Roman" w:eastAsia="Times New Roman" w:hAnsi="Times New Roman" w:cs="Times New Roman"/>
        </w:rPr>
        <w:pPrChange w:id="3080"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3081"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82" w:author="Holli Flanagan" w:date="2025-05-12T17:04:00Z">
        <w:r>
          <w:rPr>
            <w:rFonts w:ascii="Times New Roman" w:eastAsia="Times New Roman" w:hAnsi="Times New Roman" w:cs="Times New Roman"/>
            <w:color w:val="212529"/>
            <w:sz w:val="24"/>
            <w:szCs w:val="24"/>
            <w:highlight w:val="white"/>
          </w:rPr>
          <w:delText>N</w:delText>
        </w:r>
      </w:del>
      <w:ins w:id="3083"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7E0203">
      <w:pPr>
        <w:numPr>
          <w:ilvl w:val="0"/>
          <w:numId w:val="75"/>
        </w:numPr>
        <w:shd w:val="clear" w:color="auto" w:fill="FFFFFF"/>
        <w:rPr>
          <w:rFonts w:ascii="Times New Roman" w:eastAsia="Times New Roman" w:hAnsi="Times New Roman" w:cs="Times New Roman"/>
        </w:rPr>
        <w:pPrChange w:id="3084"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3085"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86" w:author="Holli Flanagan" w:date="2025-05-12T17:04:00Z">
        <w:r>
          <w:rPr>
            <w:rFonts w:ascii="Times New Roman" w:eastAsia="Times New Roman" w:hAnsi="Times New Roman" w:cs="Times New Roman"/>
            <w:color w:val="212529"/>
            <w:sz w:val="24"/>
            <w:szCs w:val="24"/>
            <w:highlight w:val="white"/>
          </w:rPr>
          <w:delText>N</w:delText>
        </w:r>
      </w:del>
      <w:ins w:id="3087"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7E0203">
      <w:pPr>
        <w:numPr>
          <w:ilvl w:val="0"/>
          <w:numId w:val="75"/>
        </w:numPr>
        <w:shd w:val="clear" w:color="auto" w:fill="FFFFFF"/>
        <w:rPr>
          <w:rFonts w:ascii="Times New Roman" w:eastAsia="Times New Roman" w:hAnsi="Times New Roman" w:cs="Times New Roman"/>
        </w:rPr>
        <w:pPrChange w:id="3088"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3089"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0" w:author="Holli Flanagan" w:date="2025-05-12T17:05:00Z">
        <w:r>
          <w:rPr>
            <w:rFonts w:ascii="Times New Roman" w:eastAsia="Times New Roman" w:hAnsi="Times New Roman" w:cs="Times New Roman"/>
            <w:color w:val="212529"/>
            <w:sz w:val="24"/>
            <w:szCs w:val="24"/>
            <w:highlight w:val="white"/>
          </w:rPr>
          <w:delText>N</w:delText>
        </w:r>
      </w:del>
      <w:ins w:id="3091"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7E0203">
      <w:pPr>
        <w:numPr>
          <w:ilvl w:val="0"/>
          <w:numId w:val="75"/>
        </w:numPr>
        <w:shd w:val="clear" w:color="auto" w:fill="FFFFFF"/>
        <w:spacing w:after="300"/>
        <w:rPr>
          <w:rFonts w:ascii="Times New Roman" w:eastAsia="Times New Roman" w:hAnsi="Times New Roman" w:cs="Times New Roman"/>
        </w:rPr>
        <w:pPrChange w:id="3092"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3093"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4" w:author="Holli Flanagan" w:date="2025-05-12T17:05:00Z">
        <w:r>
          <w:rPr>
            <w:rFonts w:ascii="Times New Roman" w:eastAsia="Times New Roman" w:hAnsi="Times New Roman" w:cs="Times New Roman"/>
            <w:color w:val="212529"/>
            <w:sz w:val="24"/>
            <w:szCs w:val="24"/>
            <w:highlight w:val="white"/>
          </w:rPr>
          <w:delText>N</w:delText>
        </w:r>
      </w:del>
      <w:ins w:id="3095"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3096"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gramEnd"/>
    </w:p>
    <w:p w14:paraId="229A6D8F"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SomeClass(</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gramStart"/>
      <w:r>
        <w:rPr>
          <w:rFonts w:ascii="Times New Roman" w:eastAsia="Times New Roman" w:hAnsi="Times New Roman" w:cs="Times New Roman"/>
          <w:color w:val="D63384"/>
          <w:sz w:val="21"/>
          <w:szCs w:val="21"/>
          <w:shd w:val="clear" w:color="auto" w:fill="F5F6FA"/>
        </w:rPr>
        <w:t>data:T):void</w:t>
      </w:r>
      <w:proofErr w:type="gramEnd"/>
    </w:p>
    <w:p w14:paraId="4DBE749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3097" w:author="Holli Flanagan" w:date="2025-05-12T17:05:00Z">
        <w:r>
          <w:rPr>
            <w:rFonts w:ascii="Times New Roman" w:eastAsia="Times New Roman" w:hAnsi="Times New Roman" w:cs="Times New Roman"/>
            <w:color w:val="212529"/>
            <w:sz w:val="24"/>
            <w:szCs w:val="24"/>
            <w:highlight w:val="white"/>
          </w:rPr>
          <w:delText>N</w:delText>
        </w:r>
      </w:del>
      <w:ins w:id="3098"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subscribe((data:T</w:t>
      </w:r>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err:Error</w:t>
      </w:r>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3099" w:author="Holli Flanagan" w:date="2025-05-12T17:05:00Z">
        <w:r>
          <w:rPr>
            <w:rFonts w:ascii="Times New Roman" w:eastAsia="Times New Roman" w:hAnsi="Times New Roman" w:cs="Times New Roman"/>
            <w:color w:val="212529"/>
            <w:sz w:val="24"/>
            <w:szCs w:val="24"/>
            <w:highlight w:val="white"/>
          </w:rPr>
          <w:delText>N</w:delText>
        </w:r>
      </w:del>
      <w:ins w:id="3100"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7E0203">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3101" w:author="Holli Flanagan" w:date="2025-05-12T17:05:00Z"/>
        </w:rPr>
      </w:pPr>
    </w:p>
    <w:p w14:paraId="31530B3A" w14:textId="77777777" w:rsidR="00B32DEF" w:rsidRDefault="007E0203">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LineCommentComponent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(onItemInputChange).</w:t>
      </w:r>
    </w:p>
    <w:p w14:paraId="0FA5BE1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3102" w:author="Holli Flanagan" w:date="2025-05-12T17:06:00Z">
        <w:r>
          <w:rPr>
            <w:rFonts w:ascii="Times New Roman" w:eastAsia="Times New Roman" w:hAnsi="Times New Roman" w:cs="Times New Roman"/>
            <w:color w:val="212529"/>
            <w:sz w:val="24"/>
            <w:szCs w:val="24"/>
            <w:highlight w:val="white"/>
          </w:rPr>
          <w:delText>N</w:delText>
        </w:r>
      </w:del>
      <w:ins w:id="3103"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7E0203">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gramStart"/>
      <w:r>
        <w:rPr>
          <w:rFonts w:ascii="Times New Roman" w:eastAsia="Times New Roman" w:hAnsi="Times New Roman" w:cs="Times New Roman"/>
          <w:color w:val="212529"/>
          <w:sz w:val="24"/>
          <w:szCs w:val="24"/>
          <w:highlight w:val="white"/>
        </w:rPr>
        <w:t>commentChange</w:t>
      </w:r>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7E0203">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3104" w:author="Holli Flanagan" w:date="2025-05-12T17:06:00Z">
        <w:r>
          <w:rPr>
            <w:rFonts w:ascii="Times New Roman" w:eastAsia="Times New Roman" w:hAnsi="Times New Roman" w:cs="Times New Roman"/>
            <w:color w:val="212529"/>
            <w:sz w:val="24"/>
            <w:szCs w:val="24"/>
            <w:highlight w:val="white"/>
          </w:rPr>
          <w:t>emits its</w:t>
        </w:r>
      </w:ins>
      <w:del w:id="3105"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highlight w:val="white"/>
        </w:rPr>
        <w:t>.</w:t>
      </w:r>
    </w:p>
    <w:p w14:paraId="2B12FF2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3106" w:author="Holli Flanagan" w:date="2025-05-12T17:06:00Z">
        <w:r>
          <w:rPr>
            <w:rFonts w:ascii="Times New Roman" w:eastAsia="Times New Roman" w:hAnsi="Times New Roman" w:cs="Times New Roman"/>
            <w:color w:val="212529"/>
            <w:sz w:val="24"/>
            <w:szCs w:val="24"/>
            <w:highlight w:val="white"/>
          </w:rPr>
          <w:delText>o</w:delText>
        </w:r>
      </w:del>
      <w:ins w:id="3107"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can push a new empty string onto our new array when we create the comment and update it in our subscribe callback. Now at any point, commentText in the parent contains the current value of all the comment children.</w:t>
      </w:r>
    </w:p>
    <w:p w14:paraId="2B9B957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gramStart"/>
      <w:r>
        <w:rPr>
          <w:rFonts w:ascii="Times New Roman" w:eastAsia="Times New Roman" w:hAnsi="Times New Roman" w:cs="Times New Roman"/>
          <w:color w:val="212529"/>
          <w:sz w:val="24"/>
          <w:szCs w:val="24"/>
          <w:highlight w:val="white"/>
        </w:rPr>
        <w:t>itemList</w:t>
      </w:r>
      <w:proofErr w:type="gramEnd"/>
      <w:r>
        <w:rPr>
          <w:rFonts w:ascii="Times New Roman" w:eastAsia="Times New Roman" w:hAnsi="Times New Roman" w:cs="Times New Roman"/>
          <w:color w:val="212529"/>
          <w:sz w:val="24"/>
          <w:szCs w:val="24"/>
          <w:highlight w:val="white"/>
        </w:rPr>
        <w:t xml:space="preserve">. If we added a save button in the parent, we would have the commentText and itemList which we could save in any way we want. As we type in the child component, it catches the Input event and emits the current value through the </w:t>
      </w:r>
      <w:del w:id="3108" w:author="Holli Flanagan" w:date="2025-05-12T17:07:00Z">
        <w:r>
          <w:rPr>
            <w:rFonts w:ascii="Times New Roman" w:eastAsia="Times New Roman" w:hAnsi="Times New Roman" w:cs="Times New Roman"/>
            <w:color w:val="212529"/>
            <w:sz w:val="24"/>
            <w:szCs w:val="24"/>
            <w:highlight w:val="white"/>
          </w:rPr>
          <w:delText>N</w:delText>
        </w:r>
      </w:del>
      <w:ins w:id="3109"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3110" w:author="Holli Flanagan" w:date="2025-05-12T17:07:00Z">
        <w:r>
          <w:rPr>
            <w:rFonts w:ascii="Times New Roman" w:eastAsia="Times New Roman" w:hAnsi="Times New Roman" w:cs="Times New Roman"/>
            <w:color w:val="212529"/>
            <w:sz w:val="24"/>
            <w:szCs w:val="24"/>
            <w:highlight w:val="white"/>
          </w:rPr>
          <w:delText>N</w:delText>
        </w:r>
      </w:del>
      <w:ins w:id="3111"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7E0203">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112" w:name="_ep63p84ke4a9" w:colFirst="0" w:colLast="0"/>
      <w:bookmarkEnd w:id="3112"/>
      <w:r>
        <w:rPr>
          <w:rFonts w:ascii="Times New Roman" w:eastAsia="Times New Roman" w:hAnsi="Times New Roman" w:cs="Times New Roman"/>
          <w:color w:val="27262B"/>
          <w:highlight w:val="white"/>
        </w:rPr>
        <w:t>Ho</w:t>
      </w:r>
      <w:commentRangeStart w:id="3113"/>
      <w:r>
        <w:rPr>
          <w:rFonts w:ascii="Times New Roman" w:eastAsia="Times New Roman" w:hAnsi="Times New Roman" w:cs="Times New Roman"/>
          <w:color w:val="27262B"/>
          <w:highlight w:val="white"/>
        </w:rPr>
        <w:t>w Does Notifier Work?</w:t>
      </w:r>
    </w:p>
    <w:p w14:paraId="4A7D1B8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3113"/>
      <w:r>
        <w:commentReference w:id="3113"/>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3114"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3115" w:author="Holli Flanagan" w:date="2025-05-12T17:08:00Z">
        <w:r>
          <w:rPr>
            <w:rFonts w:ascii="Times New Roman" w:eastAsia="Times New Roman" w:hAnsi="Times New Roman" w:cs="Times New Roman"/>
            <w:color w:val="212529"/>
            <w:sz w:val="24"/>
            <w:szCs w:val="24"/>
            <w:highlight w:val="white"/>
          </w:rPr>
          <w:delText>N</w:delText>
        </w:r>
      </w:del>
      <w:ins w:id="3116"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7E0203">
      <w:pPr>
        <w:pStyle w:val="Heading2"/>
        <w:rPr>
          <w:rPrChange w:id="3117" w:author="Holli Flanagan" w:date="2025-05-12T14:44:00Z">
            <w:rPr>
              <w:sz w:val="36"/>
              <w:szCs w:val="36"/>
            </w:rPr>
          </w:rPrChange>
        </w:rPr>
        <w:pPrChange w:id="3118" w:author="Holli Flanagan" w:date="2025-05-12T14:44:00Z">
          <w:pPr>
            <w:pStyle w:val="Heading2"/>
            <w:keepNext w:val="0"/>
            <w:keepLines w:val="0"/>
            <w:spacing w:before="540" w:after="100"/>
          </w:pPr>
        </w:pPrChange>
      </w:pPr>
      <w:bookmarkStart w:id="3119" w:name="_sv3trdtulv7o" w:colFirst="0" w:colLast="0"/>
      <w:bookmarkEnd w:id="3119"/>
      <w:r>
        <w:rPr>
          <w:rPrChange w:id="3120" w:author="Holli Flanagan" w:date="2025-05-12T14:44:00Z">
            <w:rPr>
              <w:sz w:val="36"/>
              <w:szCs w:val="36"/>
            </w:rPr>
          </w:rPrChange>
        </w:rPr>
        <w:lastRenderedPageBreak/>
        <w:t>Working Example</w:t>
      </w:r>
    </w:p>
    <w:p w14:paraId="10871AE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
    <w:p w14:paraId="77A45780"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LineItem.component.ts</w:t>
      </w:r>
    </w:p>
    <w:p w14:paraId="72FBABE9"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LineComment.component.ts</w:t>
      </w:r>
    </w:p>
    <w:p w14:paraId="605B4864"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7E0203">
      <w:pPr>
        <w:pStyle w:val="Heading2"/>
        <w:rPr>
          <w:rPrChange w:id="3121" w:author="Holli Flanagan" w:date="2025-05-12T14:44:00Z">
            <w:rPr>
              <w:sz w:val="36"/>
              <w:szCs w:val="36"/>
            </w:rPr>
          </w:rPrChange>
        </w:rPr>
        <w:pPrChange w:id="3122" w:author="Holli Flanagan" w:date="2025-05-12T14:44:00Z">
          <w:pPr>
            <w:pStyle w:val="Heading2"/>
            <w:keepNext w:val="0"/>
            <w:keepLines w:val="0"/>
            <w:spacing w:before="540" w:after="100"/>
          </w:pPr>
        </w:pPrChange>
      </w:pPr>
      <w:bookmarkStart w:id="3123" w:name="_dnwfycwegcym" w:colFirst="0" w:colLast="0"/>
      <w:bookmarkEnd w:id="3123"/>
      <w:r>
        <w:rPr>
          <w:rPrChange w:id="3124" w:author="Holli Flanagan" w:date="2025-05-12T14:44:00Z">
            <w:rPr>
              <w:sz w:val="36"/>
              <w:szCs w:val="36"/>
            </w:rPr>
          </w:rPrChange>
        </w:rPr>
        <w:t>Summary</w:t>
      </w:r>
    </w:p>
    <w:p w14:paraId="5B73D60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7E0203">
      <w:pPr>
        <w:pStyle w:val="Heading2"/>
        <w:keepNext w:val="0"/>
        <w:keepLines w:val="0"/>
        <w:spacing w:before="720"/>
        <w:rPr>
          <w:rPrChange w:id="3125" w:author="Holli Flanagan" w:date="2025-05-12T14:44:00Z">
            <w:rPr>
              <w:sz w:val="48"/>
              <w:szCs w:val="48"/>
              <w:highlight w:val="white"/>
            </w:rPr>
          </w:rPrChange>
        </w:rPr>
        <w:pPrChange w:id="3126" w:author="Holli Flanagan" w:date="2025-05-12T14:44:00Z">
          <w:pPr>
            <w:pStyle w:val="Heading1"/>
            <w:keepNext w:val="0"/>
            <w:keepLines w:val="0"/>
            <w:spacing w:before="720"/>
          </w:pPr>
        </w:pPrChange>
      </w:pPr>
      <w:bookmarkStart w:id="3127" w:name="_usfpuupskspa" w:colFirst="0" w:colLast="0"/>
      <w:bookmarkEnd w:id="3127"/>
      <w:r>
        <w:rPr>
          <w:rPrChange w:id="3128" w:author="Holli Flanagan" w:date="2025-05-12T14:44:00Z">
            <w:rPr>
              <w:b/>
              <w:sz w:val="48"/>
              <w:szCs w:val="48"/>
            </w:rPr>
          </w:rPrChange>
        </w:rPr>
        <w:t>Next Step</w:t>
      </w:r>
    </w:p>
    <w:p w14:paraId="766378A6" w14:textId="523E274C" w:rsidR="00B32DEF" w:rsidRDefault="007E0203">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3129"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3130"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3131"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3132"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133"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7E0203">
      <w:pPr>
        <w:pStyle w:val="Heading1"/>
        <w:rPr>
          <w:rPrChange w:id="3134" w:author="Holli Flanagan" w:date="2025-05-12T14:45:00Z">
            <w:rPr>
              <w:sz w:val="46"/>
              <w:szCs w:val="46"/>
            </w:rPr>
          </w:rPrChange>
        </w:rPr>
        <w:pPrChange w:id="3135" w:author="Holli Flanagan" w:date="2025-05-12T14:45:00Z">
          <w:pPr>
            <w:pStyle w:val="Heading1"/>
            <w:keepNext w:val="0"/>
            <w:keepLines w:val="0"/>
          </w:pPr>
        </w:pPrChange>
      </w:pPr>
      <w:bookmarkStart w:id="3136" w:name="_8t3m2uuizwns" w:colFirst="0" w:colLast="0"/>
      <w:bookmarkEnd w:id="3136"/>
      <w:r>
        <w:rPr>
          <w:rPrChange w:id="3137" w:author="Holli Flanagan" w:date="2025-05-12T14:45:00Z">
            <w:rPr>
              <w:sz w:val="46"/>
              <w:szCs w:val="46"/>
            </w:rPr>
          </w:rPrChange>
        </w:rPr>
        <w:lastRenderedPageBreak/>
        <w:t>Webz Dialogs</w:t>
      </w:r>
    </w:p>
    <w:p w14:paraId="7917F17A" w14:textId="77777777" w:rsidR="00B32DEF" w:rsidRPr="00B32DEF" w:rsidRDefault="007E0203">
      <w:pPr>
        <w:pStyle w:val="Heading2"/>
        <w:rPr>
          <w:rPrChange w:id="3138" w:author="Holli Flanagan" w:date="2025-05-12T14:45:00Z">
            <w:rPr>
              <w:sz w:val="34"/>
              <w:szCs w:val="34"/>
            </w:rPr>
          </w:rPrChange>
        </w:rPr>
        <w:pPrChange w:id="3139" w:author="Holli Flanagan" w:date="2025-05-12T14:45:00Z">
          <w:pPr>
            <w:pStyle w:val="Heading2"/>
            <w:keepNext w:val="0"/>
            <w:keepLines w:val="0"/>
          </w:pPr>
        </w:pPrChange>
      </w:pPr>
      <w:bookmarkStart w:id="3140" w:name="_tf0ek7m0qigd" w:colFirst="0" w:colLast="0"/>
      <w:bookmarkEnd w:id="3140"/>
      <w:r>
        <w:rPr>
          <w:rPrChange w:id="3141" w:author="Holli Flanagan" w:date="2025-05-12T14:45:00Z">
            <w:rPr>
              <w:sz w:val="34"/>
              <w:szCs w:val="34"/>
            </w:rPr>
          </w:rPrChange>
        </w:rPr>
        <w:t>Key Idea</w:t>
      </w:r>
    </w:p>
    <w:p w14:paraId="2697BC5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7E0203">
      <w:pPr>
        <w:pStyle w:val="Heading2"/>
        <w:rPr>
          <w:rPrChange w:id="3142" w:author="Holli Flanagan" w:date="2025-05-12T14:45:00Z">
            <w:rPr>
              <w:sz w:val="34"/>
              <w:szCs w:val="34"/>
            </w:rPr>
          </w:rPrChange>
        </w:rPr>
        <w:pPrChange w:id="3143" w:author="Holli Flanagan" w:date="2025-05-12T14:45:00Z">
          <w:pPr>
            <w:pStyle w:val="Heading2"/>
            <w:keepNext w:val="0"/>
            <w:keepLines w:val="0"/>
          </w:pPr>
        </w:pPrChange>
      </w:pPr>
      <w:bookmarkStart w:id="3144" w:name="_1f262211zy0" w:colFirst="0" w:colLast="0"/>
      <w:bookmarkEnd w:id="3144"/>
      <w:r>
        <w:rPr>
          <w:rPrChange w:id="3145" w:author="Holli Flanagan" w:date="2025-05-12T14:45:00Z">
            <w:rPr>
              <w:sz w:val="34"/>
              <w:szCs w:val="34"/>
            </w:rPr>
          </w:rPrChange>
        </w:rPr>
        <w:t>Overview</w:t>
      </w:r>
    </w:p>
    <w:p w14:paraId="6C4105B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we want to create an overlay window that sits on top </w:t>
      </w:r>
      <w:r>
        <w:rPr>
          <w:rFonts w:ascii="Times New Roman" w:eastAsia="Times New Roman" w:hAnsi="Times New Roman" w:cs="Times New Roman"/>
          <w:color w:val="212529"/>
          <w:sz w:val="24"/>
          <w:szCs w:val="24"/>
        </w:rPr>
        <w:t>of our page, prevents us from clicking elsewhere on our page, and has its own content and behaviors. Webz provides two methods for doing this:</w:t>
      </w:r>
    </w:p>
    <w:p w14:paraId="15843CFB" w14:textId="77777777" w:rsidR="00B32DEF" w:rsidRDefault="007E0203">
      <w:pPr>
        <w:numPr>
          <w:ilvl w:val="0"/>
          <w:numId w:val="182"/>
        </w:numPr>
        <w:shd w:val="clear" w:color="auto" w:fill="FFFFFF"/>
        <w:spacing w:before="180"/>
      </w:pPr>
      <w:ins w:id="3146"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3147" w:author="Holli Flanagan" w:date="2025-05-12T17:09:00Z">
        <w:r>
          <w:rPr>
            <w:rFonts w:ascii="Times New Roman" w:eastAsia="Times New Roman" w:hAnsi="Times New Roman" w:cs="Times New Roman"/>
            <w:color w:val="212529"/>
            <w:sz w:val="24"/>
            <w:szCs w:val="24"/>
          </w:rPr>
          <w:delText>N</w:delText>
        </w:r>
      </w:del>
      <w:ins w:id="3148"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7E0203">
      <w:pPr>
        <w:shd w:val="clear" w:color="auto" w:fill="FFFFFF"/>
        <w:spacing w:after="300"/>
        <w:ind w:left="720"/>
        <w:pPrChange w:id="3149" w:author="Holli Flanagan" w:date="2025-05-12T17:09:00Z">
          <w:pPr>
            <w:numPr>
              <w:numId w:val="182"/>
            </w:numPr>
            <w:shd w:val="clear" w:color="auto" w:fill="FFFFFF"/>
            <w:spacing w:before="180" w:after="300"/>
            <w:ind w:left="720" w:hanging="360"/>
          </w:pPr>
        </w:pPrChange>
      </w:pPr>
      <w:ins w:id="3150"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r>
        <w:rPr>
          <w:rFonts w:ascii="Times New Roman" w:eastAsia="Times New Roman" w:hAnsi="Times New Roman" w:cs="Times New Roman"/>
          <w:color w:val="D63384"/>
          <w:sz w:val="21"/>
          <w:szCs w:val="21"/>
          <w:shd w:val="clear" w:color="auto" w:fill="F5F6FA"/>
        </w:rPr>
        <w:t>webz dialog myDlg</w:t>
      </w:r>
      <w:r>
        <w:rPr>
          <w:rFonts w:ascii="Times New Roman" w:eastAsia="Times New Roman" w:hAnsi="Times New Roman" w:cs="Times New Roman"/>
          <w:color w:val="212529"/>
          <w:sz w:val="24"/>
          <w:szCs w:val="24"/>
        </w:rPr>
        <w:t>).</w:t>
      </w:r>
    </w:p>
    <w:p w14:paraId="403AF0BC" w14:textId="77777777" w:rsidR="00B32DEF" w:rsidRPr="00B32DEF" w:rsidRDefault="007E0203">
      <w:pPr>
        <w:pStyle w:val="Heading2"/>
        <w:rPr>
          <w:rPrChange w:id="3151" w:author="Holli Flanagan" w:date="2025-05-12T14:45:00Z">
            <w:rPr>
              <w:sz w:val="34"/>
              <w:szCs w:val="34"/>
            </w:rPr>
          </w:rPrChange>
        </w:rPr>
        <w:pPrChange w:id="3152" w:author="Holli Flanagan" w:date="2025-05-12T14:45:00Z">
          <w:pPr>
            <w:pStyle w:val="Heading2"/>
            <w:keepNext w:val="0"/>
            <w:keepLines w:val="0"/>
          </w:pPr>
        </w:pPrChange>
      </w:pPr>
      <w:bookmarkStart w:id="3153" w:name="_chqgf6mgvtaz" w:colFirst="0" w:colLast="0"/>
      <w:bookmarkEnd w:id="3153"/>
      <w:proofErr w:type="gramStart"/>
      <w:r>
        <w:rPr>
          <w:rPrChange w:id="3154" w:author="Holli Flanagan" w:date="2025-05-12T14:45:00Z">
            <w:rPr>
              <w:sz w:val="34"/>
              <w:szCs w:val="34"/>
            </w:rPr>
          </w:rPrChange>
        </w:rPr>
        <w:t>Popups</w:t>
      </w:r>
      <w:proofErr w:type="gramEnd"/>
    </w:p>
    <w:p w14:paraId="30323B3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javascript alert/confirm methods, but looks a lot better and is more flexible. To show a popup we simply call the popup method of the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class. This is a static method (means it does not exist on an instance of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3155" w:author="Holli Flanagan" w:date="2025-05-12T17:09:00Z">
        <w:r>
          <w:rPr>
            <w:rFonts w:ascii="Times New Roman" w:eastAsia="Times New Roman" w:hAnsi="Times New Roman" w:cs="Times New Roman"/>
            <w:color w:val="212529"/>
            <w:sz w:val="24"/>
            <w:szCs w:val="24"/>
          </w:rPr>
          <w:delText>N</w:delText>
        </w:r>
      </w:del>
      <w:ins w:id="3156"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3157"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3158"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3159" w:author="Holli Flanagan" w:date="2025-05-12T17:09:00Z">
        <w:r>
          <w:rPr>
            <w:rFonts w:ascii="Times New Roman" w:eastAsia="Times New Roman" w:hAnsi="Times New Roman" w:cs="Times New Roman"/>
            <w:color w:val="212529"/>
            <w:sz w:val="24"/>
            <w:szCs w:val="24"/>
          </w:rPr>
          <w:t>closes</w:t>
        </w:r>
      </w:ins>
      <w:del w:id="3160"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7E0203">
      <w:pPr>
        <w:numPr>
          <w:ilvl w:val="0"/>
          <w:numId w:val="76"/>
        </w:numPr>
        <w:shd w:val="clear" w:color="auto" w:fill="FFFFFF"/>
        <w:spacing w:before="180"/>
        <w:pPrChange w:id="3161"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attachTo</w:t>
      </w:r>
      <w:r>
        <w:rPr>
          <w:rFonts w:ascii="Times New Roman" w:eastAsia="Times New Roman" w:hAnsi="Times New Roman" w:cs="Times New Roman"/>
          <w:color w:val="212529"/>
          <w:sz w:val="24"/>
          <w:szCs w:val="24"/>
        </w:rPr>
        <w:t xml:space="preserve"> (required)</w:t>
      </w:r>
      <w:del w:id="3162"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7E0203">
      <w:pPr>
        <w:numPr>
          <w:ilvl w:val="0"/>
          <w:numId w:val="76"/>
        </w:numPr>
        <w:shd w:val="clear" w:color="auto" w:fill="FFFFFF"/>
        <w:pPrChange w:id="316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316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65" w:author="Holli Flanagan" w:date="2025-05-12T17:10:00Z">
        <w:r>
          <w:rPr>
            <w:rFonts w:ascii="Times New Roman" w:eastAsia="Times New Roman" w:hAnsi="Times New Roman" w:cs="Times New Roman"/>
            <w:color w:val="212529"/>
            <w:sz w:val="24"/>
            <w:szCs w:val="24"/>
          </w:rPr>
          <w:t xml:space="preserve">is </w:t>
        </w:r>
      </w:ins>
      <w:del w:id="3166" w:author="Holli Flanagan" w:date="2025-05-12T17:10:00Z">
        <w:r>
          <w:rPr>
            <w:rFonts w:ascii="Times New Roman" w:eastAsia="Times New Roman" w:hAnsi="Times New Roman" w:cs="Times New Roman"/>
            <w:color w:val="212529"/>
            <w:sz w:val="24"/>
            <w:szCs w:val="24"/>
          </w:rPr>
          <w:delText>T</w:delText>
        </w:r>
      </w:del>
      <w:ins w:id="3167"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3168"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7E0203">
      <w:pPr>
        <w:numPr>
          <w:ilvl w:val="0"/>
          <w:numId w:val="76"/>
        </w:numPr>
        <w:shd w:val="clear" w:color="auto" w:fill="FFFFFF"/>
        <w:pPrChange w:id="316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3170"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71" w:author="Holli Flanagan" w:date="2025-05-12T17:10:00Z">
        <w:r>
          <w:rPr>
            <w:rFonts w:ascii="Times New Roman" w:eastAsia="Times New Roman" w:hAnsi="Times New Roman" w:cs="Times New Roman"/>
            <w:color w:val="212529"/>
            <w:sz w:val="24"/>
            <w:szCs w:val="24"/>
          </w:rPr>
          <w:delText>T</w:delText>
        </w:r>
      </w:del>
      <w:ins w:id="3172"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7E0203">
      <w:pPr>
        <w:numPr>
          <w:ilvl w:val="0"/>
          <w:numId w:val="76"/>
        </w:numPr>
        <w:shd w:val="clear" w:color="auto" w:fill="FFFFFF"/>
        <w:pPrChange w:id="317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317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75" w:author="Holli Flanagan" w:date="2025-05-12T17:10:00Z">
        <w:r>
          <w:rPr>
            <w:rFonts w:ascii="Times New Roman" w:eastAsia="Times New Roman" w:hAnsi="Times New Roman" w:cs="Times New Roman"/>
            <w:color w:val="212529"/>
            <w:sz w:val="24"/>
            <w:szCs w:val="24"/>
          </w:rPr>
          <w:delText>A</w:delText>
        </w:r>
      </w:del>
      <w:ins w:id="3176"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7E0203">
      <w:pPr>
        <w:numPr>
          <w:ilvl w:val="0"/>
          <w:numId w:val="76"/>
        </w:numPr>
        <w:shd w:val="clear" w:color="auto" w:fill="FFFFFF"/>
        <w:pPrChange w:id="3177"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btnClass</w:t>
      </w:r>
      <w:r>
        <w:rPr>
          <w:rFonts w:ascii="Times New Roman" w:eastAsia="Times New Roman" w:hAnsi="Times New Roman" w:cs="Times New Roman"/>
          <w:color w:val="212529"/>
          <w:sz w:val="24"/>
          <w:szCs w:val="24"/>
        </w:rPr>
        <w:t xml:space="preserve"> (optional)</w:t>
      </w:r>
      <w:del w:id="3178"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79" w:author="Holli Flanagan" w:date="2025-05-12T17:10:00Z">
        <w:r>
          <w:rPr>
            <w:rFonts w:ascii="Times New Roman" w:eastAsia="Times New Roman" w:hAnsi="Times New Roman" w:cs="Times New Roman"/>
            <w:color w:val="212529"/>
            <w:sz w:val="24"/>
            <w:szCs w:val="24"/>
          </w:rPr>
          <w:t xml:space="preserve">is </w:t>
        </w:r>
      </w:ins>
      <w:del w:id="3180" w:author="Holli Flanagan" w:date="2025-05-12T17:10:00Z">
        <w:r>
          <w:rPr>
            <w:rFonts w:ascii="Times New Roman" w:eastAsia="Times New Roman" w:hAnsi="Times New Roman" w:cs="Times New Roman"/>
            <w:color w:val="212529"/>
            <w:sz w:val="24"/>
            <w:szCs w:val="24"/>
          </w:rPr>
          <w:delText>A</w:delText>
        </w:r>
      </w:del>
      <w:ins w:id="3181"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3182" w:author="Holli Flanagan" w:date="2025-05-12T15:24:00Z">
        <w:r>
          <w:rPr>
            <w:rFonts w:ascii="Times New Roman" w:eastAsia="Times New Roman" w:hAnsi="Times New Roman" w:cs="Times New Roman"/>
            <w:color w:val="212529"/>
            <w:sz w:val="24"/>
            <w:szCs w:val="24"/>
          </w:rPr>
          <w:t>CSS</w:t>
        </w:r>
      </w:ins>
      <w:del w:id="318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3184" w:author="Holli Flanagan" w:date="2025-05-12T15:24:00Z">
        <w:r>
          <w:rPr>
            <w:rFonts w:ascii="Times New Roman" w:eastAsia="Times New Roman" w:hAnsi="Times New Roman" w:cs="Times New Roman"/>
            <w:color w:val="212529"/>
            <w:sz w:val="24"/>
            <w:szCs w:val="24"/>
          </w:rPr>
          <w:t>CSS</w:t>
        </w:r>
      </w:ins>
      <w:del w:id="318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7E0203">
      <w:pPr>
        <w:numPr>
          <w:ilvl w:val="0"/>
          <w:numId w:val="76"/>
        </w:numPr>
        <w:shd w:val="clear" w:color="auto" w:fill="FFFFFF"/>
        <w:spacing w:after="300"/>
        <w:pPrChange w:id="318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3187"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88" w:author="Holli Flanagan" w:date="2025-05-12T17:11:00Z">
        <w:r>
          <w:rPr>
            <w:rFonts w:ascii="Times New Roman" w:eastAsia="Times New Roman" w:hAnsi="Times New Roman" w:cs="Times New Roman"/>
            <w:color w:val="212529"/>
            <w:sz w:val="24"/>
            <w:szCs w:val="24"/>
          </w:rPr>
          <w:t xml:space="preserve">is </w:t>
        </w:r>
      </w:ins>
      <w:del w:id="3189" w:author="Holli Flanagan" w:date="2025-05-12T17:11:00Z">
        <w:r>
          <w:rPr>
            <w:rFonts w:ascii="Times New Roman" w:eastAsia="Times New Roman" w:hAnsi="Times New Roman" w:cs="Times New Roman"/>
            <w:color w:val="212529"/>
            <w:sz w:val="24"/>
            <w:szCs w:val="24"/>
          </w:rPr>
          <w:delText>A</w:delText>
        </w:r>
      </w:del>
      <w:ins w:id="3190"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3191" w:author="Holli Flanagan" w:date="2025-05-12T17:11:00Z">
        <w:r>
          <w:rPr>
            <w:rFonts w:ascii="Times New Roman" w:eastAsia="Times New Roman" w:hAnsi="Times New Roman" w:cs="Times New Roman"/>
            <w:color w:val="212529"/>
            <w:sz w:val="24"/>
            <w:szCs w:val="24"/>
          </w:rPr>
          <w:delText>I</w:delText>
        </w:r>
      </w:del>
      <w:ins w:id="3192"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look at a </w:t>
      </w:r>
      <w:r>
        <w:rPr>
          <w:rFonts w:ascii="Times New Roman" w:eastAsia="Times New Roman" w:hAnsi="Times New Roman" w:cs="Times New Roman"/>
          <w:color w:val="212529"/>
          <w:sz w:val="24"/>
          <w:szCs w:val="24"/>
        </w:rPr>
        <w:t>more complex example:</w:t>
      </w:r>
    </w:p>
    <w:p w14:paraId="16E23C5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7E0203">
      <w:pPr>
        <w:pStyle w:val="Heading2"/>
        <w:rPr>
          <w:rPrChange w:id="3193" w:author="Holli Flanagan" w:date="2025-05-12T14:45:00Z">
            <w:rPr>
              <w:sz w:val="34"/>
              <w:szCs w:val="34"/>
            </w:rPr>
          </w:rPrChange>
        </w:rPr>
        <w:pPrChange w:id="3194" w:author="Holli Flanagan" w:date="2025-05-12T14:45:00Z">
          <w:pPr>
            <w:pStyle w:val="Heading2"/>
            <w:keepNext w:val="0"/>
            <w:keepLines w:val="0"/>
          </w:pPr>
        </w:pPrChange>
      </w:pPr>
      <w:bookmarkStart w:id="3195" w:name="_2aepazjqrfzc" w:colFirst="0" w:colLast="0"/>
      <w:bookmarkEnd w:id="3195"/>
      <w:r>
        <w:rPr>
          <w:rPrChange w:id="3196" w:author="Holli Flanagan" w:date="2025-05-12T14:45:00Z">
            <w:rPr>
              <w:sz w:val="34"/>
              <w:szCs w:val="34"/>
            </w:rPr>
          </w:rPrChange>
        </w:rPr>
        <w:t>Dialogs</w:t>
      </w:r>
    </w:p>
    <w:p w14:paraId="7522D03E" w14:textId="77777777" w:rsidR="00B32DEF" w:rsidRPr="00B32DEF" w:rsidRDefault="007E0203">
      <w:pPr>
        <w:shd w:val="clear" w:color="auto" w:fill="FFFFFF"/>
        <w:spacing w:after="240"/>
        <w:rPr>
          <w:rFonts w:ascii="Times New Roman" w:eastAsia="Times New Roman" w:hAnsi="Times New Roman" w:cs="Times New Roman"/>
          <w:color w:val="000000"/>
          <w:rPrChange w:id="3197"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3198" w:author="Holli Flanagan" w:date="2025-05-12T17:12:00Z">
        <w:r>
          <w:rPr>
            <w:rFonts w:ascii="Times New Roman" w:eastAsia="Times New Roman" w:hAnsi="Times New Roman" w:cs="Times New Roman"/>
            <w:color w:val="212529"/>
            <w:sz w:val="24"/>
            <w:szCs w:val="24"/>
          </w:rPr>
          <w:delText>N</w:delText>
        </w:r>
      </w:del>
      <w:ins w:id="3199"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r>
        <w:rPr>
          <w:rFonts w:ascii="Times New Roman" w:eastAsia="Times New Roman" w:hAnsi="Times New Roman" w:cs="Times New Roman"/>
          <w:color w:val="D63384"/>
          <w:sz w:val="21"/>
          <w:szCs w:val="21"/>
          <w:shd w:val="clear" w:color="auto" w:fill="F5F6FA"/>
        </w:rPr>
        <w:t>webz dialog myDialog</w:t>
      </w:r>
      <w:ins w:id="3200"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201"/>
      <w:r>
        <w:rPr>
          <w:rFonts w:ascii="Times New Roman" w:eastAsia="Times New Roman" w:hAnsi="Times New Roman" w:cs="Times New Roman"/>
          <w:color w:val="212529"/>
          <w:sz w:val="24"/>
          <w:szCs w:val="24"/>
        </w:rPr>
        <w:t xml:space="preserve">webz </w:t>
      </w:r>
      <w:commentRangeEnd w:id="3201"/>
      <w:r>
        <w:commentReference w:id="3201"/>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gramStart"/>
      <w:r>
        <w:rPr>
          <w:rFonts w:ascii="Times New Roman" w:eastAsia="Times New Roman" w:hAnsi="Times New Roman" w:cs="Times New Roman"/>
          <w:color w:val="212529"/>
          <w:sz w:val="24"/>
          <w:szCs w:val="24"/>
        </w:rPr>
        <w:t>this.show</w:t>
      </w:r>
      <w:proofErr w:type="gramEnd"/>
      <w:r>
        <w:rPr>
          <w:rFonts w:ascii="Times New Roman" w:eastAsia="Times New Roman" w:hAnsi="Times New Roman" w:cs="Times New Roman"/>
          <w:color w:val="212529"/>
          <w:sz w:val="24"/>
          <w:szCs w:val="24"/>
        </w:rPr>
        <w:t>(true/false). We add it just like any other component using addComponent, then display it by calling show(true).</w:t>
      </w:r>
    </w:p>
    <w:p w14:paraId="1C372DE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7E0203">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202" w:author="Holli Flanagan" w:date="2025-05-12T17:12:00Z">
        <w:r>
          <w:rPr>
            <w:rFonts w:ascii="Times New Roman" w:eastAsia="Times New Roman" w:hAnsi="Times New Roman" w:cs="Times New Roman"/>
            <w:color w:val="212529"/>
            <w:sz w:val="24"/>
            <w:szCs w:val="24"/>
            <w:highlight w:val="white"/>
          </w:rPr>
          <w:t>:</w:t>
        </w:r>
      </w:ins>
      <w:del w:id="3203"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204" w:author="Holli Flanagan" w:date="2025-05-12T17:12:00Z">
        <w:r>
          <w:rPr>
            <w:rFonts w:ascii="Times New Roman" w:eastAsia="Times New Roman" w:hAnsi="Times New Roman" w:cs="Times New Roman"/>
            <w:color w:val="212529"/>
            <w:sz w:val="24"/>
            <w:szCs w:val="24"/>
          </w:rPr>
          <w:t>its</w:t>
        </w:r>
      </w:ins>
      <w:del w:id="3205"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206" w:author="Holli Flanagan" w:date="2025-05-12T17:12:00Z">
        <w:r>
          <w:rPr>
            <w:rFonts w:ascii="Times New Roman" w:eastAsia="Times New Roman" w:hAnsi="Times New Roman" w:cs="Times New Roman"/>
            <w:color w:val="212529"/>
            <w:sz w:val="24"/>
            <w:szCs w:val="24"/>
          </w:rPr>
          <w:delText>N</w:delText>
        </w:r>
      </w:del>
      <w:ins w:id="3207"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08" w:name="_vitrbhrphkix" w:colFirst="0" w:colLast="0"/>
      <w:bookmarkEnd w:id="3208"/>
      <w:r>
        <w:rPr>
          <w:rFonts w:ascii="Times New Roman" w:eastAsia="Times New Roman" w:hAnsi="Times New Roman" w:cs="Times New Roman"/>
          <w:color w:val="27262B"/>
          <w:sz w:val="26"/>
          <w:szCs w:val="26"/>
        </w:rPr>
        <w:t>An Example</w:t>
      </w:r>
    </w:p>
    <w:p w14:paraId="6547E11F" w14:textId="77777777" w:rsidR="00B32DEF" w:rsidRPr="00B32DEF" w:rsidRDefault="007E0203">
      <w:pPr>
        <w:shd w:val="clear" w:color="auto" w:fill="FFFFFF"/>
        <w:spacing w:after="240"/>
        <w:rPr>
          <w:rFonts w:ascii="Times New Roman" w:eastAsia="Times New Roman" w:hAnsi="Times New Roman" w:cs="Times New Roman"/>
          <w:color w:val="000000"/>
          <w:rPrChange w:id="3209"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3210" w:author="Holli Flanagan" w:date="2025-05-12T15:24:00Z">
        <w:r>
          <w:rPr>
            <w:rFonts w:ascii="Times New Roman" w:eastAsia="Times New Roman" w:hAnsi="Times New Roman" w:cs="Times New Roman"/>
            <w:color w:val="212529"/>
            <w:sz w:val="24"/>
            <w:szCs w:val="24"/>
          </w:rPr>
          <w:t>CSS</w:t>
        </w:r>
      </w:ins>
      <w:del w:id="321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r>
        <w:rPr>
          <w:rFonts w:ascii="Times New Roman" w:eastAsia="Times New Roman" w:hAnsi="Times New Roman" w:cs="Times New Roman"/>
          <w:color w:val="D63384"/>
          <w:sz w:val="21"/>
          <w:szCs w:val="21"/>
          <w:shd w:val="clear" w:color="auto" w:fill="F5F6FA"/>
        </w:rPr>
        <w:t>webz dialog Pleasewait</w:t>
      </w:r>
      <w:ins w:id="3212"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r>
        <w:rPr>
          <w:rFonts w:ascii="Times New Roman" w:eastAsia="Times New Roman" w:hAnsi="Times New Roman" w:cs="Times New Roman"/>
          <w:color w:val="D63384"/>
          <w:sz w:val="21"/>
          <w:szCs w:val="21"/>
          <w:shd w:val="clear" w:color="auto" w:fill="F5F6FA"/>
        </w:rPr>
        <w:t>PlsWaitDialog</w:t>
      </w:r>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plsWait.show(true). Just like the popup, the rest of the website is grayed out and cannot be </w:t>
      </w:r>
      <w:r>
        <w:rPr>
          <w:rFonts w:ascii="Times New Roman" w:eastAsia="Times New Roman" w:hAnsi="Times New Roman" w:cs="Times New Roman"/>
          <w:color w:val="212529"/>
          <w:sz w:val="24"/>
          <w:szCs w:val="24"/>
        </w:rPr>
        <w:t>interacted with.</w:t>
      </w:r>
    </w:p>
    <w:p w14:paraId="51CCBBC0" w14:textId="77777777" w:rsidR="00B32DEF" w:rsidRPr="00B32DEF" w:rsidRDefault="007E0203">
      <w:pPr>
        <w:pStyle w:val="Heading2"/>
        <w:rPr>
          <w:rPrChange w:id="3213" w:author="Holli Flanagan" w:date="2025-05-12T14:45:00Z">
            <w:rPr>
              <w:sz w:val="34"/>
              <w:szCs w:val="34"/>
            </w:rPr>
          </w:rPrChange>
        </w:rPr>
        <w:pPrChange w:id="3214" w:author="Holli Flanagan" w:date="2025-05-12T14:45:00Z">
          <w:pPr>
            <w:pStyle w:val="Heading2"/>
            <w:keepNext w:val="0"/>
            <w:keepLines w:val="0"/>
          </w:pPr>
        </w:pPrChange>
      </w:pPr>
      <w:bookmarkStart w:id="3215" w:name="_oiwp84ag3j4" w:colFirst="0" w:colLast="0"/>
      <w:bookmarkEnd w:id="3215"/>
      <w:r>
        <w:rPr>
          <w:rPrChange w:id="3216" w:author="Holli Flanagan" w:date="2025-05-12T14:45:00Z">
            <w:rPr>
              <w:sz w:val="34"/>
              <w:szCs w:val="34"/>
            </w:rPr>
          </w:rPrChange>
        </w:rPr>
        <w:t>Working Example</w:t>
      </w:r>
    </w:p>
    <w:p w14:paraId="364B854D" w14:textId="77777777" w:rsidR="00B32DEF" w:rsidRDefault="007E0203">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7E0203">
      <w:pPr>
        <w:pStyle w:val="Heading2"/>
        <w:rPr>
          <w:rPrChange w:id="3217" w:author="Holli Flanagan" w:date="2025-05-12T14:45:00Z">
            <w:rPr>
              <w:sz w:val="34"/>
              <w:szCs w:val="34"/>
            </w:rPr>
          </w:rPrChange>
        </w:rPr>
        <w:pPrChange w:id="3218" w:author="Holli Flanagan" w:date="2025-05-12T14:45:00Z">
          <w:pPr>
            <w:pStyle w:val="Heading2"/>
            <w:keepNext w:val="0"/>
            <w:keepLines w:val="0"/>
          </w:pPr>
        </w:pPrChange>
      </w:pPr>
      <w:bookmarkStart w:id="3219" w:name="_uczo9kwb3bkq" w:colFirst="0" w:colLast="0"/>
      <w:bookmarkEnd w:id="3219"/>
      <w:r>
        <w:rPr>
          <w:rPrChange w:id="3220" w:author="Holli Flanagan" w:date="2025-05-12T14:45:00Z">
            <w:rPr>
              <w:sz w:val="34"/>
              <w:szCs w:val="34"/>
            </w:rPr>
          </w:rPrChange>
        </w:rPr>
        <w:t>Summary</w:t>
      </w:r>
    </w:p>
    <w:p w14:paraId="2AFAB1F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7E0203">
      <w:pPr>
        <w:pStyle w:val="Heading2"/>
        <w:keepNext w:val="0"/>
        <w:keepLines w:val="0"/>
        <w:spacing w:before="700"/>
        <w:rPr>
          <w:rPrChange w:id="3221" w:author="Holli Flanagan" w:date="2025-05-12T14:45:00Z">
            <w:rPr>
              <w:sz w:val="46"/>
              <w:szCs w:val="46"/>
            </w:rPr>
          </w:rPrChange>
        </w:rPr>
        <w:pPrChange w:id="3222" w:author="Holli Flanagan" w:date="2025-05-12T14:45:00Z">
          <w:pPr>
            <w:pStyle w:val="Heading1"/>
            <w:keepNext w:val="0"/>
            <w:keepLines w:val="0"/>
            <w:spacing w:before="700"/>
          </w:pPr>
        </w:pPrChange>
      </w:pPr>
      <w:bookmarkStart w:id="3223" w:name="_utm0bg5y4a5x" w:colFirst="0" w:colLast="0"/>
      <w:bookmarkEnd w:id="3223"/>
      <w:r>
        <w:rPr>
          <w:rPrChange w:id="3224" w:author="Holli Flanagan" w:date="2025-05-12T14:45:00Z">
            <w:rPr>
              <w:b/>
              <w:sz w:val="46"/>
              <w:szCs w:val="46"/>
            </w:rPr>
          </w:rPrChange>
        </w:rPr>
        <w:t>Next Step</w:t>
      </w:r>
    </w:p>
    <w:p w14:paraId="6ADA2738" w14:textId="2C2941A0" w:rsidR="00B32DEF" w:rsidRDefault="007E0203">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3225"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226" w:author="Oestreich, Julia" w:date="2025-05-15T17:49:00Z" w16du:dateUtc="2025-05-15T21:49:00Z">
        <w:r w:rsidDel="00EB1376">
          <w:rPr>
            <w:rFonts w:ascii="Times New Roman" w:eastAsia="Times New Roman" w:hAnsi="Times New Roman" w:cs="Times New Roman"/>
            <w:color w:val="212529"/>
            <w:sz w:val="24"/>
            <w:szCs w:val="24"/>
          </w:rPr>
          <w:delText>t</w:delText>
        </w:r>
      </w:del>
      <w:ins w:id="3227"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228"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229"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7E0203">
      <w:pPr>
        <w:pStyle w:val="Heading1"/>
        <w:rPr>
          <w:rPrChange w:id="3230" w:author="Holli Flanagan" w:date="2025-05-12T14:58:00Z">
            <w:rPr>
              <w:sz w:val="46"/>
              <w:szCs w:val="46"/>
            </w:rPr>
          </w:rPrChange>
        </w:rPr>
        <w:pPrChange w:id="3231" w:author="Holli Flanagan" w:date="2025-05-12T14:58:00Z">
          <w:pPr>
            <w:pStyle w:val="Heading1"/>
            <w:keepNext w:val="0"/>
            <w:keepLines w:val="0"/>
          </w:pPr>
        </w:pPrChange>
      </w:pPr>
      <w:bookmarkStart w:id="3232" w:name="_re59fnr7fv5r" w:colFirst="0" w:colLast="0"/>
      <w:bookmarkEnd w:id="3232"/>
      <w:r>
        <w:rPr>
          <w:rPrChange w:id="3233" w:author="Holli Flanagan" w:date="2025-05-12T14:58:00Z">
            <w:rPr>
              <w:sz w:val="46"/>
              <w:szCs w:val="46"/>
            </w:rPr>
          </w:rPrChange>
        </w:rPr>
        <w:lastRenderedPageBreak/>
        <w:t>Webz Timers</w:t>
      </w:r>
    </w:p>
    <w:p w14:paraId="277771C9" w14:textId="77777777" w:rsidR="00B32DEF" w:rsidRPr="00B32DEF" w:rsidRDefault="007E0203">
      <w:pPr>
        <w:pStyle w:val="Heading2"/>
        <w:rPr>
          <w:rPrChange w:id="3234" w:author="Holli Flanagan" w:date="2025-05-12T14:58:00Z">
            <w:rPr>
              <w:sz w:val="34"/>
              <w:szCs w:val="34"/>
            </w:rPr>
          </w:rPrChange>
        </w:rPr>
        <w:pPrChange w:id="3235" w:author="Holli Flanagan" w:date="2025-05-12T14:58:00Z">
          <w:pPr>
            <w:pStyle w:val="Heading2"/>
            <w:keepNext w:val="0"/>
            <w:keepLines w:val="0"/>
          </w:pPr>
        </w:pPrChange>
      </w:pPr>
      <w:bookmarkStart w:id="3236" w:name="_v4r7vmkcv27f" w:colFirst="0" w:colLast="0"/>
      <w:bookmarkEnd w:id="3236"/>
      <w:r>
        <w:rPr>
          <w:rPrChange w:id="3237" w:author="Holli Flanagan" w:date="2025-05-12T14:58:00Z">
            <w:rPr>
              <w:sz w:val="34"/>
              <w:szCs w:val="34"/>
            </w:rPr>
          </w:rPrChange>
        </w:rPr>
        <w:t>Key Idea</w:t>
      </w:r>
    </w:p>
    <w:p w14:paraId="2C55001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7E0203">
      <w:pPr>
        <w:pStyle w:val="Heading2"/>
        <w:rPr>
          <w:rPrChange w:id="3238" w:author="Holli Flanagan" w:date="2025-05-12T14:58:00Z">
            <w:rPr>
              <w:sz w:val="34"/>
              <w:szCs w:val="34"/>
            </w:rPr>
          </w:rPrChange>
        </w:rPr>
        <w:pPrChange w:id="3239" w:author="Holli Flanagan" w:date="2025-05-12T14:58:00Z">
          <w:pPr>
            <w:pStyle w:val="Heading2"/>
            <w:keepNext w:val="0"/>
            <w:keepLines w:val="0"/>
          </w:pPr>
        </w:pPrChange>
      </w:pPr>
      <w:bookmarkStart w:id="3240" w:name="_4gjrmq1mdqxu" w:colFirst="0" w:colLast="0"/>
      <w:bookmarkEnd w:id="3240"/>
      <w:r>
        <w:rPr>
          <w:rPrChange w:id="3241" w:author="Holli Flanagan" w:date="2025-05-12T14:58:00Z">
            <w:rPr>
              <w:sz w:val="34"/>
              <w:szCs w:val="34"/>
            </w:rPr>
          </w:rPrChange>
        </w:rPr>
        <w:t>Overview</w:t>
      </w:r>
    </w:p>
    <w:p w14:paraId="69DFB906" w14:textId="77777777" w:rsidR="00B32DEF" w:rsidRDefault="007E0203">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242"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7E0203">
      <w:pPr>
        <w:numPr>
          <w:ilvl w:val="0"/>
          <w:numId w:val="77"/>
        </w:numPr>
        <w:shd w:val="clear" w:color="auto" w:fill="FFFFFF"/>
        <w:spacing w:before="180"/>
        <w:rPr>
          <w:rFonts w:ascii="Times New Roman" w:eastAsia="Times New Roman" w:hAnsi="Times New Roman" w:cs="Times New Roman"/>
        </w:rPr>
        <w:pPrChange w:id="3243"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7E0203">
      <w:pPr>
        <w:numPr>
          <w:ilvl w:val="0"/>
          <w:numId w:val="77"/>
        </w:numPr>
        <w:shd w:val="clear" w:color="auto" w:fill="FFFFFF"/>
        <w:rPr>
          <w:rFonts w:ascii="Times New Roman" w:eastAsia="Times New Roman" w:hAnsi="Times New Roman" w:cs="Times New Roman"/>
        </w:rPr>
        <w:pPrChange w:id="3244"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7E0203">
      <w:pPr>
        <w:numPr>
          <w:ilvl w:val="0"/>
          <w:numId w:val="77"/>
        </w:numPr>
        <w:shd w:val="clear" w:color="auto" w:fill="FFFFFF"/>
        <w:rPr>
          <w:rFonts w:ascii="Times New Roman" w:eastAsia="Times New Roman" w:hAnsi="Times New Roman" w:cs="Times New Roman"/>
        </w:rPr>
        <w:pPrChange w:id="3245"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7E0203">
      <w:pPr>
        <w:numPr>
          <w:ilvl w:val="0"/>
          <w:numId w:val="77"/>
        </w:numPr>
        <w:shd w:val="clear" w:color="auto" w:fill="FFFFFF"/>
        <w:rPr>
          <w:rFonts w:ascii="Times New Roman" w:eastAsia="Times New Roman" w:hAnsi="Times New Roman" w:cs="Times New Roman"/>
        </w:rPr>
        <w:pPrChange w:id="324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7E0203">
      <w:pPr>
        <w:numPr>
          <w:ilvl w:val="0"/>
          <w:numId w:val="77"/>
        </w:numPr>
        <w:shd w:val="clear" w:color="auto" w:fill="FFFFFF"/>
        <w:spacing w:after="300"/>
        <w:rPr>
          <w:rFonts w:ascii="Times New Roman" w:eastAsia="Times New Roman" w:hAnsi="Times New Roman" w:cs="Times New Roman"/>
        </w:rPr>
        <w:pPrChange w:id="324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248"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7E0203">
      <w:pPr>
        <w:pStyle w:val="Heading2"/>
        <w:rPr>
          <w:rPrChange w:id="3249" w:author="Holli Flanagan" w:date="2025-05-12T14:59:00Z">
            <w:rPr>
              <w:sz w:val="34"/>
              <w:szCs w:val="34"/>
            </w:rPr>
          </w:rPrChange>
        </w:rPr>
        <w:pPrChange w:id="3250" w:author="Holli Flanagan" w:date="2025-05-12T14:59:00Z">
          <w:pPr>
            <w:pStyle w:val="Heading2"/>
            <w:keepNext w:val="0"/>
            <w:keepLines w:val="0"/>
          </w:pPr>
        </w:pPrChange>
      </w:pPr>
      <w:bookmarkStart w:id="3251" w:name="_9q4vzcktxina" w:colFirst="0" w:colLast="0"/>
      <w:bookmarkEnd w:id="3251"/>
      <w:r>
        <w:rPr>
          <w:rPrChange w:id="3252" w:author="Holli Flanagan" w:date="2025-05-12T14:59:00Z">
            <w:rPr>
              <w:sz w:val="34"/>
              <w:szCs w:val="34"/>
            </w:rPr>
          </w:rPrChange>
        </w:rPr>
        <w:t>Using Timers</w:t>
      </w:r>
    </w:p>
    <w:p w14:paraId="3675DAE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Returning to our PleaseWait</w:t>
      </w:r>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@BindValue("displayDots")</w:t>
      </w:r>
    </w:p>
    <w:p w14:paraId="0C7F12C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displayDots: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253" w:author="Holli Flanagan" w:date="2025-05-12T15:23:00Z">
        <w:r>
          <w:rPr>
            <w:rFonts w:ascii="Times New Roman" w:eastAsia="Times New Roman" w:hAnsi="Times New Roman" w:cs="Times New Roman"/>
            <w:color w:val="212529"/>
            <w:sz w:val="24"/>
            <w:szCs w:val="24"/>
          </w:rPr>
          <w:t>HTML</w:t>
        </w:r>
      </w:ins>
      <w:del w:id="3254"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displayDots.</w:t>
      </w:r>
    </w:p>
    <w:p w14:paraId="4CED030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3B9A09A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255"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256"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displayDots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hat we want called periodically. Passing 1000 to the timer method causes onTimer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displayDots property which is bound to the</w:t>
      </w:r>
      <w:r>
        <w:rPr>
          <w:rFonts w:ascii="Times New Roman" w:eastAsia="Times New Roman" w:hAnsi="Times New Roman" w:cs="Times New Roman"/>
          <w:color w:val="212529"/>
          <w:sz w:val="24"/>
          <w:szCs w:val="24"/>
        </w:rPr>
        <w:t xml:space="preserve"> page.</w:t>
      </w:r>
    </w:p>
    <w:p w14:paraId="7ECCC08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7E0203">
      <w:pPr>
        <w:pStyle w:val="Heading2"/>
        <w:rPr>
          <w:rPrChange w:id="3257" w:author="Holli Flanagan" w:date="2025-05-12T14:59:00Z">
            <w:rPr>
              <w:sz w:val="34"/>
              <w:szCs w:val="34"/>
            </w:rPr>
          </w:rPrChange>
        </w:rPr>
        <w:pPrChange w:id="3258" w:author="Holli Flanagan" w:date="2025-05-12T14:59:00Z">
          <w:pPr>
            <w:pStyle w:val="Heading2"/>
            <w:keepNext w:val="0"/>
            <w:keepLines w:val="0"/>
          </w:pPr>
        </w:pPrChange>
      </w:pPr>
      <w:bookmarkStart w:id="3259" w:name="_5n3thkjprn7c" w:colFirst="0" w:colLast="0"/>
      <w:bookmarkEnd w:id="3259"/>
      <w:r>
        <w:rPr>
          <w:rPrChange w:id="3260" w:author="Holli Flanagan" w:date="2025-05-12T14:59:00Z">
            <w:rPr>
              <w:sz w:val="34"/>
              <w:szCs w:val="34"/>
            </w:rPr>
          </w:rPrChange>
        </w:rPr>
        <w:t>Summary</w:t>
      </w:r>
    </w:p>
    <w:p w14:paraId="71DA26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7E0203">
      <w:pPr>
        <w:pStyle w:val="Heading2"/>
        <w:keepNext w:val="0"/>
        <w:keepLines w:val="0"/>
        <w:spacing w:before="700"/>
        <w:rPr>
          <w:rPrChange w:id="3261" w:author="Holli Flanagan" w:date="2025-05-12T14:59:00Z">
            <w:rPr>
              <w:sz w:val="46"/>
              <w:szCs w:val="46"/>
            </w:rPr>
          </w:rPrChange>
        </w:rPr>
        <w:pPrChange w:id="3262" w:author="Holli Flanagan" w:date="2025-05-12T14:59:00Z">
          <w:pPr>
            <w:pStyle w:val="Heading1"/>
            <w:keepNext w:val="0"/>
            <w:keepLines w:val="0"/>
            <w:spacing w:before="700"/>
          </w:pPr>
        </w:pPrChange>
      </w:pPr>
      <w:bookmarkStart w:id="3263" w:name="_8piuegykeo9c" w:colFirst="0" w:colLast="0"/>
      <w:bookmarkEnd w:id="3263"/>
      <w:r>
        <w:rPr>
          <w:rPrChange w:id="3264" w:author="Holli Flanagan" w:date="2025-05-12T14:59:00Z">
            <w:rPr>
              <w:b/>
              <w:sz w:val="46"/>
              <w:szCs w:val="46"/>
            </w:rPr>
          </w:rPrChange>
        </w:rPr>
        <w:t>Next Step</w:t>
      </w:r>
    </w:p>
    <w:p w14:paraId="4F3D1098" w14:textId="55E99544"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265"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266" w:author="Holli Flanagan" w:date="2025-05-12T14:59:00Z">
        <w:del w:id="3267"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268" w:author="Oestreich, Julia" w:date="2025-05-15T17:50:00Z" w16du:dateUtc="2025-05-15T21:50:00Z">
        <w:r w:rsidR="00EB1376">
          <w:rPr>
            <w:rFonts w:ascii="Times New Roman" w:eastAsia="Times New Roman" w:hAnsi="Times New Roman" w:cs="Times New Roman"/>
            <w:color w:val="212529"/>
            <w:sz w:val="24"/>
            <w:szCs w:val="24"/>
          </w:rPr>
          <w:t>A</w:t>
        </w:r>
      </w:ins>
      <w:ins w:id="3269" w:author="Holli Flanagan" w:date="2025-05-12T14:59:00Z">
        <w:r>
          <w:rPr>
            <w:rFonts w:ascii="Times New Roman" w:eastAsia="Times New Roman" w:hAnsi="Times New Roman" w:cs="Times New Roman"/>
            <w:color w:val="212529"/>
            <w:sz w:val="24"/>
            <w:szCs w:val="24"/>
          </w:rPr>
          <w:t xml:space="preserve">dvanced </w:t>
        </w:r>
        <w:del w:id="3270"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271" w:author="Oestreich, Julia" w:date="2025-05-15T17:50:00Z" w16du:dateUtc="2025-05-15T21:50:00Z">
        <w:r w:rsidR="00EB1376">
          <w:rPr>
            <w:rFonts w:ascii="Times New Roman" w:eastAsia="Times New Roman" w:hAnsi="Times New Roman" w:cs="Times New Roman"/>
            <w:color w:val="212529"/>
            <w:sz w:val="24"/>
            <w:szCs w:val="24"/>
          </w:rPr>
          <w:t>T</w:t>
        </w:r>
      </w:ins>
      <w:ins w:id="3272"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273" w:author="Oestreich, Julia" w:date="2025-05-15T17:49:00Z" w16du:dateUtc="2025-05-15T21:49:00Z">
              <w:rPr>
                <w:rFonts w:ascii="Times New Roman" w:eastAsia="Times New Roman" w:hAnsi="Times New Roman" w:cs="Times New Roman"/>
                <w:color w:val="212529"/>
                <w:sz w:val="24"/>
                <w:szCs w:val="24"/>
              </w:rPr>
            </w:rPrChange>
          </w:rPr>
          <w:t>al</w:t>
        </w:r>
        <w:r>
          <w:rPr>
            <w:rPrChange w:id="3274" w:author="Holli Flanagan" w:date="2025-05-12T14:59:00Z">
              <w:rPr>
                <w:rFonts w:ascii="Times New Roman" w:eastAsia="Times New Roman" w:hAnsi="Times New Roman" w:cs="Times New Roman"/>
                <w:color w:val="212529"/>
                <w:sz w:val="24"/>
                <w:szCs w:val="24"/>
              </w:rPr>
            </w:rPrChange>
          </w:rPr>
          <w:t>.</w:t>
        </w:r>
      </w:ins>
      <w:del w:id="3275"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7E0203">
      <w:pPr>
        <w:pStyle w:val="Heading1"/>
        <w:rPr>
          <w:rPrChange w:id="3276" w:author="Holli Flanagan" w:date="2025-05-12T14:59:00Z">
            <w:rPr>
              <w:color w:val="0D6EFD"/>
              <w:highlight w:val="white"/>
              <w:u w:val="single"/>
            </w:rPr>
          </w:rPrChange>
        </w:rPr>
        <w:pPrChange w:id="3277" w:author="Holli Flanagan" w:date="2025-05-12T14:59:00Z">
          <w:pPr>
            <w:pStyle w:val="Heading1"/>
            <w:keepNext w:val="0"/>
            <w:keepLines w:val="0"/>
          </w:pPr>
        </w:pPrChange>
      </w:pPr>
      <w:bookmarkStart w:id="3278" w:name="_4pc7wlmkag8q" w:colFirst="0" w:colLast="0"/>
      <w:bookmarkEnd w:id="3278"/>
      <w:r>
        <w:rPr>
          <w:rPrChange w:id="3279" w:author="Holli Flanagan" w:date="2025-05-12T14:59:00Z">
            <w:rPr>
              <w:sz w:val="46"/>
              <w:szCs w:val="46"/>
            </w:rPr>
          </w:rPrChange>
        </w:rPr>
        <w:lastRenderedPageBreak/>
        <w:t>Webz Advanced Tutorial</w:t>
      </w:r>
    </w:p>
    <w:p w14:paraId="07D240A7" w14:textId="77777777" w:rsidR="00B32DEF" w:rsidRPr="00B32DEF" w:rsidRDefault="007E0203">
      <w:pPr>
        <w:pStyle w:val="Heading2"/>
        <w:rPr>
          <w:rPrChange w:id="3280" w:author="Holli Flanagan" w:date="2025-05-12T15:00:00Z">
            <w:rPr>
              <w:sz w:val="34"/>
              <w:szCs w:val="34"/>
            </w:rPr>
          </w:rPrChange>
        </w:rPr>
        <w:pPrChange w:id="3281" w:author="Holli Flanagan" w:date="2025-05-12T15:00:00Z">
          <w:pPr>
            <w:pStyle w:val="Heading2"/>
            <w:keepNext w:val="0"/>
            <w:keepLines w:val="0"/>
          </w:pPr>
        </w:pPrChange>
      </w:pPr>
      <w:bookmarkStart w:id="3282" w:name="_f8a7kqqfklx" w:colFirst="0" w:colLast="0"/>
      <w:bookmarkEnd w:id="3282"/>
      <w:r>
        <w:rPr>
          <w:rPrChange w:id="3283" w:author="Holli Flanagan" w:date="2025-05-12T15:00:00Z">
            <w:rPr>
              <w:sz w:val="34"/>
              <w:szCs w:val="34"/>
            </w:rPr>
          </w:rPrChange>
        </w:rPr>
        <w:t>Key Idea</w:t>
      </w:r>
    </w:p>
    <w:p w14:paraId="2806FCB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7E0203">
      <w:pPr>
        <w:pStyle w:val="Heading1"/>
        <w:rPr>
          <w:rPrChange w:id="3284" w:author="Holli Flanagan" w:date="2025-05-12T15:00:00Z">
            <w:rPr>
              <w:sz w:val="46"/>
              <w:szCs w:val="46"/>
            </w:rPr>
          </w:rPrChange>
        </w:rPr>
        <w:pPrChange w:id="3285" w:author="Holli Flanagan" w:date="2025-05-12T15:00:00Z">
          <w:pPr>
            <w:pStyle w:val="Heading1"/>
            <w:keepNext w:val="0"/>
            <w:keepLines w:val="0"/>
            <w:spacing w:before="700"/>
          </w:pPr>
        </w:pPrChange>
      </w:pPr>
      <w:bookmarkStart w:id="3286" w:name="_nib3bun8ooau" w:colFirst="0" w:colLast="0"/>
      <w:bookmarkEnd w:id="3286"/>
      <w:r>
        <w:rPr>
          <w:rPrChange w:id="3287" w:author="Holli Flanagan" w:date="2025-05-12T15:00:00Z">
            <w:rPr>
              <w:sz w:val="46"/>
              <w:szCs w:val="46"/>
            </w:rPr>
          </w:rPrChange>
        </w:rPr>
        <w:t>The Image Editor</w:t>
      </w:r>
    </w:p>
    <w:p w14:paraId="6A5EAD3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7E0203">
      <w:pPr>
        <w:pStyle w:val="Heading2"/>
        <w:rPr>
          <w:rPrChange w:id="3288" w:author="Holli Flanagan" w:date="2025-05-12T15:00:00Z">
            <w:rPr>
              <w:sz w:val="34"/>
              <w:szCs w:val="34"/>
            </w:rPr>
          </w:rPrChange>
        </w:rPr>
        <w:pPrChange w:id="3289" w:author="Holli Flanagan" w:date="2025-05-12T15:00:00Z">
          <w:pPr>
            <w:pStyle w:val="Heading2"/>
            <w:keepNext w:val="0"/>
            <w:keepLines w:val="0"/>
          </w:pPr>
        </w:pPrChange>
      </w:pPr>
      <w:bookmarkStart w:id="3290" w:name="_gipx5u7nz4lw" w:colFirst="0" w:colLast="0"/>
      <w:bookmarkEnd w:id="3290"/>
      <w:r>
        <w:rPr>
          <w:rPrChange w:id="3291" w:author="Holli Flanagan" w:date="2025-05-12T15:00:00Z">
            <w:rPr>
              <w:sz w:val="34"/>
              <w:szCs w:val="34"/>
            </w:rPr>
          </w:rPrChange>
        </w:rPr>
        <w:lastRenderedPageBreak/>
        <w:t>0) Setup</w:t>
      </w:r>
    </w:p>
    <w:p w14:paraId="09BA0B1D" w14:textId="036FE23E" w:rsidR="00B32DEF" w:rsidRDefault="007E0203">
      <w:pPr>
        <w:numPr>
          <w:ilvl w:val="0"/>
          <w:numId w:val="78"/>
        </w:numPr>
        <w:shd w:val="clear" w:color="auto" w:fill="FFFFFF"/>
        <w:spacing w:before="180"/>
        <w:rPr>
          <w:rFonts w:ascii="Times New Roman" w:eastAsia="Times New Roman" w:hAnsi="Times New Roman" w:cs="Times New Roman"/>
        </w:rPr>
        <w:pPrChange w:id="3292"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293"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294"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7E0203">
      <w:pPr>
        <w:numPr>
          <w:ilvl w:val="0"/>
          <w:numId w:val="78"/>
        </w:numPr>
        <w:shd w:val="clear" w:color="auto" w:fill="FFFFFF"/>
        <w:rPr>
          <w:rFonts w:ascii="Times New Roman" w:eastAsia="Times New Roman" w:hAnsi="Times New Roman" w:cs="Times New Roman"/>
        </w:rPr>
        <w:pPrChange w:id="3295"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7E0203">
      <w:pPr>
        <w:numPr>
          <w:ilvl w:val="0"/>
          <w:numId w:val="78"/>
        </w:numPr>
        <w:shd w:val="clear" w:color="auto" w:fill="FFFFFF"/>
        <w:rPr>
          <w:rFonts w:ascii="Times New Roman" w:eastAsia="Times New Roman" w:hAnsi="Times New Roman" w:cs="Times New Roman"/>
        </w:rPr>
        <w:pPrChange w:id="3296"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7E0203">
      <w:pPr>
        <w:numPr>
          <w:ilvl w:val="0"/>
          <w:numId w:val="78"/>
        </w:numPr>
        <w:shd w:val="clear" w:color="auto" w:fill="FFFFFF"/>
        <w:spacing w:after="300"/>
        <w:pPrChange w:id="3297"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7E0203">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3D6F978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7E0203">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7E0203">
      <w:pPr>
        <w:shd w:val="clear" w:color="auto" w:fill="FFFFFF"/>
        <w:spacing w:before="120"/>
        <w:rPr>
          <w:rFonts w:ascii="Times New Roman" w:eastAsia="Times New Roman" w:hAnsi="Times New Roman" w:cs="Times New Roman"/>
          <w:b/>
          <w:color w:val="000000"/>
          <w:sz w:val="18"/>
          <w:szCs w:val="18"/>
          <w:rPrChange w:id="3298"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299"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7E0203">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Now we can start making the actual </w:t>
      </w:r>
      <w:r>
        <w:rPr>
          <w:rFonts w:ascii="Times New Roman" w:eastAsia="Times New Roman" w:hAnsi="Times New Roman" w:cs="Times New Roman"/>
          <w:color w:val="212529"/>
          <w:sz w:val="24"/>
          <w:szCs w:val="24"/>
        </w:rPr>
        <w:t>application.</w:t>
      </w:r>
    </w:p>
    <w:p w14:paraId="25619DC4" w14:textId="77777777" w:rsidR="00B32DEF" w:rsidRPr="00B32DEF" w:rsidRDefault="007E0203">
      <w:pPr>
        <w:pStyle w:val="Heading2"/>
        <w:rPr>
          <w:rPrChange w:id="3300" w:author="Holli Flanagan" w:date="2025-05-12T15:00:00Z">
            <w:rPr>
              <w:sz w:val="34"/>
              <w:szCs w:val="34"/>
            </w:rPr>
          </w:rPrChange>
        </w:rPr>
        <w:pPrChange w:id="3301" w:author="Holli Flanagan" w:date="2025-05-12T15:00:00Z">
          <w:pPr>
            <w:pStyle w:val="Heading2"/>
            <w:keepNext w:val="0"/>
            <w:keepLines w:val="0"/>
          </w:pPr>
        </w:pPrChange>
      </w:pPr>
      <w:bookmarkStart w:id="3302" w:name="_lf79e0bnv4wj" w:colFirst="0" w:colLast="0"/>
      <w:bookmarkEnd w:id="3302"/>
      <w:r>
        <w:rPr>
          <w:rPrChange w:id="3303" w:author="Holli Flanagan" w:date="2025-05-12T15:00:00Z">
            <w:rPr>
              <w:sz w:val="34"/>
              <w:szCs w:val="34"/>
            </w:rPr>
          </w:rPrChange>
        </w:rPr>
        <w:t>1) Colors</w:t>
      </w:r>
    </w:p>
    <w:p w14:paraId="2CEE20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7E0203">
      <w:pPr>
        <w:numPr>
          <w:ilvl w:val="0"/>
          <w:numId w:val="80"/>
        </w:numPr>
        <w:shd w:val="clear" w:color="auto" w:fill="FFFFFF"/>
        <w:spacing w:before="180"/>
        <w:pPrChange w:id="3304"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color.ts</w:t>
      </w:r>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7E0203">
      <w:pPr>
        <w:numPr>
          <w:ilvl w:val="0"/>
          <w:numId w:val="80"/>
        </w:numPr>
        <w:shd w:val="clear" w:color="auto" w:fill="FFFFFF"/>
        <w:pPrChange w:id="3305"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gramStart"/>
      <w:r>
        <w:rPr>
          <w:rFonts w:ascii="Times New Roman" w:eastAsia="Times New Roman" w:hAnsi="Times New Roman" w:cs="Times New Roman"/>
          <w:color w:val="D63384"/>
          <w:sz w:val="21"/>
          <w:szCs w:val="21"/>
          <w:shd w:val="clear" w:color="auto" w:fill="F5F6FA"/>
        </w:rPr>
        <w:t>toString(</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gramStart"/>
      <w:r>
        <w:rPr>
          <w:rFonts w:ascii="Times New Roman" w:eastAsia="Times New Roman" w:hAnsi="Times New Roman" w:cs="Times New Roman"/>
          <w:color w:val="D63384"/>
          <w:sz w:val="21"/>
          <w:szCs w:val="21"/>
          <w:shd w:val="clear" w:color="auto" w:fill="F5F6FA"/>
        </w:rPr>
        <w:t>rgb(</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gramStart"/>
      <w:r>
        <w:rPr>
          <w:rFonts w:ascii="Times New Roman" w:eastAsia="Times New Roman" w:hAnsi="Times New Roman" w:cs="Times New Roman"/>
          <w:color w:val="D63384"/>
          <w:sz w:val="21"/>
          <w:szCs w:val="21"/>
          <w:shd w:val="clear" w:color="auto" w:fill="F5F6FA"/>
        </w:rPr>
        <w:t>toString(</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gramStart"/>
      <w:r>
        <w:rPr>
          <w:rFonts w:ascii="Times New Roman" w:eastAsia="Times New Roman" w:hAnsi="Times New Roman" w:cs="Times New Roman"/>
          <w:color w:val="D63384"/>
          <w:sz w:val="21"/>
          <w:szCs w:val="21"/>
          <w:shd w:val="clear" w:color="auto" w:fill="F5F6FA"/>
        </w:rPr>
        <w:t>rgb(</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7E0203">
      <w:pPr>
        <w:numPr>
          <w:ilvl w:val="0"/>
          <w:numId w:val="80"/>
        </w:numPr>
        <w:shd w:val="clear" w:color="auto" w:fill="FFFFFF"/>
        <w:spacing w:after="300"/>
        <w:pPrChange w:id="3306"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gramStart"/>
      <w:r>
        <w:rPr>
          <w:rFonts w:ascii="Times New Roman" w:eastAsia="Times New Roman" w:hAnsi="Times New Roman" w:cs="Times New Roman"/>
          <w:color w:val="D63384"/>
          <w:sz w:val="21"/>
          <w:szCs w:val="21"/>
          <w:shd w:val="clear" w:color="auto" w:fill="F5F6FA"/>
        </w:rPr>
        <w:t>asNumbers(</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07" w:name="_lr3v3vgwocvf" w:colFirst="0" w:colLast="0"/>
      <w:bookmarkEnd w:id="3307"/>
      <w:r>
        <w:rPr>
          <w:rFonts w:ascii="Times New Roman" w:eastAsia="Times New Roman" w:hAnsi="Times New Roman" w:cs="Times New Roman"/>
          <w:color w:val="27262B"/>
          <w:sz w:val="26"/>
          <w:szCs w:val="26"/>
        </w:rPr>
        <w:t>Palettes</w:t>
      </w:r>
    </w:p>
    <w:p w14:paraId="325D39E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gramStart"/>
      <w:r>
        <w:rPr>
          <w:rFonts w:ascii="Times New Roman" w:eastAsia="Times New Roman" w:hAnsi="Times New Roman" w:cs="Times New Roman"/>
          <w:color w:val="D63384"/>
          <w:sz w:val="21"/>
          <w:szCs w:val="21"/>
          <w:shd w:val="clear" w:color="auto" w:fill="F5F6FA"/>
        </w:rPr>
        <w:t>rgb(</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gramStart"/>
      <w:r>
        <w:rPr>
          <w:rFonts w:ascii="Times New Roman" w:eastAsia="Times New Roman" w:hAnsi="Times New Roman" w:cs="Times New Roman"/>
          <w:color w:val="D63384"/>
          <w:sz w:val="21"/>
          <w:szCs w:val="21"/>
          <w:shd w:val="clear" w:color="auto" w:fill="F5F6FA"/>
        </w:rPr>
        <w:t>rgb(</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7E0203">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7E0203">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gramStart"/>
      <w:r>
        <w:rPr>
          <w:rFonts w:ascii="Times New Roman" w:eastAsia="Times New Roman" w:hAnsi="Times New Roman" w:cs="Times New Roman"/>
          <w:color w:val="D63384"/>
          <w:sz w:val="21"/>
          <w:szCs w:val="21"/>
          <w:shd w:val="clear" w:color="auto" w:fill="F5F6FA"/>
        </w:rPr>
        <w:t>makeColor(</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308" w:author="Holli Flanagan" w:date="2025-05-12T17:15:00Z"/>
        </w:rPr>
      </w:pPr>
    </w:p>
    <w:p w14:paraId="2C518FAE" w14:textId="77777777" w:rsidR="00B32DEF" w:rsidRDefault="007E0203">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For example, </w:t>
      </w:r>
      <w:r>
        <w:rPr>
          <w:rFonts w:ascii="Times New Roman" w:eastAsia="Times New Roman" w:hAnsi="Times New Roman" w:cs="Times New Roman"/>
          <w:color w:val="D63384"/>
          <w:sz w:val="21"/>
          <w:szCs w:val="21"/>
          <w:shd w:val="clear" w:color="auto" w:fill="F5F6FA"/>
        </w:rPr>
        <w:t>convertPalette(smileyFace)</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7E0203">
      <w:pPr>
        <w:shd w:val="clear" w:color="auto" w:fill="FFFFFF"/>
        <w:spacing w:before="120"/>
        <w:rPr>
          <w:rFonts w:ascii="Times New Roman" w:eastAsia="Times New Roman" w:hAnsi="Times New Roman" w:cs="Times New Roman"/>
          <w:b/>
          <w:color w:val="000000"/>
          <w:rPrChange w:id="3309"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10"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7E0203">
      <w:pPr>
        <w:pStyle w:val="Heading2"/>
        <w:rPr>
          <w:rPrChange w:id="3311" w:author="Holli Flanagan" w:date="2025-05-12T15:00:00Z">
            <w:rPr>
              <w:sz w:val="34"/>
              <w:szCs w:val="34"/>
            </w:rPr>
          </w:rPrChange>
        </w:rPr>
        <w:pPrChange w:id="3312" w:author="Holli Flanagan" w:date="2025-05-12T15:00:00Z">
          <w:pPr>
            <w:pStyle w:val="Heading2"/>
            <w:keepNext w:val="0"/>
            <w:keepLines w:val="0"/>
          </w:pPr>
        </w:pPrChange>
      </w:pPr>
      <w:bookmarkStart w:id="3313" w:name="_rp7kckodhetj" w:colFirst="0" w:colLast="0"/>
      <w:bookmarkEnd w:id="3313"/>
      <w:r>
        <w:rPr>
          <w:color w:val="5C5962"/>
        </w:rPr>
        <w:t></w:t>
      </w:r>
      <w:r>
        <w:rPr>
          <w:rPrChange w:id="3314" w:author="Holli Flanagan" w:date="2025-05-12T15:00:00Z">
            <w:rPr>
              <w:sz w:val="34"/>
              <w:szCs w:val="34"/>
            </w:rPr>
          </w:rPrChange>
        </w:rPr>
        <w:t>2) Pixels</w:t>
      </w:r>
    </w:p>
    <w:p w14:paraId="4C2EF46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7E0203">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315"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316" w:author="Holli Flanagan" w:date="2025-05-12T17:16:00Z">
        <w:r>
          <w:rPr>
            <w:rFonts w:ascii="Times New Roman" w:eastAsia="Times New Roman" w:hAnsi="Times New Roman" w:cs="Times New Roman"/>
            <w:color w:val="212529"/>
            <w:sz w:val="24"/>
            <w:szCs w:val="24"/>
          </w:rPr>
          <w:delText>G</w:delText>
        </w:r>
      </w:del>
      <w:ins w:id="3317"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318" w:author="Holli Flanagan" w:date="2025-05-12T17:16:00Z">
        <w:r>
          <w:rPr>
            <w:rFonts w:ascii="Times New Roman" w:eastAsia="Times New Roman" w:hAnsi="Times New Roman" w:cs="Times New Roman"/>
            <w:color w:val="212529"/>
            <w:sz w:val="24"/>
            <w:szCs w:val="24"/>
          </w:rPr>
          <w:delText>T</w:delText>
        </w:r>
      </w:del>
      <w:ins w:id="3319"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t>
      </w:r>
      <w:del w:id="3320"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7E0203">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we created some tests that are specifically for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Since you just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these tests are not yet in the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553A6B37" w14:textId="77777777" w:rsidR="00B32DEF" w:rsidRDefault="007E0203">
      <w:pPr>
        <w:numPr>
          <w:ilvl w:val="0"/>
          <w:numId w:val="81"/>
        </w:numPr>
        <w:shd w:val="clear" w:color="auto" w:fill="FFFFFF"/>
        <w:spacing w:before="180"/>
        <w:pPrChange w:id="3321"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This element will </w:t>
      </w:r>
      <w:r>
        <w:rPr>
          <w:rFonts w:ascii="Times New Roman" w:eastAsia="Times New Roman" w:hAnsi="Times New Roman" w:cs="Times New Roman"/>
          <w:color w:val="212529"/>
          <w:sz w:val="24"/>
          <w:szCs w:val="24"/>
        </w:rPr>
        <w:t>represent the pixel on the screen.</w:t>
      </w:r>
    </w:p>
    <w:p w14:paraId="3D2FF792" w14:textId="77777777" w:rsidR="00B32DEF" w:rsidRDefault="007E0203">
      <w:pPr>
        <w:numPr>
          <w:ilvl w:val="0"/>
          <w:numId w:val="81"/>
        </w:numPr>
        <w:shd w:val="clear" w:color="auto" w:fill="FFFFFF"/>
        <w:pPrChange w:id="3322"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7E0203">
      <w:pPr>
        <w:numPr>
          <w:ilvl w:val="0"/>
          <w:numId w:val="138"/>
        </w:numPr>
        <w:shd w:val="clear" w:color="auto" w:fill="FFFFFF"/>
        <w:pPrChange w:id="3323"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7E0203">
      <w:pPr>
        <w:numPr>
          <w:ilvl w:val="0"/>
          <w:numId w:val="138"/>
        </w:numPr>
        <w:shd w:val="clear" w:color="auto" w:fill="FFFFFF"/>
        <w:pPrChange w:id="3324"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7E0203">
      <w:pPr>
        <w:numPr>
          <w:ilvl w:val="0"/>
          <w:numId w:val="138"/>
        </w:numPr>
        <w:shd w:val="clear" w:color="auto" w:fill="FFFFFF"/>
        <w:pPrChange w:id="3325"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7E0203">
      <w:pPr>
        <w:numPr>
          <w:ilvl w:val="0"/>
          <w:numId w:val="138"/>
        </w:numPr>
        <w:shd w:val="clear" w:color="auto" w:fill="FFFFFF"/>
        <w:pPrChange w:id="3326"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7E0203">
      <w:pPr>
        <w:numPr>
          <w:ilvl w:val="0"/>
          <w:numId w:val="138"/>
        </w:numPr>
        <w:shd w:val="clear" w:color="auto" w:fill="FFFFFF"/>
        <w:pPrChange w:id="3327"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getX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getY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7E0203">
      <w:pPr>
        <w:numPr>
          <w:ilvl w:val="0"/>
          <w:numId w:val="138"/>
        </w:numPr>
        <w:shd w:val="clear" w:color="auto" w:fill="FFFFFF"/>
        <w:pPrChange w:id="3328"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r>
        <w:rPr>
          <w:rFonts w:ascii="Times New Roman" w:eastAsia="Times New Roman" w:hAnsi="Times New Roman" w:cs="Times New Roman"/>
          <w:color w:val="D63384"/>
          <w:sz w:val="21"/>
          <w:szCs w:val="21"/>
          <w:shd w:val="clear" w:color="auto" w:fill="F5F6FA"/>
        </w:rPr>
        <w:t>setX</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setY</w:t>
      </w:r>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7E0203">
      <w:pPr>
        <w:numPr>
          <w:ilvl w:val="0"/>
          <w:numId w:val="138"/>
        </w:numPr>
        <w:shd w:val="clear" w:color="auto" w:fill="FFFFFF"/>
        <w:spacing w:after="300"/>
        <w:pPrChange w:id="3329"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w:t>
      </w:r>
    </w:p>
    <w:p w14:paraId="5A7F6B6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gramStart"/>
      <w:r>
        <w:rPr>
          <w:rFonts w:ascii="Times New Roman" w:eastAsia="Times New Roman" w:hAnsi="Times New Roman" w:cs="Times New Roman"/>
          <w:color w:val="D63384"/>
          <w:sz w:val="21"/>
          <w:szCs w:val="21"/>
          <w:shd w:val="clear" w:color="auto" w:fill="F5F6FA"/>
        </w:rPr>
        <w:t>backgroundColor</w:t>
      </w:r>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gramStart"/>
      <w:r>
        <w:rPr>
          <w:rFonts w:ascii="Times New Roman" w:eastAsia="Times New Roman" w:hAnsi="Times New Roman" w:cs="Times New Roman"/>
          <w:color w:val="D63384"/>
          <w:sz w:val="21"/>
          <w:szCs w:val="21"/>
          <w:shd w:val="clear" w:color="auto" w:fill="F5F6FA"/>
        </w:rPr>
        <w:t>rgb(</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7E0203">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w:t>
      </w:r>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r>
        <w:rPr>
          <w:rFonts w:ascii="Times New Roman" w:eastAsia="Times New Roman" w:hAnsi="Times New Roman" w:cs="Times New Roman"/>
          <w:color w:val="D63384"/>
          <w:sz w:val="21"/>
          <w:szCs w:val="21"/>
          <w:shd w:val="clear" w:color="auto" w:fill="F5F6FA"/>
        </w:rPr>
        <w:t>testPixel</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7E0203">
      <w:pPr>
        <w:pStyle w:val="Heading2"/>
        <w:rPr>
          <w:rPrChange w:id="3330" w:author="Holli Flanagan" w:date="2025-05-12T15:00:00Z">
            <w:rPr>
              <w:sz w:val="34"/>
              <w:szCs w:val="34"/>
            </w:rPr>
          </w:rPrChange>
        </w:rPr>
        <w:pPrChange w:id="3331" w:author="Holli Flanagan" w:date="2025-05-12T15:00:00Z">
          <w:pPr>
            <w:pStyle w:val="Heading2"/>
            <w:keepNext w:val="0"/>
            <w:keepLines w:val="0"/>
          </w:pPr>
        </w:pPrChange>
      </w:pPr>
      <w:bookmarkStart w:id="3332" w:name="_2x6qrb6oavz9" w:colFirst="0" w:colLast="0"/>
      <w:bookmarkEnd w:id="3332"/>
      <w:r>
        <w:rPr>
          <w:rPrChange w:id="3333" w:author="Holli Flanagan" w:date="2025-05-12T15:00:00Z">
            <w:rPr>
              <w:sz w:val="34"/>
              <w:szCs w:val="34"/>
            </w:rPr>
          </w:rPrChange>
        </w:rPr>
        <w:lastRenderedPageBreak/>
        <w:t>3) Toolbar</w:t>
      </w:r>
    </w:p>
    <w:p w14:paraId="006CC0F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6733FE86" w14:textId="77777777" w:rsidR="00B32DEF" w:rsidRDefault="007E0203">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7E0203">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&lt;hr&gt;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334" w:author="Holli Flanagan" w:date="2025-05-12T15:25:00Z">
        <w:r>
          <w:rPr>
            <w:rFonts w:ascii="Times New Roman" w:eastAsia="Times New Roman" w:hAnsi="Times New Roman" w:cs="Times New Roman"/>
            <w:color w:val="000000"/>
            <w:rPrChange w:id="3335" w:author="Holli Flanagan" w:date="2025-05-12T15:25:00Z">
              <w:rPr>
                <w:rFonts w:ascii="Times New Roman" w:eastAsia="Times New Roman" w:hAnsi="Times New Roman" w:cs="Times New Roman"/>
                <w:color w:val="212529"/>
                <w:sz w:val="24"/>
                <w:szCs w:val="24"/>
              </w:rPr>
            </w:rPrChange>
          </w:rPr>
          <w:t>CSS</w:t>
        </w:r>
      </w:ins>
      <w:del w:id="3336" w:author="Holli Flanagan" w:date="2025-05-12T15:25:00Z">
        <w:r>
          <w:rPr>
            <w:rFonts w:ascii="Times New Roman" w:eastAsia="Times New Roman" w:hAnsi="Times New Roman" w:cs="Times New Roman"/>
            <w:color w:val="000000"/>
            <w:rPrChange w:id="3337"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338" w:author="Holli Flanagan" w:date="2025-05-12T15:25:00Z">
            <w:rPr>
              <w:rFonts w:ascii="Times New Roman" w:eastAsia="Times New Roman" w:hAnsi="Times New Roman" w:cs="Times New Roman"/>
              <w:color w:val="212529"/>
              <w:sz w:val="24"/>
              <w:szCs w:val="24"/>
            </w:rPr>
          </w:rPrChange>
        </w:rPr>
        <w:t xml:space="preserve"> file instead of the </w:t>
      </w:r>
      <w:ins w:id="3339" w:author="Holli Flanagan" w:date="2025-05-12T15:25:00Z">
        <w:r>
          <w:rPr>
            <w:rFonts w:ascii="Times New Roman" w:eastAsia="Times New Roman" w:hAnsi="Times New Roman" w:cs="Times New Roman"/>
            <w:color w:val="000000"/>
            <w:rPrChange w:id="3340" w:author="Holli Flanagan" w:date="2025-05-12T15:25:00Z">
              <w:rPr>
                <w:rFonts w:ascii="Times New Roman" w:eastAsia="Times New Roman" w:hAnsi="Times New Roman" w:cs="Times New Roman"/>
                <w:color w:val="212529"/>
                <w:sz w:val="24"/>
                <w:szCs w:val="24"/>
              </w:rPr>
            </w:rPrChange>
          </w:rPr>
          <w:t>HTML</w:t>
        </w:r>
      </w:ins>
      <w:del w:id="3341" w:author="Holli Flanagan" w:date="2025-05-12T15:25:00Z">
        <w:r>
          <w:rPr>
            <w:rFonts w:ascii="Times New Roman" w:eastAsia="Times New Roman" w:hAnsi="Times New Roman" w:cs="Times New Roman"/>
            <w:color w:val="000000"/>
            <w:rPrChange w:id="3342"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343"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 or left the swatches in a vertical column.</w:t>
      </w:r>
    </w:p>
    <w:p w14:paraId="3A3399A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7E0203">
      <w:pPr>
        <w:numPr>
          <w:ilvl w:val="0"/>
          <w:numId w:val="83"/>
        </w:numPr>
        <w:shd w:val="clear" w:color="auto" w:fill="FFFFFF"/>
        <w:spacing w:before="180"/>
        <w:pPrChange w:id="3344"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7E0203">
      <w:pPr>
        <w:numPr>
          <w:ilvl w:val="0"/>
          <w:numId w:val="83"/>
        </w:numPr>
        <w:shd w:val="clear" w:color="auto" w:fill="FFFFFF"/>
        <w:pPrChange w:id="3345"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7E0203">
      <w:pPr>
        <w:numPr>
          <w:ilvl w:val="0"/>
          <w:numId w:val="83"/>
        </w:numPr>
        <w:shd w:val="clear" w:color="auto" w:fill="FFFFFF"/>
        <w:pPrChange w:id="3346"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use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7E0203">
      <w:pPr>
        <w:numPr>
          <w:ilvl w:val="0"/>
          <w:numId w:val="83"/>
        </w:numPr>
        <w:shd w:val="clear" w:color="auto" w:fill="FFFFFF"/>
        <w:pPrChange w:id="334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getActiveColor</w:t>
      </w:r>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7E0203">
      <w:pPr>
        <w:numPr>
          <w:ilvl w:val="0"/>
          <w:numId w:val="83"/>
        </w:numPr>
        <w:shd w:val="clear" w:color="auto" w:fill="FFFFFF"/>
        <w:spacing w:after="300"/>
        <w:pPrChange w:id="334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palette (you can use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to store these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49" w:name="_lw36lqure3oc" w:colFirst="0" w:colLast="0"/>
      <w:bookmarkEnd w:id="3349"/>
      <w:r>
        <w:rPr>
          <w:rFonts w:ascii="Times New Roman" w:eastAsia="Times New Roman" w:hAnsi="Times New Roman" w:cs="Times New Roman"/>
          <w:color w:val="27262B"/>
          <w:sz w:val="26"/>
          <w:szCs w:val="26"/>
        </w:rPr>
        <w:t>Clickable Pixels</w:t>
      </w:r>
    </w:p>
    <w:p w14:paraId="19EB5CF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7C617D62" w14:textId="77777777" w:rsidR="00B32DEF" w:rsidRDefault="007E0203">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r>
        <w:rPr>
          <w:rFonts w:ascii="Times New Roman" w:eastAsia="Times New Roman" w:hAnsi="Times New Roman" w:cs="Times New Roman"/>
          <w:color w:val="D63384"/>
          <w:sz w:val="21"/>
          <w:szCs w:val="21"/>
          <w:shd w:val="clear" w:color="auto" w:fill="F5F6FA"/>
        </w:rPr>
        <w:t>webz component</w:t>
      </w:r>
      <w:r>
        <w:rPr>
          <w:rFonts w:ascii="Times New Roman" w:eastAsia="Times New Roman" w:hAnsi="Times New Roman" w:cs="Times New Roman"/>
          <w:color w:val="212529"/>
          <w:sz w:val="24"/>
          <w:szCs w:val="24"/>
        </w:rPr>
        <w:t xml:space="preserve"> command to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create a new file in the </w:t>
      </w:r>
      <w:r>
        <w:rPr>
          <w:rFonts w:ascii="Times New Roman" w:eastAsia="Times New Roman" w:hAnsi="Times New Roman" w:cs="Times New Roman"/>
          <w:color w:val="D63384"/>
          <w:sz w:val="21"/>
          <w:szCs w:val="21"/>
          <w:shd w:val="clear" w:color="auto" w:fill="F5F6FA"/>
        </w:rPr>
        <w:t>src/app/pixel/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In this file, create a new class called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w:t>
      </w:r>
    </w:p>
    <w:p w14:paraId="4314123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is now a subclass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This means that it has all the properties and methods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it can also have additional properties and methods that are unique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that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7E0203">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define a new function named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This will make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gramStart"/>
      <w:r>
        <w:rPr>
          <w:rFonts w:ascii="Times New Roman" w:eastAsia="Times New Roman" w:hAnsi="Times New Roman" w:cs="Times New Roman"/>
          <w:color w:val="D63384"/>
          <w:sz w:val="21"/>
          <w:szCs w:val="21"/>
          <w:shd w:val="clear" w:color="auto" w:fill="F5F6FA"/>
        </w:rPr>
        <w:t>onClick</w:t>
      </w:r>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change to the color of the clicked pixel. However,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using Composition (which is the type of relationship between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Toolbars can know about their pixels, but pixels should not know wh</w:t>
      </w:r>
      <w:r>
        <w:rPr>
          <w:rFonts w:ascii="Times New Roman" w:eastAsia="Times New Roman" w:hAnsi="Times New Roman" w:cs="Times New Roman"/>
          <w:color w:val="212529"/>
          <w:sz w:val="24"/>
          <w:szCs w:val="24"/>
        </w:rPr>
        <w:t>ether they are in a toolbar (since they could be in other places too).</w:t>
      </w:r>
    </w:p>
    <w:p w14:paraId="633BBEF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that will notify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the pixel is clicked.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7E0203">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350" w:author="Holli Flanagan" w:date="2025-05-12T17:17:00Z"/>
        </w:rPr>
      </w:pPr>
    </w:p>
    <w:p w14:paraId="6A612070" w14:textId="77777777" w:rsidR="00B32DEF" w:rsidRDefault="007E0203">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351" w:author="Holli Flanagan" w:date="2025-05-12T17:17:00Z"/>
        </w:rPr>
      </w:pPr>
    </w:p>
    <w:p w14:paraId="77BBB0BA" w14:textId="77777777" w:rsidR="00B32DEF" w:rsidRDefault="007E0203">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be the inner class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be the outer class.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Here is the new definition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w:t>
      </w:r>
    </w:p>
    <w:p w14:paraId="7677C54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7E0203">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when it is created.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where you originally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subscribe to its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clickEvent</w:t>
      </w:r>
      <w:proofErr w:type="gramEnd"/>
      <w:r>
        <w:rPr>
          <w:rFonts w:ascii="Times New Roman" w:eastAsia="Times New Roman" w:hAnsi="Times New Roman" w:cs="Times New Roman"/>
          <w:color w:val="212529"/>
          <w:sz w:val="24"/>
          <w:szCs w:val="24"/>
        </w:rPr>
        <w:t xml:space="preserve"> right after we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since that is when we have the reference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r>
        <w:rPr>
          <w:rFonts w:ascii="Times New Roman" w:eastAsia="Times New Roman" w:hAnsi="Times New Roman" w:cs="Times New Roman"/>
          <w:color w:val="D63384"/>
          <w:sz w:val="21"/>
          <w:szCs w:val="21"/>
          <w:shd w:val="clear" w:color="auto" w:fill="F5F6FA"/>
        </w:rPr>
        <w:t>clickEvent.notify</w:t>
      </w:r>
      <w:r>
        <w:rPr>
          <w:rFonts w:ascii="Times New Roman" w:eastAsia="Times New Roman" w:hAnsi="Times New Roman" w:cs="Times New Roman"/>
          <w:color w:val="212529"/>
          <w:sz w:val="24"/>
          <w:szCs w:val="24"/>
        </w:rPr>
        <w:t xml:space="preserve"> method is called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65B7B1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7E0203">
      <w:pPr>
        <w:shd w:val="clear" w:color="auto" w:fill="FFFFFF"/>
        <w:spacing w:before="120"/>
        <w:rPr>
          <w:rFonts w:ascii="Times New Roman" w:eastAsia="Times New Roman" w:hAnsi="Times New Roman" w:cs="Times New Roman"/>
          <w:b/>
          <w:color w:val="000000"/>
          <w:rPrChange w:id="3352"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353"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354"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w:t>
      </w:r>
      <w:r>
        <w:rPr>
          <w:rFonts w:ascii="Times New Roman" w:eastAsia="Times New Roman" w:hAnsi="Times New Roman" w:cs="Times New Roman"/>
          <w:color w:val="212529"/>
          <w:sz w:val="24"/>
          <w:szCs w:val="24"/>
        </w:rPr>
        <w:t>just to use Notifiers!</w:t>
      </w:r>
    </w:p>
    <w:p w14:paraId="7846843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proofErr w:type="gramStart"/>
      <w:r>
        <w:rPr>
          <w:rFonts w:ascii="Times New Roman" w:eastAsia="Times New Roman" w:hAnsi="Times New Roman" w:cs="Times New Roman"/>
          <w:color w:val="D63384"/>
          <w:sz w:val="21"/>
          <w:szCs w:val="21"/>
          <w:shd w:val="clear" w:color="auto" w:fill="F5F6FA"/>
        </w:rPr>
        <w:t>Notifier</w:t>
      </w:r>
      <w:proofErr w:type="gramEnd"/>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7E0203">
      <w:pPr>
        <w:pStyle w:val="Heading2"/>
        <w:rPr>
          <w:rPrChange w:id="3355" w:author="Holli Flanagan" w:date="2025-05-12T15:00:00Z">
            <w:rPr>
              <w:sz w:val="34"/>
              <w:szCs w:val="34"/>
            </w:rPr>
          </w:rPrChange>
        </w:rPr>
        <w:pPrChange w:id="3356" w:author="Holli Flanagan" w:date="2025-05-12T15:00:00Z">
          <w:pPr>
            <w:pStyle w:val="Heading2"/>
            <w:keepNext w:val="0"/>
            <w:keepLines w:val="0"/>
          </w:pPr>
        </w:pPrChange>
      </w:pPr>
      <w:bookmarkStart w:id="3357" w:name="_hvrwk1tkg61y" w:colFirst="0" w:colLast="0"/>
      <w:bookmarkEnd w:id="3357"/>
      <w:r>
        <w:rPr>
          <w:rPrChange w:id="3358" w:author="Holli Flanagan" w:date="2025-05-12T15:00:00Z">
            <w:rPr>
              <w:sz w:val="34"/>
              <w:szCs w:val="34"/>
            </w:rPr>
          </w:rPrChange>
        </w:rPr>
        <w:t>4) Preview</w:t>
      </w:r>
    </w:p>
    <w:p w14:paraId="2CC427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7E0203">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7E0203">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w:t>
      </w:r>
      <w:r>
        <w:rPr>
          <w:rFonts w:ascii="Times New Roman" w:eastAsia="Times New Roman" w:hAnsi="Times New Roman" w:cs="Times New Roman"/>
          <w:color w:val="212529"/>
          <w:sz w:val="24"/>
          <w:szCs w:val="24"/>
        </w:rPr>
        <w:t xml:space="preserv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7E0203">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359" w:author="Holli Flanagan" w:date="2025-05-12T17:18:00Z"/>
        </w:rPr>
      </w:pPr>
    </w:p>
    <w:p w14:paraId="14110ED7" w14:textId="77777777" w:rsidR="00B32DEF" w:rsidRDefault="007E0203">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add the following field</w:t>
      </w:r>
      <w:ins w:id="3360"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7E0203">
      <w:pPr>
        <w:numPr>
          <w:ilvl w:val="0"/>
          <w:numId w:val="84"/>
        </w:numPr>
        <w:shd w:val="clear" w:color="auto" w:fill="FFFFFF"/>
        <w:pPrChange w:id="3361"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7E0203">
      <w:pPr>
        <w:numPr>
          <w:ilvl w:val="0"/>
          <w:numId w:val="84"/>
        </w:numPr>
        <w:shd w:val="clear" w:color="auto" w:fill="FFFFFF"/>
        <w:pPrChange w:id="3362"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7E0203">
      <w:pPr>
        <w:numPr>
          <w:ilvl w:val="0"/>
          <w:numId w:val="84"/>
        </w:numPr>
        <w:shd w:val="clear" w:color="auto" w:fill="FFFFFF"/>
        <w:spacing w:after="300"/>
        <w:pPrChange w:id="3363"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7E0203">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364" w:author="Holli Flanagan" w:date="2025-05-12T17:19:00Z"/>
        </w:rPr>
      </w:pPr>
    </w:p>
    <w:p w14:paraId="2539FDD8" w14:textId="77777777" w:rsidR="00B32DEF" w:rsidRDefault="007E0203">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will represent the pixels in the image. In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365" w:author="Holli Flanagan" w:date="2025-05-12T17:19:00Z"/>
        </w:rPr>
      </w:pPr>
    </w:p>
    <w:p w14:paraId="7DEA4815" w14:textId="77777777" w:rsidR="00B32DEF" w:rsidRDefault="007E0203">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define a private method named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7E0203">
      <w:pPr>
        <w:numPr>
          <w:ilvl w:val="0"/>
          <w:numId w:val="95"/>
        </w:numPr>
        <w:shd w:val="clear" w:color="auto" w:fill="FFFFFF"/>
        <w:pPrChange w:id="336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7E0203">
      <w:pPr>
        <w:numPr>
          <w:ilvl w:val="0"/>
          <w:numId w:val="95"/>
        </w:numPr>
        <w:shd w:val="clear" w:color="auto" w:fill="FFFFFF"/>
        <w:pPrChange w:id="3367"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7E0203">
      <w:pPr>
        <w:numPr>
          <w:ilvl w:val="0"/>
          <w:numId w:val="95"/>
        </w:numPr>
        <w:shd w:val="clear" w:color="auto" w:fill="FFFFFF"/>
        <w:pPrChange w:id="3368"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w:t>
      </w:r>
    </w:p>
    <w:p w14:paraId="511B521B" w14:textId="77777777" w:rsidR="00B32DEF" w:rsidRDefault="007E0203">
      <w:pPr>
        <w:numPr>
          <w:ilvl w:val="0"/>
          <w:numId w:val="95"/>
        </w:numPr>
        <w:shd w:val="clear" w:color="auto" w:fill="FFFFFF"/>
        <w:pPrChange w:id="336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7E0203">
      <w:pPr>
        <w:numPr>
          <w:ilvl w:val="0"/>
          <w:numId w:val="95"/>
        </w:numPr>
        <w:shd w:val="clear" w:color="auto" w:fill="FFFFFF"/>
        <w:pPrChange w:id="337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7E0203">
      <w:pPr>
        <w:numPr>
          <w:ilvl w:val="0"/>
          <w:numId w:val="95"/>
        </w:numPr>
        <w:shd w:val="clear" w:color="auto" w:fill="FFFFFF"/>
        <w:pPrChange w:id="337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w:t>
      </w:r>
    </w:p>
    <w:p w14:paraId="0C5E855B" w14:textId="77777777" w:rsidR="00B32DEF" w:rsidRDefault="007E0203">
      <w:pPr>
        <w:numPr>
          <w:ilvl w:val="0"/>
          <w:numId w:val="95"/>
        </w:numPr>
        <w:shd w:val="clear" w:color="auto" w:fill="FFFFFF"/>
        <w:spacing w:after="300"/>
        <w:pPrChange w:id="337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w:t>
      </w:r>
    </w:p>
    <w:p w14:paraId="212EBA6B" w14:textId="77777777" w:rsidR="00B32DEF" w:rsidRPr="00B32DEF" w:rsidRDefault="007E0203">
      <w:pPr>
        <w:shd w:val="clear" w:color="auto" w:fill="FFFFFF"/>
        <w:spacing w:before="120"/>
        <w:rPr>
          <w:rFonts w:ascii="Times New Roman" w:eastAsia="Times New Roman" w:hAnsi="Times New Roman" w:cs="Times New Roman"/>
          <w:b/>
          <w:color w:val="000000"/>
          <w:rPrChange w:id="3373"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74"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375" w:author="Holli Flanagan" w:date="2025-05-12T17:19:00Z">
        <w:r>
          <w:rPr>
            <w:rFonts w:ascii="Times New Roman" w:eastAsia="Times New Roman" w:hAnsi="Times New Roman" w:cs="Times New Roman"/>
            <w:color w:val="212529"/>
            <w:sz w:val="24"/>
            <w:szCs w:val="24"/>
          </w:rPr>
          <w:delText>A</w:delText>
        </w:r>
      </w:del>
      <w:ins w:id="3376"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w:t>
      </w:r>
      <w:r>
        <w:rPr>
          <w:rFonts w:ascii="Times New Roman" w:eastAsia="Times New Roman" w:hAnsi="Times New Roman" w:cs="Times New Roman"/>
          <w:color w:val="212529"/>
          <w:sz w:val="24"/>
          <w:szCs w:val="24"/>
        </w:rPr>
        <w:t xml:space="preserve">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gramStart"/>
      <w:r>
        <w:rPr>
          <w:rFonts w:ascii="Times New Roman" w:eastAsia="Times New Roman" w:hAnsi="Times New Roman" w:cs="Times New Roman"/>
          <w:color w:val="D63384"/>
          <w:sz w:val="21"/>
          <w:szCs w:val="21"/>
          <w:shd w:val="clear" w:color="auto" w:fill="F5F6FA"/>
        </w:rPr>
        <w:t>this.pixels</w:t>
      </w:r>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7E0203">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for each color in the array. This will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w:t>
      </w:r>
      <w:r>
        <w:rPr>
          <w:rFonts w:ascii="Times New Roman" w:eastAsia="Times New Roman" w:hAnsi="Times New Roman" w:cs="Times New Roman"/>
          <w:color w:val="212529"/>
          <w:sz w:val="24"/>
          <w:szCs w:val="24"/>
        </w:rPr>
        <w:t xml:space="preserve">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number_of_rows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`loadImage`?</w:t>
      </w:r>
    </w:p>
    <w:p w14:paraId="455D8742" w14:textId="77777777" w:rsidR="00B32DEF" w:rsidRDefault="007E0203">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The image must be square and at least 5 pixels wide and tall. You can use the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7E0203">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method inside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The loadImage method correctly clears old pixels</w:t>
      </w:r>
      <w:r>
        <w:rPr>
          <w:rFonts w:ascii="Times New Roman" w:eastAsia="Times New Roman" w:hAnsi="Times New Roman" w:cs="Times New Roman"/>
          <w:color w:val="212529"/>
          <w:sz w:val="24"/>
          <w:szCs w:val="24"/>
        </w:rPr>
        <w:t xml:space="preserve">. You can see why if you try calling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more than once. Instead of clearing out the old image, the new image is just added below </w:t>
      </w:r>
      <w:del w:id="3377"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clear out the old image before loading a new one. This method is named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takes no arguments, and should be called just before you start adding new pixels to the grid in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7E0203">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r>
        <w:rPr>
          <w:rFonts w:ascii="Times New Roman" w:eastAsia="Times New Roman" w:hAnsi="Times New Roman" w:cs="Times New Roman"/>
          <w:color w:val="D63384"/>
          <w:sz w:val="21"/>
          <w:szCs w:val="21"/>
          <w:shd w:val="clear" w:color="auto" w:fill="F5F6FA"/>
        </w:rPr>
        <w:t>getImage</w:t>
      </w:r>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378" w:author="Holli Flanagan" w:date="2025-05-12T17:19:00Z"/>
        </w:rPr>
      </w:pPr>
    </w:p>
    <w:p w14:paraId="4582A4BB" w14:textId="77777777" w:rsidR="00B32DEF" w:rsidRDefault="007E0203">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implement. We need a way to update individual pixels in the grid.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w:t>
      </w:r>
    </w:p>
    <w:p w14:paraId="6E9BAF64" w14:textId="77777777" w:rsidR="00B32DEF" w:rsidRPr="00B32DEF" w:rsidRDefault="007E0203">
      <w:pPr>
        <w:pStyle w:val="Heading2"/>
        <w:rPr>
          <w:rPrChange w:id="3379" w:author="Holli Flanagan" w:date="2025-05-12T15:00:00Z">
            <w:rPr>
              <w:sz w:val="34"/>
              <w:szCs w:val="34"/>
            </w:rPr>
          </w:rPrChange>
        </w:rPr>
        <w:pPrChange w:id="3380" w:author="Holli Flanagan" w:date="2025-05-12T15:00:00Z">
          <w:pPr>
            <w:pStyle w:val="Heading2"/>
            <w:keepNext w:val="0"/>
            <w:keepLines w:val="0"/>
          </w:pPr>
        </w:pPrChange>
      </w:pPr>
      <w:bookmarkStart w:id="3381" w:name="_d9mekt9sfcx3" w:colFirst="0" w:colLast="0"/>
      <w:bookmarkEnd w:id="3381"/>
      <w:r>
        <w:rPr>
          <w:rPrChange w:id="3382" w:author="Holli Flanagan" w:date="2025-05-12T15:00:00Z">
            <w:rPr>
              <w:sz w:val="34"/>
              <w:szCs w:val="34"/>
            </w:rPr>
          </w:rPrChange>
        </w:rPr>
        <w:t>5) The Editor</w:t>
      </w:r>
    </w:p>
    <w:p w14:paraId="65A4776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create a </w:t>
      </w:r>
      <w:r>
        <w:rPr>
          <w:rFonts w:ascii="Times New Roman" w:eastAsia="Times New Roman" w:hAnsi="Times New Roman" w:cs="Times New Roman"/>
          <w:color w:val="D63384"/>
          <w:sz w:val="21"/>
          <w:szCs w:val="21"/>
          <w:shd w:val="clear" w:color="auto" w:fill="F5F6FA"/>
        </w:rPr>
        <w:t>ClickableGridComponent</w:t>
      </w:r>
      <w:r>
        <w:rPr>
          <w:rFonts w:ascii="Times New Roman" w:eastAsia="Times New Roman" w:hAnsi="Times New Roman" w:cs="Times New Roman"/>
          <w:color w:val="212529"/>
          <w:sz w:val="24"/>
          <w:szCs w:val="24"/>
        </w:rPr>
        <w:t xml:space="preserve"> class. However, this time we’ll add the new functionality directly into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w:t>
      </w:r>
    </w:p>
    <w:p w14:paraId="71858FCB" w14:textId="77777777" w:rsidR="00B32DEF" w:rsidRPr="00B32DEF" w:rsidRDefault="007E0203">
      <w:pPr>
        <w:shd w:val="clear" w:color="auto" w:fill="FFFFFF"/>
        <w:spacing w:before="120"/>
        <w:rPr>
          <w:rFonts w:ascii="Times New Roman" w:eastAsia="Times New Roman" w:hAnsi="Times New Roman" w:cs="Times New Roman"/>
          <w:b/>
          <w:color w:val="000000"/>
          <w:rPrChange w:id="3383"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84"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385" w:author="Holli Flanagan" w:date="2025-05-12T17:20:00Z">
        <w:r>
          <w:rPr>
            <w:rFonts w:ascii="Times New Roman" w:eastAsia="Times New Roman" w:hAnsi="Times New Roman" w:cs="Times New Roman"/>
            <w:color w:val="212529"/>
            <w:sz w:val="24"/>
            <w:szCs w:val="24"/>
          </w:rPr>
          <w:t xml:space="preserve">the </w:t>
        </w:r>
      </w:ins>
      <w:del w:id="3386" w:author="Holli Flanagan" w:date="2025-05-12T17:20:00Z">
        <w:r>
          <w:rPr>
            <w:rFonts w:ascii="Times New Roman" w:eastAsia="Times New Roman" w:hAnsi="Times New Roman" w:cs="Times New Roman"/>
            <w:color w:val="212529"/>
            <w:sz w:val="24"/>
            <w:szCs w:val="24"/>
          </w:rPr>
          <w:delText>N</w:delText>
        </w:r>
      </w:del>
      <w:ins w:id="3387"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is not tied to inheritance. But making these kinds </w:t>
      </w:r>
      <w:r>
        <w:rPr>
          <w:rFonts w:ascii="Times New Roman" w:eastAsia="Times New Roman" w:hAnsi="Times New Roman" w:cs="Times New Roman"/>
          <w:color w:val="212529"/>
          <w:sz w:val="24"/>
          <w:szCs w:val="24"/>
        </w:rPr>
        <w:t xml:space="preserve">of </w:t>
      </w:r>
      <w:r>
        <w:rPr>
          <w:rFonts w:ascii="Times New Roman" w:eastAsia="Times New Roman" w:hAnsi="Times New Roman" w:cs="Times New Roman"/>
          <w:color w:val="212529"/>
          <w:sz w:val="24"/>
          <w:szCs w:val="24"/>
        </w:rPr>
        <w:t>decisions is a big part of software design!</w:t>
      </w:r>
    </w:p>
    <w:p w14:paraId="57E7D1DB" w14:textId="77777777" w:rsidR="00B32DEF" w:rsidRDefault="007E0203">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define a new field named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Notifier&lt;ClickablePixelComponent&gt;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r>
        <w:rPr>
          <w:rFonts w:ascii="Times New Roman" w:eastAsia="Times New Roman" w:hAnsi="Times New Roman" w:cs="Times New Roman"/>
          <w:color w:val="D63384"/>
          <w:sz w:val="21"/>
          <w:szCs w:val="21"/>
          <w:shd w:val="clear" w:color="auto" w:fill="F5F6FA"/>
        </w:rPr>
        <w:t>EditorComponent</w:t>
      </w:r>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388" w:author="Holli Flanagan" w:date="2025-05-12T17:40:00Z"/>
        </w:rPr>
      </w:pPr>
    </w:p>
    <w:p w14:paraId="5C8D6568" w14:textId="105E3207" w:rsidR="00B32DEF" w:rsidRDefault="007E0203">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to create an instance of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of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Then, in the same method, subscribe to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of the newly</w:t>
      </w:r>
      <w:ins w:id="3389"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390"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7E0203">
      <w:pPr>
        <w:shd w:val="clear" w:color="auto" w:fill="FFFFFF"/>
        <w:spacing w:before="120"/>
        <w:rPr>
          <w:rFonts w:ascii="Times New Roman" w:eastAsia="Times New Roman" w:hAnsi="Times New Roman" w:cs="Times New Roman"/>
          <w:b/>
          <w:color w:val="000000"/>
          <w:rPrChange w:id="3391"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92"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a subclass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you can store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objects in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outside of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(where the compiler still knows that </w:t>
      </w:r>
      <w:r>
        <w:rPr>
          <w:rFonts w:ascii="Times New Roman" w:eastAsia="Times New Roman" w:hAnsi="Times New Roman" w:cs="Times New Roman"/>
          <w:color w:val="212529"/>
          <w:sz w:val="24"/>
          <w:szCs w:val="24"/>
        </w:rPr>
        <w:t xml:space="preserve">the pixel is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2668D4DF" w14:textId="77777777" w:rsidR="00B32DEF" w:rsidRDefault="007E0203">
      <w:pPr>
        <w:numPr>
          <w:ilvl w:val="0"/>
          <w:numId w:val="97"/>
        </w:numPr>
        <w:shd w:val="clear" w:color="auto" w:fill="FFFFFF"/>
        <w:spacing w:before="180"/>
        <w:pPrChange w:id="3393"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field should be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When constructing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7E0203">
      <w:pPr>
        <w:numPr>
          <w:ilvl w:val="0"/>
          <w:numId w:val="97"/>
        </w:numPr>
        <w:shd w:val="clear" w:color="auto" w:fill="FFFFFF"/>
        <w:pPrChange w:id="3394"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7E0203">
      <w:pPr>
        <w:numPr>
          <w:ilvl w:val="0"/>
          <w:numId w:val="97"/>
        </w:numPr>
        <w:shd w:val="clear" w:color="auto" w:fill="FFFFFF"/>
        <w:spacing w:after="300"/>
        <w:pPrChange w:id="3395"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w:t>
      </w:r>
      <w:r>
        <w:rPr>
          <w:rFonts w:ascii="Times New Roman" w:eastAsia="Times New Roman" w:hAnsi="Times New Roman" w:cs="Times New Roman"/>
          <w:color w:val="212529"/>
          <w:sz w:val="24"/>
          <w:szCs w:val="24"/>
        </w:rPr>
        <w:t xml:space="preserve">ents (note that we have not included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3B6AFDC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subscribe to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methods.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This is really only four lines of code (although Prettier may split it up into more lines):</w:t>
      </w:r>
    </w:p>
    <w:p w14:paraId="1B08406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r>
        <w:rPr>
          <w:rFonts w:ascii="Times New Roman" w:eastAsia="Times New Roman" w:hAnsi="Times New Roman" w:cs="Times New Roman"/>
          <w:color w:val="D63384"/>
          <w:sz w:val="21"/>
          <w:szCs w:val="21"/>
          <w:shd w:val="clear" w:color="auto" w:fill="F5F6FA"/>
        </w:rPr>
        <w:t>npm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7E0203">
      <w:pPr>
        <w:pStyle w:val="Heading2"/>
        <w:rPr>
          <w:rPrChange w:id="3396" w:author="Holli Flanagan" w:date="2025-05-12T15:00:00Z">
            <w:rPr>
              <w:sz w:val="34"/>
              <w:szCs w:val="34"/>
            </w:rPr>
          </w:rPrChange>
        </w:rPr>
        <w:pPrChange w:id="3397" w:author="Holli Flanagan" w:date="2025-05-12T15:00:00Z">
          <w:pPr>
            <w:pStyle w:val="Heading2"/>
            <w:keepNext w:val="0"/>
            <w:keepLines w:val="0"/>
          </w:pPr>
        </w:pPrChange>
      </w:pPr>
      <w:bookmarkStart w:id="3398" w:name="_lxbll4pv3cdz" w:colFirst="0" w:colLast="0"/>
      <w:bookmarkEnd w:id="3398"/>
      <w:r>
        <w:rPr>
          <w:rPrChange w:id="3399" w:author="Holli Flanagan" w:date="2025-05-12T15:00:00Z">
            <w:rPr>
              <w:sz w:val="34"/>
              <w:szCs w:val="34"/>
            </w:rPr>
          </w:rPrChange>
        </w:rPr>
        <w:t>6) Deploy Your Site</w:t>
      </w:r>
    </w:p>
    <w:p w14:paraId="59A862D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we </w:t>
      </w:r>
      <w:r>
        <w:rPr>
          <w:rFonts w:ascii="Times New Roman" w:eastAsia="Times New Roman" w:hAnsi="Times New Roman" w:cs="Times New Roman"/>
          <w:color w:val="212529"/>
          <w:sz w:val="24"/>
          <w:szCs w:val="24"/>
        </w:rPr>
        <w:t>finish, let’s deploy your site!</w:t>
      </w:r>
    </w:p>
    <w:p w14:paraId="2BE3D547" w14:textId="77777777" w:rsidR="00B32DEF" w:rsidRDefault="007E0203">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7E0203">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400" w:author="Holli Flanagan" w:date="2025-05-09T18:38:00Z">
        <w:r>
          <w:rPr>
            <w:rFonts w:ascii="Times New Roman" w:eastAsia="Times New Roman" w:hAnsi="Times New Roman" w:cs="Times New Roman"/>
            <w:color w:val="188038"/>
            <w:sz w:val="24"/>
            <w:szCs w:val="24"/>
          </w:rPr>
          <w:t>Jest</w:t>
        </w:r>
      </w:ins>
      <w:del w:id="3401"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7E0203">
      <w:pPr>
        <w:shd w:val="clear" w:color="auto" w:fill="FFFFFF"/>
        <w:spacing w:before="120"/>
        <w:rPr>
          <w:rFonts w:ascii="Times New Roman" w:eastAsia="Times New Roman" w:hAnsi="Times New Roman" w:cs="Times New Roman"/>
          <w:b/>
          <w:color w:val="000000"/>
          <w:rPrChange w:id="3402"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403"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7E0203">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again, we won’t normally ask you to edit your build files; this is a special case </w:t>
      </w:r>
      <w:r>
        <w:rPr>
          <w:rFonts w:ascii="Times New Roman" w:eastAsia="Times New Roman" w:hAnsi="Times New Roman" w:cs="Times New Roman"/>
          <w:color w:val="212529"/>
          <w:sz w:val="24"/>
          <w:szCs w:val="24"/>
        </w:rPr>
        <w:t>just to make it easier to get started on the assignment.</w:t>
      </w:r>
    </w:p>
    <w:p w14:paraId="7068C518" w14:textId="5B15203F" w:rsidR="00B32DEF" w:rsidRDefault="007E0203">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404"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05"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7E0203">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40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0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40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0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7E0203">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41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1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7E0203">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412" w:author="Holli Flanagan" w:date="2025-05-12T17:42:00Z">
        <w:r>
          <w:rPr>
            <w:rFonts w:ascii="Times New Roman" w:eastAsia="Times New Roman" w:hAnsi="Times New Roman" w:cs="Times New Roman"/>
            <w:color w:val="212529"/>
            <w:sz w:val="24"/>
            <w:szCs w:val="24"/>
          </w:rPr>
          <w:delText>S</w:delText>
        </w:r>
      </w:del>
      <w:ins w:id="3413"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414"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415"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16"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7E0203">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417" w:author="Holli Flanagan" w:date="2025-05-12T17:43:00Z">
        <w:r>
          <w:rPr>
            <w:rFonts w:ascii="Times New Roman" w:eastAsia="Times New Roman" w:hAnsi="Times New Roman" w:cs="Times New Roman"/>
            <w:color w:val="212529"/>
            <w:sz w:val="24"/>
            <w:szCs w:val="24"/>
          </w:rPr>
          <w:delText>A</w:delText>
        </w:r>
      </w:del>
      <w:ins w:id="3418"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41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421" w:author="Holli Flanagan" w:date="2025-05-12T17:43:00Z">
        <w:r>
          <w:rPr>
            <w:rFonts w:ascii="Times New Roman" w:eastAsia="Times New Roman" w:hAnsi="Times New Roman" w:cs="Times New Roman"/>
            <w:color w:val="212529"/>
            <w:sz w:val="24"/>
            <w:szCs w:val="24"/>
          </w:rPr>
          <w:delText>P</w:delText>
        </w:r>
      </w:del>
      <w:ins w:id="3422"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3423"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24"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42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7E0203">
      <w:pPr>
        <w:pStyle w:val="Heading2"/>
        <w:rPr>
          <w:rPrChange w:id="3427" w:author="Holli Flanagan" w:date="2025-05-12T15:00:00Z">
            <w:rPr>
              <w:sz w:val="34"/>
              <w:szCs w:val="34"/>
            </w:rPr>
          </w:rPrChange>
        </w:rPr>
        <w:pPrChange w:id="3428" w:author="Holli Flanagan" w:date="2025-05-12T15:00:00Z">
          <w:pPr>
            <w:pStyle w:val="Heading2"/>
            <w:keepNext w:val="0"/>
            <w:keepLines w:val="0"/>
          </w:pPr>
        </w:pPrChange>
      </w:pPr>
      <w:bookmarkStart w:id="3429" w:name="_qz1idkgmy436" w:colFirst="0" w:colLast="0"/>
      <w:bookmarkEnd w:id="3429"/>
      <w:r>
        <w:rPr>
          <w:rPrChange w:id="3430" w:author="Holli Flanagan" w:date="2025-05-12T15:00:00Z">
            <w:rPr>
              <w:sz w:val="34"/>
              <w:szCs w:val="34"/>
            </w:rPr>
          </w:rPrChange>
        </w:rPr>
        <w:t>7) Submission</w:t>
      </w:r>
    </w:p>
    <w:p w14:paraId="7BAB860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GradeScope. If you have any questions or issues, please don’t hesitate to ask for help!</w:t>
      </w:r>
    </w:p>
    <w:p w14:paraId="7E42C0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7E0203">
      <w:pPr>
        <w:pStyle w:val="Heading2"/>
        <w:keepNext w:val="0"/>
        <w:keepLines w:val="0"/>
        <w:spacing w:before="700"/>
        <w:rPr>
          <w:rPrChange w:id="3431" w:author="Holli Flanagan" w:date="2025-05-12T15:00:00Z">
            <w:rPr>
              <w:sz w:val="46"/>
              <w:szCs w:val="46"/>
            </w:rPr>
          </w:rPrChange>
        </w:rPr>
        <w:pPrChange w:id="3432" w:author="Holli Flanagan" w:date="2025-05-12T15:00:00Z">
          <w:pPr>
            <w:pStyle w:val="Heading1"/>
            <w:keepNext w:val="0"/>
            <w:keepLines w:val="0"/>
            <w:spacing w:before="700"/>
          </w:pPr>
        </w:pPrChange>
      </w:pPr>
      <w:bookmarkStart w:id="3433" w:name="_iaa9qeb1rcq8" w:colFirst="0" w:colLast="0"/>
      <w:bookmarkEnd w:id="3433"/>
      <w:r>
        <w:rPr>
          <w:rPrChange w:id="3434" w:author="Holli Flanagan" w:date="2025-05-12T15:00:00Z">
            <w:rPr>
              <w:b/>
              <w:sz w:val="46"/>
              <w:szCs w:val="46"/>
            </w:rPr>
          </w:rPrChange>
        </w:rPr>
        <w:t>Next Step</w:t>
      </w:r>
    </w:p>
    <w:p w14:paraId="580BEFF5" w14:textId="0CEF852D" w:rsidR="00B32DEF" w:rsidRDefault="007E0203">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435" w:author="Holli Flanagan" w:date="2025-05-12T15:01:00Z">
        <w:r>
          <w:rPr>
            <w:rFonts w:ascii="Times New Roman" w:eastAsia="Times New Roman" w:hAnsi="Times New Roman" w:cs="Times New Roman"/>
            <w:sz w:val="24"/>
            <w:szCs w:val="24"/>
          </w:rPr>
          <w:t>.</w:t>
        </w:r>
      </w:ins>
      <w:del w:id="3436"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7E0203">
      <w:pPr>
        <w:pStyle w:val="Heading1"/>
        <w:pPrChange w:id="3437" w:author="Holli Flanagan" w:date="2025-05-12T15:01:00Z">
          <w:pPr>
            <w:pStyle w:val="Heading1"/>
            <w:keepNext w:val="0"/>
            <w:keepLines w:val="0"/>
          </w:pPr>
        </w:pPrChange>
      </w:pPr>
      <w:bookmarkStart w:id="3438" w:name="_z8bi363o119k" w:colFirst="0" w:colLast="0"/>
      <w:bookmarkEnd w:id="3438"/>
      <w:r>
        <w:rPr>
          <w:rPrChange w:id="3439" w:author="Holli Flanagan" w:date="2025-05-12T15:01:00Z">
            <w:rPr>
              <w:sz w:val="48"/>
              <w:szCs w:val="48"/>
              <w:highlight w:val="white"/>
            </w:rPr>
          </w:rPrChange>
        </w:rPr>
        <w:lastRenderedPageBreak/>
        <w:t>Chapter 11 - Advanced</w:t>
      </w:r>
      <w:ins w:id="3440" w:author="Holli Flanagan" w:date="2025-05-12T17:46:00Z">
        <w:r>
          <w:rPr>
            <w:rPrChange w:id="3441" w:author="Holli Flanagan" w:date="2025-05-12T15:01:00Z">
              <w:rPr>
                <w:sz w:val="48"/>
                <w:szCs w:val="48"/>
                <w:highlight w:val="white"/>
              </w:rPr>
            </w:rPrChange>
          </w:rPr>
          <w:t xml:space="preserve"> TypeScript</w:t>
        </w:r>
      </w:ins>
      <w:r>
        <w:rPr>
          <w:rPrChange w:id="3442" w:author="Holli Flanagan" w:date="2025-05-12T15:01:00Z">
            <w:rPr>
              <w:sz w:val="48"/>
              <w:szCs w:val="48"/>
              <w:highlight w:val="white"/>
            </w:rPr>
          </w:rPrChange>
        </w:rPr>
        <w:t xml:space="preserve"> </w:t>
      </w:r>
      <w:ins w:id="3443" w:author="Holli Flanagan" w:date="2025-05-09T15:22:00Z">
        <w:del w:id="3444" w:author="Holli Flanagan" w:date="2025-05-09T15:22:00Z">
          <w:r>
            <w:rPr>
              <w:rPrChange w:id="3445" w:author="Holli Flanagan" w:date="2025-05-12T15:01:00Z">
                <w:rPr>
                  <w:sz w:val="48"/>
                  <w:szCs w:val="48"/>
                  <w:highlight w:val="white"/>
                </w:rPr>
              </w:rPrChange>
            </w:rPr>
            <w:delText>TypeScript</w:delText>
          </w:r>
        </w:del>
      </w:ins>
      <w:del w:id="3446" w:author="Holli Flanagan" w:date="2025-05-09T15:22:00Z">
        <w:r>
          <w:rPr>
            <w:rPrChange w:id="3447" w:author="Holli Flanagan" w:date="2025-05-12T15:01:00Z">
              <w:rPr>
                <w:sz w:val="48"/>
                <w:szCs w:val="48"/>
                <w:highlight w:val="white"/>
              </w:rPr>
            </w:rPrChange>
          </w:rPr>
          <w:delText>Typescript</w:delText>
        </w:r>
      </w:del>
    </w:p>
    <w:p w14:paraId="4D3C7D27" w14:textId="77777777" w:rsidR="00B32DEF" w:rsidRPr="00B32DEF" w:rsidRDefault="007E0203">
      <w:pPr>
        <w:pStyle w:val="Heading1"/>
        <w:rPr>
          <w:rPrChange w:id="3448" w:author="Holli Flanagan" w:date="2025-05-12T15:01:00Z">
            <w:rPr>
              <w:sz w:val="46"/>
              <w:szCs w:val="46"/>
            </w:rPr>
          </w:rPrChange>
        </w:rPr>
        <w:pPrChange w:id="3449" w:author="Holli Flanagan" w:date="2025-05-12T15:01:00Z">
          <w:pPr>
            <w:pStyle w:val="Heading1"/>
            <w:keepNext w:val="0"/>
            <w:keepLines w:val="0"/>
          </w:pPr>
        </w:pPrChange>
      </w:pPr>
      <w:bookmarkStart w:id="3450" w:name="_afwzzid42q3a" w:colFirst="0" w:colLast="0"/>
      <w:bookmarkEnd w:id="3450"/>
      <w:ins w:id="3451" w:author="Holli Flanagan" w:date="2025-05-09T15:22:00Z">
        <w:r>
          <w:t>TypeScript</w:t>
        </w:r>
      </w:ins>
      <w:del w:id="3452" w:author="Holli Flanagan" w:date="2025-05-09T15:22:00Z">
        <w:r>
          <w:rPr>
            <w:rPrChange w:id="3453" w:author="Holli Flanagan" w:date="2025-05-12T15:01:00Z">
              <w:rPr>
                <w:sz w:val="46"/>
                <w:szCs w:val="46"/>
              </w:rPr>
            </w:rPrChange>
          </w:rPr>
          <w:delText>Typescript</w:delText>
        </w:r>
      </w:del>
      <w:r>
        <w:rPr>
          <w:rPrChange w:id="3454" w:author="Holli Flanagan" w:date="2025-05-12T15:01:00Z">
            <w:rPr>
              <w:sz w:val="46"/>
              <w:szCs w:val="46"/>
            </w:rPr>
          </w:rPrChange>
        </w:rPr>
        <w:t xml:space="preserve"> Generics</w:t>
      </w:r>
    </w:p>
    <w:p w14:paraId="249A2D4B" w14:textId="77777777" w:rsidR="00B32DEF" w:rsidRPr="00B32DEF" w:rsidRDefault="007E0203">
      <w:pPr>
        <w:pStyle w:val="Heading2"/>
        <w:rPr>
          <w:rPrChange w:id="3455" w:author="Holli Flanagan" w:date="2025-05-12T15:01:00Z">
            <w:rPr>
              <w:sz w:val="34"/>
              <w:szCs w:val="34"/>
            </w:rPr>
          </w:rPrChange>
        </w:rPr>
        <w:pPrChange w:id="3456" w:author="Holli Flanagan" w:date="2025-05-12T15:01:00Z">
          <w:pPr>
            <w:pStyle w:val="Heading2"/>
            <w:keepNext w:val="0"/>
            <w:keepLines w:val="0"/>
          </w:pPr>
        </w:pPrChange>
      </w:pPr>
      <w:bookmarkStart w:id="3457" w:name="_hqxqps83iad8" w:colFirst="0" w:colLast="0"/>
      <w:bookmarkEnd w:id="3457"/>
      <w:r>
        <w:rPr>
          <w:rPrChange w:id="3458" w:author="Holli Flanagan" w:date="2025-05-12T15:01:00Z">
            <w:rPr>
              <w:sz w:val="34"/>
              <w:szCs w:val="34"/>
            </w:rPr>
          </w:rPrChange>
        </w:rPr>
        <w:t>Key Idea</w:t>
      </w:r>
    </w:p>
    <w:p w14:paraId="49C84D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459"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 xml:space="preserve">where internal types can be </w:t>
      </w:r>
      <w:r>
        <w:rPr>
          <w:rFonts w:ascii="Times New Roman" w:eastAsia="Times New Roman" w:hAnsi="Times New Roman" w:cs="Times New Roman"/>
          <w:color w:val="212529"/>
          <w:sz w:val="24"/>
          <w:szCs w:val="24"/>
        </w:rPr>
        <w:t>specified externally.</w:t>
      </w:r>
    </w:p>
    <w:p w14:paraId="245F28C5" w14:textId="77777777" w:rsidR="00B32DEF" w:rsidRPr="00B32DEF" w:rsidRDefault="007E0203">
      <w:pPr>
        <w:pStyle w:val="Heading2"/>
        <w:rPr>
          <w:rPrChange w:id="3460" w:author="Holli Flanagan" w:date="2025-05-12T15:01:00Z">
            <w:rPr>
              <w:sz w:val="34"/>
              <w:szCs w:val="34"/>
            </w:rPr>
          </w:rPrChange>
        </w:rPr>
        <w:pPrChange w:id="3461" w:author="Holli Flanagan" w:date="2025-05-12T15:01:00Z">
          <w:pPr>
            <w:pStyle w:val="Heading2"/>
            <w:keepNext w:val="0"/>
            <w:keepLines w:val="0"/>
          </w:pPr>
        </w:pPrChange>
      </w:pPr>
      <w:bookmarkStart w:id="3462" w:name="_1tua48fckmuk" w:colFirst="0" w:colLast="0"/>
      <w:bookmarkEnd w:id="3462"/>
      <w:r>
        <w:rPr>
          <w:rPrChange w:id="3463" w:author="Holli Flanagan" w:date="2025-05-12T15:01:00Z">
            <w:rPr>
              <w:sz w:val="34"/>
              <w:szCs w:val="34"/>
            </w:rPr>
          </w:rPrChange>
        </w:rPr>
        <w:t xml:space="preserve">Generics in </w:t>
      </w:r>
      <w:ins w:id="3464" w:author="Holli Flanagan" w:date="2025-05-09T15:22:00Z">
        <w:r>
          <w:rPr>
            <w:rPrChange w:id="3465" w:author="Holli Flanagan" w:date="2025-05-12T15:01:00Z">
              <w:rPr>
                <w:sz w:val="34"/>
                <w:szCs w:val="34"/>
              </w:rPr>
            </w:rPrChange>
          </w:rPr>
          <w:t>TypeScript</w:t>
        </w:r>
      </w:ins>
      <w:del w:id="3466" w:author="Holli Flanagan" w:date="2025-05-09T15:22:00Z">
        <w:r>
          <w:rPr>
            <w:rPrChange w:id="3467" w:author="Holli Flanagan" w:date="2025-05-12T15:01:00Z">
              <w:rPr>
                <w:sz w:val="34"/>
                <w:szCs w:val="34"/>
              </w:rPr>
            </w:rPrChange>
          </w:rPr>
          <w:delText>Typescript</w:delText>
        </w:r>
      </w:del>
    </w:p>
    <w:p w14:paraId="71ABC4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468" w:author="Holli Flanagan" w:date="2025-05-12T17:47:00Z">
        <w:r>
          <w:rPr>
            <w:rFonts w:ascii="Times New Roman" w:eastAsia="Times New Roman" w:hAnsi="Times New Roman" w:cs="Times New Roman"/>
            <w:i/>
            <w:color w:val="212529"/>
            <w:sz w:val="24"/>
            <w:szCs w:val="24"/>
          </w:rPr>
          <w:delText>N</w:delText>
        </w:r>
      </w:del>
      <w:ins w:id="3469"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w:t>
      </w:r>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7E0203">
      <w:pPr>
        <w:pStyle w:val="Heading2"/>
        <w:rPr>
          <w:rPrChange w:id="3470" w:author="Holli Flanagan" w:date="2025-05-12T15:02:00Z">
            <w:rPr>
              <w:sz w:val="34"/>
              <w:szCs w:val="34"/>
            </w:rPr>
          </w:rPrChange>
        </w:rPr>
        <w:pPrChange w:id="3471" w:author="Holli Flanagan" w:date="2025-05-12T15:02:00Z">
          <w:pPr>
            <w:pStyle w:val="Heading2"/>
            <w:keepNext w:val="0"/>
            <w:keepLines w:val="0"/>
          </w:pPr>
        </w:pPrChange>
      </w:pPr>
      <w:bookmarkStart w:id="3472" w:name="_o008xr43wdh0" w:colFirst="0" w:colLast="0"/>
      <w:bookmarkEnd w:id="3472"/>
      <w:r>
        <w:rPr>
          <w:rPrChange w:id="3473" w:author="Holli Flanagan" w:date="2025-05-12T15:02:00Z">
            <w:rPr>
              <w:sz w:val="34"/>
              <w:szCs w:val="34"/>
            </w:rPr>
          </w:rPrChange>
        </w:rPr>
        <w:t>Motivation</w:t>
      </w:r>
    </w:p>
    <w:p w14:paraId="29B9023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we could write different functions for each type we wish to support, it would be better if we could right a single method for all of them. Let’s examine this code further:</w:t>
      </w:r>
    </w:p>
    <w:p w14:paraId="562B21A8" w14:textId="77777777" w:rsidR="00B32DEF" w:rsidRPr="00B32DEF" w:rsidRDefault="007E0203">
      <w:pPr>
        <w:pStyle w:val="Heading2"/>
        <w:rPr>
          <w:rPrChange w:id="3474" w:author="Holli Flanagan" w:date="2025-05-12T15:02:00Z">
            <w:rPr>
              <w:sz w:val="34"/>
              <w:szCs w:val="34"/>
            </w:rPr>
          </w:rPrChange>
        </w:rPr>
        <w:pPrChange w:id="3475" w:author="Holli Flanagan" w:date="2025-05-12T15:02:00Z">
          <w:pPr>
            <w:pStyle w:val="Heading2"/>
            <w:keepNext w:val="0"/>
            <w:keepLines w:val="0"/>
          </w:pPr>
        </w:pPrChange>
      </w:pPr>
      <w:bookmarkStart w:id="3476" w:name="_c0mpefj6bu3r" w:colFirst="0" w:colLast="0"/>
      <w:bookmarkEnd w:id="3476"/>
      <w:r>
        <w:rPr>
          <w:rPrChange w:id="3477" w:author="Holli Flanagan" w:date="2025-05-12T15:02:00Z">
            <w:rPr>
              <w:sz w:val="34"/>
              <w:szCs w:val="34"/>
            </w:rPr>
          </w:rPrChange>
        </w:rPr>
        <w:lastRenderedPageBreak/>
        <w:t>Generic Functions</w:t>
      </w:r>
    </w:p>
    <w:p w14:paraId="4FB7034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478"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479" w:author="Holli Flanagan" w:date="2025-05-12T17:47:00Z">
        <w:r>
          <w:rPr>
            <w:rFonts w:ascii="Times New Roman" w:eastAsia="Times New Roman" w:hAnsi="Times New Roman" w:cs="Times New Roman"/>
            <w:color w:val="212529"/>
            <w:sz w:val="24"/>
            <w:szCs w:val="24"/>
          </w:rPr>
          <w:t>parameter</w:t>
        </w:r>
      </w:ins>
      <w:del w:id="3480"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481" w:author="Holli Flanagan" w:date="2025-05-12T17:48:00Z">
        <w:r>
          <w:rPr>
            <w:rFonts w:ascii="Times New Roman" w:eastAsia="Times New Roman" w:hAnsi="Times New Roman" w:cs="Times New Roman"/>
            <w:color w:val="212529"/>
            <w:sz w:val="24"/>
            <w:szCs w:val="24"/>
          </w:rPr>
          <w:t xml:space="preserve">the </w:t>
        </w:r>
      </w:ins>
      <w:del w:id="3482"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483" w:author="Holli Flanagan" w:date="2025-05-12T17:48:00Z">
        <w:r>
          <w:rPr>
            <w:rFonts w:ascii="Times New Roman" w:eastAsia="Times New Roman" w:hAnsi="Times New Roman" w:cs="Times New Roman"/>
            <w:color w:val="212529"/>
            <w:sz w:val="24"/>
            <w:szCs w:val="24"/>
          </w:rPr>
          <w:delText>H</w:delText>
        </w:r>
      </w:del>
      <w:ins w:id="3484"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485"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7E0203">
      <w:pPr>
        <w:shd w:val="clear" w:color="auto" w:fill="FFFFFF"/>
        <w:spacing w:after="240"/>
        <w:rPr>
          <w:ins w:id="3486"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important point here is that the type checking occurs at </w:t>
      </w:r>
      <w:r>
        <w:rPr>
          <w:rFonts w:ascii="Times New Roman" w:eastAsia="Times New Roman" w:hAnsi="Times New Roman" w:cs="Times New Roman"/>
          <w:color w:val="212529"/>
          <w:sz w:val="24"/>
          <w:szCs w:val="24"/>
        </w:rPr>
        <w:t>compile time (not at run time). If we call it with the wrong arguments…</w:t>
      </w:r>
    </w:p>
    <w:p w14:paraId="6556DD2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487" w:author="Holli Flanagan" w:date="2025-05-12T17:48:00Z">
        <w:r>
          <w:rPr>
            <w:rFonts w:ascii="Times New Roman" w:eastAsia="Times New Roman" w:hAnsi="Times New Roman" w:cs="Times New Roman"/>
            <w:color w:val="212529"/>
            <w:sz w:val="24"/>
            <w:szCs w:val="24"/>
          </w:rPr>
          <w:delText xml:space="preserve"> you </w:delText>
        </w:r>
      </w:del>
      <w:ins w:id="3488"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489"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90" w:name="_dyhd8ohoo7yi" w:colFirst="0" w:colLast="0"/>
      <w:bookmarkEnd w:id="3490"/>
      <w:r>
        <w:rPr>
          <w:rFonts w:ascii="Times New Roman" w:eastAsia="Times New Roman" w:hAnsi="Times New Roman" w:cs="Times New Roman"/>
          <w:color w:val="27262B"/>
          <w:sz w:val="26"/>
          <w:szCs w:val="26"/>
        </w:rPr>
        <w:t>Controlling types</w:t>
      </w:r>
    </w:p>
    <w:p w14:paraId="1065BCBF"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7E0203">
      <w:pPr>
        <w:pStyle w:val="Heading2"/>
        <w:rPr>
          <w:rPrChange w:id="3491" w:author="Holli Flanagan" w:date="2025-05-12T15:02:00Z">
            <w:rPr>
              <w:sz w:val="34"/>
              <w:szCs w:val="34"/>
            </w:rPr>
          </w:rPrChange>
        </w:rPr>
        <w:pPrChange w:id="3492" w:author="Holli Flanagan" w:date="2025-05-12T15:02:00Z">
          <w:pPr>
            <w:pStyle w:val="Heading2"/>
            <w:keepNext w:val="0"/>
            <w:keepLines w:val="0"/>
          </w:pPr>
        </w:pPrChange>
      </w:pPr>
      <w:bookmarkStart w:id="3493" w:name="_sgiplyrgzttm" w:colFirst="0" w:colLast="0"/>
      <w:bookmarkEnd w:id="3493"/>
      <w:r>
        <w:rPr>
          <w:rPrChange w:id="3494" w:author="Holli Flanagan" w:date="2025-05-12T15:02:00Z">
            <w:rPr>
              <w:sz w:val="34"/>
              <w:szCs w:val="34"/>
            </w:rPr>
          </w:rPrChange>
        </w:rPr>
        <w:t>Generic Classes</w:t>
      </w:r>
    </w:p>
    <w:p w14:paraId="74252AA7"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gramStart"/>
      <w:r>
        <w:rPr>
          <w:rFonts w:ascii="Times New Roman" w:eastAsia="Times New Roman" w:hAnsi="Times New Roman" w:cs="Times New Roman"/>
          <w:color w:val="212529"/>
          <w:sz w:val="24"/>
          <w:szCs w:val="24"/>
        </w:rPr>
        <w:t>ItemList</w:t>
      </w:r>
      <w:proofErr w:type="gramEnd"/>
      <w:r>
        <w:rPr>
          <w:rFonts w:ascii="Times New Roman" w:eastAsia="Times New Roman" w:hAnsi="Times New Roman" w:cs="Times New Roman"/>
          <w:color w:val="212529"/>
          <w:sz w:val="24"/>
          <w:szCs w:val="24"/>
        </w:rPr>
        <w:t xml:space="preserve"> work on any type, and not just on numbers</w:t>
      </w:r>
      <w:proofErr w:type="gramStart"/>
      <w:r>
        <w:rPr>
          <w:rFonts w:ascii="Times New Roman" w:eastAsia="Times New Roman" w:hAnsi="Times New Roman" w:cs="Times New Roman"/>
          <w:color w:val="212529"/>
          <w:sz w:val="24"/>
          <w:szCs w:val="24"/>
        </w:rPr>
        <w:t xml:space="preserve"> As</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495"/>
      <w:r>
        <w:rPr>
          <w:rFonts w:ascii="Times New Roman" w:eastAsia="Times New Roman" w:hAnsi="Times New Roman" w:cs="Times New Roman"/>
          <w:color w:val="212529"/>
          <w:sz w:val="24"/>
          <w:szCs w:val="24"/>
        </w:rPr>
        <w:t xml:space="preserve">on </w:t>
      </w:r>
      <w:commentRangeEnd w:id="3495"/>
      <w:r>
        <w:commentReference w:id="3495"/>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96" w:name="_tc1u7cgr2d9q" w:colFirst="0" w:colLast="0"/>
      <w:bookmarkEnd w:id="3496"/>
      <w:r>
        <w:rPr>
          <w:rFonts w:ascii="Times New Roman" w:eastAsia="Times New Roman" w:hAnsi="Times New Roman" w:cs="Times New Roman"/>
          <w:color w:val="27262B"/>
          <w:sz w:val="26"/>
          <w:szCs w:val="26"/>
        </w:rPr>
        <w:t>Default Types</w:t>
      </w:r>
    </w:p>
    <w:p w14:paraId="4431459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7E0203">
      <w:pPr>
        <w:pStyle w:val="Heading2"/>
        <w:rPr>
          <w:rPrChange w:id="3497" w:author="Holli Flanagan" w:date="2025-05-12T15:02:00Z">
            <w:rPr>
              <w:sz w:val="34"/>
              <w:szCs w:val="34"/>
            </w:rPr>
          </w:rPrChange>
        </w:rPr>
        <w:pPrChange w:id="3498" w:author="Holli Flanagan" w:date="2025-05-12T15:02:00Z">
          <w:pPr>
            <w:pStyle w:val="Heading2"/>
            <w:keepNext w:val="0"/>
            <w:keepLines w:val="0"/>
          </w:pPr>
        </w:pPrChange>
      </w:pPr>
      <w:bookmarkStart w:id="3499" w:name="_mje5mh1voa5s" w:colFirst="0" w:colLast="0"/>
      <w:bookmarkEnd w:id="3499"/>
      <w:r>
        <w:rPr>
          <w:rPrChange w:id="3500" w:author="Holli Flanagan" w:date="2025-05-12T15:02:00Z">
            <w:rPr>
              <w:sz w:val="34"/>
              <w:szCs w:val="34"/>
            </w:rPr>
          </w:rPrChange>
        </w:rPr>
        <w:lastRenderedPageBreak/>
        <w:t>Inside the Webz Notifier class</w:t>
      </w:r>
    </w:p>
    <w:p w14:paraId="5145EB7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7E0203">
      <w:pPr>
        <w:numPr>
          <w:ilvl w:val="0"/>
          <w:numId w:val="98"/>
        </w:numPr>
        <w:shd w:val="clear" w:color="auto" w:fill="FFFFFF"/>
        <w:spacing w:before="180"/>
        <w:pPrChange w:id="3501"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7E0203">
      <w:pPr>
        <w:numPr>
          <w:ilvl w:val="0"/>
          <w:numId w:val="98"/>
        </w:numPr>
        <w:shd w:val="clear" w:color="auto" w:fill="FFFFFF"/>
        <w:pPrChange w:id="3502"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7E0203">
      <w:pPr>
        <w:numPr>
          <w:ilvl w:val="0"/>
          <w:numId w:val="98"/>
        </w:numPr>
        <w:shd w:val="clear" w:color="auto" w:fill="FFFFFF"/>
        <w:spacing w:after="300"/>
        <w:pPrChange w:id="3503"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504" w:author="Holli Flanagan" w:date="2025-05-12T17:49:00Z">
        <w:r>
          <w:rPr>
            <w:rFonts w:ascii="Times New Roman" w:eastAsia="Times New Roman" w:hAnsi="Times New Roman" w:cs="Times New Roman"/>
            <w:color w:val="000000"/>
            <w:shd w:val="clear" w:color="auto" w:fill="F5F6FA"/>
            <w:rPrChange w:id="3505"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506" w:author="Holli Flanagan" w:date="2025-05-12T17:49:00Z">
        <w:r>
          <w:rPr>
            <w:rFonts w:ascii="Times New Roman" w:eastAsia="Times New Roman" w:hAnsi="Times New Roman" w:cs="Times New Roman"/>
            <w:color w:val="212529"/>
            <w:sz w:val="24"/>
            <w:szCs w:val="24"/>
          </w:rPr>
          <w:t>:</w:t>
        </w:r>
      </w:ins>
      <w:del w:id="3507"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7E0203">
      <w:pPr>
        <w:numPr>
          <w:ilvl w:val="0"/>
          <w:numId w:val="99"/>
        </w:numPr>
        <w:shd w:val="clear" w:color="auto" w:fill="FFFFFF"/>
        <w:spacing w:before="180"/>
        <w:pPrChange w:id="3508"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509"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7E0203">
      <w:pPr>
        <w:numPr>
          <w:ilvl w:val="0"/>
          <w:numId w:val="99"/>
        </w:numPr>
        <w:shd w:val="clear" w:color="auto" w:fill="FFFFFF"/>
        <w:spacing w:after="300"/>
        <w:pPrChange w:id="3510"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7E0203">
      <w:pPr>
        <w:pStyle w:val="Heading2"/>
        <w:rPr>
          <w:rPrChange w:id="3511" w:author="Holli Flanagan" w:date="2025-05-12T15:02:00Z">
            <w:rPr>
              <w:sz w:val="34"/>
              <w:szCs w:val="34"/>
            </w:rPr>
          </w:rPrChange>
        </w:rPr>
        <w:pPrChange w:id="3512" w:author="Holli Flanagan" w:date="2025-05-12T15:02:00Z">
          <w:pPr>
            <w:pStyle w:val="Heading2"/>
            <w:keepNext w:val="0"/>
            <w:keepLines w:val="0"/>
          </w:pPr>
        </w:pPrChange>
      </w:pPr>
      <w:bookmarkStart w:id="3513" w:name="_t30drh1ut8b1" w:colFirst="0" w:colLast="0"/>
      <w:bookmarkEnd w:id="3513"/>
      <w:r>
        <w:rPr>
          <w:rPrChange w:id="3514" w:author="Holli Flanagan" w:date="2025-05-12T15:02:00Z">
            <w:rPr>
              <w:sz w:val="34"/>
              <w:szCs w:val="34"/>
            </w:rPr>
          </w:rPrChange>
        </w:rPr>
        <w:t>Summary</w:t>
      </w:r>
    </w:p>
    <w:p w14:paraId="6B9E940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7E0203">
      <w:pPr>
        <w:pStyle w:val="Heading2"/>
        <w:keepNext w:val="0"/>
        <w:keepLines w:val="0"/>
        <w:spacing w:before="700"/>
        <w:rPr>
          <w:rPrChange w:id="3515" w:author="Holli Flanagan" w:date="2025-05-12T15:02:00Z">
            <w:rPr>
              <w:sz w:val="46"/>
              <w:szCs w:val="46"/>
            </w:rPr>
          </w:rPrChange>
        </w:rPr>
        <w:pPrChange w:id="3516" w:author="Holli Flanagan" w:date="2025-05-12T15:02:00Z">
          <w:pPr>
            <w:pStyle w:val="Heading1"/>
            <w:keepNext w:val="0"/>
            <w:keepLines w:val="0"/>
            <w:spacing w:before="700"/>
          </w:pPr>
        </w:pPrChange>
      </w:pPr>
      <w:bookmarkStart w:id="3517" w:name="_daizjnyslhj9" w:colFirst="0" w:colLast="0"/>
      <w:bookmarkEnd w:id="3517"/>
      <w:r>
        <w:rPr>
          <w:rPrChange w:id="3518" w:author="Holli Flanagan" w:date="2025-05-12T15:02:00Z">
            <w:rPr>
              <w:b/>
              <w:sz w:val="46"/>
              <w:szCs w:val="46"/>
            </w:rPr>
          </w:rPrChange>
        </w:rPr>
        <w:t>Next Step</w:t>
      </w:r>
    </w:p>
    <w:p w14:paraId="14A6DF5A" w14:textId="621AAC98"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519" w:author="Holli Flanagan" w:date="2025-05-12T15:02:00Z">
        <w:r>
          <w:rPr>
            <w:rFonts w:ascii="Times New Roman" w:eastAsia="Times New Roman" w:hAnsi="Times New Roman" w:cs="Times New Roman"/>
            <w:color w:val="212529"/>
            <w:sz w:val="24"/>
            <w:szCs w:val="24"/>
          </w:rPr>
          <w:t xml:space="preserve">TypeScript </w:t>
        </w:r>
      </w:ins>
      <w:del w:id="3520" w:author="Oestreich, Julia" w:date="2025-05-15T17:54:00Z" w16du:dateUtc="2025-05-15T21:54:00Z">
        <w:r w:rsidDel="00EB1376">
          <w:rPr>
            <w:rFonts w:ascii="Times New Roman" w:eastAsia="Times New Roman" w:hAnsi="Times New Roman" w:cs="Times New Roman"/>
            <w:color w:val="212529"/>
            <w:sz w:val="24"/>
            <w:szCs w:val="24"/>
          </w:rPr>
          <w:delText>i</w:delText>
        </w:r>
      </w:del>
      <w:ins w:id="3521"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522" w:author="Holli Flanagan" w:date="2025-05-12T15:02:00Z">
        <w:r>
          <w:rPr>
            <w:rFonts w:ascii="Times New Roman" w:eastAsia="Times New Roman" w:hAnsi="Times New Roman" w:cs="Times New Roman"/>
            <w:color w:val="212529"/>
            <w:sz w:val="24"/>
            <w:szCs w:val="24"/>
          </w:rPr>
          <w:t>.</w:t>
        </w:r>
      </w:ins>
      <w:del w:id="3523" w:author="Holli Flanagan" w:date="2025-05-12T15:02:00Z">
        <w:r>
          <w:rPr>
            <w:rFonts w:ascii="Times New Roman" w:eastAsia="Times New Roman" w:hAnsi="Times New Roman" w:cs="Times New Roman"/>
            <w:color w:val="212529"/>
            <w:sz w:val="24"/>
            <w:szCs w:val="24"/>
          </w:rPr>
          <w:delText xml:space="preserve"> </w:delText>
        </w:r>
      </w:del>
      <w:ins w:id="3524" w:author="Holli Flanagan" w:date="2025-05-09T15:22:00Z">
        <w:del w:id="3525" w:author="Holli Flanagan" w:date="2025-05-12T15:02:00Z">
          <w:r>
            <w:fldChar w:fldCharType="begin"/>
          </w:r>
          <w:r>
            <w:delInstrText xml:space="preserve">HYPERLINK </w:delInstrText>
          </w:r>
          <w:r>
            <w:delInstrText>"https://boots-edu.github.io/textbook/text/11-typescript-advanced/interfaces.html"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526"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7E0203">
      <w:pPr>
        <w:pStyle w:val="Heading1"/>
        <w:rPr>
          <w:rPrChange w:id="3527" w:author="Holli Flanagan" w:date="2025-05-12T15:02:00Z">
            <w:rPr>
              <w:sz w:val="46"/>
              <w:szCs w:val="46"/>
            </w:rPr>
          </w:rPrChange>
        </w:rPr>
        <w:pPrChange w:id="3528" w:author="Holli Flanagan" w:date="2025-05-12T15:02:00Z">
          <w:pPr>
            <w:pStyle w:val="Heading1"/>
            <w:keepNext w:val="0"/>
            <w:keepLines w:val="0"/>
          </w:pPr>
        </w:pPrChange>
      </w:pPr>
      <w:bookmarkStart w:id="3529" w:name="_lpw7y94we4kp" w:colFirst="0" w:colLast="0"/>
      <w:bookmarkEnd w:id="3529"/>
      <w:ins w:id="3530" w:author="Holli Flanagan" w:date="2025-05-09T15:22:00Z">
        <w:r>
          <w:lastRenderedPageBreak/>
          <w:t>TypeScript</w:t>
        </w:r>
      </w:ins>
      <w:del w:id="3531" w:author="Holli Flanagan" w:date="2025-05-09T15:22:00Z">
        <w:r>
          <w:rPr>
            <w:rPrChange w:id="3532" w:author="Holli Flanagan" w:date="2025-05-12T15:02:00Z">
              <w:rPr>
                <w:sz w:val="46"/>
                <w:szCs w:val="46"/>
              </w:rPr>
            </w:rPrChange>
          </w:rPr>
          <w:delText>Typescript</w:delText>
        </w:r>
      </w:del>
      <w:r>
        <w:rPr>
          <w:rPrChange w:id="3533" w:author="Holli Flanagan" w:date="2025-05-12T15:02:00Z">
            <w:rPr>
              <w:sz w:val="46"/>
              <w:szCs w:val="46"/>
            </w:rPr>
          </w:rPrChange>
        </w:rPr>
        <w:t xml:space="preserve"> Interfaces</w:t>
      </w:r>
    </w:p>
    <w:p w14:paraId="233EFB10" w14:textId="77777777" w:rsidR="00B32DEF" w:rsidRPr="00B32DEF" w:rsidRDefault="007E0203">
      <w:pPr>
        <w:pStyle w:val="Heading2"/>
        <w:rPr>
          <w:rPrChange w:id="3534" w:author="Holli Flanagan" w:date="2025-05-12T15:02:00Z">
            <w:rPr>
              <w:sz w:val="34"/>
              <w:szCs w:val="34"/>
            </w:rPr>
          </w:rPrChange>
        </w:rPr>
        <w:pPrChange w:id="3535" w:author="Holli Flanagan" w:date="2025-05-12T15:02:00Z">
          <w:pPr>
            <w:pStyle w:val="Heading2"/>
            <w:keepNext w:val="0"/>
            <w:keepLines w:val="0"/>
          </w:pPr>
        </w:pPrChange>
      </w:pPr>
      <w:bookmarkStart w:id="3536" w:name="_6brlwfg8th6o" w:colFirst="0" w:colLast="0"/>
      <w:bookmarkEnd w:id="3536"/>
      <w:r>
        <w:rPr>
          <w:rPrChange w:id="3537" w:author="Holli Flanagan" w:date="2025-05-12T15:02:00Z">
            <w:rPr>
              <w:sz w:val="34"/>
              <w:szCs w:val="34"/>
            </w:rPr>
          </w:rPrChange>
        </w:rPr>
        <w:t>Key Idea</w:t>
      </w:r>
    </w:p>
    <w:p w14:paraId="42324A2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7E0203">
      <w:pPr>
        <w:pStyle w:val="Heading2"/>
        <w:rPr>
          <w:rPrChange w:id="3538" w:author="Holli Flanagan" w:date="2025-05-12T15:03:00Z">
            <w:rPr>
              <w:sz w:val="34"/>
              <w:szCs w:val="34"/>
            </w:rPr>
          </w:rPrChange>
        </w:rPr>
        <w:pPrChange w:id="3539" w:author="Holli Flanagan" w:date="2025-05-12T15:03:00Z">
          <w:pPr>
            <w:pStyle w:val="Heading2"/>
            <w:keepNext w:val="0"/>
            <w:keepLines w:val="0"/>
          </w:pPr>
        </w:pPrChange>
      </w:pPr>
      <w:bookmarkStart w:id="3540" w:name="_amqs4k8ni5a0" w:colFirst="0" w:colLast="0"/>
      <w:bookmarkEnd w:id="3540"/>
      <w:r>
        <w:rPr>
          <w:rPrChange w:id="3541" w:author="Holli Flanagan" w:date="2025-05-12T15:03:00Z">
            <w:rPr>
              <w:sz w:val="34"/>
              <w:szCs w:val="34"/>
            </w:rPr>
          </w:rPrChange>
        </w:rPr>
        <w:t xml:space="preserve">Interfaces in </w:t>
      </w:r>
      <w:ins w:id="3542" w:author="Holli Flanagan" w:date="2025-05-09T15:22:00Z">
        <w:r>
          <w:rPr>
            <w:rPrChange w:id="3543" w:author="Holli Flanagan" w:date="2025-05-12T15:03:00Z">
              <w:rPr>
                <w:sz w:val="34"/>
                <w:szCs w:val="34"/>
              </w:rPr>
            </w:rPrChange>
          </w:rPr>
          <w:t>TypeScript</w:t>
        </w:r>
      </w:ins>
      <w:del w:id="3544" w:author="Holli Flanagan" w:date="2025-05-09T15:22:00Z">
        <w:r>
          <w:rPr>
            <w:rPrChange w:id="3545" w:author="Holli Flanagan" w:date="2025-05-12T15:03:00Z">
              <w:rPr>
                <w:sz w:val="34"/>
                <w:szCs w:val="34"/>
              </w:rPr>
            </w:rPrChange>
          </w:rPr>
          <w:delText>Typescript</w:delText>
        </w:r>
      </w:del>
    </w:p>
    <w:p w14:paraId="14C4483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7E0203">
      <w:pPr>
        <w:shd w:val="clear" w:color="auto" w:fill="FFFFFF"/>
        <w:spacing w:after="240"/>
        <w:rPr>
          <w:rFonts w:ascii="Times New Roman" w:eastAsia="Times New Roman" w:hAnsi="Times New Roman" w:cs="Times New Roman"/>
          <w:color w:val="212529"/>
          <w:sz w:val="24"/>
          <w:szCs w:val="24"/>
          <w:highlight w:val="yellow"/>
          <w:rPrChange w:id="3546"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547"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548"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7E0203">
      <w:pPr>
        <w:pStyle w:val="Heading2"/>
        <w:rPr>
          <w:rPrChange w:id="3549" w:author="Holli Flanagan" w:date="2025-05-12T15:03:00Z">
            <w:rPr>
              <w:sz w:val="34"/>
              <w:szCs w:val="34"/>
            </w:rPr>
          </w:rPrChange>
        </w:rPr>
        <w:pPrChange w:id="3550" w:author="Holli Flanagan" w:date="2025-05-12T15:03:00Z">
          <w:pPr>
            <w:pStyle w:val="Heading2"/>
            <w:keepNext w:val="0"/>
            <w:keepLines w:val="0"/>
          </w:pPr>
        </w:pPrChange>
      </w:pPr>
      <w:bookmarkStart w:id="3551" w:name="_8vx6c3d768a7" w:colFirst="0" w:colLast="0"/>
      <w:bookmarkEnd w:id="3551"/>
      <w:r>
        <w:rPr>
          <w:rPrChange w:id="3552" w:author="Holli Flanagan" w:date="2025-05-12T15:03:00Z">
            <w:rPr>
              <w:sz w:val="34"/>
              <w:szCs w:val="34"/>
            </w:rPr>
          </w:rPrChange>
        </w:rPr>
        <w:t>A simple example</w:t>
      </w:r>
    </w:p>
    <w:p w14:paraId="1FE6D48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gramEnd"/>
      <w:r>
        <w:rPr>
          <w:rFonts w:ascii="Times New Roman" w:eastAsia="Times New Roman" w:hAnsi="Times New Roman" w:cs="Times New Roman"/>
          <w:color w:val="212529"/>
          <w:sz w:val="24"/>
          <w:szCs w:val="24"/>
        </w:rPr>
        <w:t xml:space="preserve">}. We can declare this as </w:t>
      </w:r>
      <w:r>
        <w:rPr>
          <w:rFonts w:ascii="Times New Roman" w:eastAsia="Times New Roman" w:hAnsi="Times New Roman" w:cs="Times New Roman"/>
          <w:color w:val="212529"/>
          <w:sz w:val="24"/>
          <w:szCs w:val="24"/>
        </w:rPr>
        <w:t>an interface then use the interface name as a type.</w:t>
      </w:r>
    </w:p>
    <w:p w14:paraId="75751BE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DrawPoint object as a </w:t>
      </w:r>
      <w:del w:id="3553" w:author="Holli Flanagan" w:date="2025-05-12T17:50:00Z">
        <w:r>
          <w:rPr>
            <w:rFonts w:ascii="Times New Roman" w:eastAsia="Times New Roman" w:hAnsi="Times New Roman" w:cs="Times New Roman"/>
            <w:color w:val="212529"/>
            <w:sz w:val="24"/>
            <w:szCs w:val="24"/>
          </w:rPr>
          <w:delText>P</w:delText>
        </w:r>
      </w:del>
      <w:ins w:id="3554"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oint and I know it contains an x and a y without having to know anything else about DrawPoint.</w:t>
      </w:r>
    </w:p>
    <w:p w14:paraId="17A5A38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DrawPoint</w:t>
      </w:r>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7E0203">
      <w:pPr>
        <w:pStyle w:val="Heading2"/>
        <w:rPr>
          <w:rPrChange w:id="3555" w:author="Holli Flanagan" w:date="2025-05-12T15:03:00Z">
            <w:rPr>
              <w:sz w:val="34"/>
              <w:szCs w:val="34"/>
            </w:rPr>
          </w:rPrChange>
        </w:rPr>
        <w:pPrChange w:id="3556" w:author="Holli Flanagan" w:date="2025-05-12T15:03:00Z">
          <w:pPr>
            <w:pStyle w:val="Heading2"/>
            <w:keepNext w:val="0"/>
            <w:keepLines w:val="0"/>
          </w:pPr>
        </w:pPrChange>
      </w:pPr>
      <w:bookmarkStart w:id="3557" w:name="_p2iogrwudlwl" w:colFirst="0" w:colLast="0"/>
      <w:bookmarkEnd w:id="3557"/>
      <w:r>
        <w:rPr>
          <w:rPrChange w:id="3558" w:author="Holli Flanagan" w:date="2025-05-12T15:03:00Z">
            <w:rPr>
              <w:sz w:val="34"/>
              <w:szCs w:val="34"/>
            </w:rPr>
          </w:rPrChange>
        </w:rPr>
        <w:lastRenderedPageBreak/>
        <w:t>Interface methods</w:t>
      </w:r>
    </w:p>
    <w:p w14:paraId="427B5602"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7E0203">
      <w:pPr>
        <w:shd w:val="clear" w:color="auto" w:fill="FFFFFF"/>
        <w:spacing w:after="240"/>
        <w:rPr>
          <w:ins w:id="3559"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560"/>
      <w:r>
        <w:rPr>
          <w:rFonts w:ascii="Times New Roman" w:eastAsia="Times New Roman" w:hAnsi="Times New Roman" w:cs="Times New Roman"/>
          <w:color w:val="212529"/>
          <w:sz w:val="24"/>
          <w:szCs w:val="24"/>
        </w:rPr>
        <w:t xml:space="preserve">Triangle </w:t>
      </w:r>
      <w:commentRangeEnd w:id="3560"/>
      <w:r>
        <w:commentReference w:id="3560"/>
      </w:r>
      <w:r>
        <w:rPr>
          <w:rFonts w:ascii="Times New Roman" w:eastAsia="Times New Roman" w:hAnsi="Times New Roman" w:cs="Times New Roman"/>
          <w:color w:val="212529"/>
          <w:sz w:val="24"/>
          <w:szCs w:val="24"/>
        </w:rPr>
        <w:t xml:space="preserve">contains an array of </w:t>
      </w:r>
      <w:del w:id="3561" w:author="Holli Flanagan" w:date="2025-05-12T17:51:00Z">
        <w:r>
          <w:rPr>
            <w:rFonts w:ascii="Times New Roman" w:eastAsia="Times New Roman" w:hAnsi="Times New Roman" w:cs="Times New Roman"/>
            <w:color w:val="212529"/>
            <w:sz w:val="24"/>
            <w:szCs w:val="24"/>
          </w:rPr>
          <w:delText>P</w:delText>
        </w:r>
      </w:del>
      <w:ins w:id="3562"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563" w:author="Holli Flanagan" w:date="2025-05-12T17:51:00Z">
        <w:r>
          <w:rPr>
            <w:rFonts w:ascii="Times New Roman" w:eastAsia="Times New Roman" w:hAnsi="Times New Roman" w:cs="Times New Roman"/>
            <w:color w:val="212529"/>
            <w:sz w:val="24"/>
            <w:szCs w:val="24"/>
          </w:rPr>
          <w:delText>D</w:delText>
        </w:r>
      </w:del>
      <w:ins w:id="3564"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7E0203">
      <w:pPr>
        <w:shd w:val="clear" w:color="auto" w:fill="FFFFFF"/>
        <w:spacing w:after="240"/>
        <w:rPr>
          <w:rFonts w:ascii="Times New Roman" w:eastAsia="Times New Roman" w:hAnsi="Times New Roman" w:cs="Times New Roman"/>
          <w:color w:val="212529"/>
          <w:sz w:val="24"/>
          <w:szCs w:val="24"/>
        </w:rPr>
      </w:pPr>
      <w:del w:id="3565"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566" w:author="Holli Flanagan" w:date="2025-05-12T17:51:00Z">
        <w:r>
          <w:rPr>
            <w:rFonts w:ascii="Times New Roman" w:eastAsia="Times New Roman" w:hAnsi="Times New Roman" w:cs="Times New Roman"/>
            <w:color w:val="212529"/>
            <w:sz w:val="24"/>
            <w:szCs w:val="24"/>
          </w:rPr>
          <w:t>will</w:t>
        </w:r>
      </w:ins>
      <w:del w:id="3567"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7E0203">
      <w:pPr>
        <w:pStyle w:val="Heading2"/>
        <w:rPr>
          <w:rPrChange w:id="3568" w:author="Holli Flanagan" w:date="2025-05-12T15:03:00Z">
            <w:rPr>
              <w:sz w:val="34"/>
              <w:szCs w:val="34"/>
            </w:rPr>
          </w:rPrChange>
        </w:rPr>
        <w:pPrChange w:id="3569" w:author="Holli Flanagan" w:date="2025-05-12T15:03:00Z">
          <w:pPr>
            <w:pStyle w:val="Heading2"/>
            <w:keepNext w:val="0"/>
            <w:keepLines w:val="0"/>
          </w:pPr>
        </w:pPrChange>
      </w:pPr>
      <w:bookmarkStart w:id="3570" w:name="_lfyr76cvs2t4" w:colFirst="0" w:colLast="0"/>
      <w:bookmarkEnd w:id="3570"/>
      <w:r>
        <w:rPr>
          <w:rPrChange w:id="3571" w:author="Holli Flanagan" w:date="2025-05-12T15:03:00Z">
            <w:rPr>
              <w:sz w:val="34"/>
              <w:szCs w:val="34"/>
            </w:rPr>
          </w:rPrChange>
        </w:rPr>
        <w:t>Multiple Interfaces</w:t>
      </w:r>
    </w:p>
    <w:p w14:paraId="0D64FD26"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7E0203">
      <w:pPr>
        <w:pStyle w:val="Heading2"/>
        <w:rPr>
          <w:rPrChange w:id="3572" w:author="Holli Flanagan" w:date="2025-05-12T15:03:00Z">
            <w:rPr>
              <w:sz w:val="34"/>
              <w:szCs w:val="34"/>
            </w:rPr>
          </w:rPrChange>
        </w:rPr>
        <w:pPrChange w:id="3573" w:author="Holli Flanagan" w:date="2025-05-12T15:03:00Z">
          <w:pPr>
            <w:pStyle w:val="Heading2"/>
            <w:keepNext w:val="0"/>
            <w:keepLines w:val="0"/>
          </w:pPr>
        </w:pPrChange>
      </w:pPr>
      <w:bookmarkStart w:id="3574" w:name="_qn7ilyxr1qox" w:colFirst="0" w:colLast="0"/>
      <w:bookmarkEnd w:id="3574"/>
      <w:r>
        <w:rPr>
          <w:rPrChange w:id="3575" w:author="Holli Flanagan" w:date="2025-05-12T15:03:00Z">
            <w:rPr>
              <w:sz w:val="34"/>
              <w:szCs w:val="34"/>
            </w:rPr>
          </w:rPrChange>
        </w:rPr>
        <w:t>Using Interfaces</w:t>
      </w:r>
    </w:p>
    <w:p w14:paraId="72E1EBB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7E0203">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7E0203">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Describe certain features that we want to enforce when we create a class so that if we </w:t>
      </w:r>
      <w:r>
        <w:rPr>
          <w:rFonts w:ascii="Times New Roman" w:eastAsia="Times New Roman" w:hAnsi="Times New Roman" w:cs="Times New Roman"/>
          <w:color w:val="212529"/>
          <w:sz w:val="24"/>
          <w:szCs w:val="24"/>
        </w:rPr>
        <w:t>know the class implements the interface, we know that the interface members actually exist in the class and are implemented for us.</w:t>
      </w:r>
    </w:p>
    <w:p w14:paraId="2433408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7E0203">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7E0203">
      <w:pPr>
        <w:pStyle w:val="Heading2"/>
        <w:rPr>
          <w:rPrChange w:id="3576" w:author="Holli Flanagan" w:date="2025-05-12T15:03:00Z">
            <w:rPr>
              <w:sz w:val="34"/>
              <w:szCs w:val="34"/>
            </w:rPr>
          </w:rPrChange>
        </w:rPr>
        <w:pPrChange w:id="3577" w:author="Holli Flanagan" w:date="2025-05-12T15:03:00Z">
          <w:pPr>
            <w:pStyle w:val="Heading2"/>
            <w:keepNext w:val="0"/>
            <w:keepLines w:val="0"/>
          </w:pPr>
        </w:pPrChange>
      </w:pPr>
      <w:bookmarkStart w:id="3578" w:name="_lnkh0th4i6r" w:colFirst="0" w:colLast="0"/>
      <w:bookmarkEnd w:id="3578"/>
      <w:r>
        <w:rPr>
          <w:color w:val="5C5962"/>
        </w:rPr>
        <w:t></w:t>
      </w:r>
      <w:r>
        <w:rPr>
          <w:rPrChange w:id="3579" w:author="Holli Flanagan" w:date="2025-05-12T15:03:00Z">
            <w:rPr>
              <w:sz w:val="34"/>
              <w:szCs w:val="34"/>
            </w:rPr>
          </w:rPrChange>
        </w:rPr>
        <w:t>Notes on Interfaces</w:t>
      </w:r>
    </w:p>
    <w:p w14:paraId="3A42899C" w14:textId="77777777" w:rsidR="00B32DEF" w:rsidRDefault="007E0203">
      <w:pPr>
        <w:numPr>
          <w:ilvl w:val="0"/>
          <w:numId w:val="100"/>
        </w:numPr>
        <w:shd w:val="clear" w:color="auto" w:fill="FFFFFF"/>
        <w:spacing w:before="180"/>
        <w:rPr>
          <w:rFonts w:ascii="Times New Roman" w:eastAsia="Times New Roman" w:hAnsi="Times New Roman" w:cs="Times New Roman"/>
        </w:rPr>
        <w:pPrChange w:id="3580"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7E0203">
      <w:pPr>
        <w:numPr>
          <w:ilvl w:val="0"/>
          <w:numId w:val="100"/>
        </w:numPr>
        <w:shd w:val="clear" w:color="auto" w:fill="FFFFFF"/>
        <w:rPr>
          <w:rFonts w:ascii="Times New Roman" w:eastAsia="Times New Roman" w:hAnsi="Times New Roman" w:cs="Times New Roman"/>
        </w:rPr>
        <w:pPrChange w:id="3581"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7E0203">
      <w:pPr>
        <w:numPr>
          <w:ilvl w:val="0"/>
          <w:numId w:val="100"/>
        </w:numPr>
        <w:shd w:val="clear" w:color="auto" w:fill="FFFFFF"/>
        <w:rPr>
          <w:rFonts w:ascii="Times New Roman" w:eastAsia="Times New Roman" w:hAnsi="Times New Roman" w:cs="Times New Roman"/>
        </w:rPr>
        <w:pPrChange w:id="3582"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7E0203">
      <w:pPr>
        <w:numPr>
          <w:ilvl w:val="0"/>
          <w:numId w:val="100"/>
        </w:numPr>
        <w:shd w:val="clear" w:color="auto" w:fill="FFFFFF"/>
        <w:rPr>
          <w:rFonts w:ascii="Times New Roman" w:eastAsia="Times New Roman" w:hAnsi="Times New Roman" w:cs="Times New Roman"/>
        </w:rPr>
        <w:pPrChange w:id="358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7E0203">
      <w:pPr>
        <w:numPr>
          <w:ilvl w:val="0"/>
          <w:numId w:val="100"/>
        </w:numPr>
        <w:shd w:val="clear" w:color="auto" w:fill="FFFFFF"/>
        <w:spacing w:after="300"/>
        <w:rPr>
          <w:rFonts w:ascii="Times New Roman" w:eastAsia="Times New Roman" w:hAnsi="Times New Roman" w:cs="Times New Roman"/>
        </w:rPr>
        <w:pPrChange w:id="358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585" w:author="Holli Flanagan" w:date="2025-05-12T17:52:00Z">
        <w:r>
          <w:rPr>
            <w:rFonts w:ascii="Times New Roman" w:eastAsia="Times New Roman" w:hAnsi="Times New Roman" w:cs="Times New Roman"/>
            <w:color w:val="212529"/>
            <w:sz w:val="24"/>
            <w:szCs w:val="24"/>
          </w:rPr>
          <w:delText>O</w:delText>
        </w:r>
      </w:del>
      <w:ins w:id="3586"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587" w:author="Holli Flanagan" w:date="2025-05-12T17:52:00Z">
        <w:r>
          <w:rPr>
            <w:rFonts w:ascii="Times New Roman" w:eastAsia="Times New Roman" w:hAnsi="Times New Roman" w:cs="Times New Roman"/>
            <w:color w:val="212529"/>
            <w:sz w:val="24"/>
            <w:szCs w:val="24"/>
          </w:rPr>
          <w:t>-</w:t>
        </w:r>
      </w:ins>
      <w:del w:id="3588" w:author="Holli Flanagan" w:date="2025-05-12T17:52:00Z">
        <w:r>
          <w:rPr>
            <w:rFonts w:ascii="Times New Roman" w:eastAsia="Times New Roman" w:hAnsi="Times New Roman" w:cs="Times New Roman"/>
            <w:color w:val="212529"/>
            <w:sz w:val="24"/>
            <w:szCs w:val="24"/>
          </w:rPr>
          <w:delText xml:space="preserve"> O</w:delText>
        </w:r>
      </w:del>
      <w:ins w:id="3589"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r>
        <w:rPr>
          <w:rFonts w:ascii="Times New Roman" w:eastAsia="Times New Roman" w:hAnsi="Times New Roman" w:cs="Times New Roman"/>
          <w:color w:val="212529"/>
          <w:sz w:val="24"/>
          <w:szCs w:val="24"/>
        </w:rPr>
        <w:t>programming languages and provide a convenient means to strengthen typing within our code.</w:t>
      </w:r>
    </w:p>
    <w:p w14:paraId="1E7799A9" w14:textId="77777777" w:rsidR="00B32DEF" w:rsidRPr="00B32DEF" w:rsidRDefault="007E0203">
      <w:pPr>
        <w:pStyle w:val="Heading2"/>
        <w:rPr>
          <w:rPrChange w:id="3590" w:author="Holli Flanagan" w:date="2025-05-12T15:03:00Z">
            <w:rPr>
              <w:sz w:val="34"/>
              <w:szCs w:val="34"/>
            </w:rPr>
          </w:rPrChange>
        </w:rPr>
        <w:pPrChange w:id="3591" w:author="Holli Flanagan" w:date="2025-05-12T15:03:00Z">
          <w:pPr>
            <w:pStyle w:val="Heading2"/>
            <w:keepNext w:val="0"/>
            <w:keepLines w:val="0"/>
          </w:pPr>
        </w:pPrChange>
      </w:pPr>
      <w:bookmarkStart w:id="3592" w:name="_iothlhcd9ppb" w:colFirst="0" w:colLast="0"/>
      <w:bookmarkEnd w:id="3592"/>
      <w:r>
        <w:rPr>
          <w:rPrChange w:id="3593" w:author="Holli Flanagan" w:date="2025-05-12T15:03:00Z">
            <w:rPr>
              <w:sz w:val="34"/>
              <w:szCs w:val="34"/>
            </w:rPr>
          </w:rPrChange>
        </w:rPr>
        <w:t>Summary</w:t>
      </w:r>
    </w:p>
    <w:p w14:paraId="6D4EAC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594" w:author="Holli Flanagan" w:date="2025-05-12T17:52:00Z">
        <w:r>
          <w:rPr>
            <w:rFonts w:ascii="Times New Roman" w:eastAsia="Times New Roman" w:hAnsi="Times New Roman" w:cs="Times New Roman"/>
            <w:color w:val="212529"/>
            <w:sz w:val="24"/>
            <w:szCs w:val="24"/>
          </w:rPr>
          <w:t>disparate</w:t>
        </w:r>
      </w:ins>
      <w:del w:id="3595"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7E0203">
      <w:pPr>
        <w:pStyle w:val="Heading2"/>
        <w:keepNext w:val="0"/>
        <w:keepLines w:val="0"/>
        <w:spacing w:before="700"/>
        <w:rPr>
          <w:rPrChange w:id="3596" w:author="Holli Flanagan" w:date="2025-05-12T15:03:00Z">
            <w:rPr>
              <w:sz w:val="46"/>
              <w:szCs w:val="46"/>
            </w:rPr>
          </w:rPrChange>
        </w:rPr>
        <w:pPrChange w:id="3597" w:author="Holli Flanagan" w:date="2025-05-12T15:03:00Z">
          <w:pPr>
            <w:pStyle w:val="Heading1"/>
            <w:keepNext w:val="0"/>
            <w:keepLines w:val="0"/>
            <w:spacing w:before="700"/>
          </w:pPr>
        </w:pPrChange>
      </w:pPr>
      <w:bookmarkStart w:id="3598" w:name="_da7i1a12cmgq" w:colFirst="0" w:colLast="0"/>
      <w:bookmarkEnd w:id="3598"/>
      <w:r>
        <w:rPr>
          <w:rPrChange w:id="3599" w:author="Holli Flanagan" w:date="2025-05-12T15:03:00Z">
            <w:rPr>
              <w:b/>
              <w:sz w:val="46"/>
              <w:szCs w:val="46"/>
            </w:rPr>
          </w:rPrChange>
        </w:rPr>
        <w:t>Next Step</w:t>
      </w:r>
    </w:p>
    <w:p w14:paraId="791165B0" w14:textId="2A4501C9" w:rsidR="00B32DEF" w:rsidRDefault="007E0203">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600"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601"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7E0203">
      <w:pPr>
        <w:pStyle w:val="Heading1"/>
        <w:rPr>
          <w:rPrChange w:id="3602" w:author="Holli Flanagan" w:date="2025-05-12T15:04:00Z">
            <w:rPr>
              <w:color w:val="0D6EFD"/>
              <w:highlight w:val="white"/>
              <w:u w:val="single"/>
            </w:rPr>
          </w:rPrChange>
        </w:rPr>
        <w:pPrChange w:id="3603" w:author="Holli Flanagan" w:date="2025-05-12T15:04:00Z">
          <w:pPr>
            <w:pStyle w:val="Heading1"/>
            <w:keepNext w:val="0"/>
            <w:keepLines w:val="0"/>
          </w:pPr>
        </w:pPrChange>
      </w:pPr>
      <w:bookmarkStart w:id="3604" w:name="_4ium0pn6on2" w:colFirst="0" w:colLast="0"/>
      <w:bookmarkEnd w:id="3604"/>
      <w:r>
        <w:rPr>
          <w:rPrChange w:id="3605" w:author="Holli Flanagan" w:date="2025-05-12T15:04:00Z">
            <w:rPr>
              <w:sz w:val="48"/>
              <w:szCs w:val="48"/>
              <w:highlight w:val="white"/>
            </w:rPr>
          </w:rPrChange>
        </w:rPr>
        <w:lastRenderedPageBreak/>
        <w:t>Union Types</w:t>
      </w:r>
    </w:p>
    <w:p w14:paraId="11235573" w14:textId="77777777" w:rsidR="00B32DEF" w:rsidRPr="00B32DEF" w:rsidRDefault="007E0203">
      <w:pPr>
        <w:pStyle w:val="Heading2"/>
        <w:rPr>
          <w:rPrChange w:id="3606" w:author="Holli Flanagan" w:date="2025-05-12T15:04:00Z">
            <w:rPr>
              <w:sz w:val="36"/>
              <w:szCs w:val="36"/>
            </w:rPr>
          </w:rPrChange>
        </w:rPr>
        <w:pPrChange w:id="3607" w:author="Holli Flanagan" w:date="2025-05-12T15:04:00Z">
          <w:pPr>
            <w:pStyle w:val="Heading2"/>
            <w:keepNext w:val="0"/>
            <w:keepLines w:val="0"/>
            <w:spacing w:before="540" w:after="100"/>
          </w:pPr>
        </w:pPrChange>
      </w:pPr>
      <w:bookmarkStart w:id="3608" w:name="_13zpvyky028t" w:colFirst="0" w:colLast="0"/>
      <w:bookmarkEnd w:id="3608"/>
      <w:r>
        <w:rPr>
          <w:rPrChange w:id="3609" w:author="Holli Flanagan" w:date="2025-05-12T15:04:00Z">
            <w:rPr>
              <w:sz w:val="36"/>
              <w:szCs w:val="36"/>
            </w:rPr>
          </w:rPrChange>
        </w:rPr>
        <w:t>Key Idea</w:t>
      </w:r>
    </w:p>
    <w:p w14:paraId="1391CD6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7E0203">
      <w:pPr>
        <w:pStyle w:val="Heading2"/>
        <w:rPr>
          <w:rPrChange w:id="3610" w:author="Holli Flanagan" w:date="2025-05-12T15:04:00Z">
            <w:rPr>
              <w:sz w:val="36"/>
              <w:szCs w:val="36"/>
            </w:rPr>
          </w:rPrChange>
        </w:rPr>
        <w:pPrChange w:id="3611" w:author="Holli Flanagan" w:date="2025-05-12T15:04:00Z">
          <w:pPr>
            <w:pStyle w:val="Heading2"/>
            <w:keepNext w:val="0"/>
            <w:keepLines w:val="0"/>
            <w:spacing w:before="540" w:after="100"/>
          </w:pPr>
        </w:pPrChange>
      </w:pPr>
      <w:bookmarkStart w:id="3612" w:name="_iodwbsfybxds" w:colFirst="0" w:colLast="0"/>
      <w:bookmarkEnd w:id="3612"/>
      <w:r>
        <w:rPr>
          <w:rPrChange w:id="3613" w:author="Holli Flanagan" w:date="2025-05-12T15:04:00Z">
            <w:rPr>
              <w:sz w:val="36"/>
              <w:szCs w:val="36"/>
            </w:rPr>
          </w:rPrChange>
        </w:rPr>
        <w:t xml:space="preserve">Combining types in </w:t>
      </w:r>
      <w:ins w:id="3614" w:author="Holli Flanagan" w:date="2025-05-09T15:22:00Z">
        <w:r>
          <w:rPr>
            <w:rPrChange w:id="3615" w:author="Holli Flanagan" w:date="2025-05-12T15:04:00Z">
              <w:rPr>
                <w:sz w:val="36"/>
                <w:szCs w:val="36"/>
              </w:rPr>
            </w:rPrChange>
          </w:rPr>
          <w:t>TypeScript</w:t>
        </w:r>
      </w:ins>
      <w:del w:id="3616" w:author="Holli Flanagan" w:date="2025-05-09T15:22:00Z">
        <w:r>
          <w:rPr>
            <w:rPrChange w:id="3617" w:author="Holli Flanagan" w:date="2025-05-12T15:04:00Z">
              <w:rPr>
                <w:sz w:val="36"/>
                <w:szCs w:val="36"/>
              </w:rPr>
            </w:rPrChange>
          </w:rPr>
          <w:delText>Typescript</w:delText>
        </w:r>
      </w:del>
    </w:p>
    <w:p w14:paraId="211C551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7E0203">
      <w:pPr>
        <w:numPr>
          <w:ilvl w:val="0"/>
          <w:numId w:val="101"/>
        </w:numPr>
        <w:shd w:val="clear" w:color="auto" w:fill="FFFFFF"/>
        <w:spacing w:before="180"/>
        <w:rPr>
          <w:rFonts w:ascii="Times New Roman" w:eastAsia="Times New Roman" w:hAnsi="Times New Roman" w:cs="Times New Roman"/>
        </w:rPr>
        <w:pPrChange w:id="3618"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619"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7E0203">
      <w:pPr>
        <w:numPr>
          <w:ilvl w:val="0"/>
          <w:numId w:val="101"/>
        </w:numPr>
        <w:shd w:val="clear" w:color="auto" w:fill="FFFFFF"/>
        <w:spacing w:after="300"/>
        <w:rPr>
          <w:rFonts w:ascii="Times New Roman" w:eastAsia="Times New Roman" w:hAnsi="Times New Roman" w:cs="Times New Roman"/>
        </w:rPr>
        <w:pPrChange w:id="3620"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621"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7E0203">
      <w:pPr>
        <w:shd w:val="clear" w:color="auto" w:fill="FFFFFF"/>
        <w:spacing w:after="240"/>
        <w:rPr>
          <w:del w:id="3622"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623"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624"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625"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would be great if we could combine these into one </w:t>
      </w:r>
      <w:r>
        <w:rPr>
          <w:rFonts w:ascii="Times New Roman" w:eastAsia="Times New Roman" w:hAnsi="Times New Roman" w:cs="Times New Roman"/>
          <w:color w:val="212529"/>
          <w:sz w:val="24"/>
          <w:szCs w:val="24"/>
          <w:highlight w:val="white"/>
        </w:rPr>
        <w:t>function, but not allow invalid types.</w:t>
      </w:r>
    </w:p>
    <w:p w14:paraId="7078D19C"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626" w:author="Holli Flanagan" w:date="2025-05-12T17:53:00Z">
        <w:r>
          <w:rPr>
            <w:rFonts w:ascii="Times New Roman" w:eastAsia="Times New Roman" w:hAnsi="Times New Roman" w:cs="Times New Roman"/>
            <w:color w:val="212529"/>
            <w:sz w:val="24"/>
            <w:szCs w:val="24"/>
            <w:highlight w:val="white"/>
          </w:rPr>
          <w:t>—</w:t>
        </w:r>
      </w:ins>
      <w:del w:id="3627" w:author="Holli Flanagan" w:date="2025-05-12T17:53:00Z">
        <w:r>
          <w:rPr>
            <w:rFonts w:ascii="Times New Roman" w:eastAsia="Times New Roman" w:hAnsi="Times New Roman" w:cs="Times New Roman"/>
            <w:color w:val="212529"/>
            <w:sz w:val="24"/>
            <w:szCs w:val="24"/>
            <w:highlight w:val="white"/>
          </w:rPr>
          <w:delText>. C</w:delText>
        </w:r>
      </w:del>
      <w:ins w:id="3628"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7E0203">
      <w:pPr>
        <w:pStyle w:val="Heading2"/>
        <w:rPr>
          <w:rPrChange w:id="3629" w:author="Holli Flanagan" w:date="2025-05-12T15:04:00Z">
            <w:rPr>
              <w:sz w:val="36"/>
              <w:szCs w:val="36"/>
            </w:rPr>
          </w:rPrChange>
        </w:rPr>
        <w:pPrChange w:id="3630" w:author="Holli Flanagan" w:date="2025-05-12T15:04:00Z">
          <w:pPr>
            <w:pStyle w:val="Heading2"/>
            <w:keepNext w:val="0"/>
            <w:keepLines w:val="0"/>
            <w:spacing w:before="540" w:after="100"/>
          </w:pPr>
        </w:pPrChange>
      </w:pPr>
      <w:bookmarkStart w:id="3631" w:name="_enn7lpsgp2y5" w:colFirst="0" w:colLast="0"/>
      <w:bookmarkEnd w:id="3631"/>
      <w:r>
        <w:rPr>
          <w:rPrChange w:id="3632" w:author="Holli Flanagan" w:date="2025-05-12T15:04:00Z">
            <w:rPr>
              <w:sz w:val="36"/>
              <w:szCs w:val="36"/>
            </w:rPr>
          </w:rPrChange>
        </w:rPr>
        <w:t>Union types with classes</w:t>
      </w:r>
    </w:p>
    <w:p w14:paraId="7FA2B15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r>
        <w:rPr>
          <w:rFonts w:ascii="Times New Roman" w:eastAsia="Times New Roman" w:hAnsi="Times New Roman" w:cs="Times New Roman"/>
          <w:color w:val="D63384"/>
          <w:sz w:val="21"/>
          <w:szCs w:val="21"/>
          <w:shd w:val="clear" w:color="auto" w:fill="F5F6FA"/>
        </w:rPr>
        <w:t>whatisit</w:t>
      </w:r>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cannot access members that are not shared in common through the </w:t>
      </w:r>
      <w:r>
        <w:rPr>
          <w:rFonts w:ascii="Times New Roman" w:eastAsia="Times New Roman" w:hAnsi="Times New Roman" w:cs="Times New Roman"/>
          <w:color w:val="212529"/>
          <w:sz w:val="24"/>
          <w:szCs w:val="24"/>
          <w:highlight w:val="white"/>
        </w:rPr>
        <w:t>variable because its type only supports members that are in both.</w:t>
      </w:r>
    </w:p>
    <w:p w14:paraId="590F2868" w14:textId="77777777" w:rsidR="00B32DEF" w:rsidRPr="00B32DEF" w:rsidRDefault="007E0203">
      <w:pPr>
        <w:pStyle w:val="Heading2"/>
        <w:rPr>
          <w:rPrChange w:id="3633" w:author="Holli Flanagan" w:date="2025-05-12T15:04:00Z">
            <w:rPr>
              <w:sz w:val="36"/>
              <w:szCs w:val="36"/>
            </w:rPr>
          </w:rPrChange>
        </w:rPr>
        <w:pPrChange w:id="3634" w:author="Holli Flanagan" w:date="2025-05-12T15:04:00Z">
          <w:pPr>
            <w:pStyle w:val="Heading2"/>
            <w:keepNext w:val="0"/>
            <w:keepLines w:val="0"/>
            <w:spacing w:before="540" w:after="100"/>
          </w:pPr>
        </w:pPrChange>
      </w:pPr>
      <w:bookmarkStart w:id="3635" w:name="_ni14alkqurzs" w:colFirst="0" w:colLast="0"/>
      <w:bookmarkEnd w:id="3635"/>
      <w:r>
        <w:rPr>
          <w:rPrChange w:id="3636" w:author="Holli Flanagan" w:date="2025-05-12T15:04:00Z">
            <w:rPr>
              <w:sz w:val="36"/>
              <w:szCs w:val="36"/>
            </w:rPr>
          </w:rPrChange>
        </w:rPr>
        <w:t>Type Aliases</w:t>
      </w:r>
    </w:p>
    <w:p w14:paraId="358DF12D"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637" w:author="Holli Flanagan" w:date="2025-05-12T17:53:00Z">
        <w:r>
          <w:rPr>
            <w:rFonts w:ascii="Times New Roman" w:eastAsia="Times New Roman" w:hAnsi="Times New Roman" w:cs="Times New Roman"/>
            <w:i/>
            <w:color w:val="212529"/>
            <w:sz w:val="24"/>
            <w:szCs w:val="24"/>
            <w:highlight w:val="white"/>
          </w:rPr>
          <w:delText>T</w:delText>
        </w:r>
      </w:del>
      <w:ins w:id="3638"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639" w:author="Holli Flanagan" w:date="2025-05-12T17:53:00Z">
        <w:r>
          <w:rPr>
            <w:rFonts w:ascii="Times New Roman" w:eastAsia="Times New Roman" w:hAnsi="Times New Roman" w:cs="Times New Roman"/>
            <w:i/>
            <w:color w:val="212529"/>
            <w:sz w:val="24"/>
            <w:szCs w:val="24"/>
            <w:highlight w:val="white"/>
          </w:rPr>
          <w:delText>A</w:delText>
        </w:r>
      </w:del>
      <w:ins w:id="3640"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r>
        <w:rPr>
          <w:rFonts w:ascii="Times New Roman" w:eastAsia="Times New Roman" w:hAnsi="Times New Roman" w:cs="Times New Roman"/>
          <w:color w:val="D63384"/>
          <w:sz w:val="21"/>
          <w:szCs w:val="21"/>
          <w:shd w:val="clear" w:color="auto" w:fill="F5F6FA"/>
        </w:rPr>
        <w:t>ThingsThatStartWithT</w:t>
      </w:r>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7E0203">
      <w:pPr>
        <w:pStyle w:val="Heading2"/>
        <w:rPr>
          <w:rPrChange w:id="3641" w:author="Holli Flanagan" w:date="2025-05-12T15:04:00Z">
            <w:rPr>
              <w:sz w:val="36"/>
              <w:szCs w:val="36"/>
            </w:rPr>
          </w:rPrChange>
        </w:rPr>
        <w:pPrChange w:id="3642" w:author="Holli Flanagan" w:date="2025-05-12T15:04:00Z">
          <w:pPr>
            <w:pStyle w:val="Heading2"/>
            <w:keepNext w:val="0"/>
            <w:keepLines w:val="0"/>
            <w:spacing w:before="540" w:after="100"/>
          </w:pPr>
        </w:pPrChange>
      </w:pPr>
      <w:bookmarkStart w:id="3643" w:name="_y7oe2igvdt48" w:colFirst="0" w:colLast="0"/>
      <w:bookmarkEnd w:id="3643"/>
      <w:r>
        <w:rPr>
          <w:rPrChange w:id="3644" w:author="Holli Flanagan" w:date="2025-05-12T15:04:00Z">
            <w:rPr>
              <w:sz w:val="36"/>
              <w:szCs w:val="36"/>
            </w:rPr>
          </w:rPrChange>
        </w:rPr>
        <w:t>Summary</w:t>
      </w:r>
    </w:p>
    <w:p w14:paraId="693416C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645" w:author="Holli Flanagan" w:date="2025-05-12T17:53:00Z">
        <w:r>
          <w:rPr>
            <w:rFonts w:ascii="Times New Roman" w:eastAsia="Times New Roman" w:hAnsi="Times New Roman" w:cs="Times New Roman"/>
            <w:i/>
            <w:color w:val="212529"/>
            <w:sz w:val="24"/>
            <w:szCs w:val="24"/>
            <w:highlight w:val="white"/>
          </w:rPr>
          <w:delText>U</w:delText>
        </w:r>
      </w:del>
      <w:ins w:id="3646"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647" w:author="Holli Flanagan" w:date="2025-05-12T17:53:00Z">
        <w:r>
          <w:rPr>
            <w:rFonts w:ascii="Times New Roman" w:eastAsia="Times New Roman" w:hAnsi="Times New Roman" w:cs="Times New Roman"/>
            <w:i/>
            <w:color w:val="212529"/>
            <w:sz w:val="24"/>
            <w:szCs w:val="24"/>
            <w:highlight w:val="white"/>
          </w:rPr>
          <w:delText>T</w:delText>
        </w:r>
      </w:del>
      <w:ins w:id="3648"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649" w:author="Holli Flanagan" w:date="2025-05-12T17:54:00Z">
        <w:r>
          <w:rPr>
            <w:rFonts w:ascii="Times New Roman" w:eastAsia="Times New Roman" w:hAnsi="Times New Roman" w:cs="Times New Roman"/>
            <w:i/>
            <w:color w:val="212529"/>
            <w:sz w:val="24"/>
            <w:szCs w:val="24"/>
            <w:highlight w:val="white"/>
          </w:rPr>
          <w:delText>T</w:delText>
        </w:r>
      </w:del>
      <w:ins w:id="3650"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7E0203">
      <w:pPr>
        <w:pStyle w:val="Heading2"/>
        <w:keepNext w:val="0"/>
        <w:keepLines w:val="0"/>
        <w:spacing w:before="720"/>
        <w:rPr>
          <w:rPrChange w:id="3651" w:author="Holli Flanagan" w:date="2025-05-12T15:04:00Z">
            <w:rPr>
              <w:sz w:val="48"/>
              <w:szCs w:val="48"/>
              <w:highlight w:val="white"/>
            </w:rPr>
          </w:rPrChange>
        </w:rPr>
        <w:pPrChange w:id="3652" w:author="Holli Flanagan" w:date="2025-05-12T15:04:00Z">
          <w:pPr>
            <w:pStyle w:val="Heading1"/>
            <w:keepNext w:val="0"/>
            <w:keepLines w:val="0"/>
            <w:spacing w:before="720"/>
          </w:pPr>
        </w:pPrChange>
      </w:pPr>
      <w:bookmarkStart w:id="3653" w:name="_unt7z6kh9a4s" w:colFirst="0" w:colLast="0"/>
      <w:bookmarkEnd w:id="3653"/>
      <w:r>
        <w:rPr>
          <w:rPrChange w:id="3654" w:author="Holli Flanagan" w:date="2025-05-12T15:04:00Z">
            <w:rPr>
              <w:b/>
              <w:sz w:val="48"/>
              <w:szCs w:val="48"/>
            </w:rPr>
          </w:rPrChange>
        </w:rPr>
        <w:t>Next Step</w:t>
      </w:r>
    </w:p>
    <w:p w14:paraId="423BA5B4" w14:textId="3A416C44" w:rsidR="00B32DEF" w:rsidRDefault="007E0203">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655"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656"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657"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658"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659"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660"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661" w:author="Holli Flanagan" w:date="2025-05-12T15:04:00Z">
        <w:r>
          <w:rPr>
            <w:rFonts w:ascii="Times New Roman" w:eastAsia="Times New Roman" w:hAnsi="Times New Roman" w:cs="Times New Roman"/>
            <w:color w:val="212529"/>
            <w:sz w:val="24"/>
            <w:szCs w:val="24"/>
            <w:highlight w:val="white"/>
          </w:rPr>
          <w:t>.</w:t>
        </w:r>
      </w:ins>
      <w:del w:id="3662"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7E0203">
      <w:pPr>
        <w:pStyle w:val="Heading1"/>
        <w:keepNext w:val="0"/>
        <w:keepLines w:val="0"/>
      </w:pPr>
      <w:bookmarkStart w:id="3663" w:name="_3ssz1b11409" w:colFirst="0" w:colLast="0"/>
      <w:bookmarkEnd w:id="3663"/>
      <w:r>
        <w:rPr>
          <w:rPrChange w:id="3664" w:author="Holli Flanagan" w:date="2025-05-12T15:04:00Z">
            <w:rPr>
              <w:sz w:val="48"/>
              <w:szCs w:val="48"/>
              <w:highlight w:val="white"/>
            </w:rPr>
          </w:rPrChange>
        </w:rPr>
        <w:lastRenderedPageBreak/>
        <w:t>Chapter 12 - Higher Order Methods</w:t>
      </w:r>
    </w:p>
    <w:p w14:paraId="5F2FDE35" w14:textId="77777777" w:rsidR="00B32DEF" w:rsidRPr="00B32DEF" w:rsidRDefault="007E0203">
      <w:pPr>
        <w:pStyle w:val="Heading1"/>
        <w:rPr>
          <w:rPrChange w:id="3665" w:author="Holli Flanagan" w:date="2025-05-12T15:04:00Z">
            <w:rPr>
              <w:color w:val="0D6EFD"/>
              <w:highlight w:val="white"/>
              <w:u w:val="single"/>
            </w:rPr>
          </w:rPrChange>
        </w:rPr>
        <w:pPrChange w:id="3666" w:author="Holli Flanagan" w:date="2025-05-12T15:04:00Z">
          <w:pPr>
            <w:pStyle w:val="Heading1"/>
            <w:keepNext w:val="0"/>
            <w:keepLines w:val="0"/>
          </w:pPr>
        </w:pPrChange>
      </w:pPr>
      <w:bookmarkStart w:id="3667" w:name="_4cuooo1zubyl" w:colFirst="0" w:colLast="0"/>
      <w:bookmarkEnd w:id="3667"/>
      <w:r>
        <w:rPr>
          <w:rPrChange w:id="3668" w:author="Holli Flanagan" w:date="2025-05-12T15:04:00Z">
            <w:rPr>
              <w:sz w:val="46"/>
              <w:szCs w:val="46"/>
            </w:rPr>
          </w:rPrChange>
        </w:rPr>
        <w:t>Higher Order String Methods</w:t>
      </w:r>
    </w:p>
    <w:p w14:paraId="4A6C80AD" w14:textId="77777777" w:rsidR="00B32DEF" w:rsidRPr="00B32DEF" w:rsidRDefault="007E0203">
      <w:pPr>
        <w:pStyle w:val="Heading2"/>
        <w:rPr>
          <w:rPrChange w:id="3669" w:author="Holli Flanagan" w:date="2025-05-12T15:04:00Z">
            <w:rPr>
              <w:sz w:val="34"/>
              <w:szCs w:val="34"/>
            </w:rPr>
          </w:rPrChange>
        </w:rPr>
        <w:pPrChange w:id="3670" w:author="Holli Flanagan" w:date="2025-05-12T15:04:00Z">
          <w:pPr>
            <w:pStyle w:val="Heading2"/>
            <w:keepNext w:val="0"/>
            <w:keepLines w:val="0"/>
          </w:pPr>
        </w:pPrChange>
      </w:pPr>
      <w:bookmarkStart w:id="3671" w:name="_tga0nas9opti" w:colFirst="0" w:colLast="0"/>
      <w:bookmarkEnd w:id="3671"/>
      <w:r>
        <w:rPr>
          <w:rPrChange w:id="3672" w:author="Holli Flanagan" w:date="2025-05-12T15:04:00Z">
            <w:rPr>
              <w:sz w:val="34"/>
              <w:szCs w:val="34"/>
            </w:rPr>
          </w:rPrChange>
        </w:rPr>
        <w:t>Key Idea</w:t>
      </w:r>
    </w:p>
    <w:p w14:paraId="3F915C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7E0203">
      <w:pPr>
        <w:pStyle w:val="Heading2"/>
        <w:rPr>
          <w:rPrChange w:id="3673" w:author="Holli Flanagan" w:date="2025-05-12T15:05:00Z">
            <w:rPr>
              <w:sz w:val="34"/>
              <w:szCs w:val="34"/>
            </w:rPr>
          </w:rPrChange>
        </w:rPr>
        <w:pPrChange w:id="3674" w:author="Holli Flanagan" w:date="2025-05-12T15:05:00Z">
          <w:pPr>
            <w:pStyle w:val="Heading2"/>
            <w:keepNext w:val="0"/>
            <w:keepLines w:val="0"/>
          </w:pPr>
        </w:pPrChange>
      </w:pPr>
      <w:bookmarkStart w:id="3675" w:name="_fdpzmmb6dr4v" w:colFirst="0" w:colLast="0"/>
      <w:bookmarkEnd w:id="3675"/>
      <w:r>
        <w:rPr>
          <w:rPrChange w:id="3676" w:author="Holli Flanagan" w:date="2025-05-12T15:05:00Z">
            <w:rPr>
              <w:sz w:val="34"/>
              <w:szCs w:val="34"/>
            </w:rPr>
          </w:rPrChange>
        </w:rPr>
        <w:t>Higher Order Methods in General</w:t>
      </w:r>
    </w:p>
    <w:p w14:paraId="076F5B4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677" w:author="Holli Flanagan" w:date="2025-05-12T15:05:00Z">
        <w:r>
          <w:rPr>
            <w:rFonts w:ascii="Times New Roman" w:eastAsia="Times New Roman" w:hAnsi="Times New Roman" w:cs="Times New Roman"/>
            <w:i/>
            <w:color w:val="212529"/>
            <w:sz w:val="24"/>
            <w:szCs w:val="24"/>
          </w:rPr>
          <w:delText>H</w:delText>
        </w:r>
      </w:del>
      <w:ins w:id="3678"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679" w:author="Holli Flanagan" w:date="2025-05-12T15:05:00Z">
        <w:r>
          <w:rPr>
            <w:rFonts w:ascii="Times New Roman" w:eastAsia="Times New Roman" w:hAnsi="Times New Roman" w:cs="Times New Roman"/>
            <w:i/>
            <w:color w:val="212529"/>
            <w:sz w:val="24"/>
            <w:szCs w:val="24"/>
          </w:rPr>
          <w:delText>O</w:delText>
        </w:r>
      </w:del>
      <w:ins w:id="3680"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681" w:author="Holli Flanagan" w:date="2025-05-12T15:05:00Z">
        <w:r>
          <w:rPr>
            <w:rFonts w:ascii="Times New Roman" w:eastAsia="Times New Roman" w:hAnsi="Times New Roman" w:cs="Times New Roman"/>
            <w:i/>
            <w:color w:val="212529"/>
            <w:sz w:val="24"/>
            <w:szCs w:val="24"/>
          </w:rPr>
          <w:delText>M</w:delText>
        </w:r>
      </w:del>
      <w:ins w:id="3682"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683" w:author="Holli Flanagan" w:date="2025-05-09T18:38:00Z">
        <w:r>
          <w:rPr>
            <w:rFonts w:ascii="Times New Roman" w:eastAsia="Times New Roman" w:hAnsi="Times New Roman" w:cs="Times New Roman"/>
            <w:color w:val="212529"/>
            <w:sz w:val="24"/>
            <w:szCs w:val="24"/>
          </w:rPr>
          <w:t>Jest</w:t>
        </w:r>
      </w:ins>
      <w:del w:id="368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685"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686" w:author="Holli Flanagan" w:date="2025-05-09T15:22:00Z">
        <w:r>
          <w:rPr>
            <w:rFonts w:ascii="Times New Roman" w:eastAsia="Times New Roman" w:hAnsi="Times New Roman" w:cs="Times New Roman"/>
            <w:color w:val="212529"/>
            <w:sz w:val="24"/>
            <w:szCs w:val="24"/>
          </w:rPr>
          <w:t>TypeScript</w:t>
        </w:r>
      </w:ins>
      <w:del w:id="368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signature for the subscribe method, the parameter named callback is of type (value: T) =&gt; void and the </w:t>
      </w:r>
      <w:r>
        <w:rPr>
          <w:rFonts w:ascii="Times New Roman" w:eastAsia="Times New Roman" w:hAnsi="Times New Roman" w:cs="Times New Roman"/>
          <w:color w:val="212529"/>
          <w:sz w:val="24"/>
          <w:szCs w:val="24"/>
        </w:rPr>
        <w:t xml:space="preserve">parameter named error is of type (value:Error)=&gt;void where T is a type parameter used when creating an instance of the class and Error is the error type provided by </w:t>
      </w:r>
      <w:ins w:id="3688" w:author="Holli Flanagan" w:date="2025-05-09T15:22:00Z">
        <w:r>
          <w:rPr>
            <w:rFonts w:ascii="Times New Roman" w:eastAsia="Times New Roman" w:hAnsi="Times New Roman" w:cs="Times New Roman"/>
            <w:color w:val="212529"/>
            <w:sz w:val="24"/>
            <w:szCs w:val="24"/>
          </w:rPr>
          <w:t>TypeScript</w:t>
        </w:r>
      </w:ins>
      <w:del w:id="368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(javascript) provides some built-in functions that take advantage of this.</w:t>
      </w:r>
    </w:p>
    <w:p w14:paraId="398A4A1D"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690" w:author="Holli Flanagan" w:date="2025-05-12T17:54:00Z">
        <w:r>
          <w:rPr>
            <w:rFonts w:ascii="Times New Roman" w:eastAsia="Times New Roman" w:hAnsi="Times New Roman" w:cs="Times New Roman"/>
            <w:color w:val="212529"/>
            <w:sz w:val="24"/>
            <w:szCs w:val="24"/>
          </w:rPr>
          <w:t>they</w:t>
        </w:r>
      </w:ins>
      <w:del w:id="3691"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filter, reduce, reduceRight, every, some, find, findIndex, findLastIndex, flatMap, forEach, and sort</w:t>
      </w:r>
      <w:ins w:id="3692" w:author="Holli Flanagan" w:date="2025-05-12T17:54:00Z">
        <w:r>
          <w:rPr>
            <w:rFonts w:ascii="Times New Roman" w:eastAsia="Times New Roman" w:hAnsi="Times New Roman" w:cs="Times New Roman"/>
            <w:color w:val="212529"/>
            <w:sz w:val="24"/>
            <w:szCs w:val="24"/>
          </w:rPr>
          <w:t>.</w:t>
        </w:r>
      </w:ins>
      <w:del w:id="3693"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7E0203">
      <w:pPr>
        <w:pStyle w:val="Heading2"/>
        <w:rPr>
          <w:rPrChange w:id="3694" w:author="Holli Flanagan" w:date="2025-05-12T15:05:00Z">
            <w:rPr>
              <w:sz w:val="34"/>
              <w:szCs w:val="34"/>
            </w:rPr>
          </w:rPrChange>
        </w:rPr>
        <w:pPrChange w:id="3695" w:author="Holli Flanagan" w:date="2025-05-12T15:05:00Z">
          <w:pPr>
            <w:pStyle w:val="Heading2"/>
            <w:keepNext w:val="0"/>
            <w:keepLines w:val="0"/>
          </w:pPr>
        </w:pPrChange>
      </w:pPr>
      <w:bookmarkStart w:id="3696" w:name="_evp0vup17wfi" w:colFirst="0" w:colLast="0"/>
      <w:bookmarkEnd w:id="3696"/>
      <w:r>
        <w:rPr>
          <w:rPrChange w:id="3697" w:author="Holli Flanagan" w:date="2025-05-12T15:05:00Z">
            <w:rPr>
              <w:sz w:val="34"/>
              <w:szCs w:val="34"/>
            </w:rPr>
          </w:rPrChange>
        </w:rPr>
        <w:t>Higher Order Array Methods</w:t>
      </w:r>
    </w:p>
    <w:p w14:paraId="79F998AC"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98" w:name="_64ckd8mrgg9q" w:colFirst="0" w:colLast="0"/>
      <w:bookmarkEnd w:id="3698"/>
      <w:r>
        <w:rPr>
          <w:rFonts w:ascii="Times New Roman" w:eastAsia="Times New Roman" w:hAnsi="Times New Roman" w:cs="Times New Roman"/>
          <w:color w:val="27262B"/>
          <w:sz w:val="26"/>
          <w:szCs w:val="26"/>
        </w:rPr>
        <w:t>The forEach Method</w:t>
      </w:r>
    </w:p>
    <w:p w14:paraId="7763025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699" w:author="Holli Flanagan" w:date="2025-05-12T17:54:00Z">
        <w:r>
          <w:rPr>
            <w:rFonts w:ascii="Times New Roman" w:eastAsia="Times New Roman" w:hAnsi="Times New Roman" w:cs="Times New Roman"/>
            <w:color w:val="212529"/>
            <w:sz w:val="24"/>
            <w:szCs w:val="24"/>
          </w:rPr>
          <w:t>straightforward</w:t>
        </w:r>
      </w:ins>
      <w:del w:id="3700"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gramStart"/>
      <w:r>
        <w:rPr>
          <w:rFonts w:ascii="Times New Roman" w:eastAsia="Times New Roman" w:hAnsi="Times New Roman" w:cs="Times New Roman"/>
          <w:i/>
          <w:color w:val="212529"/>
          <w:sz w:val="24"/>
          <w:szCs w:val="24"/>
        </w:rPr>
        <w:t>forEach</w:t>
      </w:r>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forEach method, we could certainly do it with a simple for loop:</w:t>
      </w:r>
    </w:p>
    <w:p w14:paraId="2C5E514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r>
        <w:rPr>
          <w:rFonts w:ascii="Times New Roman" w:eastAsia="Times New Roman" w:hAnsi="Times New Roman" w:cs="Times New Roman"/>
          <w:i/>
          <w:color w:val="212529"/>
          <w:sz w:val="24"/>
          <w:szCs w:val="24"/>
        </w:rPr>
        <w:t>forEach</w:t>
      </w:r>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7E0203">
      <w:pPr>
        <w:pStyle w:val="Heading3"/>
        <w:keepNext w:val="0"/>
        <w:keepLines w:val="0"/>
        <w:rPr>
          <w:rFonts w:ascii="Times New Roman" w:eastAsia="Times New Roman" w:hAnsi="Times New Roman" w:cs="Times New Roman"/>
          <w:color w:val="27262B"/>
          <w:u w:val="single"/>
          <w:rPrChange w:id="3701" w:author="Holli Flanagan" w:date="2025-05-12T17:56:00Z">
            <w:rPr>
              <w:rFonts w:ascii="Times New Roman" w:eastAsia="Times New Roman" w:hAnsi="Times New Roman" w:cs="Times New Roman"/>
              <w:color w:val="27262B"/>
              <w:sz w:val="26"/>
              <w:szCs w:val="26"/>
            </w:rPr>
          </w:rPrChange>
        </w:rPr>
        <w:pPrChange w:id="3702" w:author="Holli Flanagan" w:date="2025-05-12T17:57:00Z">
          <w:pPr>
            <w:pStyle w:val="Heading3"/>
            <w:keepNext w:val="0"/>
            <w:keepLines w:val="0"/>
            <w:shd w:val="clear" w:color="auto" w:fill="FFFFFF"/>
            <w:spacing w:before="400" w:after="60" w:line="288" w:lineRule="auto"/>
          </w:pPr>
        </w:pPrChange>
      </w:pPr>
      <w:bookmarkStart w:id="3703" w:name="_15xdgvfwh2tl" w:colFirst="0" w:colLast="0"/>
      <w:bookmarkEnd w:id="3703"/>
      <w:proofErr w:type="gramStart"/>
      <w:r>
        <w:rPr>
          <w:rFonts w:ascii="Times New Roman" w:eastAsia="Times New Roman" w:hAnsi="Times New Roman" w:cs="Times New Roman"/>
          <w:color w:val="27262B"/>
          <w:u w:val="single"/>
          <w:rPrChange w:id="3704"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705"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706" w:author="Oestreich, Julia" w:date="2025-05-15T17:55:00Z" w16du:dateUtc="2025-05-15T21:55:00Z">
        <w:r w:rsidDel="00EB1376">
          <w:rPr>
            <w:rFonts w:ascii="Times New Roman" w:eastAsia="Times New Roman" w:hAnsi="Times New Roman" w:cs="Times New Roman"/>
            <w:color w:val="212529"/>
            <w:sz w:val="24"/>
            <w:szCs w:val="24"/>
          </w:rPr>
          <w:delText>b</w:delText>
        </w:r>
      </w:del>
      <w:ins w:id="3707"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7E0203">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Returns true if the function returns true on </w:t>
      </w:r>
      <w:r>
        <w:rPr>
          <w:rFonts w:ascii="Times New Roman" w:eastAsia="Times New Roman" w:hAnsi="Times New Roman" w:cs="Times New Roman"/>
          <w:color w:val="212529"/>
          <w:sz w:val="24"/>
          <w:szCs w:val="24"/>
        </w:rPr>
        <w:t>all of the elements</w:t>
      </w:r>
      <w:ins w:id="3708"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7E0203">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709"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7E0203">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710"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7E0203">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711"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7E0203">
      <w:pPr>
        <w:pStyle w:val="Heading3"/>
        <w:rPr>
          <w:rPrChange w:id="3712" w:author="Holli Flanagan" w:date="2025-05-12T17:58:00Z">
            <w:rPr>
              <w:rFonts w:ascii="Times New Roman" w:eastAsia="Times New Roman" w:hAnsi="Times New Roman" w:cs="Times New Roman"/>
              <w:color w:val="27262B"/>
              <w:sz w:val="26"/>
              <w:szCs w:val="26"/>
            </w:rPr>
          </w:rPrChange>
        </w:rPr>
        <w:pPrChange w:id="3713" w:author="Holli Flanagan" w:date="2025-05-12T17:58:00Z">
          <w:pPr>
            <w:pStyle w:val="Heading3"/>
            <w:keepNext w:val="0"/>
            <w:keepLines w:val="0"/>
            <w:shd w:val="clear" w:color="auto" w:fill="FFFFFF"/>
            <w:spacing w:before="400" w:after="60" w:line="288" w:lineRule="auto"/>
          </w:pPr>
        </w:pPrChange>
      </w:pPr>
      <w:bookmarkStart w:id="3714" w:name="_peo5olvp1z44" w:colFirst="0" w:colLast="0"/>
      <w:bookmarkEnd w:id="3714"/>
      <w:r>
        <w:rPr>
          <w:rPrChange w:id="3715" w:author="Holli Flanagan" w:date="2025-05-12T17:58:00Z">
            <w:rPr>
              <w:rFonts w:ascii="Times New Roman" w:eastAsia="Times New Roman" w:hAnsi="Times New Roman" w:cs="Times New Roman"/>
              <w:color w:val="27262B"/>
              <w:sz w:val="26"/>
              <w:szCs w:val="26"/>
            </w:rPr>
          </w:rPrChange>
        </w:rPr>
        <w:t>The find and findIndex methods</w:t>
      </w:r>
    </w:p>
    <w:p w14:paraId="1163FB00" w14:textId="0248AC45"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716" w:author="Holli Flanagan" w:date="2025-05-12T17:56:00Z">
        <w:r>
          <w:rPr>
            <w:rFonts w:ascii="Times New Roman" w:eastAsia="Times New Roman" w:hAnsi="Times New Roman" w:cs="Times New Roman"/>
            <w:color w:val="212529"/>
            <w:sz w:val="24"/>
            <w:szCs w:val="24"/>
          </w:rPr>
          <w:t>executes</w:t>
        </w:r>
      </w:ins>
      <w:del w:id="3717"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718" w:author="Holli Flanagan" w:date="2025-05-12T17:56:00Z">
        <w:r>
          <w:rPr>
            <w:rFonts w:ascii="Times New Roman" w:eastAsia="Times New Roman" w:hAnsi="Times New Roman" w:cs="Times New Roman"/>
            <w:color w:val="212529"/>
            <w:sz w:val="24"/>
            <w:szCs w:val="24"/>
          </w:rPr>
          <w:delText>T</w:delText>
        </w:r>
      </w:del>
      <w:ins w:id="3719"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720" w:author="Oestreich, Julia" w:date="2025-05-15T17:56:00Z" w16du:dateUtc="2025-05-15T21:56:00Z">
        <w:r w:rsidDel="00EB1376">
          <w:rPr>
            <w:rFonts w:ascii="Times New Roman" w:eastAsia="Times New Roman" w:hAnsi="Times New Roman" w:cs="Times New Roman"/>
            <w:color w:val="212529"/>
            <w:sz w:val="24"/>
            <w:szCs w:val="24"/>
          </w:rPr>
          <w:delText>b</w:delText>
        </w:r>
      </w:del>
      <w:ins w:id="3721"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r>
        <w:rPr>
          <w:rFonts w:ascii="Times New Roman" w:eastAsia="Times New Roman" w:hAnsi="Times New Roman" w:cs="Times New Roman"/>
          <w:i/>
          <w:color w:val="212529"/>
          <w:sz w:val="24"/>
          <w:szCs w:val="24"/>
        </w:rPr>
        <w:t>findIndex</w:t>
      </w:r>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7E0203">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7E0203">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722"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7E0203">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723"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7E0203">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7E0203">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findIndex:</w:t>
      </w:r>
    </w:p>
    <w:p w14:paraId="0082E658" w14:textId="77777777" w:rsidR="00B32DEF" w:rsidRDefault="007E0203">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724"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7E0203">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725"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proofErr w:type="gramStart"/>
      <w:r>
        <w:rPr>
          <w:rFonts w:ascii="Times New Roman" w:eastAsia="Times New Roman" w:hAnsi="Times New Roman" w:cs="Times New Roman"/>
          <w:i/>
          <w:color w:val="212529"/>
          <w:sz w:val="24"/>
          <w:szCs w:val="24"/>
        </w:rPr>
        <w:t>last</w:t>
      </w:r>
      <w:proofErr w:type="gramEnd"/>
      <w:r>
        <w:rPr>
          <w:rFonts w:ascii="Times New Roman" w:eastAsia="Times New Roman" w:hAnsi="Times New Roman" w:cs="Times New Roman"/>
          <w:color w:val="212529"/>
          <w:sz w:val="24"/>
          <w:szCs w:val="24"/>
        </w:rPr>
        <w:t xml:space="preserve"> versions of these methods that return the last element that matches. These are </w:t>
      </w:r>
      <w:r>
        <w:rPr>
          <w:rFonts w:ascii="Times New Roman" w:eastAsia="Times New Roman" w:hAnsi="Times New Roman" w:cs="Times New Roman"/>
          <w:i/>
          <w:color w:val="212529"/>
          <w:sz w:val="24"/>
          <w:szCs w:val="24"/>
        </w:rPr>
        <w:t>findLast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findLastIndex</w:t>
      </w:r>
      <w:r>
        <w:rPr>
          <w:rFonts w:ascii="Times New Roman" w:eastAsia="Times New Roman" w:hAnsi="Times New Roman" w:cs="Times New Roman"/>
          <w:color w:val="212529"/>
          <w:sz w:val="24"/>
          <w:szCs w:val="24"/>
        </w:rPr>
        <w:t>.</w:t>
      </w:r>
    </w:p>
    <w:p w14:paraId="58A3414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26" w:name="_493je8aufx5c" w:colFirst="0" w:colLast="0"/>
      <w:bookmarkEnd w:id="3726"/>
      <w:r>
        <w:rPr>
          <w:rFonts w:ascii="Times New Roman" w:eastAsia="Times New Roman" w:hAnsi="Times New Roman" w:cs="Times New Roman"/>
          <w:color w:val="27262B"/>
          <w:sz w:val="26"/>
          <w:szCs w:val="26"/>
        </w:rPr>
        <w:t>The filter method</w:t>
      </w:r>
    </w:p>
    <w:p w14:paraId="3AA9A136" w14:textId="559E0B8F"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727" w:author="Oestreich, Julia" w:date="2025-05-15T17:56:00Z" w16du:dateUtc="2025-05-15T21:56:00Z">
        <w:r w:rsidDel="00EB1376">
          <w:rPr>
            <w:rFonts w:ascii="Times New Roman" w:eastAsia="Times New Roman" w:hAnsi="Times New Roman" w:cs="Times New Roman"/>
            <w:color w:val="212529"/>
            <w:sz w:val="24"/>
            <w:szCs w:val="24"/>
          </w:rPr>
          <w:delText>b</w:delText>
        </w:r>
      </w:del>
      <w:ins w:id="3728"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7E0203">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729"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it does not mutate the original array, you must capture the return </w:t>
      </w:r>
      <w:r>
        <w:rPr>
          <w:rFonts w:ascii="Times New Roman" w:eastAsia="Times New Roman" w:hAnsi="Times New Roman" w:cs="Times New Roman"/>
          <w:color w:val="212529"/>
          <w:sz w:val="24"/>
          <w:szCs w:val="24"/>
        </w:rPr>
        <w:t>value.</w:t>
      </w:r>
    </w:p>
    <w:p w14:paraId="4C7318FE"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0" w:name="_lof5n4fc4mm" w:colFirst="0" w:colLast="0"/>
      <w:bookmarkEnd w:id="3730"/>
      <w:r>
        <w:rPr>
          <w:rFonts w:ascii="Times New Roman" w:eastAsia="Times New Roman" w:hAnsi="Times New Roman" w:cs="Times New Roman"/>
          <w:color w:val="27262B"/>
          <w:sz w:val="26"/>
          <w:szCs w:val="26"/>
        </w:rPr>
        <w:t>The map method</w:t>
      </w:r>
    </w:p>
    <w:p w14:paraId="74870B8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7E0203">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Map</w:t>
      </w:r>
      <w:proofErr w:type="gramEnd"/>
      <w:r>
        <w:rPr>
          <w:rFonts w:ascii="Times New Roman" w:eastAsia="Times New Roman" w:hAnsi="Times New Roman" w:cs="Times New Roman"/>
          <w:color w:val="212529"/>
          <w:sz w:val="24"/>
          <w:szCs w:val="24"/>
        </w:rPr>
        <w:t xml:space="preserve"> is very useful for extracting data from an array of objects.</w:t>
      </w:r>
    </w:p>
    <w:p w14:paraId="5A83DB93"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1" w:name="_h7861bnif84l" w:colFirst="0" w:colLast="0"/>
      <w:bookmarkEnd w:id="3731"/>
      <w:r>
        <w:rPr>
          <w:rFonts w:ascii="Times New Roman" w:eastAsia="Times New Roman" w:hAnsi="Times New Roman" w:cs="Times New Roman"/>
          <w:color w:val="27262B"/>
          <w:sz w:val="26"/>
          <w:szCs w:val="26"/>
        </w:rPr>
        <w:t>The flatMap method</w:t>
      </w:r>
    </w:p>
    <w:p w14:paraId="757FF39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flatMap method executes a function and returns a new array consisting of the return values of the function applied to each element in a nested array.</w:t>
      </w:r>
    </w:p>
    <w:p w14:paraId="48B20AC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7E0203">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[['admin','user'</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flatMap flattens it into </w:t>
      </w:r>
      <w:r>
        <w:rPr>
          <w:rFonts w:ascii="Times New Roman" w:eastAsia="Times New Roman" w:hAnsi="Times New Roman" w:cs="Times New Roman"/>
          <w:color w:val="D63384"/>
          <w:sz w:val="21"/>
          <w:szCs w:val="21"/>
          <w:shd w:val="clear" w:color="auto" w:fill="F5F6FA"/>
        </w:rPr>
        <w:t>['admin','user','editor']</w:t>
      </w:r>
    </w:p>
    <w:p w14:paraId="4D769B4B"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32" w:name="_ipl323pei8cb" w:colFirst="0" w:colLast="0"/>
      <w:bookmarkEnd w:id="3732"/>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7E0203">
      <w:pPr>
        <w:shd w:val="clear" w:color="auto" w:fill="FFFFFF"/>
        <w:spacing w:after="240"/>
        <w:rPr>
          <w:ins w:id="3733"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734" w:author="Holli Flanagan" w:date="2025-05-12T17:59:00Z">
        <w:r>
          <w:rPr>
            <w:rFonts w:ascii="Times New Roman" w:eastAsia="Times New Roman" w:hAnsi="Times New Roman" w:cs="Times New Roman"/>
            <w:color w:val="212529"/>
            <w:sz w:val="24"/>
            <w:szCs w:val="24"/>
          </w:rPr>
          <w:t>function</w:t>
        </w:r>
      </w:ins>
      <w:del w:id="3735"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vals.reduce</w:t>
      </w:r>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example we are summing up the numbers in an array by adding each number to acc. The initial </w:t>
      </w:r>
      <w:r>
        <w:rPr>
          <w:rFonts w:ascii="Times New Roman" w:eastAsia="Times New Roman" w:hAnsi="Times New Roman" w:cs="Times New Roman"/>
          <w:color w:val="212529"/>
          <w:sz w:val="24"/>
          <w:szCs w:val="24"/>
        </w:rPr>
        <w:t>value of acc is the second parameter to reduce.</w:t>
      </w:r>
    </w:p>
    <w:p w14:paraId="3E423D2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vals.reduce</w:t>
      </w:r>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736"/>
      <w:r>
        <w:rPr>
          <w:rFonts w:ascii="Times New Roman" w:eastAsia="Times New Roman" w:hAnsi="Times New Roman" w:cs="Times New Roman"/>
          <w:color w:val="212529"/>
          <w:sz w:val="24"/>
          <w:szCs w:val="24"/>
          <w:highlight w:val="white"/>
        </w:rPr>
        <w:t xml:space="preserve">stdev </w:t>
      </w:r>
      <w:commentRangeEnd w:id="3736"/>
      <w:r>
        <w:commentReference w:id="3736"/>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exclude some values from our count, and also map some values first. Here we are summing up the odd integers in our array vals.</w:t>
      </w:r>
    </w:p>
    <w:p w14:paraId="00DE850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Even though we are supposed to return a single </w:t>
      </w:r>
      <w:r>
        <w:rPr>
          <w:rFonts w:ascii="Times New Roman" w:eastAsia="Times New Roman" w:hAnsi="Times New Roman" w:cs="Times New Roman"/>
          <w:color w:val="212529"/>
          <w:sz w:val="24"/>
          <w:szCs w:val="24"/>
        </w:rPr>
        <w:t>value, that value can be a complex object. Here we compute all the statistics in a single pass through the array.</w:t>
      </w:r>
    </w:p>
    <w:p w14:paraId="18C7759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7E0203">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vals.reduce</w:t>
      </w:r>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737" w:author="Holli Flanagan" w:date="2025-05-12T18:00:00Z">
        <w:r>
          <w:rPr>
            <w:rFonts w:ascii="Times New Roman" w:eastAsia="Times New Roman" w:hAnsi="Times New Roman" w:cs="Times New Roman"/>
            <w:color w:val="212529"/>
            <w:sz w:val="24"/>
            <w:szCs w:val="24"/>
          </w:rPr>
          <w:t>of the accumulator</w:t>
        </w:r>
      </w:ins>
      <w:del w:id="3738"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739" w:author="Holli Flanagan" w:date="2025-05-12T18:00:00Z">
        <w:r>
          <w:rPr>
            <w:rFonts w:ascii="Times New Roman" w:eastAsia="Times New Roman" w:hAnsi="Times New Roman" w:cs="Times New Roman"/>
            <w:color w:val="212529"/>
            <w:sz w:val="24"/>
            <w:szCs w:val="24"/>
          </w:rPr>
          <w:t>of the accumulator</w:t>
        </w:r>
      </w:ins>
      <w:del w:id="3740"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r>
        <w:rPr>
          <w:rFonts w:ascii="Times New Roman" w:eastAsia="Times New Roman" w:hAnsi="Times New Roman" w:cs="Times New Roman"/>
          <w:i/>
          <w:color w:val="212529"/>
          <w:sz w:val="24"/>
          <w:szCs w:val="24"/>
        </w:rPr>
        <w:t>reduceRight</w:t>
      </w:r>
      <w:r>
        <w:rPr>
          <w:rFonts w:ascii="Times New Roman" w:eastAsia="Times New Roman" w:hAnsi="Times New Roman" w:cs="Times New Roman"/>
          <w:color w:val="212529"/>
          <w:sz w:val="24"/>
          <w:szCs w:val="24"/>
        </w:rPr>
        <w:t>.</w:t>
      </w:r>
    </w:p>
    <w:p w14:paraId="77A0186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vals.reduceRight</w:t>
      </w:r>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741" w:author="Holli Flanagan" w:date="2025-05-12T18:00:00Z">
        <w:r>
          <w:rPr>
            <w:rFonts w:ascii="Times New Roman" w:eastAsia="Times New Roman" w:hAnsi="Times New Roman" w:cs="Times New Roman"/>
            <w:color w:val="212529"/>
            <w:sz w:val="24"/>
            <w:szCs w:val="24"/>
          </w:rPr>
          <w:t>commutative</w:t>
        </w:r>
      </w:ins>
      <w:del w:id="3742"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743" w:author="Holli Flanagan" w:date="2025-05-12T18:00:00Z">
        <w:r>
          <w:rPr>
            <w:rFonts w:ascii="Times New Roman" w:eastAsia="Times New Roman" w:hAnsi="Times New Roman" w:cs="Times New Roman"/>
            <w:color w:val="212529"/>
            <w:sz w:val="24"/>
            <w:szCs w:val="24"/>
          </w:rPr>
          <w:t>where</w:t>
        </w:r>
      </w:ins>
      <w:del w:id="3744"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212529"/>
          <w:sz w:val="24"/>
          <w:szCs w:val="24"/>
        </w:rPr>
        <w:t>following:</w:t>
      </w:r>
    </w:p>
    <w:p w14:paraId="3411DC5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reduceRight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5" w:name="_m24a4ht9r1gr" w:colFirst="0" w:colLast="0"/>
      <w:bookmarkEnd w:id="3745"/>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746" w:author="Holli Flanagan" w:date="2025-05-12T18:00:00Z">
        <w:r>
          <w:rPr>
            <w:rFonts w:ascii="Times New Roman" w:eastAsia="Times New Roman" w:hAnsi="Times New Roman" w:cs="Times New Roman"/>
            <w:color w:val="212529"/>
            <w:sz w:val="24"/>
            <w:szCs w:val="24"/>
          </w:rPr>
          <w:t>elements</w:t>
        </w:r>
      </w:ins>
      <w:del w:id="3747"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7E0203">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vals.sort</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console.log(vals</w:t>
      </w:r>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7E0203">
      <w:pPr>
        <w:numPr>
          <w:ilvl w:val="0"/>
          <w:numId w:val="102"/>
        </w:numPr>
        <w:shd w:val="clear" w:color="auto" w:fill="FFFFFF"/>
        <w:spacing w:before="180"/>
        <w:rPr>
          <w:rFonts w:ascii="Times New Roman" w:eastAsia="Times New Roman" w:hAnsi="Times New Roman" w:cs="Times New Roman"/>
        </w:rPr>
        <w:pPrChange w:id="3748"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7E0203">
      <w:pPr>
        <w:numPr>
          <w:ilvl w:val="0"/>
          <w:numId w:val="102"/>
        </w:numPr>
        <w:shd w:val="clear" w:color="auto" w:fill="FFFFFF"/>
        <w:rPr>
          <w:rFonts w:ascii="Times New Roman" w:eastAsia="Times New Roman" w:hAnsi="Times New Roman" w:cs="Times New Roman"/>
        </w:rPr>
        <w:pPrChange w:id="3749"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7E0203">
      <w:pPr>
        <w:numPr>
          <w:ilvl w:val="0"/>
          <w:numId w:val="102"/>
        </w:numPr>
        <w:shd w:val="clear" w:color="auto" w:fill="FFFFFF"/>
        <w:spacing w:after="300"/>
        <w:rPr>
          <w:rFonts w:ascii="Times New Roman" w:eastAsia="Times New Roman" w:hAnsi="Times New Roman" w:cs="Times New Roman"/>
        </w:rPr>
        <w:pPrChange w:id="3750"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Array.from(vals</w:t>
      </w:r>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vals.sort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7E0203">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Since we pass a </w:t>
      </w:r>
      <w:r>
        <w:rPr>
          <w:rFonts w:ascii="Times New Roman" w:eastAsia="Times New Roman" w:hAnsi="Times New Roman" w:cs="Times New Roman"/>
          <w:color w:val="212529"/>
          <w:sz w:val="24"/>
          <w:szCs w:val="24"/>
        </w:rPr>
        <w:t>function, we can sort arrays of complex objects or classes in any way we wish.</w:t>
      </w:r>
    </w:p>
    <w:p w14:paraId="4A56E306"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751" w:author="Holli Flanagan" w:date="2025-05-12T18:01:00Z">
        <w:r>
          <w:rPr>
            <w:rFonts w:ascii="Times New Roman" w:eastAsia="Times New Roman" w:hAnsi="Times New Roman" w:cs="Times New Roman"/>
            <w:color w:val="212529"/>
            <w:sz w:val="24"/>
            <w:szCs w:val="24"/>
            <w:highlight w:val="white"/>
          </w:rPr>
          <w:t>ote</w:t>
        </w:r>
      </w:ins>
      <w:del w:id="3752"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7E0203">
      <w:pPr>
        <w:pStyle w:val="Heading2"/>
        <w:rPr>
          <w:rPrChange w:id="3753" w:author="Holli Flanagan" w:date="2025-05-12T15:05:00Z">
            <w:rPr>
              <w:sz w:val="34"/>
              <w:szCs w:val="34"/>
            </w:rPr>
          </w:rPrChange>
        </w:rPr>
        <w:pPrChange w:id="3754" w:author="Holli Flanagan" w:date="2025-05-12T15:05:00Z">
          <w:pPr>
            <w:pStyle w:val="Heading2"/>
            <w:keepNext w:val="0"/>
            <w:keepLines w:val="0"/>
          </w:pPr>
        </w:pPrChange>
      </w:pPr>
      <w:bookmarkStart w:id="3755" w:name="_3zptd6reruu0" w:colFirst="0" w:colLast="0"/>
      <w:bookmarkEnd w:id="3755"/>
      <w:r>
        <w:rPr>
          <w:rPrChange w:id="3756" w:author="Holli Flanagan" w:date="2025-05-12T15:05:00Z">
            <w:rPr>
              <w:sz w:val="34"/>
              <w:szCs w:val="34"/>
            </w:rPr>
          </w:rPrChange>
        </w:rPr>
        <w:t>Summary</w:t>
      </w:r>
    </w:p>
    <w:p w14:paraId="5A196F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7E0203">
      <w:pPr>
        <w:pStyle w:val="Heading2"/>
        <w:keepNext w:val="0"/>
        <w:keepLines w:val="0"/>
        <w:spacing w:before="700"/>
        <w:rPr>
          <w:rPrChange w:id="3757" w:author="Holli Flanagan" w:date="2025-05-12T15:05:00Z">
            <w:rPr>
              <w:sz w:val="46"/>
              <w:szCs w:val="46"/>
            </w:rPr>
          </w:rPrChange>
        </w:rPr>
        <w:pPrChange w:id="3758" w:author="Holli Flanagan" w:date="2025-05-12T15:05:00Z">
          <w:pPr>
            <w:pStyle w:val="Heading1"/>
            <w:keepNext w:val="0"/>
            <w:keepLines w:val="0"/>
            <w:spacing w:before="700"/>
          </w:pPr>
        </w:pPrChange>
      </w:pPr>
      <w:bookmarkStart w:id="3759" w:name="_eemrvojqh5y3" w:colFirst="0" w:colLast="0"/>
      <w:bookmarkEnd w:id="3759"/>
      <w:r>
        <w:rPr>
          <w:rPrChange w:id="3760" w:author="Holli Flanagan" w:date="2025-05-12T15:05:00Z">
            <w:rPr>
              <w:b/>
              <w:sz w:val="46"/>
              <w:szCs w:val="46"/>
            </w:rPr>
          </w:rPrChange>
        </w:rPr>
        <w:t>Next Step</w:t>
      </w:r>
    </w:p>
    <w:p w14:paraId="55FE1909" w14:textId="6D48B340"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761"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762" w:author="Holli Flanagan" w:date="2025-05-12T15:05:00Z">
        <w:r>
          <w:fldChar w:fldCharType="begin"/>
        </w:r>
        <w:r>
          <w:delInstrText xml:space="preserve">HYPERLINK </w:delInstrText>
        </w:r>
        <w:r>
          <w:delInstrText>"https://boots-edu.github.io/textbook/text/12-high-order-methods/implementation.html"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763" w:author="Oestreich, Julia" w:date="2025-05-15T17:57:00Z" w16du:dateUtc="2025-05-15T21:57:00Z">
        <w:r w:rsidR="006A65C1">
          <w:rPr>
            <w:rFonts w:ascii="Times New Roman" w:eastAsia="Times New Roman" w:hAnsi="Times New Roman" w:cs="Times New Roman"/>
            <w:color w:val="0D6EFD"/>
            <w:sz w:val="24"/>
            <w:szCs w:val="24"/>
            <w:u w:val="single"/>
          </w:rPr>
          <w:t>.</w:t>
        </w:r>
      </w:ins>
      <w:del w:id="3764"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7E0203">
      <w:pPr>
        <w:pStyle w:val="Heading1"/>
        <w:rPr>
          <w:rPrChange w:id="3765" w:author="Holli Flanagan" w:date="2025-05-12T15:05:00Z">
            <w:rPr>
              <w:sz w:val="46"/>
              <w:szCs w:val="46"/>
            </w:rPr>
          </w:rPrChange>
        </w:rPr>
        <w:pPrChange w:id="3766" w:author="Holli Flanagan" w:date="2025-05-12T15:05:00Z">
          <w:pPr>
            <w:pStyle w:val="Heading1"/>
            <w:keepNext w:val="0"/>
            <w:keepLines w:val="0"/>
          </w:pPr>
        </w:pPrChange>
      </w:pPr>
      <w:bookmarkStart w:id="3767" w:name="_ybqalq6dhwrl" w:colFirst="0" w:colLast="0"/>
      <w:bookmarkEnd w:id="3767"/>
      <w:r>
        <w:rPr>
          <w:rPrChange w:id="3768" w:author="Holli Flanagan" w:date="2025-05-12T15:05:00Z">
            <w:rPr>
              <w:sz w:val="46"/>
              <w:szCs w:val="46"/>
            </w:rPr>
          </w:rPrChange>
        </w:rPr>
        <w:t>Example Implementation of H</w:t>
      </w:r>
      <w:ins w:id="3769" w:author="Oestreich, Julia" w:date="2025-05-15T17:58:00Z" w16du:dateUtc="2025-05-15T21:58:00Z">
        <w:r w:rsidR="006A65C1">
          <w:t xml:space="preserve">igher </w:t>
        </w:r>
      </w:ins>
      <w:r>
        <w:rPr>
          <w:rPrChange w:id="3770" w:author="Holli Flanagan" w:date="2025-05-12T15:05:00Z">
            <w:rPr>
              <w:sz w:val="46"/>
              <w:szCs w:val="46"/>
            </w:rPr>
          </w:rPrChange>
        </w:rPr>
        <w:t>O</w:t>
      </w:r>
      <w:ins w:id="3771" w:author="Oestreich, Julia" w:date="2025-05-15T17:58:00Z" w16du:dateUtc="2025-05-15T21:58:00Z">
        <w:r w:rsidR="006A65C1">
          <w:t>rder</w:t>
        </w:r>
      </w:ins>
      <w:r>
        <w:rPr>
          <w:rPrChange w:id="3772" w:author="Holli Flanagan" w:date="2025-05-12T15:05:00Z">
            <w:rPr>
              <w:sz w:val="46"/>
              <w:szCs w:val="46"/>
            </w:rPr>
          </w:rPrChange>
        </w:rPr>
        <w:t xml:space="preserve"> Methods</w:t>
      </w:r>
    </w:p>
    <w:p w14:paraId="51AD8A38" w14:textId="77777777" w:rsidR="00B32DEF" w:rsidRPr="00B32DEF" w:rsidRDefault="007E0203">
      <w:pPr>
        <w:pStyle w:val="Heading2"/>
        <w:rPr>
          <w:rPrChange w:id="3773" w:author="Holli Flanagan" w:date="2025-05-12T15:05:00Z">
            <w:rPr>
              <w:sz w:val="34"/>
              <w:szCs w:val="34"/>
            </w:rPr>
          </w:rPrChange>
        </w:rPr>
        <w:pPrChange w:id="3774" w:author="Holli Flanagan" w:date="2025-05-12T15:05:00Z">
          <w:pPr>
            <w:pStyle w:val="Heading2"/>
            <w:keepNext w:val="0"/>
            <w:keepLines w:val="0"/>
          </w:pPr>
        </w:pPrChange>
      </w:pPr>
      <w:bookmarkStart w:id="3775" w:name="_mymuq5xgdtie" w:colFirst="0" w:colLast="0"/>
      <w:bookmarkEnd w:id="3775"/>
      <w:r>
        <w:rPr>
          <w:rPrChange w:id="3776" w:author="Holli Flanagan" w:date="2025-05-12T15:05:00Z">
            <w:rPr>
              <w:sz w:val="34"/>
              <w:szCs w:val="34"/>
            </w:rPr>
          </w:rPrChange>
        </w:rPr>
        <w:t>Key Idea</w:t>
      </w:r>
    </w:p>
    <w:p w14:paraId="099C626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7E0203">
      <w:pPr>
        <w:pStyle w:val="Heading2"/>
        <w:rPr>
          <w:rPrChange w:id="3777" w:author="Holli Flanagan" w:date="2025-05-12T15:05:00Z">
            <w:rPr>
              <w:sz w:val="34"/>
              <w:szCs w:val="34"/>
            </w:rPr>
          </w:rPrChange>
        </w:rPr>
        <w:pPrChange w:id="3778" w:author="Holli Flanagan" w:date="2025-05-12T15:05:00Z">
          <w:pPr>
            <w:pStyle w:val="Heading2"/>
            <w:keepNext w:val="0"/>
            <w:keepLines w:val="0"/>
          </w:pPr>
        </w:pPrChange>
      </w:pPr>
      <w:bookmarkStart w:id="3779" w:name="_6q3b7vqaiolr" w:colFirst="0" w:colLast="0"/>
      <w:bookmarkEnd w:id="3779"/>
      <w:r>
        <w:rPr>
          <w:rPrChange w:id="3780" w:author="Holli Flanagan" w:date="2025-05-12T15:05:00Z">
            <w:rPr>
              <w:sz w:val="34"/>
              <w:szCs w:val="34"/>
            </w:rPr>
          </w:rPrChange>
        </w:rPr>
        <w:t>Overview</w:t>
      </w:r>
    </w:p>
    <w:p w14:paraId="6EF02D7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781"/>
      <w:r>
        <w:rPr>
          <w:rFonts w:ascii="Times New Roman" w:eastAsia="Times New Roman" w:hAnsi="Times New Roman" w:cs="Times New Roman"/>
          <w:i/>
          <w:color w:val="212529"/>
          <w:sz w:val="24"/>
          <w:szCs w:val="24"/>
        </w:rPr>
        <w:t>higher order methods</w:t>
      </w:r>
      <w:commentRangeEnd w:id="3781"/>
      <w:r>
        <w:commentReference w:id="3781"/>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782"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783"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7E0203">
      <w:pPr>
        <w:pStyle w:val="Heading2"/>
        <w:keepNext w:val="0"/>
        <w:keepLines w:val="0"/>
        <w:rPr>
          <w:rPrChange w:id="3784" w:author="Holli Flanagan" w:date="2025-05-12T15:07:00Z">
            <w:rPr>
              <w:sz w:val="34"/>
              <w:szCs w:val="34"/>
            </w:rPr>
          </w:rPrChange>
        </w:rPr>
      </w:pPr>
      <w:bookmarkStart w:id="3785" w:name="_svdar6etmnvu" w:colFirst="0" w:colLast="0"/>
      <w:bookmarkEnd w:id="3785"/>
      <w:r>
        <w:rPr>
          <w:color w:val="D63384"/>
          <w:shd w:val="clear" w:color="auto" w:fill="F5F6FA"/>
          <w:rPrChange w:id="3786" w:author="Holli Flanagan" w:date="2025-05-12T15:07:00Z">
            <w:rPr>
              <w:color w:val="D63384"/>
              <w:sz w:val="30"/>
              <w:szCs w:val="30"/>
              <w:shd w:val="clear" w:color="auto" w:fill="F5F6FA"/>
            </w:rPr>
          </w:rPrChange>
        </w:rPr>
        <w:t>forEach</w:t>
      </w:r>
      <w:r>
        <w:rPr>
          <w:rPrChange w:id="3787" w:author="Holli Flanagan" w:date="2025-05-12T15:07:00Z">
            <w:rPr>
              <w:sz w:val="34"/>
              <w:szCs w:val="34"/>
            </w:rPr>
          </w:rPrChange>
        </w:rPr>
        <w:t xml:space="preserve"> Method</w:t>
      </w:r>
    </w:p>
    <w:p w14:paraId="5661765C"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7E0203">
      <w:pPr>
        <w:pStyle w:val="Heading2"/>
        <w:keepNext w:val="0"/>
        <w:keepLines w:val="0"/>
        <w:rPr>
          <w:rPrChange w:id="3788" w:author="Holli Flanagan" w:date="2025-05-12T15:07:00Z">
            <w:rPr>
              <w:sz w:val="34"/>
              <w:szCs w:val="34"/>
            </w:rPr>
          </w:rPrChange>
        </w:rPr>
      </w:pPr>
      <w:bookmarkStart w:id="3789" w:name="_h80uub55fap" w:colFirst="0" w:colLast="0"/>
      <w:bookmarkEnd w:id="3789"/>
      <w:r>
        <w:rPr>
          <w:color w:val="D63384"/>
          <w:shd w:val="clear" w:color="auto" w:fill="F5F6FA"/>
          <w:rPrChange w:id="3790" w:author="Holli Flanagan" w:date="2025-05-12T15:07:00Z">
            <w:rPr>
              <w:color w:val="D63384"/>
              <w:sz w:val="30"/>
              <w:szCs w:val="30"/>
              <w:shd w:val="clear" w:color="auto" w:fill="F5F6FA"/>
            </w:rPr>
          </w:rPrChange>
        </w:rPr>
        <w:t>filter</w:t>
      </w:r>
      <w:r>
        <w:rPr>
          <w:rPrChange w:id="3791" w:author="Holli Flanagan" w:date="2025-05-12T15:07:00Z">
            <w:rPr>
              <w:sz w:val="34"/>
              <w:szCs w:val="34"/>
            </w:rPr>
          </w:rPrChange>
        </w:rPr>
        <w:t xml:space="preserve"> Method</w:t>
      </w:r>
    </w:p>
    <w:p w14:paraId="3968AFB3"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7E0203">
      <w:pPr>
        <w:pStyle w:val="Heading2"/>
        <w:keepNext w:val="0"/>
        <w:keepLines w:val="0"/>
        <w:rPr>
          <w:rPrChange w:id="3792" w:author="Holli Flanagan" w:date="2025-05-12T15:07:00Z">
            <w:rPr>
              <w:sz w:val="34"/>
              <w:szCs w:val="34"/>
            </w:rPr>
          </w:rPrChange>
        </w:rPr>
      </w:pPr>
      <w:bookmarkStart w:id="3793" w:name="_a4wopf6yqj4g" w:colFirst="0" w:colLast="0"/>
      <w:bookmarkEnd w:id="3793"/>
      <w:r>
        <w:rPr>
          <w:color w:val="D63384"/>
          <w:shd w:val="clear" w:color="auto" w:fill="F5F6FA"/>
          <w:rPrChange w:id="3794" w:author="Holli Flanagan" w:date="2025-05-12T15:07:00Z">
            <w:rPr>
              <w:color w:val="D63384"/>
              <w:sz w:val="30"/>
              <w:szCs w:val="30"/>
              <w:shd w:val="clear" w:color="auto" w:fill="F5F6FA"/>
            </w:rPr>
          </w:rPrChange>
        </w:rPr>
        <w:lastRenderedPageBreak/>
        <w:t>some</w:t>
      </w:r>
      <w:r>
        <w:rPr>
          <w:rPrChange w:id="3795" w:author="Holli Flanagan" w:date="2025-05-12T15:07:00Z">
            <w:rPr>
              <w:sz w:val="34"/>
              <w:szCs w:val="34"/>
            </w:rPr>
          </w:rPrChange>
        </w:rPr>
        <w:t xml:space="preserve"> </w:t>
      </w:r>
      <w:proofErr w:type="gramStart"/>
      <w:r>
        <w:rPr>
          <w:rPrChange w:id="3796" w:author="Holli Flanagan" w:date="2025-05-12T15:07:00Z">
            <w:rPr>
              <w:sz w:val="34"/>
              <w:szCs w:val="34"/>
            </w:rPr>
          </w:rPrChange>
        </w:rPr>
        <w:t>Method</w:t>
      </w:r>
      <w:proofErr w:type="gramEnd"/>
    </w:p>
    <w:p w14:paraId="4AFF6840"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7E0203">
      <w:pPr>
        <w:pStyle w:val="Heading2"/>
        <w:keepNext w:val="0"/>
        <w:keepLines w:val="0"/>
        <w:rPr>
          <w:rPrChange w:id="3797" w:author="Holli Flanagan" w:date="2025-05-12T15:07:00Z">
            <w:rPr>
              <w:sz w:val="34"/>
              <w:szCs w:val="34"/>
            </w:rPr>
          </w:rPrChange>
        </w:rPr>
      </w:pPr>
      <w:bookmarkStart w:id="3798" w:name="_vef0c65wo9t2" w:colFirst="0" w:colLast="0"/>
      <w:bookmarkEnd w:id="3798"/>
      <w:r>
        <w:rPr>
          <w:color w:val="D63384"/>
          <w:shd w:val="clear" w:color="auto" w:fill="F5F6FA"/>
          <w:rPrChange w:id="3799" w:author="Holli Flanagan" w:date="2025-05-12T15:07:00Z">
            <w:rPr>
              <w:color w:val="D63384"/>
              <w:sz w:val="30"/>
              <w:szCs w:val="30"/>
              <w:shd w:val="clear" w:color="auto" w:fill="F5F6FA"/>
            </w:rPr>
          </w:rPrChange>
        </w:rPr>
        <w:t>every</w:t>
      </w:r>
      <w:r>
        <w:rPr>
          <w:rPrChange w:id="3800" w:author="Holli Flanagan" w:date="2025-05-12T15:07:00Z">
            <w:rPr>
              <w:sz w:val="34"/>
              <w:szCs w:val="34"/>
            </w:rPr>
          </w:rPrChange>
        </w:rPr>
        <w:t xml:space="preserve"> Method</w:t>
      </w:r>
    </w:p>
    <w:p w14:paraId="50345416"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7E0203">
      <w:pPr>
        <w:pStyle w:val="Heading2"/>
        <w:keepNext w:val="0"/>
        <w:keepLines w:val="0"/>
        <w:rPr>
          <w:rPrChange w:id="3801" w:author="Holli Flanagan" w:date="2025-05-12T15:07:00Z">
            <w:rPr>
              <w:sz w:val="34"/>
              <w:szCs w:val="34"/>
            </w:rPr>
          </w:rPrChange>
        </w:rPr>
      </w:pPr>
      <w:bookmarkStart w:id="3802" w:name="_mj1cattqcu86" w:colFirst="0" w:colLast="0"/>
      <w:bookmarkEnd w:id="3802"/>
      <w:r>
        <w:rPr>
          <w:color w:val="D63384"/>
          <w:shd w:val="clear" w:color="auto" w:fill="F5F6FA"/>
          <w:rPrChange w:id="3803" w:author="Holli Flanagan" w:date="2025-05-12T15:07:00Z">
            <w:rPr>
              <w:color w:val="D63384"/>
              <w:sz w:val="30"/>
              <w:szCs w:val="30"/>
              <w:shd w:val="clear" w:color="auto" w:fill="F5F6FA"/>
            </w:rPr>
          </w:rPrChange>
        </w:rPr>
        <w:t>map</w:t>
      </w:r>
      <w:r>
        <w:rPr>
          <w:rPrChange w:id="3804" w:author="Holli Flanagan" w:date="2025-05-12T15:07:00Z">
            <w:rPr>
              <w:sz w:val="34"/>
              <w:szCs w:val="34"/>
            </w:rPr>
          </w:rPrChange>
        </w:rPr>
        <w:t xml:space="preserve"> Method</w:t>
      </w:r>
    </w:p>
    <w:p w14:paraId="1EE10830"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7E0203">
      <w:pPr>
        <w:pStyle w:val="Heading2"/>
        <w:keepNext w:val="0"/>
        <w:keepLines w:val="0"/>
        <w:rPr>
          <w:rPrChange w:id="3805" w:author="Holli Flanagan" w:date="2025-05-12T15:08:00Z">
            <w:rPr>
              <w:sz w:val="34"/>
              <w:szCs w:val="34"/>
            </w:rPr>
          </w:rPrChange>
        </w:rPr>
      </w:pPr>
      <w:bookmarkStart w:id="3806" w:name="_axlrrpo439ep" w:colFirst="0" w:colLast="0"/>
      <w:bookmarkEnd w:id="3806"/>
      <w:r>
        <w:rPr>
          <w:color w:val="D63384"/>
          <w:shd w:val="clear" w:color="auto" w:fill="F5F6FA"/>
          <w:rPrChange w:id="3807" w:author="Holli Flanagan" w:date="2025-05-12T15:08:00Z">
            <w:rPr>
              <w:color w:val="D63384"/>
              <w:sz w:val="30"/>
              <w:szCs w:val="30"/>
              <w:shd w:val="clear" w:color="auto" w:fill="F5F6FA"/>
            </w:rPr>
          </w:rPrChange>
        </w:rPr>
        <w:t>reduce</w:t>
      </w:r>
      <w:r>
        <w:rPr>
          <w:rPrChange w:id="3808" w:author="Holli Flanagan" w:date="2025-05-12T15:08:00Z">
            <w:rPr>
              <w:sz w:val="34"/>
              <w:szCs w:val="34"/>
            </w:rPr>
          </w:rPrChange>
        </w:rPr>
        <w:t xml:space="preserve"> Method</w:t>
      </w:r>
    </w:p>
    <w:p w14:paraId="41BEB451"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7E0203">
      <w:pPr>
        <w:pStyle w:val="Heading2"/>
        <w:keepNext w:val="0"/>
        <w:keepLines w:val="0"/>
        <w:rPr>
          <w:rPrChange w:id="3809" w:author="Holli Flanagan" w:date="2025-05-12T15:08:00Z">
            <w:rPr>
              <w:sz w:val="34"/>
              <w:szCs w:val="34"/>
            </w:rPr>
          </w:rPrChange>
        </w:rPr>
      </w:pPr>
      <w:bookmarkStart w:id="3810" w:name="_wtugo0xlnizo" w:colFirst="0" w:colLast="0"/>
      <w:bookmarkEnd w:id="3810"/>
      <w:r>
        <w:rPr>
          <w:color w:val="D63384"/>
          <w:shd w:val="clear" w:color="auto" w:fill="F5F6FA"/>
          <w:rPrChange w:id="3811" w:author="Holli Flanagan" w:date="2025-05-12T15:08:00Z">
            <w:rPr>
              <w:color w:val="D63384"/>
              <w:sz w:val="30"/>
              <w:szCs w:val="30"/>
              <w:shd w:val="clear" w:color="auto" w:fill="F5F6FA"/>
            </w:rPr>
          </w:rPrChange>
        </w:rPr>
        <w:t>rightReduce</w:t>
      </w:r>
      <w:r>
        <w:rPr>
          <w:rPrChange w:id="3812" w:author="Holli Flanagan" w:date="2025-05-12T15:08:00Z">
            <w:rPr>
              <w:sz w:val="34"/>
              <w:szCs w:val="34"/>
            </w:rPr>
          </w:rPrChange>
        </w:rPr>
        <w:t xml:space="preserve"> Method</w:t>
      </w:r>
    </w:p>
    <w:p w14:paraId="5E8EDCEB"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7E0203">
      <w:pPr>
        <w:pStyle w:val="Heading2"/>
        <w:keepNext w:val="0"/>
        <w:keepLines w:val="0"/>
        <w:rPr>
          <w:rPrChange w:id="3813" w:author="Holli Flanagan" w:date="2025-05-12T15:08:00Z">
            <w:rPr>
              <w:sz w:val="34"/>
              <w:szCs w:val="34"/>
            </w:rPr>
          </w:rPrChange>
        </w:rPr>
      </w:pPr>
      <w:bookmarkStart w:id="3814" w:name="_t39pggfxr7rw" w:colFirst="0" w:colLast="0"/>
      <w:bookmarkEnd w:id="3814"/>
      <w:r>
        <w:rPr>
          <w:color w:val="D63384"/>
          <w:shd w:val="clear" w:color="auto" w:fill="F5F6FA"/>
          <w:rPrChange w:id="3815" w:author="Holli Flanagan" w:date="2025-05-12T15:08:00Z">
            <w:rPr>
              <w:color w:val="D63384"/>
              <w:sz w:val="30"/>
              <w:szCs w:val="30"/>
              <w:shd w:val="clear" w:color="auto" w:fill="F5F6FA"/>
            </w:rPr>
          </w:rPrChange>
        </w:rPr>
        <w:t>find</w:t>
      </w:r>
      <w:r>
        <w:rPr>
          <w:rPrChange w:id="3816" w:author="Holli Flanagan" w:date="2025-05-12T15:08:00Z">
            <w:rPr>
              <w:sz w:val="34"/>
              <w:szCs w:val="34"/>
            </w:rPr>
          </w:rPrChange>
        </w:rPr>
        <w:t xml:space="preserve"> Method</w:t>
      </w:r>
    </w:p>
    <w:p w14:paraId="785A35C7"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7E0203">
      <w:pPr>
        <w:pStyle w:val="Heading2"/>
        <w:keepNext w:val="0"/>
        <w:keepLines w:val="0"/>
        <w:rPr>
          <w:rPrChange w:id="3817" w:author="Holli Flanagan" w:date="2025-05-12T15:08:00Z">
            <w:rPr>
              <w:sz w:val="34"/>
              <w:szCs w:val="34"/>
            </w:rPr>
          </w:rPrChange>
        </w:rPr>
      </w:pPr>
      <w:bookmarkStart w:id="3818" w:name="_b2s7pfoewq1k" w:colFirst="0" w:colLast="0"/>
      <w:bookmarkEnd w:id="3818"/>
      <w:r>
        <w:rPr>
          <w:color w:val="D63384"/>
          <w:shd w:val="clear" w:color="auto" w:fill="F5F6FA"/>
          <w:rPrChange w:id="3819" w:author="Holli Flanagan" w:date="2025-05-12T15:08:00Z">
            <w:rPr>
              <w:color w:val="D63384"/>
              <w:sz w:val="30"/>
              <w:szCs w:val="30"/>
              <w:shd w:val="clear" w:color="auto" w:fill="F5F6FA"/>
            </w:rPr>
          </w:rPrChange>
        </w:rPr>
        <w:t>findIndex</w:t>
      </w:r>
      <w:r>
        <w:rPr>
          <w:rPrChange w:id="3820" w:author="Holli Flanagan" w:date="2025-05-12T15:08:00Z">
            <w:rPr>
              <w:sz w:val="34"/>
              <w:szCs w:val="34"/>
            </w:rPr>
          </w:rPrChange>
        </w:rPr>
        <w:t xml:space="preserve"> Method</w:t>
      </w:r>
    </w:p>
    <w:p w14:paraId="772AE854"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7E0203">
      <w:pPr>
        <w:pStyle w:val="Heading2"/>
        <w:keepNext w:val="0"/>
        <w:keepLines w:val="0"/>
        <w:rPr>
          <w:rPrChange w:id="3821" w:author="Holli Flanagan" w:date="2025-05-12T15:08:00Z">
            <w:rPr>
              <w:sz w:val="34"/>
              <w:szCs w:val="34"/>
            </w:rPr>
          </w:rPrChange>
        </w:rPr>
      </w:pPr>
      <w:bookmarkStart w:id="3822" w:name="_q9h582sxtk03" w:colFirst="0" w:colLast="0"/>
      <w:bookmarkEnd w:id="3822"/>
      <w:r>
        <w:rPr>
          <w:color w:val="D63384"/>
          <w:shd w:val="clear" w:color="auto" w:fill="F5F6FA"/>
          <w:rPrChange w:id="3823" w:author="Holli Flanagan" w:date="2025-05-12T15:08:00Z">
            <w:rPr>
              <w:color w:val="D63384"/>
              <w:sz w:val="30"/>
              <w:szCs w:val="30"/>
              <w:shd w:val="clear" w:color="auto" w:fill="F5F6FA"/>
            </w:rPr>
          </w:rPrChange>
        </w:rPr>
        <w:t>findLast</w:t>
      </w:r>
      <w:r>
        <w:rPr>
          <w:rPrChange w:id="3824" w:author="Holli Flanagan" w:date="2025-05-12T15:08:00Z">
            <w:rPr>
              <w:sz w:val="34"/>
              <w:szCs w:val="34"/>
            </w:rPr>
          </w:rPrChange>
        </w:rPr>
        <w:t xml:space="preserve"> Method</w:t>
      </w:r>
    </w:p>
    <w:p w14:paraId="12AACD75"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7E0203">
      <w:pPr>
        <w:pStyle w:val="Heading2"/>
        <w:keepNext w:val="0"/>
        <w:keepLines w:val="0"/>
        <w:rPr>
          <w:rPrChange w:id="3825" w:author="Holli Flanagan" w:date="2025-05-12T15:08:00Z">
            <w:rPr>
              <w:sz w:val="34"/>
              <w:szCs w:val="34"/>
            </w:rPr>
          </w:rPrChange>
        </w:rPr>
      </w:pPr>
      <w:bookmarkStart w:id="3826" w:name="_ch65zvwfequ3" w:colFirst="0" w:colLast="0"/>
      <w:bookmarkEnd w:id="3826"/>
      <w:r>
        <w:rPr>
          <w:color w:val="D63384"/>
          <w:shd w:val="clear" w:color="auto" w:fill="F5F6FA"/>
          <w:rPrChange w:id="3827" w:author="Holli Flanagan" w:date="2025-05-12T15:08:00Z">
            <w:rPr>
              <w:color w:val="D63384"/>
              <w:sz w:val="30"/>
              <w:szCs w:val="30"/>
              <w:shd w:val="clear" w:color="auto" w:fill="F5F6FA"/>
            </w:rPr>
          </w:rPrChange>
        </w:rPr>
        <w:t>findLastIndex</w:t>
      </w:r>
      <w:r>
        <w:rPr>
          <w:rPrChange w:id="3828" w:author="Holli Flanagan" w:date="2025-05-12T15:08:00Z">
            <w:rPr>
              <w:sz w:val="34"/>
              <w:szCs w:val="34"/>
            </w:rPr>
          </w:rPrChange>
        </w:rPr>
        <w:t xml:space="preserve"> Method</w:t>
      </w:r>
    </w:p>
    <w:p w14:paraId="27D0E26F"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7E0203">
      <w:pPr>
        <w:pStyle w:val="Heading2"/>
        <w:keepNext w:val="0"/>
        <w:keepLines w:val="0"/>
        <w:rPr>
          <w:rPrChange w:id="3829" w:author="Holli Flanagan" w:date="2025-05-12T15:08:00Z">
            <w:rPr>
              <w:sz w:val="34"/>
              <w:szCs w:val="34"/>
            </w:rPr>
          </w:rPrChange>
        </w:rPr>
      </w:pPr>
      <w:bookmarkStart w:id="3830" w:name="_93cn4uo5dbn8" w:colFirst="0" w:colLast="0"/>
      <w:bookmarkEnd w:id="3830"/>
      <w:r>
        <w:rPr>
          <w:color w:val="D63384"/>
          <w:shd w:val="clear" w:color="auto" w:fill="F5F6FA"/>
          <w:rPrChange w:id="3831" w:author="Holli Flanagan" w:date="2025-05-12T15:08:00Z">
            <w:rPr>
              <w:color w:val="D63384"/>
              <w:sz w:val="30"/>
              <w:szCs w:val="30"/>
              <w:shd w:val="clear" w:color="auto" w:fill="F5F6FA"/>
            </w:rPr>
          </w:rPrChange>
        </w:rPr>
        <w:t>sort</w:t>
      </w:r>
      <w:r>
        <w:rPr>
          <w:rPrChange w:id="3832" w:author="Holli Flanagan" w:date="2025-05-12T15:08:00Z">
            <w:rPr>
              <w:sz w:val="34"/>
              <w:szCs w:val="34"/>
            </w:rPr>
          </w:rPrChange>
        </w:rPr>
        <w:t xml:space="preserve"> Method</w:t>
      </w:r>
    </w:p>
    <w:p w14:paraId="6949A640"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7E0203">
      <w:pPr>
        <w:pStyle w:val="Heading2"/>
        <w:rPr>
          <w:rPrChange w:id="3833" w:author="Holli Flanagan" w:date="2025-05-12T15:08:00Z">
            <w:rPr>
              <w:sz w:val="34"/>
              <w:szCs w:val="34"/>
            </w:rPr>
          </w:rPrChange>
        </w:rPr>
        <w:pPrChange w:id="3834" w:author="Holli Flanagan" w:date="2025-05-12T15:08:00Z">
          <w:pPr>
            <w:pStyle w:val="Heading2"/>
            <w:keepNext w:val="0"/>
            <w:keepLines w:val="0"/>
          </w:pPr>
        </w:pPrChange>
      </w:pPr>
      <w:bookmarkStart w:id="3835" w:name="_wvecq4kh94vy" w:colFirst="0" w:colLast="0"/>
      <w:bookmarkEnd w:id="3835"/>
      <w:r>
        <w:rPr>
          <w:rPrChange w:id="3836" w:author="Holli Flanagan" w:date="2025-05-12T15:08:00Z">
            <w:rPr>
              <w:sz w:val="34"/>
              <w:szCs w:val="34"/>
            </w:rPr>
          </w:rPrChange>
        </w:rPr>
        <w:lastRenderedPageBreak/>
        <w:t>Usage Examples</w:t>
      </w:r>
    </w:p>
    <w:p w14:paraId="30F9067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37" w:name="_xi80gxsafum8" w:colFirst="0" w:colLast="0"/>
      <w:bookmarkEnd w:id="3837"/>
      <w:r>
        <w:rPr>
          <w:rFonts w:ascii="Times New Roman" w:eastAsia="Times New Roman" w:hAnsi="Times New Roman" w:cs="Times New Roman"/>
          <w:color w:val="27262B"/>
          <w:sz w:val="26"/>
          <w:szCs w:val="26"/>
        </w:rPr>
        <w:t>More Examples</w:t>
      </w:r>
    </w:p>
    <w:p w14:paraId="6A215E9A" w14:textId="77777777" w:rsidR="00B32DEF" w:rsidRDefault="007E0203">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7E0203">
      <w:pPr>
        <w:pStyle w:val="Heading2"/>
        <w:rPr>
          <w:rPrChange w:id="3838" w:author="Holli Flanagan" w:date="2025-05-12T15:08:00Z">
            <w:rPr>
              <w:sz w:val="34"/>
              <w:szCs w:val="34"/>
            </w:rPr>
          </w:rPrChange>
        </w:rPr>
        <w:pPrChange w:id="3839" w:author="Holli Flanagan" w:date="2025-05-12T15:08:00Z">
          <w:pPr>
            <w:pStyle w:val="Heading2"/>
            <w:keepNext w:val="0"/>
            <w:keepLines w:val="0"/>
          </w:pPr>
        </w:pPrChange>
      </w:pPr>
      <w:bookmarkStart w:id="3840" w:name="_cgae18yru0" w:colFirst="0" w:colLast="0"/>
      <w:bookmarkEnd w:id="3840"/>
      <w:r>
        <w:rPr>
          <w:rPrChange w:id="3841" w:author="Holli Flanagan" w:date="2025-05-12T15:08:00Z">
            <w:rPr>
              <w:sz w:val="34"/>
              <w:szCs w:val="34"/>
            </w:rPr>
          </w:rPrChange>
        </w:rPr>
        <w:t>Summary</w:t>
      </w:r>
    </w:p>
    <w:p w14:paraId="6896AE4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nothing special about these built-in methods, except that they are conveniently provided for us. We can re-implement them with the existing control structures we already learned.</w:t>
      </w:r>
    </w:p>
    <w:p w14:paraId="77A9D7B3" w14:textId="77777777" w:rsidR="00B32DEF" w:rsidRPr="00B32DEF" w:rsidRDefault="007E0203">
      <w:pPr>
        <w:pStyle w:val="Heading2"/>
        <w:keepNext w:val="0"/>
        <w:keepLines w:val="0"/>
        <w:spacing w:before="700"/>
        <w:rPr>
          <w:rPrChange w:id="3842" w:author="Holli Flanagan" w:date="2025-05-12T15:08:00Z">
            <w:rPr>
              <w:sz w:val="46"/>
              <w:szCs w:val="46"/>
            </w:rPr>
          </w:rPrChange>
        </w:rPr>
        <w:pPrChange w:id="3843" w:author="Holli Flanagan" w:date="2025-05-12T15:08:00Z">
          <w:pPr>
            <w:pStyle w:val="Heading1"/>
            <w:keepNext w:val="0"/>
            <w:keepLines w:val="0"/>
            <w:spacing w:before="700"/>
          </w:pPr>
        </w:pPrChange>
      </w:pPr>
      <w:bookmarkStart w:id="3844" w:name="_auaigofwmtah" w:colFirst="0" w:colLast="0"/>
      <w:bookmarkEnd w:id="3844"/>
      <w:r>
        <w:rPr>
          <w:rPrChange w:id="3845" w:author="Holli Flanagan" w:date="2025-05-12T15:08:00Z">
            <w:rPr>
              <w:b/>
              <w:sz w:val="46"/>
              <w:szCs w:val="46"/>
            </w:rPr>
          </w:rPrChange>
        </w:rPr>
        <w:t>Next Step</w:t>
      </w:r>
    </w:p>
    <w:p w14:paraId="49C4E769" w14:textId="2811BD99" w:rsidR="00B32DEF" w:rsidRDefault="007E0203">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846"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847"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7E0203">
      <w:pPr>
        <w:pStyle w:val="Heading1"/>
        <w:pPrChange w:id="3848" w:author="Holli Flanagan" w:date="2025-05-12T15:09:00Z">
          <w:pPr>
            <w:pStyle w:val="Heading1"/>
            <w:keepNext w:val="0"/>
            <w:keepLines w:val="0"/>
          </w:pPr>
        </w:pPrChange>
      </w:pPr>
      <w:bookmarkStart w:id="3849" w:name="_sdpjwq5vk7ob" w:colFirst="0" w:colLast="0"/>
      <w:bookmarkEnd w:id="3849"/>
      <w:r>
        <w:rPr>
          <w:rPrChange w:id="3850" w:author="Holli Flanagan" w:date="2025-05-12T15:09:00Z">
            <w:rPr>
              <w:sz w:val="46"/>
              <w:szCs w:val="46"/>
            </w:rPr>
          </w:rPrChange>
        </w:rPr>
        <w:t>Chapter 13 - Recursion</w:t>
      </w:r>
    </w:p>
    <w:p w14:paraId="57528426" w14:textId="77777777" w:rsidR="00B32DEF" w:rsidRPr="00B32DEF" w:rsidRDefault="007E0203">
      <w:pPr>
        <w:pStyle w:val="Heading1"/>
        <w:rPr>
          <w:rPrChange w:id="3851" w:author="Holli Flanagan" w:date="2025-05-12T15:09:00Z">
            <w:rPr>
              <w:sz w:val="48"/>
              <w:szCs w:val="48"/>
              <w:highlight w:val="white"/>
            </w:rPr>
          </w:rPrChange>
        </w:rPr>
        <w:pPrChange w:id="3852" w:author="Holli Flanagan" w:date="2025-05-12T15:09:00Z">
          <w:pPr>
            <w:pStyle w:val="Heading1"/>
            <w:keepNext w:val="0"/>
            <w:keepLines w:val="0"/>
          </w:pPr>
        </w:pPrChange>
      </w:pPr>
      <w:bookmarkStart w:id="3853" w:name="_lgvvhclce1ud" w:colFirst="0" w:colLast="0"/>
      <w:bookmarkEnd w:id="3853"/>
      <w:r>
        <w:rPr>
          <w:rPrChange w:id="3854" w:author="Holli Flanagan" w:date="2025-05-12T15:09:00Z">
            <w:rPr>
              <w:sz w:val="48"/>
              <w:szCs w:val="48"/>
              <w:highlight w:val="white"/>
            </w:rPr>
          </w:rPrChange>
        </w:rPr>
        <w:t>Description and Definition of Recursion</w:t>
      </w:r>
    </w:p>
    <w:p w14:paraId="13A4784E" w14:textId="77777777" w:rsidR="00B32DEF" w:rsidRPr="00B32DEF" w:rsidRDefault="007E0203">
      <w:pPr>
        <w:pStyle w:val="Heading2"/>
        <w:rPr>
          <w:rPrChange w:id="3855" w:author="Holli Flanagan" w:date="2025-05-12T15:09:00Z">
            <w:rPr>
              <w:sz w:val="36"/>
              <w:szCs w:val="36"/>
            </w:rPr>
          </w:rPrChange>
        </w:rPr>
        <w:pPrChange w:id="3856" w:author="Holli Flanagan" w:date="2025-05-12T15:09:00Z">
          <w:pPr>
            <w:pStyle w:val="Heading2"/>
            <w:keepNext w:val="0"/>
            <w:keepLines w:val="0"/>
            <w:spacing w:before="540" w:after="100"/>
          </w:pPr>
        </w:pPrChange>
      </w:pPr>
      <w:bookmarkStart w:id="3857" w:name="_m4fat6ydhgg1" w:colFirst="0" w:colLast="0"/>
      <w:bookmarkEnd w:id="3857"/>
      <w:r>
        <w:rPr>
          <w:rPrChange w:id="3858" w:author="Holli Flanagan" w:date="2025-05-12T15:09:00Z">
            <w:rPr>
              <w:sz w:val="36"/>
              <w:szCs w:val="36"/>
            </w:rPr>
          </w:rPrChange>
        </w:rPr>
        <w:t>Key Idea</w:t>
      </w:r>
    </w:p>
    <w:p w14:paraId="27A7FB4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859" w:author="Holli Flanagan" w:date="2025-05-12T15:10:00Z">
        <w:r>
          <w:rPr>
            <w:rFonts w:ascii="Times New Roman" w:eastAsia="Times New Roman" w:hAnsi="Times New Roman" w:cs="Times New Roman"/>
            <w:color w:val="212529"/>
            <w:sz w:val="24"/>
            <w:szCs w:val="24"/>
            <w:highlight w:val="white"/>
          </w:rPr>
          <w:delText>C</w:delText>
        </w:r>
      </w:del>
      <w:ins w:id="3860"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861" w:author="Holli Flanagan" w:date="2025-05-12T15:10:00Z">
        <w:r>
          <w:rPr>
            <w:rFonts w:ascii="Times New Roman" w:eastAsia="Times New Roman" w:hAnsi="Times New Roman" w:cs="Times New Roman"/>
            <w:color w:val="212529"/>
            <w:sz w:val="24"/>
            <w:szCs w:val="24"/>
            <w:highlight w:val="white"/>
          </w:rPr>
          <w:delText>S</w:delText>
        </w:r>
      </w:del>
      <w:ins w:id="3862"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7E0203">
      <w:pPr>
        <w:pStyle w:val="Heading2"/>
        <w:rPr>
          <w:rPrChange w:id="3863" w:author="Holli Flanagan" w:date="2025-05-12T15:10:00Z">
            <w:rPr>
              <w:sz w:val="36"/>
              <w:szCs w:val="36"/>
            </w:rPr>
          </w:rPrChange>
        </w:rPr>
        <w:pPrChange w:id="3864" w:author="Holli Flanagan" w:date="2025-05-12T15:10:00Z">
          <w:pPr>
            <w:pStyle w:val="Heading2"/>
            <w:keepNext w:val="0"/>
            <w:keepLines w:val="0"/>
            <w:spacing w:before="540" w:after="100"/>
          </w:pPr>
        </w:pPrChange>
      </w:pPr>
      <w:bookmarkStart w:id="3865" w:name="_7jk7tvcynoj" w:colFirst="0" w:colLast="0"/>
      <w:bookmarkEnd w:id="3865"/>
      <w:r>
        <w:rPr>
          <w:rPrChange w:id="3866" w:author="Holli Flanagan" w:date="2025-05-12T15:10:00Z">
            <w:rPr>
              <w:sz w:val="36"/>
              <w:szCs w:val="36"/>
            </w:rPr>
          </w:rPrChange>
        </w:rPr>
        <w:t>Stating a problem recursively</w:t>
      </w:r>
    </w:p>
    <w:p w14:paraId="69E4EDF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the problem of teaching all of you a concept. We can restate this problem as</w:t>
      </w:r>
    </w:p>
    <w:p w14:paraId="4A696FAB" w14:textId="77777777" w:rsidR="00B32DEF" w:rsidRDefault="007E0203">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867"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7E0203">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Teach the rest of the students (this is a smaller group with 1 </w:t>
      </w:r>
      <w:r>
        <w:rPr>
          <w:rFonts w:ascii="Times New Roman" w:eastAsia="Times New Roman" w:hAnsi="Times New Roman" w:cs="Times New Roman"/>
          <w:color w:val="212529"/>
          <w:sz w:val="24"/>
          <w:szCs w:val="24"/>
          <w:highlight w:val="white"/>
        </w:rPr>
        <w:t>less student)</w:t>
      </w:r>
      <w:ins w:id="3868"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869"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Consider a problem where we have a container of balls that are all colored either red or yellow. If we want to know if there are any yellow balls in the container, we can state this problem recursively</w:t>
      </w:r>
      <w:ins w:id="3870" w:author="Holli Flanagan" w:date="2025-05-12T18:02:00Z">
        <w:r>
          <w:rPr>
            <w:rFonts w:ascii="Times New Roman" w:eastAsia="Times New Roman" w:hAnsi="Times New Roman" w:cs="Times New Roman"/>
            <w:color w:val="212529"/>
            <w:sz w:val="24"/>
            <w:szCs w:val="24"/>
            <w:highlight w:val="white"/>
          </w:rPr>
          <w:t>:</w:t>
        </w:r>
      </w:ins>
      <w:del w:id="3871"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7E0203">
      <w:pPr>
        <w:numPr>
          <w:ilvl w:val="0"/>
          <w:numId w:val="103"/>
        </w:numPr>
        <w:shd w:val="clear" w:color="auto" w:fill="FFFFFF"/>
        <w:spacing w:before="180"/>
        <w:rPr>
          <w:rFonts w:ascii="Times New Roman" w:eastAsia="Times New Roman" w:hAnsi="Times New Roman" w:cs="Times New Roman"/>
        </w:rPr>
        <w:pPrChange w:id="3872"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7E0203">
      <w:pPr>
        <w:numPr>
          <w:ilvl w:val="0"/>
          <w:numId w:val="103"/>
        </w:numPr>
        <w:shd w:val="clear" w:color="auto" w:fill="FFFFFF"/>
        <w:rPr>
          <w:rFonts w:ascii="Times New Roman" w:eastAsia="Times New Roman" w:hAnsi="Times New Roman" w:cs="Times New Roman"/>
          <w:color w:val="212529"/>
          <w:sz w:val="24"/>
          <w:szCs w:val="24"/>
          <w:highlight w:val="white"/>
        </w:rPr>
        <w:pPrChange w:id="3873"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7E0203">
      <w:pPr>
        <w:numPr>
          <w:ilvl w:val="0"/>
          <w:numId w:val="103"/>
        </w:numPr>
        <w:shd w:val="clear" w:color="auto" w:fill="FFFFFF"/>
        <w:rPr>
          <w:rFonts w:ascii="Times New Roman" w:eastAsia="Times New Roman" w:hAnsi="Times New Roman" w:cs="Times New Roman"/>
          <w:color w:val="212529"/>
          <w:sz w:val="24"/>
          <w:szCs w:val="24"/>
          <w:highlight w:val="white"/>
        </w:rPr>
        <w:pPrChange w:id="3874"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875"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7E0203">
      <w:pPr>
        <w:numPr>
          <w:ilvl w:val="2"/>
          <w:numId w:val="103"/>
        </w:numPr>
        <w:shd w:val="clear" w:color="auto" w:fill="FFFFFF"/>
        <w:spacing w:after="420"/>
        <w:ind w:left="720"/>
        <w:rPr>
          <w:rFonts w:ascii="Times New Roman" w:eastAsia="Times New Roman" w:hAnsi="Times New Roman" w:cs="Times New Roman"/>
        </w:rPr>
        <w:pPrChange w:id="3876"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7E0203">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7E0203">
      <w:pPr>
        <w:pStyle w:val="Heading2"/>
        <w:rPr>
          <w:rPrChange w:id="3877" w:author="Holli Flanagan" w:date="2025-05-12T15:10:00Z">
            <w:rPr>
              <w:sz w:val="36"/>
              <w:szCs w:val="36"/>
            </w:rPr>
          </w:rPrChange>
        </w:rPr>
        <w:pPrChange w:id="3878" w:author="Holli Flanagan" w:date="2025-05-12T15:10:00Z">
          <w:pPr>
            <w:pStyle w:val="Heading2"/>
            <w:keepNext w:val="0"/>
            <w:keepLines w:val="0"/>
            <w:spacing w:before="540" w:after="100"/>
          </w:pPr>
        </w:pPrChange>
      </w:pPr>
      <w:bookmarkStart w:id="3879" w:name="_pqb8g8tw2qiz" w:colFirst="0" w:colLast="0"/>
      <w:bookmarkEnd w:id="3879"/>
      <w:r>
        <w:rPr>
          <w:rPrChange w:id="3880" w:author="Holli Flanagan" w:date="2025-05-12T15:10:00Z">
            <w:rPr>
              <w:sz w:val="36"/>
              <w:szCs w:val="36"/>
            </w:rPr>
          </w:rPrChange>
        </w:rPr>
        <w:t>Recursion Terminology</w:t>
      </w:r>
    </w:p>
    <w:p w14:paraId="59A48C5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881"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7E0203">
      <w:pPr>
        <w:shd w:val="clear" w:color="auto" w:fill="FFFFFF"/>
        <w:spacing w:after="240"/>
        <w:rPr>
          <w:del w:id="3882"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either we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7E0203">
      <w:pPr>
        <w:pStyle w:val="Heading2"/>
        <w:rPr>
          <w:rPrChange w:id="3883" w:author="Holli Flanagan" w:date="2025-05-12T15:10:00Z">
            <w:rPr>
              <w:sz w:val="36"/>
              <w:szCs w:val="36"/>
            </w:rPr>
          </w:rPrChange>
        </w:rPr>
        <w:pPrChange w:id="3884" w:author="Holli Flanagan" w:date="2025-05-12T15:10:00Z">
          <w:pPr>
            <w:pStyle w:val="Heading2"/>
            <w:keepNext w:val="0"/>
            <w:keepLines w:val="0"/>
            <w:spacing w:before="540" w:after="100"/>
          </w:pPr>
        </w:pPrChange>
      </w:pPr>
      <w:bookmarkStart w:id="3885" w:name="_i5gs8zhqikp1" w:colFirst="0" w:colLast="0"/>
      <w:bookmarkEnd w:id="3885"/>
      <w:r>
        <w:rPr>
          <w:rPrChange w:id="3886" w:author="Holli Flanagan" w:date="2025-05-12T15:10:00Z">
            <w:rPr>
              <w:sz w:val="36"/>
              <w:szCs w:val="36"/>
            </w:rPr>
          </w:rPrChange>
        </w:rPr>
        <w:t>Recursion Rules</w:t>
      </w:r>
    </w:p>
    <w:p w14:paraId="669D6114" w14:textId="77777777" w:rsidR="00B32DEF" w:rsidRDefault="007E0203">
      <w:pPr>
        <w:numPr>
          <w:ilvl w:val="0"/>
          <w:numId w:val="104"/>
        </w:numPr>
        <w:shd w:val="clear" w:color="auto" w:fill="FFFFFF"/>
        <w:spacing w:before="180"/>
        <w:rPr>
          <w:rFonts w:ascii="Times New Roman" w:eastAsia="Times New Roman" w:hAnsi="Times New Roman" w:cs="Times New Roman"/>
        </w:rPr>
        <w:pPrChange w:id="3887"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888"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7E0203">
      <w:pPr>
        <w:numPr>
          <w:ilvl w:val="0"/>
          <w:numId w:val="104"/>
        </w:numPr>
        <w:shd w:val="clear" w:color="auto" w:fill="FFFFFF"/>
        <w:rPr>
          <w:rFonts w:ascii="Times New Roman" w:eastAsia="Times New Roman" w:hAnsi="Times New Roman" w:cs="Times New Roman"/>
        </w:rPr>
        <w:pPrChange w:id="3889"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890"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7E0203">
      <w:pPr>
        <w:numPr>
          <w:ilvl w:val="0"/>
          <w:numId w:val="104"/>
        </w:numPr>
        <w:shd w:val="clear" w:color="auto" w:fill="FFFFFF"/>
        <w:spacing w:after="300"/>
        <w:rPr>
          <w:rFonts w:ascii="Times New Roman" w:eastAsia="Times New Roman" w:hAnsi="Times New Roman" w:cs="Times New Roman"/>
        </w:rPr>
        <w:pPrChange w:id="3891"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892"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7E0203">
      <w:pPr>
        <w:pStyle w:val="Heading2"/>
        <w:rPr>
          <w:rPrChange w:id="3893" w:author="Holli Flanagan" w:date="2025-05-12T15:10:00Z">
            <w:rPr>
              <w:sz w:val="36"/>
              <w:szCs w:val="36"/>
            </w:rPr>
          </w:rPrChange>
        </w:rPr>
        <w:pPrChange w:id="3894" w:author="Holli Flanagan" w:date="2025-05-12T15:10:00Z">
          <w:pPr>
            <w:pStyle w:val="Heading2"/>
            <w:keepNext w:val="0"/>
            <w:keepLines w:val="0"/>
            <w:spacing w:before="540" w:after="100"/>
          </w:pPr>
        </w:pPrChange>
      </w:pPr>
      <w:bookmarkStart w:id="3895" w:name="_dwplw51i2hms" w:colFirst="0" w:colLast="0"/>
      <w:bookmarkEnd w:id="3895"/>
      <w:commentRangeStart w:id="3896"/>
      <w:r>
        <w:rPr>
          <w:rPrChange w:id="3897" w:author="Holli Flanagan" w:date="2025-05-12T15:10:00Z">
            <w:rPr>
              <w:sz w:val="36"/>
              <w:szCs w:val="36"/>
            </w:rPr>
          </w:rPrChange>
        </w:rPr>
        <w:t xml:space="preserve">A simple </w:t>
      </w:r>
      <w:del w:id="3898" w:author="Holli Flanagan" w:date="2025-05-12T15:10:00Z">
        <w:r>
          <w:rPr>
            <w:rPrChange w:id="3899" w:author="Holli Flanagan" w:date="2025-05-12T15:10:00Z">
              <w:rPr>
                <w:sz w:val="36"/>
                <w:szCs w:val="36"/>
              </w:rPr>
            </w:rPrChange>
          </w:rPr>
          <w:delText>E</w:delText>
        </w:r>
      </w:del>
      <w:ins w:id="3900" w:author="Holli Flanagan" w:date="2025-05-12T15:10:00Z">
        <w:r>
          <w:rPr>
            <w:rPrChange w:id="3901" w:author="Holli Flanagan" w:date="2025-05-12T15:10:00Z">
              <w:rPr>
                <w:sz w:val="36"/>
                <w:szCs w:val="36"/>
              </w:rPr>
            </w:rPrChange>
          </w:rPr>
          <w:t>e</w:t>
        </w:r>
      </w:ins>
      <w:r>
        <w:rPr>
          <w:rPrChange w:id="3902" w:author="Holli Flanagan" w:date="2025-05-12T15:10:00Z">
            <w:rPr>
              <w:sz w:val="36"/>
              <w:szCs w:val="36"/>
            </w:rPr>
          </w:rPrChange>
        </w:rPr>
        <w:t>xample</w:t>
      </w:r>
      <w:commentRangeEnd w:id="3896"/>
      <w:r>
        <w:commentReference w:id="3896"/>
      </w:r>
    </w:p>
    <w:p w14:paraId="309F11A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903" w:author="Holli Flanagan" w:date="2025-05-12T18:04:00Z">
        <w:r>
          <w:rPr>
            <w:rFonts w:ascii="Times New Roman" w:eastAsia="Times New Roman" w:hAnsi="Times New Roman" w:cs="Times New Roman"/>
            <w:color w:val="212529"/>
            <w:sz w:val="24"/>
            <w:szCs w:val="24"/>
            <w:highlight w:val="white"/>
          </w:rPr>
          <w:t>problem</w:t>
        </w:r>
      </w:ins>
      <w:del w:id="3904"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7E0203">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Factorial is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7E0203">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Since we know that 1! is equal to 1, we </w:t>
      </w:r>
      <w:r>
        <w:rPr>
          <w:rFonts w:ascii="Times New Roman" w:eastAsia="Times New Roman" w:hAnsi="Times New Roman" w:cs="Times New Roman"/>
          <w:color w:val="212529"/>
          <w:sz w:val="24"/>
          <w:szCs w:val="24"/>
          <w:highlight w:val="white"/>
        </w:rPr>
        <w:t>can rewrite the definition as:</w:t>
      </w:r>
    </w:p>
    <w:p w14:paraId="1530122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7E0203">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7E0203">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7E0203">
      <w:pPr>
        <w:numPr>
          <w:ilvl w:val="0"/>
          <w:numId w:val="108"/>
        </w:numPr>
        <w:shd w:val="clear" w:color="auto" w:fill="FFFFFF"/>
        <w:spacing w:before="180"/>
        <w:rPr>
          <w:rFonts w:ascii="Times New Roman" w:eastAsia="Times New Roman" w:hAnsi="Times New Roman" w:cs="Times New Roman"/>
        </w:rPr>
        <w:pPrChange w:id="3905"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7E0203">
      <w:pPr>
        <w:numPr>
          <w:ilvl w:val="0"/>
          <w:numId w:val="108"/>
        </w:numPr>
        <w:shd w:val="clear" w:color="auto" w:fill="FFFFFF"/>
        <w:rPr>
          <w:rFonts w:ascii="Times New Roman" w:eastAsia="Times New Roman" w:hAnsi="Times New Roman" w:cs="Times New Roman"/>
        </w:rPr>
        <w:pPrChange w:id="3906"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7E0203">
      <w:pPr>
        <w:numPr>
          <w:ilvl w:val="0"/>
          <w:numId w:val="108"/>
        </w:numPr>
        <w:shd w:val="clear" w:color="auto" w:fill="FFFFFF"/>
        <w:rPr>
          <w:rFonts w:ascii="Times New Roman" w:eastAsia="Times New Roman" w:hAnsi="Times New Roman" w:cs="Times New Roman"/>
        </w:rPr>
        <w:pPrChange w:id="3907"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7E0203">
      <w:pPr>
        <w:numPr>
          <w:ilvl w:val="0"/>
          <w:numId w:val="108"/>
        </w:numPr>
        <w:shd w:val="clear" w:color="auto" w:fill="FFFFFF"/>
        <w:rPr>
          <w:rFonts w:ascii="Times New Roman" w:eastAsia="Times New Roman" w:hAnsi="Times New Roman" w:cs="Times New Roman"/>
        </w:rPr>
        <w:pPrChange w:id="3908"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7E0203">
      <w:pPr>
        <w:numPr>
          <w:ilvl w:val="0"/>
          <w:numId w:val="108"/>
        </w:numPr>
        <w:shd w:val="clear" w:color="auto" w:fill="FFFFFF"/>
        <w:spacing w:after="300"/>
        <w:rPr>
          <w:rFonts w:ascii="Times New Roman" w:eastAsia="Times New Roman" w:hAnsi="Times New Roman" w:cs="Times New Roman"/>
        </w:rPr>
        <w:pPrChange w:id="3909"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7E0203">
      <w:pPr>
        <w:pStyle w:val="Heading2"/>
        <w:rPr>
          <w:rPrChange w:id="3910" w:author="Holli Flanagan" w:date="2025-05-12T15:11:00Z">
            <w:rPr>
              <w:sz w:val="36"/>
              <w:szCs w:val="36"/>
            </w:rPr>
          </w:rPrChange>
        </w:rPr>
        <w:pPrChange w:id="3911" w:author="Holli Flanagan" w:date="2025-05-12T15:11:00Z">
          <w:pPr>
            <w:pStyle w:val="Heading2"/>
            <w:keepNext w:val="0"/>
            <w:keepLines w:val="0"/>
            <w:spacing w:before="540" w:after="100"/>
          </w:pPr>
        </w:pPrChange>
      </w:pPr>
      <w:bookmarkStart w:id="3912" w:name="_r3fruf5j5ese" w:colFirst="0" w:colLast="0"/>
      <w:bookmarkEnd w:id="3912"/>
      <w:r>
        <w:rPr>
          <w:rPrChange w:id="3913" w:author="Holli Flanagan" w:date="2025-05-12T15:11:00Z">
            <w:rPr>
              <w:sz w:val="36"/>
              <w:szCs w:val="36"/>
            </w:rPr>
          </w:rPrChange>
        </w:rPr>
        <w:lastRenderedPageBreak/>
        <w:t>But why?</w:t>
      </w:r>
    </w:p>
    <w:p w14:paraId="12D51B1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7E0203">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914" w:author="Holli Flanagan" w:date="2025-05-12T18:04:00Z"/>
          <w:rFonts w:ascii="Times New Roman" w:eastAsia="Times New Roman" w:hAnsi="Times New Roman" w:cs="Times New Roman"/>
        </w:rPr>
      </w:pPr>
    </w:p>
    <w:p w14:paraId="55918F23" w14:textId="77777777" w:rsidR="00B32DEF" w:rsidRDefault="007E0203">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Since the list is sorted, if the value is less than the middle element, then we don’t have to search the second half of the list. If it is greater, than we don’t have to search the first half.</w:t>
      </w:r>
    </w:p>
    <w:p w14:paraId="4C2D0D2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7E0203">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middle </w:t>
      </w:r>
      <w:r>
        <w:rPr>
          <w:rFonts w:ascii="Times New Roman" w:eastAsia="Times New Roman" w:hAnsi="Times New Roman" w:cs="Times New Roman"/>
          <w:color w:val="212529"/>
          <w:sz w:val="24"/>
          <w:szCs w:val="24"/>
          <w:highlight w:val="white"/>
        </w:rPr>
        <w:t>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7E0203">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7E0203">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7E0203">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7E0203">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The middle element is either 2 or 3, os if we pick 3 4&gt;3 so we search for 4 in [4]</w:t>
      </w:r>
    </w:p>
    <w:p w14:paraId="5B091DE9" w14:textId="77777777" w:rsidR="00B32DEF" w:rsidRDefault="007E0203">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915" w:author="Holli Flanagan" w:date="2025-05-12T18:04:00Z">
        <w:r>
          <w:rPr>
            <w:rFonts w:ascii="Times New Roman" w:eastAsia="Times New Roman" w:hAnsi="Times New Roman" w:cs="Times New Roman"/>
            <w:color w:val="212529"/>
            <w:sz w:val="24"/>
            <w:szCs w:val="24"/>
            <w:highlight w:val="white"/>
          </w:rPr>
          <w:t>contains</w:t>
        </w:r>
      </w:ins>
      <w:del w:id="3916"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7E0203">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7E0203">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7E0203">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7E0203">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917"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918" w:author="Holli Flanagan" w:date="2025-05-12T18:04:00Z"/>
          <w:rFonts w:ascii="Times New Roman" w:eastAsia="Times New Roman" w:hAnsi="Times New Roman" w:cs="Times New Roman"/>
        </w:rPr>
      </w:pPr>
    </w:p>
    <w:p w14:paraId="702220B9" w14:textId="77777777" w:rsidR="00B32DEF" w:rsidRDefault="007E0203">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We </w:t>
      </w:r>
      <w:r>
        <w:rPr>
          <w:rFonts w:ascii="Times New Roman" w:eastAsia="Times New Roman" w:hAnsi="Times New Roman" w:cs="Times New Roman"/>
          <w:color w:val="212529"/>
          <w:sz w:val="24"/>
          <w:szCs w:val="24"/>
          <w:highlight w:val="white"/>
        </w:rPr>
        <w:t>stop when the middle element is the one we are looking for and return true</w:t>
      </w:r>
      <w:ins w:id="3919"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7E0203">
      <w:pPr>
        <w:numPr>
          <w:ilvl w:val="0"/>
          <w:numId w:val="14"/>
        </w:numPr>
        <w:shd w:val="clear" w:color="auto" w:fill="FFFFFF"/>
        <w:spacing w:before="180"/>
        <w:rPr>
          <w:ins w:id="3920"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greater than the middle value, we search the second half of the list</w:t>
      </w:r>
      <w:ins w:id="3921"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922" w:author="Holli Flanagan" w:date="2025-05-12T18:05:00Z">
            <w:rPr>
              <w:rFonts w:ascii="Times New Roman" w:eastAsia="Times New Roman" w:hAnsi="Times New Roman" w:cs="Times New Roman"/>
            </w:rPr>
          </w:rPrChange>
        </w:rPr>
        <w:pPrChange w:id="3923" w:author="Holli Flanagan" w:date="2025-05-12T18:05:00Z">
          <w:pPr>
            <w:numPr>
              <w:numId w:val="14"/>
            </w:numPr>
            <w:shd w:val="clear" w:color="auto" w:fill="FFFFFF"/>
            <w:spacing w:before="180" w:after="300"/>
            <w:ind w:left="720" w:hanging="360"/>
          </w:pPr>
        </w:pPrChange>
      </w:pPr>
    </w:p>
    <w:p w14:paraId="09D53BE2" w14:textId="77777777" w:rsidR="00B32DEF" w:rsidRDefault="007E0203">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924"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recursive step simply calls itself on the correct half of the </w:t>
      </w:r>
      <w:r>
        <w:rPr>
          <w:rFonts w:ascii="Times New Roman" w:eastAsia="Times New Roman" w:hAnsi="Times New Roman" w:cs="Times New Roman"/>
          <w:color w:val="212529"/>
          <w:sz w:val="24"/>
          <w:szCs w:val="24"/>
          <w:highlight w:val="white"/>
        </w:rPr>
        <w:t>array:</w:t>
      </w:r>
    </w:p>
    <w:p w14:paraId="69DBAC6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7E0203">
      <w:pPr>
        <w:pStyle w:val="Heading2"/>
        <w:rPr>
          <w:rPrChange w:id="3925" w:author="Holli Flanagan" w:date="2025-05-12T15:11:00Z">
            <w:rPr>
              <w:sz w:val="36"/>
              <w:szCs w:val="36"/>
            </w:rPr>
          </w:rPrChange>
        </w:rPr>
        <w:pPrChange w:id="3926" w:author="Holli Flanagan" w:date="2025-05-12T15:11:00Z">
          <w:pPr>
            <w:pStyle w:val="Heading2"/>
            <w:keepNext w:val="0"/>
            <w:keepLines w:val="0"/>
            <w:spacing w:before="540" w:after="100"/>
          </w:pPr>
        </w:pPrChange>
      </w:pPr>
      <w:bookmarkStart w:id="3927" w:name="_qhgx1bz2f34b" w:colFirst="0" w:colLast="0"/>
      <w:bookmarkEnd w:id="3927"/>
      <w:r>
        <w:rPr>
          <w:rPrChange w:id="3928" w:author="Holli Flanagan" w:date="2025-05-12T15:11:00Z">
            <w:rPr>
              <w:sz w:val="36"/>
              <w:szCs w:val="36"/>
            </w:rPr>
          </w:rPrChange>
        </w:rPr>
        <w:t>Summary</w:t>
      </w:r>
    </w:p>
    <w:p w14:paraId="4BC7ADC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7E0203">
      <w:pPr>
        <w:pStyle w:val="Heading2"/>
        <w:keepNext w:val="0"/>
        <w:keepLines w:val="0"/>
        <w:spacing w:before="720"/>
        <w:rPr>
          <w:rPrChange w:id="3929" w:author="Holli Flanagan" w:date="2025-05-12T15:11:00Z">
            <w:rPr>
              <w:sz w:val="48"/>
              <w:szCs w:val="48"/>
              <w:highlight w:val="white"/>
            </w:rPr>
          </w:rPrChange>
        </w:rPr>
        <w:pPrChange w:id="3930" w:author="Holli Flanagan" w:date="2025-05-12T15:11:00Z">
          <w:pPr>
            <w:pStyle w:val="Heading1"/>
            <w:keepNext w:val="0"/>
            <w:keepLines w:val="0"/>
            <w:spacing w:before="720"/>
          </w:pPr>
        </w:pPrChange>
      </w:pPr>
      <w:bookmarkStart w:id="3931" w:name="_hyp25o9hidj9" w:colFirst="0" w:colLast="0"/>
      <w:bookmarkEnd w:id="3931"/>
      <w:r>
        <w:rPr>
          <w:rPrChange w:id="3932" w:author="Holli Flanagan" w:date="2025-05-12T15:11:00Z">
            <w:rPr>
              <w:b/>
              <w:sz w:val="48"/>
              <w:szCs w:val="48"/>
            </w:rPr>
          </w:rPrChange>
        </w:rPr>
        <w:t>Next Step</w:t>
      </w:r>
    </w:p>
    <w:p w14:paraId="6F2CCCD4" w14:textId="4BA36CE6" w:rsidR="00B32DEF" w:rsidRDefault="007E0203">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933"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934"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7E0203">
      <w:pPr>
        <w:pStyle w:val="Heading1"/>
        <w:rPr>
          <w:rPrChange w:id="3935" w:author="Holli Flanagan" w:date="2025-05-12T15:11:00Z">
            <w:rPr>
              <w:sz w:val="46"/>
              <w:szCs w:val="46"/>
              <w:highlight w:val="white"/>
            </w:rPr>
          </w:rPrChange>
        </w:rPr>
        <w:pPrChange w:id="3936" w:author="Holli Flanagan" w:date="2025-05-12T15:11:00Z">
          <w:pPr>
            <w:pStyle w:val="Heading1"/>
            <w:keepNext w:val="0"/>
            <w:keepLines w:val="0"/>
          </w:pPr>
        </w:pPrChange>
      </w:pPr>
      <w:bookmarkStart w:id="3937" w:name="_9cz2jopcf5lp" w:colFirst="0" w:colLast="0"/>
      <w:bookmarkEnd w:id="3937"/>
      <w:r>
        <w:rPr>
          <w:rPrChange w:id="3938" w:author="Holli Flanagan" w:date="2025-05-12T15:11:00Z">
            <w:rPr>
              <w:sz w:val="46"/>
              <w:szCs w:val="46"/>
              <w:highlight w:val="white"/>
            </w:rPr>
          </w:rPrChange>
        </w:rPr>
        <w:lastRenderedPageBreak/>
        <w:t>Trees</w:t>
      </w:r>
    </w:p>
    <w:p w14:paraId="5811FE98" w14:textId="77777777" w:rsidR="00B32DEF" w:rsidRPr="00B32DEF" w:rsidRDefault="007E0203">
      <w:pPr>
        <w:pStyle w:val="Heading2"/>
        <w:rPr>
          <w:rPrChange w:id="3939" w:author="Holli Flanagan" w:date="2025-05-12T15:11:00Z">
            <w:rPr>
              <w:sz w:val="34"/>
              <w:szCs w:val="34"/>
            </w:rPr>
          </w:rPrChange>
        </w:rPr>
        <w:pPrChange w:id="3940" w:author="Holli Flanagan" w:date="2025-05-12T15:11:00Z">
          <w:pPr>
            <w:pStyle w:val="Heading2"/>
            <w:keepNext w:val="0"/>
            <w:keepLines w:val="0"/>
          </w:pPr>
        </w:pPrChange>
      </w:pPr>
      <w:bookmarkStart w:id="3941" w:name="_yz97n13ao3sb" w:colFirst="0" w:colLast="0"/>
      <w:bookmarkEnd w:id="3941"/>
      <w:r>
        <w:rPr>
          <w:rPrChange w:id="3942" w:author="Holli Flanagan" w:date="2025-05-12T15:11:00Z">
            <w:rPr>
              <w:sz w:val="34"/>
              <w:szCs w:val="34"/>
            </w:rPr>
          </w:rPrChange>
        </w:rPr>
        <w:t>Key Idea</w:t>
      </w:r>
    </w:p>
    <w:p w14:paraId="4560E26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943" w:author="Holli Flanagan" w:date="2025-05-12T15:14:00Z">
        <w:r>
          <w:rPr>
            <w:rFonts w:ascii="Times New Roman" w:eastAsia="Times New Roman" w:hAnsi="Times New Roman" w:cs="Times New Roman"/>
            <w:color w:val="212529"/>
            <w:sz w:val="24"/>
            <w:szCs w:val="24"/>
            <w:highlight w:val="white"/>
          </w:rPr>
          <w:t>computer science</w:t>
        </w:r>
      </w:ins>
      <w:del w:id="3944"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7E0203">
      <w:pPr>
        <w:pStyle w:val="Heading2"/>
        <w:rPr>
          <w:rPrChange w:id="3945" w:author="Holli Flanagan" w:date="2025-05-12T15:11:00Z">
            <w:rPr>
              <w:sz w:val="34"/>
              <w:szCs w:val="34"/>
            </w:rPr>
          </w:rPrChange>
        </w:rPr>
        <w:pPrChange w:id="3946" w:author="Holli Flanagan" w:date="2025-05-12T15:11:00Z">
          <w:pPr>
            <w:pStyle w:val="Heading2"/>
            <w:keepNext w:val="0"/>
            <w:keepLines w:val="0"/>
          </w:pPr>
        </w:pPrChange>
      </w:pPr>
      <w:bookmarkStart w:id="3947" w:name="_qb4la1w2458x" w:colFirst="0" w:colLast="0"/>
      <w:bookmarkEnd w:id="3947"/>
      <w:r>
        <w:rPr>
          <w:rPrChange w:id="3948" w:author="Holli Flanagan" w:date="2025-05-12T15:11:00Z">
            <w:rPr>
              <w:sz w:val="34"/>
              <w:szCs w:val="34"/>
            </w:rPr>
          </w:rPrChange>
        </w:rPr>
        <w:t>Motivating Recursion</w:t>
      </w:r>
    </w:p>
    <w:p w14:paraId="53A3656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949" w:author="Holli Flanagan" w:date="2025-05-12T18:05:00Z">
        <w:r>
          <w:rPr>
            <w:rFonts w:ascii="Times New Roman" w:eastAsia="Times New Roman" w:hAnsi="Times New Roman" w:cs="Times New Roman"/>
            <w:i/>
            <w:color w:val="212529"/>
            <w:sz w:val="24"/>
            <w:szCs w:val="24"/>
            <w:highlight w:val="white"/>
          </w:rPr>
          <w:delText>T</w:delText>
        </w:r>
      </w:del>
      <w:ins w:id="3950"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as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7E0203">
      <w:pPr>
        <w:pStyle w:val="Heading2"/>
        <w:rPr>
          <w:rPrChange w:id="3951" w:author="Holli Flanagan" w:date="2025-05-12T15:11:00Z">
            <w:rPr>
              <w:sz w:val="34"/>
              <w:szCs w:val="34"/>
            </w:rPr>
          </w:rPrChange>
        </w:rPr>
        <w:pPrChange w:id="3952" w:author="Holli Flanagan" w:date="2025-05-12T15:11:00Z">
          <w:pPr>
            <w:pStyle w:val="Heading2"/>
            <w:keepNext w:val="0"/>
            <w:keepLines w:val="0"/>
          </w:pPr>
        </w:pPrChange>
      </w:pPr>
      <w:bookmarkStart w:id="3953" w:name="_vb9snobq8cr3" w:colFirst="0" w:colLast="0"/>
      <w:bookmarkEnd w:id="3953"/>
      <w:r>
        <w:rPr>
          <w:rPrChange w:id="3954" w:author="Holli Flanagan" w:date="2025-05-12T15:11:00Z">
            <w:rPr>
              <w:sz w:val="34"/>
              <w:szCs w:val="34"/>
            </w:rPr>
          </w:rPrChange>
        </w:rPr>
        <w:t>Binary Search Trees</w:t>
      </w:r>
    </w:p>
    <w:p w14:paraId="142EADB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955" w:author="Holli Flanagan" w:date="2025-05-12T18:05:00Z">
        <w:r>
          <w:rPr>
            <w:rFonts w:ascii="Times New Roman" w:eastAsia="Times New Roman" w:hAnsi="Times New Roman" w:cs="Times New Roman"/>
            <w:color w:val="212529"/>
            <w:sz w:val="24"/>
            <w:szCs w:val="24"/>
            <w:highlight w:val="white"/>
          </w:rPr>
          <w:t>subtree</w:t>
        </w:r>
      </w:ins>
      <w:del w:id="3956"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7E0203">
      <w:pPr>
        <w:numPr>
          <w:ilvl w:val="0"/>
          <w:numId w:val="110"/>
        </w:numPr>
        <w:shd w:val="clear" w:color="auto" w:fill="FFFFFF"/>
        <w:spacing w:before="180"/>
        <w:rPr>
          <w:rFonts w:ascii="Times New Roman" w:eastAsia="Times New Roman" w:hAnsi="Times New Roman" w:cs="Times New Roman"/>
          <w:highlight w:val="white"/>
        </w:rPr>
        <w:pPrChange w:id="3957"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7E0203">
      <w:pPr>
        <w:numPr>
          <w:ilvl w:val="0"/>
          <w:numId w:val="110"/>
        </w:numPr>
        <w:shd w:val="clear" w:color="auto" w:fill="FFFFFF"/>
        <w:rPr>
          <w:rFonts w:ascii="Times New Roman" w:eastAsia="Times New Roman" w:hAnsi="Times New Roman" w:cs="Times New Roman"/>
          <w:highlight w:val="white"/>
        </w:rPr>
        <w:pPrChange w:id="3958"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959" w:author="Holli Flanagan" w:date="2025-05-12T18:15:00Z">
        <w:r>
          <w:rPr>
            <w:rFonts w:ascii="Times New Roman" w:eastAsia="Times New Roman" w:hAnsi="Times New Roman" w:cs="Times New Roman"/>
            <w:color w:val="212529"/>
            <w:sz w:val="24"/>
            <w:szCs w:val="24"/>
            <w:highlight w:val="white"/>
          </w:rPr>
          <w:t>subtree</w:t>
        </w:r>
      </w:ins>
      <w:del w:id="396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7E0203">
      <w:pPr>
        <w:numPr>
          <w:ilvl w:val="0"/>
          <w:numId w:val="110"/>
        </w:numPr>
        <w:shd w:val="clear" w:color="auto" w:fill="FFFFFF"/>
        <w:rPr>
          <w:rFonts w:ascii="Times New Roman" w:eastAsia="Times New Roman" w:hAnsi="Times New Roman" w:cs="Times New Roman"/>
          <w:highlight w:val="white"/>
        </w:rPr>
        <w:pPrChange w:id="3961"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962" w:author="Holli Flanagan" w:date="2025-05-12T18:15:00Z">
        <w:r>
          <w:rPr>
            <w:rFonts w:ascii="Times New Roman" w:eastAsia="Times New Roman" w:hAnsi="Times New Roman" w:cs="Times New Roman"/>
            <w:color w:val="212529"/>
            <w:sz w:val="24"/>
            <w:szCs w:val="24"/>
            <w:highlight w:val="white"/>
          </w:rPr>
          <w:t>subtree</w:t>
        </w:r>
      </w:ins>
      <w:del w:id="396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7E0203">
      <w:pPr>
        <w:numPr>
          <w:ilvl w:val="0"/>
          <w:numId w:val="110"/>
        </w:numPr>
        <w:shd w:val="clear" w:color="auto" w:fill="FFFFFF"/>
        <w:spacing w:after="300"/>
        <w:rPr>
          <w:rFonts w:ascii="Times New Roman" w:eastAsia="Times New Roman" w:hAnsi="Times New Roman" w:cs="Times New Roman"/>
          <w:highlight w:val="white"/>
        </w:rPr>
        <w:pPrChange w:id="396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Say we have a treeSearch method</w:t>
      </w:r>
      <w:ins w:id="3965"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7E0203">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treeSearch(</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TreeNode,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966"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967" w:author="Holli Flanagan" w:date="2025-05-12T18:06:00Z">
        <w:r>
          <w:rPr>
            <w:rFonts w:ascii="Times New Roman" w:eastAsia="Times New Roman" w:hAnsi="Times New Roman" w:cs="Times New Roman"/>
            <w:color w:val="212529"/>
            <w:sz w:val="24"/>
            <w:szCs w:val="24"/>
            <w:highlight w:val="white"/>
          </w:rPr>
          <w:t>would</w:t>
        </w:r>
      </w:ins>
      <w:del w:id="3968"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969" w:author="Holli Flanagan" w:date="2025-05-12T18:06:00Z">
        <w:r>
          <w:rPr>
            <w:rFonts w:ascii="Times New Roman" w:eastAsia="Times New Roman" w:hAnsi="Times New Roman" w:cs="Times New Roman"/>
            <w:color w:val="212529"/>
            <w:sz w:val="24"/>
            <w:szCs w:val="24"/>
            <w:highlight w:val="white"/>
          </w:rPr>
          <w:t>comparing</w:t>
        </w:r>
      </w:ins>
      <w:del w:id="3970"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971"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w:t>
            </w:r>
            <w:r>
              <w:rPr>
                <w:rFonts w:ascii="Times New Roman" w:eastAsia="Times New Roman" w:hAnsi="Times New Roman" w:cs="Times New Roman"/>
                <w:i/>
                <w:color w:val="212529"/>
                <w:sz w:val="24"/>
                <w:szCs w:val="24"/>
                <w:highlight w:val="white"/>
              </w:rPr>
              <w:t xml:space="preserve"> orange, subtree to search is in yellow.</w:t>
            </w:r>
          </w:p>
        </w:tc>
      </w:tr>
    </w:tbl>
    <w:p w14:paraId="1950343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now call our treeSearch function on just the right subtree. Now we compare 85 to 100. Again, 85 &lt; 100</w:t>
      </w:r>
      <w:ins w:id="3972"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again search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25BA573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100 &lt; 126, so we will call treeSearch on the left </w:t>
      </w:r>
      <w:ins w:id="3973" w:author="Holli Flanagan" w:date="2025-05-12T18:15:00Z">
        <w:r>
          <w:rPr>
            <w:rFonts w:ascii="Times New Roman" w:eastAsia="Times New Roman" w:hAnsi="Times New Roman" w:cs="Times New Roman"/>
            <w:color w:val="212529"/>
            <w:sz w:val="24"/>
            <w:szCs w:val="24"/>
            <w:highlight w:val="white"/>
          </w:rPr>
          <w:t>subtree</w:t>
        </w:r>
      </w:ins>
      <w:del w:id="397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527EFF1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time when we call on the left subtree, our root is the value we are looking for, so we can return that we found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subtrees are empty.</w:t>
            </w:r>
          </w:p>
        </w:tc>
      </w:tr>
    </w:tbl>
    <w:p w14:paraId="045CF4C0"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975" w:author="Holli Flanagan" w:date="2025-05-12T18:07:00Z">
        <w:r>
          <w:rPr>
            <w:rFonts w:ascii="Times New Roman" w:eastAsia="Times New Roman" w:hAnsi="Times New Roman" w:cs="Times New Roman"/>
            <w:color w:val="212529"/>
            <w:sz w:val="24"/>
            <w:szCs w:val="24"/>
            <w:highlight w:val="white"/>
          </w:rPr>
          <w:delText>i</w:delText>
        </w:r>
      </w:del>
      <w:ins w:id="3976"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f we had been looking for 99, we would search</w:t>
      </w:r>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return t</w:t>
      </w:r>
      <w:ins w:id="3977"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78" w:name="_p93mza613d5l" w:colFirst="0" w:colLast="0"/>
      <w:bookmarkEnd w:id="3978"/>
      <w:r>
        <w:rPr>
          <w:rFonts w:ascii="Times New Roman" w:eastAsia="Times New Roman" w:hAnsi="Times New Roman" w:cs="Times New Roman"/>
          <w:color w:val="27262B"/>
          <w:sz w:val="26"/>
          <w:szCs w:val="26"/>
          <w:highlight w:val="white"/>
        </w:rPr>
        <w:t xml:space="preserve">Implementing Binary Search Trees in </w:t>
      </w:r>
      <w:ins w:id="3979" w:author="Holli Flanagan" w:date="2025-05-09T15:22:00Z">
        <w:r>
          <w:rPr>
            <w:rFonts w:ascii="Times New Roman" w:eastAsia="Times New Roman" w:hAnsi="Times New Roman" w:cs="Times New Roman"/>
            <w:color w:val="27262B"/>
            <w:sz w:val="26"/>
            <w:szCs w:val="26"/>
            <w:highlight w:val="white"/>
          </w:rPr>
          <w:t>TypeScript</w:t>
        </w:r>
      </w:ins>
      <w:del w:id="3980"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create a node class that will contain a number and 2 children. Those children themselves will be nodes (possibly empty).</w:t>
      </w:r>
    </w:p>
    <w:p w14:paraId="43FAEC8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81" w:name="_dbfz8tcjpurj" w:colFirst="0" w:colLast="0"/>
      <w:bookmarkEnd w:id="3981"/>
      <w:r>
        <w:rPr>
          <w:rFonts w:ascii="Times New Roman" w:eastAsia="Times New Roman" w:hAnsi="Times New Roman" w:cs="Times New Roman"/>
          <w:color w:val="27262B"/>
          <w:sz w:val="26"/>
          <w:szCs w:val="26"/>
          <w:highlight w:val="white"/>
        </w:rPr>
        <w:t>Searching Binary Search Trees</w:t>
      </w:r>
    </w:p>
    <w:p w14:paraId="38BD11E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982"/>
      <w:r>
        <w:rPr>
          <w:rFonts w:ascii="Times New Roman" w:eastAsia="Times New Roman" w:hAnsi="Times New Roman" w:cs="Times New Roman"/>
          <w:color w:val="212529"/>
          <w:sz w:val="24"/>
          <w:szCs w:val="24"/>
          <w:highlight w:val="white"/>
        </w:rPr>
        <w:t xml:space="preserve">right </w:t>
      </w:r>
      <w:commentRangeEnd w:id="3982"/>
      <w:r>
        <w:commentReference w:id="3982"/>
      </w:r>
      <w:r>
        <w:rPr>
          <w:rFonts w:ascii="Times New Roman" w:eastAsia="Times New Roman" w:hAnsi="Times New Roman" w:cs="Times New Roman"/>
          <w:color w:val="212529"/>
          <w:sz w:val="24"/>
          <w:szCs w:val="24"/>
          <w:highlight w:val="white"/>
        </w:rPr>
        <w:t>our treeSearch function to recursively search our tree.</w:t>
      </w:r>
    </w:p>
    <w:p w14:paraId="486454E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the value in the root of the tree is the one we are looking for.</w:t>
      </w:r>
    </w:p>
    <w:p w14:paraId="4C19420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we want to search either the left or right subtree based on whether value is less than or greater than the node’s value (we </w:t>
      </w:r>
      <w:r>
        <w:rPr>
          <w:rFonts w:ascii="Times New Roman" w:eastAsia="Times New Roman" w:hAnsi="Times New Roman" w:cs="Times New Roman"/>
          <w:color w:val="212529"/>
          <w:sz w:val="24"/>
          <w:szCs w:val="24"/>
          <w:highlight w:val="white"/>
        </w:rPr>
        <w:t>already checked === in our stop conditions) When we look at a node, there are only 4 possibilities</w:t>
      </w:r>
      <w:ins w:id="3983" w:author="Holli Flanagan" w:date="2025-05-12T18:08:00Z">
        <w:r>
          <w:rPr>
            <w:rFonts w:ascii="Times New Roman" w:eastAsia="Times New Roman" w:hAnsi="Times New Roman" w:cs="Times New Roman"/>
            <w:color w:val="212529"/>
            <w:sz w:val="24"/>
            <w:szCs w:val="24"/>
            <w:highlight w:val="white"/>
          </w:rPr>
          <w:t>:</w:t>
        </w:r>
      </w:ins>
      <w:del w:id="3984"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7E0203">
      <w:pPr>
        <w:numPr>
          <w:ilvl w:val="0"/>
          <w:numId w:val="111"/>
        </w:numPr>
        <w:shd w:val="clear" w:color="auto" w:fill="FFFFFF"/>
        <w:spacing w:before="180"/>
        <w:rPr>
          <w:rFonts w:ascii="Times New Roman" w:eastAsia="Times New Roman" w:hAnsi="Times New Roman" w:cs="Times New Roman"/>
          <w:highlight w:val="white"/>
        </w:rPr>
        <w:pPrChange w:id="3985"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986"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7E0203">
      <w:pPr>
        <w:numPr>
          <w:ilvl w:val="0"/>
          <w:numId w:val="111"/>
        </w:numPr>
        <w:shd w:val="clear" w:color="auto" w:fill="FFFFFF"/>
        <w:rPr>
          <w:rFonts w:ascii="Times New Roman" w:eastAsia="Times New Roman" w:hAnsi="Times New Roman" w:cs="Times New Roman"/>
          <w:highlight w:val="white"/>
        </w:rPr>
        <w:pPrChange w:id="3987"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988"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7E0203">
      <w:pPr>
        <w:numPr>
          <w:ilvl w:val="0"/>
          <w:numId w:val="111"/>
        </w:numPr>
        <w:shd w:val="clear" w:color="auto" w:fill="FFFFFF"/>
        <w:rPr>
          <w:rFonts w:ascii="Times New Roman" w:eastAsia="Times New Roman" w:hAnsi="Times New Roman" w:cs="Times New Roman"/>
          <w:highlight w:val="white"/>
        </w:rPr>
        <w:pPrChange w:id="3989"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7E0203">
      <w:pPr>
        <w:numPr>
          <w:ilvl w:val="0"/>
          <w:numId w:val="111"/>
        </w:numPr>
        <w:shd w:val="clear" w:color="auto" w:fill="FFFFFF"/>
        <w:spacing w:after="300"/>
        <w:rPr>
          <w:rFonts w:ascii="Times New Roman" w:eastAsia="Times New Roman" w:hAnsi="Times New Roman" w:cs="Times New Roman"/>
          <w:highlight w:val="white"/>
        </w:rPr>
        <w:pPrChange w:id="3990"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r>
        <w:rPr>
          <w:rFonts w:ascii="Times New Roman" w:eastAsia="Times New Roman" w:hAnsi="Times New Roman" w:cs="Times New Roman"/>
          <w:color w:val="212529"/>
          <w:sz w:val="24"/>
          <w:szCs w:val="24"/>
          <w:highlight w:val="white"/>
        </w:rPr>
        <w:t>the node is empty (undefined) then the node with the value we are looking for can’t exist, so we return false (did not find it).</w:t>
      </w:r>
    </w:p>
    <w:p w14:paraId="1079AC6E"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991" w:author="Holli Flanagan" w:date="2025-05-12T18:08:00Z">
        <w:r>
          <w:rPr>
            <w:rFonts w:ascii="Times New Roman" w:eastAsia="Times New Roman" w:hAnsi="Times New Roman" w:cs="Times New Roman"/>
            <w:color w:val="212529"/>
            <w:sz w:val="24"/>
            <w:szCs w:val="24"/>
            <w:highlight w:val="white"/>
          </w:rPr>
          <w:t>subtree</w:t>
        </w:r>
      </w:ins>
      <w:del w:id="3992"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treeSearch recursively to search that </w:t>
      </w:r>
      <w:ins w:id="3993" w:author="Holli Flanagan" w:date="2025-05-12T18:15:00Z">
        <w:r>
          <w:rPr>
            <w:rFonts w:ascii="Times New Roman" w:eastAsia="Times New Roman" w:hAnsi="Times New Roman" w:cs="Times New Roman"/>
            <w:color w:val="212529"/>
            <w:sz w:val="24"/>
            <w:szCs w:val="24"/>
            <w:highlight w:val="white"/>
          </w:rPr>
          <w:t>subtree</w:t>
        </w:r>
      </w:ins>
      <w:del w:id="399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995" w:author="Holli Flanagan" w:date="2025-05-12T18:15:00Z">
        <w:r>
          <w:rPr>
            <w:rFonts w:ascii="Times New Roman" w:eastAsia="Times New Roman" w:hAnsi="Times New Roman" w:cs="Times New Roman"/>
            <w:color w:val="212529"/>
            <w:sz w:val="24"/>
            <w:szCs w:val="24"/>
            <w:highlight w:val="white"/>
          </w:rPr>
          <w:t>subtree</w:t>
        </w:r>
      </w:ins>
      <w:del w:id="399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so we call treeSearch recursively to search that sub</w:t>
      </w:r>
      <w:del w:id="3997"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998"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99" w:name="_43j4bhe1jauz" w:colFirst="0" w:colLast="0"/>
      <w:bookmarkEnd w:id="3999"/>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search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4000" w:author="Holli Flanagan" w:date="2025-05-12T18:15:00Z">
        <w:r>
          <w:rPr>
            <w:rFonts w:ascii="Times New Roman" w:eastAsia="Times New Roman" w:hAnsi="Times New Roman" w:cs="Times New Roman"/>
            <w:color w:val="212529"/>
            <w:sz w:val="24"/>
            <w:szCs w:val="24"/>
            <w:highlight w:val="white"/>
          </w:rPr>
          <w:t>subtree</w:t>
        </w:r>
      </w:ins>
      <w:del w:id="400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insert into that (smaller) </w:t>
      </w:r>
      <w:ins w:id="4002" w:author="Holli Flanagan" w:date="2025-05-12T18:15:00Z">
        <w:r>
          <w:rPr>
            <w:rFonts w:ascii="Times New Roman" w:eastAsia="Times New Roman" w:hAnsi="Times New Roman" w:cs="Times New Roman"/>
            <w:color w:val="212529"/>
            <w:sz w:val="24"/>
            <w:szCs w:val="24"/>
            <w:highlight w:val="white"/>
          </w:rPr>
          <w:t>subtree</w:t>
        </w:r>
      </w:ins>
      <w:del w:id="400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4004" w:author="Holli Flanagan" w:date="2025-05-12T15:14:00Z">
        <w:r>
          <w:rPr>
            <w:rFonts w:ascii="Times New Roman" w:eastAsia="Times New Roman" w:hAnsi="Times New Roman" w:cs="Times New Roman"/>
            <w:color w:val="212529"/>
            <w:sz w:val="24"/>
            <w:szCs w:val="24"/>
            <w:highlight w:val="white"/>
          </w:rPr>
          <w:t>computer science</w:t>
        </w:r>
      </w:ins>
      <w:del w:id="4005"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7E0203">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006" w:name="_onp89y23of" w:colFirst="0" w:colLast="0"/>
      <w:bookmarkEnd w:id="4006"/>
      <w:r>
        <w:rPr>
          <w:rFonts w:ascii="Times New Roman" w:eastAsia="Times New Roman" w:hAnsi="Times New Roman" w:cs="Times New Roman"/>
          <w:color w:val="27262B"/>
          <w:sz w:val="26"/>
          <w:szCs w:val="26"/>
          <w:highlight w:val="white"/>
        </w:rPr>
        <w:t>Complete Tree Example</w:t>
      </w:r>
    </w:p>
    <w:p w14:paraId="7D7BACB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4007" w:author="Holli Flanagan" w:date="2025-05-12T18:09:00Z">
        <w:r>
          <w:rPr>
            <w:rFonts w:ascii="Times New Roman" w:eastAsia="Times New Roman" w:hAnsi="Times New Roman" w:cs="Times New Roman"/>
            <w:color w:val="212529"/>
            <w:sz w:val="24"/>
            <w:szCs w:val="24"/>
            <w:highlight w:val="white"/>
          </w:rPr>
          <w:delText>H</w:delText>
        </w:r>
      </w:del>
      <w:ins w:id="4008"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searches it for 100.</w:t>
      </w:r>
    </w:p>
    <w:p w14:paraId="1E876F42" w14:textId="77777777" w:rsidR="00B32DEF" w:rsidRDefault="007E0203">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4009" w:author="Holli Flanagan" w:date="2025-05-12T18:09:00Z">
        <w:r>
          <w:rPr>
            <w:rFonts w:ascii="Times New Roman" w:eastAsia="Times New Roman" w:hAnsi="Times New Roman" w:cs="Times New Roman"/>
            <w:color w:val="212529"/>
            <w:sz w:val="24"/>
            <w:szCs w:val="24"/>
            <w:highlight w:val="white"/>
          </w:rPr>
          <w:delText>I</w:delText>
        </w:r>
      </w:del>
      <w:ins w:id="4010"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4011" w:author="Holli Flanagan" w:date="2025-05-12T18:09:00Z">
        <w:r>
          <w:rPr>
            <w:rFonts w:ascii="Times New Roman" w:eastAsia="Times New Roman" w:hAnsi="Times New Roman" w:cs="Times New Roman"/>
            <w:color w:val="212529"/>
            <w:sz w:val="24"/>
            <w:szCs w:val="24"/>
            <w:highlight w:val="white"/>
          </w:rPr>
          <w:delText>I</w:delText>
        </w:r>
      </w:del>
      <w:ins w:id="4012"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4013" w:author="Holli Flanagan" w:date="2025-05-12T18:09:00Z">
        <w:r>
          <w:rPr>
            <w:rFonts w:ascii="Times New Roman" w:eastAsia="Times New Roman" w:hAnsi="Times New Roman" w:cs="Times New Roman"/>
            <w:color w:val="212529"/>
            <w:sz w:val="24"/>
            <w:szCs w:val="24"/>
            <w:highlight w:val="white"/>
          </w:rPr>
          <w:delText xml:space="preserve">I </w:delText>
        </w:r>
      </w:del>
      <w:ins w:id="4014"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7E0203">
      <w:pPr>
        <w:shd w:val="clear" w:color="auto" w:fill="FFFFFF"/>
        <w:spacing w:after="240"/>
        <w:rPr>
          <w:highlight w:val="yellow"/>
        </w:rPr>
      </w:pPr>
      <w:r>
        <w:rPr>
          <w:highlight w:val="yellow"/>
        </w:rPr>
        <w:t>[INSERT IMAGE]</w:t>
      </w:r>
    </w:p>
    <w:p w14:paraId="08B74699" w14:textId="77777777" w:rsidR="00B32DEF" w:rsidRPr="00B32DEF" w:rsidRDefault="007E0203">
      <w:pPr>
        <w:pStyle w:val="Heading2"/>
        <w:rPr>
          <w:rPrChange w:id="4015" w:author="Holli Flanagan" w:date="2025-05-12T15:12:00Z">
            <w:rPr>
              <w:sz w:val="34"/>
              <w:szCs w:val="34"/>
            </w:rPr>
          </w:rPrChange>
        </w:rPr>
        <w:pPrChange w:id="4016" w:author="Holli Flanagan" w:date="2025-05-12T15:12:00Z">
          <w:pPr>
            <w:pStyle w:val="Heading2"/>
            <w:keepNext w:val="0"/>
            <w:keepLines w:val="0"/>
          </w:pPr>
        </w:pPrChange>
      </w:pPr>
      <w:bookmarkStart w:id="4017" w:name="_3dilapz9bmw" w:colFirst="0" w:colLast="0"/>
      <w:bookmarkEnd w:id="4017"/>
      <w:r>
        <w:rPr>
          <w:rPrChange w:id="4018" w:author="Holli Flanagan" w:date="2025-05-12T15:12:00Z">
            <w:rPr>
              <w:sz w:val="34"/>
              <w:szCs w:val="34"/>
            </w:rPr>
          </w:rPrChange>
        </w:rPr>
        <w:t xml:space="preserve">An </w:t>
      </w:r>
      <w:proofErr w:type="gramStart"/>
      <w:r>
        <w:rPr>
          <w:rPrChange w:id="4019" w:author="Holli Flanagan" w:date="2025-05-12T15:12:00Z">
            <w:rPr>
              <w:sz w:val="34"/>
              <w:szCs w:val="34"/>
            </w:rPr>
          </w:rPrChange>
        </w:rPr>
        <w:t>Object Oriented</w:t>
      </w:r>
      <w:proofErr w:type="gramEnd"/>
      <w:r>
        <w:rPr>
          <w:rPrChange w:id="4020" w:author="Holli Flanagan" w:date="2025-05-12T15:12:00Z">
            <w:rPr>
              <w:sz w:val="34"/>
              <w:szCs w:val="34"/>
            </w:rPr>
          </w:rPrChange>
        </w:rPr>
        <w:t xml:space="preserve"> Tree</w:t>
      </w:r>
    </w:p>
    <w:p w14:paraId="7A1C12E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4021" w:author="Holli Flanagan" w:date="2025-05-12T18:10:00Z">
        <w:r>
          <w:rPr>
            <w:rFonts w:ascii="Times New Roman" w:eastAsia="Times New Roman" w:hAnsi="Times New Roman" w:cs="Times New Roman"/>
            <w:color w:val="212529"/>
            <w:sz w:val="24"/>
            <w:szCs w:val="24"/>
            <w:highlight w:val="white"/>
          </w:rPr>
          <w:t>straightforward</w:t>
        </w:r>
      </w:ins>
      <w:del w:id="4022"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xml:space="preserve">. We need </w:t>
      </w:r>
      <w:r>
        <w:rPr>
          <w:rFonts w:ascii="Times New Roman" w:eastAsia="Times New Roman" w:hAnsi="Times New Roman" w:cs="Times New Roman"/>
          <w:color w:val="212529"/>
          <w:sz w:val="24"/>
          <w:szCs w:val="24"/>
          <w:highlight w:val="white"/>
        </w:rPr>
        <w:t>to check for a null subtree before we make the recursive call instead of stopping when the tree is null (otherwise we will not have an object to call search on).</w:t>
      </w:r>
    </w:p>
    <w:p w14:paraId="2CFCF4A8"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7E0203">
      <w:pPr>
        <w:pStyle w:val="Heading2"/>
        <w:rPr>
          <w:rPrChange w:id="4023" w:author="Holli Flanagan" w:date="2025-05-12T15:12:00Z">
            <w:rPr>
              <w:sz w:val="34"/>
              <w:szCs w:val="34"/>
            </w:rPr>
          </w:rPrChange>
        </w:rPr>
        <w:pPrChange w:id="4024" w:author="Holli Flanagan" w:date="2025-05-12T15:12:00Z">
          <w:pPr>
            <w:pStyle w:val="Heading2"/>
            <w:keepNext w:val="0"/>
            <w:keepLines w:val="0"/>
          </w:pPr>
        </w:pPrChange>
      </w:pPr>
      <w:bookmarkStart w:id="4025" w:name="_o7irwqqznxhe" w:colFirst="0" w:colLast="0"/>
      <w:bookmarkEnd w:id="4025"/>
      <w:r>
        <w:rPr>
          <w:rPrChange w:id="4026" w:author="Holli Flanagan" w:date="2025-05-12T15:12:00Z">
            <w:rPr>
              <w:sz w:val="34"/>
              <w:szCs w:val="34"/>
            </w:rPr>
          </w:rPrChange>
        </w:rPr>
        <w:t>Summary</w:t>
      </w:r>
    </w:p>
    <w:p w14:paraId="1CC76A10" w14:textId="77777777" w:rsidR="00B32DEF" w:rsidRDefault="007E0203">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4027" w:author="Holli Flanagan" w:date="2025-05-12T15:14:00Z">
        <w:r>
          <w:rPr>
            <w:rFonts w:ascii="Times New Roman" w:eastAsia="Times New Roman" w:hAnsi="Times New Roman" w:cs="Times New Roman"/>
            <w:color w:val="212529"/>
            <w:sz w:val="24"/>
            <w:szCs w:val="24"/>
            <w:highlight w:val="white"/>
          </w:rPr>
          <w:t>computer science</w:t>
        </w:r>
      </w:ins>
      <w:del w:id="4028"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4029" w:author="Holli Flanagan" w:date="2025-05-12T15:12:00Z">
        <w:r>
          <w:rPr>
            <w:rFonts w:ascii="Times New Roman" w:eastAsia="Times New Roman" w:hAnsi="Times New Roman" w:cs="Times New Roman"/>
            <w:color w:val="212529"/>
            <w:sz w:val="24"/>
            <w:szCs w:val="24"/>
            <w:highlight w:val="white"/>
          </w:rPr>
          <w:t>represents</w:t>
        </w:r>
      </w:ins>
      <w:del w:id="4030"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7E0203">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7E0203">
      <w:pPr>
        <w:pStyle w:val="Heading1"/>
        <w:rPr>
          <w:rPrChange w:id="4031" w:author="Holli Flanagan" w:date="2025-05-12T15:12:00Z">
            <w:rPr>
              <w:sz w:val="46"/>
              <w:szCs w:val="46"/>
            </w:rPr>
          </w:rPrChange>
        </w:rPr>
        <w:pPrChange w:id="4032" w:author="Holli Flanagan" w:date="2025-05-12T15:12:00Z">
          <w:pPr>
            <w:pStyle w:val="Heading1"/>
            <w:keepNext w:val="0"/>
            <w:keepLines w:val="0"/>
          </w:pPr>
        </w:pPrChange>
      </w:pPr>
      <w:bookmarkStart w:id="4033" w:name="_n34equna6tm4" w:colFirst="0" w:colLast="0"/>
      <w:bookmarkEnd w:id="4033"/>
      <w:commentRangeStart w:id="4034"/>
      <w:commentRangeStart w:id="4035"/>
      <w:del w:id="4036" w:author="Holli Flanagan" w:date="2025-05-12T15:12:00Z">
        <w:r>
          <w:rPr>
            <w:rPrChange w:id="4037" w:author="Holli Flanagan" w:date="2025-05-12T15:12:00Z">
              <w:rPr>
                <w:sz w:val="46"/>
                <w:szCs w:val="46"/>
              </w:rPr>
            </w:rPrChange>
          </w:rPr>
          <w:lastRenderedPageBreak/>
          <w:delText xml:space="preserve">Chapter 14 - </w:delText>
        </w:r>
      </w:del>
      <w:r>
        <w:rPr>
          <w:rPrChange w:id="4038" w:author="Holli Flanagan" w:date="2025-05-12T15:12:00Z">
            <w:rPr>
              <w:sz w:val="46"/>
              <w:szCs w:val="46"/>
            </w:rPr>
          </w:rPrChange>
        </w:rPr>
        <w:t>Appendix</w:t>
      </w:r>
      <w:commentRangeEnd w:id="4034"/>
      <w:r>
        <w:commentReference w:id="4034"/>
      </w:r>
      <w:commentRangeEnd w:id="4035"/>
      <w:r w:rsidR="009F45F6">
        <w:rPr>
          <w:rStyle w:val="CommentReference"/>
          <w:rFonts w:ascii="Arial" w:eastAsia="Arial" w:hAnsi="Arial" w:cs="Arial"/>
          <w:color w:val="auto"/>
        </w:rPr>
        <w:commentReference w:id="4035"/>
      </w:r>
    </w:p>
    <w:p w14:paraId="587E21DA" w14:textId="77777777" w:rsidR="00B32DEF" w:rsidRDefault="007E0203">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7E0203">
      <w:pPr>
        <w:pStyle w:val="Heading1"/>
        <w:rPr>
          <w:rPrChange w:id="4039" w:author="Holli Flanagan" w:date="2025-05-12T15:13:00Z">
            <w:rPr>
              <w:sz w:val="46"/>
              <w:szCs w:val="46"/>
            </w:rPr>
          </w:rPrChange>
        </w:rPr>
        <w:pPrChange w:id="4040" w:author="Holli Flanagan" w:date="2025-05-12T15:13:00Z">
          <w:pPr>
            <w:pStyle w:val="Heading1"/>
            <w:keepNext w:val="0"/>
            <w:keepLines w:val="0"/>
          </w:pPr>
        </w:pPrChange>
      </w:pPr>
      <w:bookmarkStart w:id="4041" w:name="_rxy3rn710ji6" w:colFirst="0" w:colLast="0"/>
      <w:bookmarkEnd w:id="4041"/>
      <w:r>
        <w:rPr>
          <w:rPrChange w:id="4042" w:author="Holli Flanagan" w:date="2025-05-12T15:13:00Z">
            <w:rPr>
              <w:sz w:val="46"/>
              <w:szCs w:val="46"/>
            </w:rPr>
          </w:rPrChange>
        </w:rPr>
        <w:lastRenderedPageBreak/>
        <w:t>Pulling from Upstream</w:t>
      </w:r>
    </w:p>
    <w:p w14:paraId="75867BC2" w14:textId="77777777" w:rsidR="00B32DEF" w:rsidRPr="00B32DEF" w:rsidRDefault="007E0203">
      <w:pPr>
        <w:pStyle w:val="Heading2"/>
        <w:rPr>
          <w:rPrChange w:id="4043" w:author="Holli Flanagan" w:date="2025-05-12T15:13:00Z">
            <w:rPr>
              <w:sz w:val="34"/>
              <w:szCs w:val="34"/>
            </w:rPr>
          </w:rPrChange>
        </w:rPr>
        <w:pPrChange w:id="4044" w:author="Holli Flanagan" w:date="2025-05-12T15:13:00Z">
          <w:pPr>
            <w:pStyle w:val="Heading2"/>
            <w:keepNext w:val="0"/>
            <w:keepLines w:val="0"/>
          </w:pPr>
        </w:pPrChange>
      </w:pPr>
      <w:bookmarkStart w:id="4045" w:name="_nh1szqcr3qi5" w:colFirst="0" w:colLast="0"/>
      <w:bookmarkEnd w:id="4045"/>
      <w:r>
        <w:rPr>
          <w:rPrChange w:id="4046" w:author="Holli Flanagan" w:date="2025-05-12T15:13:00Z">
            <w:rPr>
              <w:sz w:val="34"/>
              <w:szCs w:val="34"/>
            </w:rPr>
          </w:rPrChange>
        </w:rPr>
        <w:t xml:space="preserve">Key </w:t>
      </w:r>
      <w:r>
        <w:rPr>
          <w:rPrChange w:id="4047" w:author="Holli Flanagan" w:date="2025-05-12T15:13:00Z">
            <w:rPr>
              <w:sz w:val="34"/>
              <w:szCs w:val="34"/>
            </w:rPr>
          </w:rPrChange>
        </w:rPr>
        <w:t>Idea</w:t>
      </w:r>
    </w:p>
    <w:p w14:paraId="4346A94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7E0203">
      <w:pPr>
        <w:pStyle w:val="Heading2"/>
        <w:rPr>
          <w:rPrChange w:id="4048" w:author="Holli Flanagan" w:date="2025-05-12T15:13:00Z">
            <w:rPr>
              <w:sz w:val="34"/>
              <w:szCs w:val="34"/>
            </w:rPr>
          </w:rPrChange>
        </w:rPr>
        <w:pPrChange w:id="4049" w:author="Holli Flanagan" w:date="2025-05-12T15:13:00Z">
          <w:pPr>
            <w:pStyle w:val="Heading2"/>
            <w:keepNext w:val="0"/>
            <w:keepLines w:val="0"/>
          </w:pPr>
        </w:pPrChange>
      </w:pPr>
      <w:bookmarkStart w:id="4050" w:name="_1g1bmfqskmng" w:colFirst="0" w:colLast="0"/>
      <w:bookmarkEnd w:id="4050"/>
      <w:r>
        <w:rPr>
          <w:rPrChange w:id="4051" w:author="Holli Flanagan" w:date="2025-05-12T15:13:00Z">
            <w:rPr>
              <w:sz w:val="34"/>
              <w:szCs w:val="34"/>
            </w:rPr>
          </w:rPrChange>
        </w:rPr>
        <w:t>Step 1</w:t>
      </w:r>
      <w:del w:id="4052" w:author="Holli Flanagan" w:date="2025-05-12T15:13:00Z">
        <w:r>
          <w:rPr>
            <w:rPrChange w:id="4053" w:author="Holli Flanagan" w:date="2025-05-12T15:13:00Z">
              <w:rPr>
                <w:sz w:val="34"/>
                <w:szCs w:val="34"/>
              </w:rPr>
            </w:rPrChange>
          </w:rPr>
          <w:delText>)</w:delText>
        </w:r>
      </w:del>
      <w:ins w:id="4054" w:author="Holli Flanagan" w:date="2025-05-12T15:13:00Z">
        <w:r>
          <w:rPr>
            <w:rPrChange w:id="4055" w:author="Holli Flanagan" w:date="2025-05-12T15:13:00Z">
              <w:rPr>
                <w:sz w:val="34"/>
                <w:szCs w:val="34"/>
              </w:rPr>
            </w:rPrChange>
          </w:rPr>
          <w:t>:</w:t>
        </w:r>
      </w:ins>
      <w:r>
        <w:rPr>
          <w:rPrChange w:id="4056" w:author="Holli Flanagan" w:date="2025-05-12T15:13:00Z">
            <w:rPr>
              <w:sz w:val="34"/>
              <w:szCs w:val="34"/>
            </w:rPr>
          </w:rPrChange>
        </w:rPr>
        <w:t xml:space="preserve"> Sync Your Remote</w:t>
      </w:r>
    </w:p>
    <w:p w14:paraId="73613BC9" w14:textId="7833C58F"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405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5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4059"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0"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4061"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2"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406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4"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7E0203">
      <w:pPr>
        <w:shd w:val="clear" w:color="auto" w:fill="FFFFFF"/>
        <w:spacing w:after="240"/>
        <w:rPr>
          <w:ins w:id="4065"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4066"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7"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4068"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69"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7E0203">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 xml:space="preserve">No Merge </w:t>
            </w:r>
            <w:r>
              <w:rPr>
                <w:rFonts w:ascii="Times New Roman" w:eastAsia="Times New Roman" w:hAnsi="Times New Roman" w:cs="Times New Roman"/>
                <w:b/>
                <w:color w:val="212529"/>
                <w:sz w:val="24"/>
                <w:szCs w:val="24"/>
              </w:rPr>
              <w:t>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4070" w:author="Holli Flanagan" w:date="2025-05-12T18:11:00Z">
              <w:r>
                <w:rPr>
                  <w:rFonts w:ascii="Times New Roman" w:eastAsia="Times New Roman" w:hAnsi="Times New Roman" w:cs="Times New Roman"/>
                  <w:color w:val="212529"/>
                  <w:sz w:val="24"/>
                  <w:szCs w:val="24"/>
                </w:rPr>
                <w:delText>"</w:delText>
              </w:r>
            </w:del>
            <w:ins w:id="4071"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4072" w:author="Holli Flanagan" w:date="2025-05-12T18:11:00Z">
              <w:r>
                <w:rPr>
                  <w:rFonts w:ascii="Times New Roman" w:eastAsia="Times New Roman" w:hAnsi="Times New Roman" w:cs="Times New Roman"/>
                  <w:color w:val="212529"/>
                  <w:sz w:val="24"/>
                  <w:szCs w:val="24"/>
                </w:rPr>
                <w:t>”</w:t>
              </w:r>
            </w:ins>
            <w:del w:id="4073"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4074" w:author="Holli Flanagan" w:date="2025-05-12T18:12:00Z">
              <w:r>
                <w:rPr>
                  <w:rFonts w:ascii="Times New Roman" w:eastAsia="Times New Roman" w:hAnsi="Times New Roman" w:cs="Times New Roman"/>
                  <w:color w:val="212529"/>
                  <w:sz w:val="24"/>
                  <w:szCs w:val="24"/>
                </w:rPr>
                <w:delText>"</w:delText>
              </w:r>
            </w:del>
            <w:ins w:id="4075"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4076" w:author="Holli Flanagan" w:date="2025-05-12T18:12:00Z">
              <w:r>
                <w:rPr>
                  <w:rFonts w:ascii="Times New Roman" w:eastAsia="Times New Roman" w:hAnsi="Times New Roman" w:cs="Times New Roman"/>
                  <w:color w:val="212529"/>
                  <w:sz w:val="24"/>
                  <w:szCs w:val="24"/>
                </w:rPr>
                <w:t>.”</w:t>
              </w:r>
            </w:ins>
            <w:del w:id="4077"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4078" w:author="Holli Flanagan" w:date="2025-05-12T18:11:00Z">
              <w:r>
                <w:rPr>
                  <w:rFonts w:ascii="Times New Roman" w:eastAsia="Times New Roman" w:hAnsi="Times New Roman" w:cs="Times New Roman"/>
                  <w:color w:val="212529"/>
                  <w:sz w:val="24"/>
                  <w:szCs w:val="24"/>
                </w:rPr>
                <w:delText>"</w:delText>
              </w:r>
            </w:del>
            <w:ins w:id="4079"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4080" w:author="Holli Flanagan" w:date="2025-05-12T18:11:00Z">
              <w:r>
                <w:rPr>
                  <w:rFonts w:ascii="Times New Roman" w:eastAsia="Times New Roman" w:hAnsi="Times New Roman" w:cs="Times New Roman"/>
                  <w:color w:val="212529"/>
                  <w:sz w:val="24"/>
                  <w:szCs w:val="24"/>
                </w:rPr>
                <w:t>”</w:t>
              </w:r>
            </w:ins>
            <w:del w:id="4081"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7E0203">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7E0203">
      <w:pPr>
        <w:pStyle w:val="Heading2"/>
        <w:rPr>
          <w:rPrChange w:id="4082" w:author="Holli Flanagan" w:date="2025-05-12T15:13:00Z">
            <w:rPr>
              <w:sz w:val="34"/>
              <w:szCs w:val="34"/>
            </w:rPr>
          </w:rPrChange>
        </w:rPr>
        <w:pPrChange w:id="4083" w:author="Holli Flanagan" w:date="2025-05-12T15:13:00Z">
          <w:pPr>
            <w:pStyle w:val="Heading2"/>
            <w:keepNext w:val="0"/>
            <w:keepLines w:val="0"/>
          </w:pPr>
        </w:pPrChange>
      </w:pPr>
      <w:bookmarkStart w:id="4084" w:name="_cnmfmbkf5jhi" w:colFirst="0" w:colLast="0"/>
      <w:bookmarkEnd w:id="4084"/>
      <w:r>
        <w:rPr>
          <w:rPrChange w:id="4085" w:author="Holli Flanagan" w:date="2025-05-12T15:13:00Z">
            <w:rPr>
              <w:sz w:val="34"/>
              <w:szCs w:val="34"/>
            </w:rPr>
          </w:rPrChange>
        </w:rPr>
        <w:t>Step 2</w:t>
      </w:r>
      <w:ins w:id="4086" w:author="Holli Flanagan" w:date="2025-05-12T15:13:00Z">
        <w:r>
          <w:rPr>
            <w:rPrChange w:id="4087" w:author="Holli Flanagan" w:date="2025-05-12T15:13:00Z">
              <w:rPr>
                <w:sz w:val="34"/>
                <w:szCs w:val="34"/>
              </w:rPr>
            </w:rPrChange>
          </w:rPr>
          <w:t>:</w:t>
        </w:r>
      </w:ins>
      <w:del w:id="4088" w:author="Holli Flanagan" w:date="2025-05-12T15:13:00Z">
        <w:r>
          <w:rPr>
            <w:rPrChange w:id="4089" w:author="Holli Flanagan" w:date="2025-05-12T15:13:00Z">
              <w:rPr>
                <w:sz w:val="34"/>
                <w:szCs w:val="34"/>
              </w:rPr>
            </w:rPrChange>
          </w:rPr>
          <w:delText>)</w:delText>
        </w:r>
      </w:del>
      <w:r>
        <w:rPr>
          <w:rPrChange w:id="4090" w:author="Holli Flanagan" w:date="2025-05-12T15:13:00Z">
            <w:rPr>
              <w:sz w:val="34"/>
              <w:szCs w:val="34"/>
            </w:rPr>
          </w:rPrChange>
        </w:rPr>
        <w:t xml:space="preserve"> Pulling Remotes Locally</w:t>
      </w:r>
    </w:p>
    <w:p w14:paraId="62FC307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409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92"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4093" w:author="Holli Flanagan" w:date="2025-05-12T18:12:00Z">
        <w:r>
          <w:rPr>
            <w:rFonts w:ascii="Times New Roman" w:eastAsia="Times New Roman" w:hAnsi="Times New Roman" w:cs="Times New Roman"/>
            <w:color w:val="212529"/>
            <w:sz w:val="24"/>
            <w:szCs w:val="24"/>
          </w:rPr>
          <w:delText>S</w:delText>
        </w:r>
      </w:del>
      <w:ins w:id="4094"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095" w:author="Holli Flanagan" w:date="2025-05-12T18:12:00Z">
        <w:r>
          <w:rPr>
            <w:rFonts w:ascii="Times New Roman" w:eastAsia="Times New Roman" w:hAnsi="Times New Roman" w:cs="Times New Roman"/>
            <w:color w:val="212529"/>
            <w:sz w:val="24"/>
            <w:szCs w:val="24"/>
          </w:rPr>
          <w:delText>C</w:delText>
        </w:r>
      </w:del>
      <w:ins w:id="4096"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on the left, expand the </w:t>
      </w:r>
      <w:r>
        <w:rPr>
          <w:rFonts w:ascii="Times New Roman" w:eastAsia="Times New Roman" w:hAnsi="Times New Roman" w:cs="Times New Roman"/>
          <w:color w:val="212529"/>
          <w:sz w:val="24"/>
          <w:szCs w:val="24"/>
        </w:rPr>
        <w:t>“Remotes (1)” option.</w:t>
      </w:r>
    </w:p>
    <w:p w14:paraId="1037D12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409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98"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4099"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0"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410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0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xml:space="preserve">” (e.g., “UD-S24-CISC181/hw3-classes-objects-template”), which should have the word “template” in it. This will be near the top of the page, below the </w:t>
      </w:r>
      <w:r>
        <w:rPr>
          <w:rFonts w:ascii="Times New Roman" w:eastAsia="Times New Roman" w:hAnsi="Times New Roman" w:cs="Times New Roman"/>
          <w:color w:val="212529"/>
          <w:sz w:val="24"/>
          <w:szCs w:val="24"/>
        </w:rPr>
        <w:t>main header bar.</w:t>
      </w:r>
    </w:p>
    <w:p w14:paraId="64FD8CE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4103"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4104"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4105"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4106" w:author="Holli Flanagan" w:date="2025-05-12T18:13:00Z">
        <w:r>
          <w:rPr>
            <w:rFonts w:ascii="Times New Roman" w:eastAsia="Times New Roman" w:hAnsi="Times New Roman" w:cs="Times New Roman"/>
            <w:color w:val="212529"/>
            <w:sz w:val="24"/>
            <w:szCs w:val="24"/>
          </w:rPr>
          <w:t>—</w:t>
        </w:r>
      </w:ins>
      <w:del w:id="4107"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you </w:t>
      </w:r>
      <w:r>
        <w:rPr>
          <w:rFonts w:ascii="Times New Roman" w:eastAsia="Times New Roman" w:hAnsi="Times New Roman" w:cs="Times New Roman"/>
          <w:color w:val="212529"/>
          <w:sz w:val="24"/>
          <w:szCs w:val="24"/>
        </w:rPr>
        <w:t>merge, save all your open files.</w:t>
      </w:r>
    </w:p>
    <w:p w14:paraId="0160F20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4108"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9"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7E0203">
      <w:pPr>
        <w:pStyle w:val="Heading2"/>
        <w:rPr>
          <w:rPrChange w:id="4110" w:author="Holli Flanagan" w:date="2025-05-12T15:13:00Z">
            <w:rPr>
              <w:sz w:val="34"/>
              <w:szCs w:val="34"/>
            </w:rPr>
          </w:rPrChange>
        </w:rPr>
        <w:pPrChange w:id="4111" w:author="Holli Flanagan" w:date="2025-05-12T15:13:00Z">
          <w:pPr>
            <w:pStyle w:val="Heading2"/>
            <w:keepNext w:val="0"/>
            <w:keepLines w:val="0"/>
          </w:pPr>
        </w:pPrChange>
      </w:pPr>
      <w:bookmarkStart w:id="4112" w:name="_6yadrug8ypac" w:colFirst="0" w:colLast="0"/>
      <w:bookmarkEnd w:id="4112"/>
      <w:r>
        <w:rPr>
          <w:rPrChange w:id="4113" w:author="Holli Flanagan" w:date="2025-05-12T15:13:00Z">
            <w:rPr>
              <w:sz w:val="34"/>
              <w:szCs w:val="34"/>
            </w:rPr>
          </w:rPrChange>
        </w:rPr>
        <w:t>Step 3</w:t>
      </w:r>
      <w:ins w:id="4114" w:author="Holli Flanagan" w:date="2025-05-12T15:13:00Z">
        <w:r>
          <w:rPr>
            <w:rPrChange w:id="4115" w:author="Holli Flanagan" w:date="2025-05-12T15:13:00Z">
              <w:rPr>
                <w:sz w:val="34"/>
                <w:szCs w:val="34"/>
              </w:rPr>
            </w:rPrChange>
          </w:rPr>
          <w:t>:</w:t>
        </w:r>
      </w:ins>
      <w:del w:id="4116" w:author="Holli Flanagan" w:date="2025-05-12T15:13:00Z">
        <w:r>
          <w:rPr>
            <w:rPrChange w:id="4117" w:author="Holli Flanagan" w:date="2025-05-12T15:13:00Z">
              <w:rPr>
                <w:sz w:val="34"/>
                <w:szCs w:val="34"/>
              </w:rPr>
            </w:rPrChange>
          </w:rPr>
          <w:delText>)</w:delText>
        </w:r>
      </w:del>
      <w:r>
        <w:rPr>
          <w:rPrChange w:id="4118" w:author="Holli Flanagan" w:date="2025-05-12T15:13:00Z">
            <w:rPr>
              <w:sz w:val="34"/>
              <w:szCs w:val="34"/>
            </w:rPr>
          </w:rPrChange>
        </w:rPr>
        <w:t xml:space="preserve"> Pulling the Local Changes</w:t>
      </w:r>
    </w:p>
    <w:p w14:paraId="16BE1AA4" w14:textId="4E375B00"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411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2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merge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4121"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4122"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7E0203">
      <w:pPr>
        <w:pStyle w:val="Heading2"/>
        <w:rPr>
          <w:rPrChange w:id="4123" w:author="Holli Flanagan" w:date="2025-05-12T15:13:00Z">
            <w:rPr>
              <w:sz w:val="34"/>
              <w:szCs w:val="34"/>
            </w:rPr>
          </w:rPrChange>
        </w:rPr>
        <w:pPrChange w:id="4124" w:author="Holli Flanagan" w:date="2025-05-12T15:13:00Z">
          <w:pPr>
            <w:pStyle w:val="Heading2"/>
            <w:keepNext w:val="0"/>
            <w:keepLines w:val="0"/>
          </w:pPr>
        </w:pPrChange>
      </w:pPr>
      <w:bookmarkStart w:id="4125" w:name="_frp32x8fs8x4" w:colFirst="0" w:colLast="0"/>
      <w:bookmarkEnd w:id="4125"/>
      <w:r>
        <w:rPr>
          <w:rPrChange w:id="4126" w:author="Holli Flanagan" w:date="2025-05-12T15:13:00Z">
            <w:rPr>
              <w:sz w:val="34"/>
              <w:szCs w:val="34"/>
            </w:rPr>
          </w:rPrChange>
        </w:rPr>
        <w:t>Step 4</w:t>
      </w:r>
      <w:ins w:id="4127" w:author="Holli Flanagan" w:date="2025-05-12T15:13:00Z">
        <w:r>
          <w:rPr>
            <w:rPrChange w:id="4128" w:author="Holli Flanagan" w:date="2025-05-12T15:13:00Z">
              <w:rPr>
                <w:sz w:val="34"/>
                <w:szCs w:val="34"/>
              </w:rPr>
            </w:rPrChange>
          </w:rPr>
          <w:t>:</w:t>
        </w:r>
      </w:ins>
      <w:del w:id="4129" w:author="Holli Flanagan" w:date="2025-05-12T15:13:00Z">
        <w:r>
          <w:rPr>
            <w:rPrChange w:id="4130" w:author="Holli Flanagan" w:date="2025-05-12T15:13:00Z">
              <w:rPr>
                <w:sz w:val="34"/>
                <w:szCs w:val="34"/>
              </w:rPr>
            </w:rPrChange>
          </w:rPr>
          <w:delText>)</w:delText>
        </w:r>
      </w:del>
      <w:r>
        <w:rPr>
          <w:rPrChange w:id="4131" w:author="Holli Flanagan" w:date="2025-05-12T15:13:00Z">
            <w:rPr>
              <w:sz w:val="34"/>
              <w:szCs w:val="34"/>
            </w:rPr>
          </w:rPrChange>
        </w:rPr>
        <w:t xml:space="preserve"> Resolving Local Merge Conflicts</w:t>
      </w:r>
    </w:p>
    <w:p w14:paraId="1339ABA2"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4132" w:author="Holli Flanagan" w:date="2025-05-12T15:13:00Z">
        <w:r>
          <w:rPr>
            <w:rFonts w:ascii="Times New Roman" w:eastAsia="Times New Roman" w:hAnsi="Times New Roman" w:cs="Times New Roman"/>
            <w:color w:val="212529"/>
            <w:sz w:val="24"/>
            <w:szCs w:val="24"/>
          </w:rPr>
          <w:delText>S</w:delText>
        </w:r>
      </w:del>
      <w:ins w:id="4133"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34" w:author="Holli Flanagan" w:date="2025-05-12T15:13:00Z">
        <w:r>
          <w:rPr>
            <w:rFonts w:ascii="Times New Roman" w:eastAsia="Times New Roman" w:hAnsi="Times New Roman" w:cs="Times New Roman"/>
            <w:color w:val="212529"/>
            <w:sz w:val="24"/>
            <w:szCs w:val="24"/>
          </w:rPr>
          <w:delText>C</w:delText>
        </w:r>
      </w:del>
      <w:ins w:id="4135"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has files listed under “Merge Changes” with red </w:t>
      </w:r>
      <w:r>
        <w:rPr>
          <w:rFonts w:ascii="Times New Roman" w:eastAsia="Times New Roman" w:hAnsi="Times New Roman" w:cs="Times New Roman"/>
          <w:color w:val="212529"/>
          <w:sz w:val="24"/>
          <w:szCs w:val="24"/>
        </w:rPr>
        <w:t>exclamation marks, then you have merge conflicts to resolve.</w:t>
      </w:r>
    </w:p>
    <w:p w14:paraId="267A280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4136" w:author="Holli Flanagan" w:date="2025-05-12T18:14:00Z">
        <w:r>
          <w:rPr>
            <w:rFonts w:ascii="Times New Roman" w:eastAsia="Times New Roman" w:hAnsi="Times New Roman" w:cs="Times New Roman"/>
            <w:color w:val="212529"/>
            <w:sz w:val="24"/>
            <w:szCs w:val="24"/>
          </w:rPr>
          <w:t>on the</w:t>
        </w:r>
      </w:ins>
      <w:del w:id="4137"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make,</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413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3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4140" w:author="Holli Flanagan" w:date="2025-05-12T18:14:00Z">
        <w:r>
          <w:rPr>
            <w:rFonts w:ascii="Times New Roman" w:eastAsia="Times New Roman" w:hAnsi="Times New Roman" w:cs="Times New Roman"/>
            <w:color w:val="212529"/>
            <w:sz w:val="24"/>
            <w:szCs w:val="24"/>
          </w:rPr>
          <w:t>to date</w:t>
        </w:r>
      </w:ins>
      <w:del w:id="4141"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7E0203">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merge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4142" w:author="Oestreich, Julia" w:date="2025-05-16T09:39:00Z" w16du:dateUtc="2025-05-16T13:39:00Z">
        <w:r w:rsidR="009F45F6">
          <w:t>.</w:t>
        </w:r>
      </w:ins>
    </w:p>
    <w:p w14:paraId="0DC11204"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7E0203">
      <w:pPr>
        <w:pStyle w:val="Heading2"/>
        <w:rPr>
          <w:rPrChange w:id="4143" w:author="Holli Flanagan" w:date="2025-05-12T15:13:00Z">
            <w:rPr>
              <w:sz w:val="34"/>
              <w:szCs w:val="34"/>
            </w:rPr>
          </w:rPrChange>
        </w:rPr>
        <w:pPrChange w:id="4144" w:author="Holli Flanagan" w:date="2025-05-12T15:13:00Z">
          <w:pPr>
            <w:pStyle w:val="Heading2"/>
            <w:keepNext w:val="0"/>
            <w:keepLines w:val="0"/>
          </w:pPr>
        </w:pPrChange>
      </w:pPr>
      <w:bookmarkStart w:id="4145" w:name="_8znijtbhpom1" w:colFirst="0" w:colLast="0"/>
      <w:bookmarkEnd w:id="4145"/>
      <w:r>
        <w:rPr>
          <w:rPrChange w:id="4146" w:author="Holli Flanagan" w:date="2025-05-12T15:13:00Z">
            <w:rPr>
              <w:sz w:val="34"/>
              <w:szCs w:val="34"/>
            </w:rPr>
          </w:rPrChange>
        </w:rPr>
        <w:lastRenderedPageBreak/>
        <w:t>Summary</w:t>
      </w:r>
    </w:p>
    <w:p w14:paraId="2EAC88EF" w14:textId="77777777" w:rsidR="00B32DEF" w:rsidRDefault="007E0203">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4"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85" w:author="Holli Flanagan" w:date="2025-05-09T15:31:00Z" w:initials="">
    <w:p w14:paraId="1CCCBC54"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94" w:author="Holli Flanagan" w:date="2025-05-09T15:32:00Z" w:initials="">
    <w:p w14:paraId="7561AD97" w14:textId="77777777" w:rsidR="00B32DEF" w:rsidRDefault="007E0203">
      <w:pPr>
        <w:widowControl w:val="0"/>
        <w:pBdr>
          <w:top w:val="nil"/>
          <w:left w:val="nil"/>
          <w:bottom w:val="nil"/>
          <w:right w:val="nil"/>
          <w:between w:val="nil"/>
        </w:pBdr>
        <w:spacing w:line="240" w:lineRule="auto"/>
        <w:rPr>
          <w:color w:val="000000"/>
        </w:rPr>
      </w:pPr>
      <w:r>
        <w:rPr>
          <w:color w:val="000000"/>
        </w:rPr>
        <w:t>see earlier notes on capitalization.</w:t>
      </w:r>
    </w:p>
  </w:comment>
  <w:comment w:id="97" w:author="Holli Flanagan" w:date="2025-05-09T15:32:00Z" w:initials="">
    <w:p w14:paraId="3F4D7A35" w14:textId="77777777" w:rsidR="00B32DEF" w:rsidRDefault="007E0203">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104" w:author="Holli Flanagan" w:date="2025-05-09T15:32:00Z" w:initials="">
    <w:p w14:paraId="1A5622F1"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107" w:author="Holli Flanagan" w:date="2025-05-09T15:34:00Z" w:initials="">
    <w:p w14:paraId="5D486030"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we get a bit </w:t>
      </w:r>
      <w:r>
        <w:rPr>
          <w:color w:val="000000"/>
        </w:rPr>
        <w:t>inconsistent with quotation marks, italics, and capitalization - I think choosing what works best for this textbook is key!</w:t>
      </w:r>
    </w:p>
  </w:comment>
  <w:comment w:id="115" w:author="Holli Flanagan" w:date="2025-05-09T15:34:00Z" w:initials="">
    <w:p w14:paraId="3A5B35F2" w14:textId="77777777" w:rsidR="00B32DEF" w:rsidRDefault="007E0203">
      <w:pPr>
        <w:widowControl w:val="0"/>
        <w:pBdr>
          <w:top w:val="nil"/>
          <w:left w:val="nil"/>
          <w:bottom w:val="nil"/>
          <w:right w:val="nil"/>
          <w:between w:val="nil"/>
        </w:pBdr>
        <w:spacing w:line="240" w:lineRule="auto"/>
        <w:rPr>
          <w:color w:val="000000"/>
        </w:rPr>
      </w:pPr>
      <w:r>
        <w:rPr>
          <w:color w:val="000000"/>
        </w:rPr>
        <w:t>see above notes</w:t>
      </w:r>
    </w:p>
  </w:comment>
  <w:comment w:id="117" w:author="Holli Flanagan" w:date="2025-05-09T15:35:00Z" w:initials="">
    <w:p w14:paraId="76F63BD6"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172" w:author="Holli Flanagan" w:date="2025-05-09T15:27:00Z" w:initials="">
    <w:p w14:paraId="5F627FBE" w14:textId="77777777" w:rsidR="00B32DEF" w:rsidRDefault="007E0203">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176" w:author="Holli Flanagan" w:date="2025-05-09T15:37:00Z" w:initials="">
    <w:p w14:paraId="7D88B680" w14:textId="77777777" w:rsidR="00B32DEF" w:rsidRDefault="007E0203">
      <w:pPr>
        <w:widowControl w:val="0"/>
        <w:pBdr>
          <w:top w:val="nil"/>
          <w:left w:val="nil"/>
          <w:bottom w:val="nil"/>
          <w:right w:val="nil"/>
          <w:between w:val="nil"/>
        </w:pBdr>
        <w:spacing w:line="240" w:lineRule="auto"/>
        <w:rPr>
          <w:color w:val="000000"/>
        </w:rPr>
      </w:pPr>
      <w:r>
        <w:rPr>
          <w:color w:val="000000"/>
        </w:rPr>
        <w:t>file name?</w:t>
      </w:r>
    </w:p>
  </w:comment>
  <w:comment w:id="177" w:author="Holli Flanagan" w:date="2025-05-09T15:38:00Z" w:initials="">
    <w:p w14:paraId="00CE36FA" w14:textId="77777777" w:rsidR="00B32DEF" w:rsidRDefault="007E0203">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182" w:author="Holli Flanagan" w:date="2025-05-09T15:42:00Z" w:initials="">
    <w:p w14:paraId="021FCCA5" w14:textId="77777777" w:rsidR="00B32DEF" w:rsidRDefault="007E0203">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185" w:author="Holli Flanagan" w:date="2025-05-09T15:42:00Z" w:initials="">
    <w:p w14:paraId="18FA95C9" w14:textId="77777777" w:rsidR="00B32DEF" w:rsidRDefault="007E0203"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96"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295" w:author="Holli Flanagan" w:date="2025-05-09T15:58:00Z" w:initials="">
    <w:p w14:paraId="1CEED5FE" w14:textId="77777777" w:rsidR="00B32DEF" w:rsidRDefault="007E0203">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296" w:author="Holli Flanagan" w:date="2025-05-09T15:58:00Z" w:initials="">
    <w:p w14:paraId="11943A1B" w14:textId="77777777" w:rsidR="00B32DEF" w:rsidRDefault="007E0203">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360" w:author="Holli Flanagan" w:date="2025-04-30T19:28:00Z" w:initials="">
    <w:p w14:paraId="7E85E68F" w14:textId="77777777" w:rsidR="00B32DEF" w:rsidRDefault="007E0203">
      <w:pPr>
        <w:widowControl w:val="0"/>
        <w:pBdr>
          <w:top w:val="nil"/>
          <w:left w:val="nil"/>
          <w:bottom w:val="nil"/>
          <w:right w:val="nil"/>
          <w:between w:val="nil"/>
        </w:pBdr>
        <w:spacing w:line="240" w:lineRule="auto"/>
        <w:rPr>
          <w:color w:val="000000"/>
        </w:rPr>
      </w:pPr>
      <w:r>
        <w:rPr>
          <w:color w:val="000000"/>
        </w:rPr>
        <w:t>This image may need to be sharpened</w:t>
      </w:r>
    </w:p>
  </w:comment>
  <w:comment w:id="456" w:author="Holli Flanagan" w:date="2025-05-09T16:06:00Z" w:initials="">
    <w:p w14:paraId="71EB0A76" w14:textId="2BAEE792" w:rsidR="00B32DEF" w:rsidRDefault="007E0203">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544" w:author="Holli Flanagan" w:date="2025-05-09T16:11:00Z" w:initials="">
    <w:p w14:paraId="1F672ABF" w14:textId="0DB4872C" w:rsidR="00B32DEF" w:rsidRDefault="007E0203">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600" w:author="Holli Flanagan" w:date="2025-05-09T16:13:00Z" w:initials="">
    <w:p w14:paraId="53DF9576" w14:textId="333EC498" w:rsidR="00B32DEF" w:rsidRDefault="007E0203"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630"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797" w:author="Holli Flanagan" w:date="2025-05-09T17:20:00Z" w:initials="">
    <w:p w14:paraId="155DE686" w14:textId="77777777" w:rsidR="00B32DEF" w:rsidRDefault="007E0203">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872" w:author="Holli Flanagan" w:date="2025-05-09T17:26:00Z" w:initials="">
    <w:p w14:paraId="4E614D8A" w14:textId="77777777" w:rsidR="00B32DEF" w:rsidRDefault="007E0203">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895" w:author="Holli Flanagan" w:date="2025-05-09T17:28:00Z" w:initials="">
    <w:p w14:paraId="05E87D14"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see </w:t>
      </w:r>
      <w:r>
        <w:rPr>
          <w:color w:val="000000"/>
        </w:rPr>
        <w:t>italics vs. quotes notes</w:t>
      </w:r>
    </w:p>
  </w:comment>
  <w:comment w:id="923" w:author="Holli Flanagan" w:date="2025-05-09T17:01:00Z" w:initials="">
    <w:p w14:paraId="431328DB" w14:textId="77777777" w:rsidR="00B32DEF" w:rsidRDefault="007E0203">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1009" w:author="Holli Flanagan" w:date="2025-05-09T16:31:00Z" w:initials="">
    <w:p w14:paraId="51132310" w14:textId="77777777" w:rsidR="00B32DEF" w:rsidRDefault="007E0203">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1010" w:author="Holli Flanagan" w:date="2025-05-09T16:32:00Z" w:initials="">
    <w:p w14:paraId="6634FDEB" w14:textId="77777777" w:rsidR="00B32DEF" w:rsidRDefault="007E0203">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1023" w:author="Holli Flanagan" w:date="2025-05-09T16:44:00Z" w:initials="">
    <w:p w14:paraId="19FE09CC" w14:textId="77777777" w:rsidR="00B32DEF" w:rsidRDefault="007E0203">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1024" w:author="Holli Flanagan" w:date="2025-05-09T16:45:00Z" w:initials="">
    <w:p w14:paraId="41CAA064" w14:textId="77777777" w:rsidR="00B32DEF" w:rsidRDefault="007E0203"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1032"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1056" w:author="Holli Flanagan" w:date="2025-05-09T16:48:00Z" w:initials="">
    <w:p w14:paraId="5CC84B89" w14:textId="77777777" w:rsidR="00B32DEF" w:rsidRDefault="007E0203">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1086" w:author="Holli Flanagan" w:date="2025-05-09T17:00:00Z" w:initials="">
    <w:p w14:paraId="0B069D8A" w14:textId="77777777" w:rsidR="00B32DEF" w:rsidRDefault="007E0203">
      <w:pPr>
        <w:widowControl w:val="0"/>
        <w:pBdr>
          <w:top w:val="nil"/>
          <w:left w:val="nil"/>
          <w:bottom w:val="nil"/>
          <w:right w:val="nil"/>
          <w:between w:val="nil"/>
        </w:pBdr>
        <w:spacing w:line="240" w:lineRule="auto"/>
        <w:rPr>
          <w:color w:val="000000"/>
        </w:rPr>
      </w:pPr>
      <w:r>
        <w:rPr>
          <w:color w:val="000000"/>
        </w:rPr>
        <w:t>Should there be spaces between the 0s?</w:t>
      </w:r>
    </w:p>
  </w:comment>
  <w:comment w:id="1120" w:author="Holli Flanagan" w:date="2025-05-09T17:12:00Z" w:initials="">
    <w:p w14:paraId="17D677A6" w14:textId="77777777" w:rsidR="00B32DEF" w:rsidRDefault="007E0203">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1156" w:author="Holli Flanagan" w:date="2025-05-09T17:14:00Z" w:initials="">
    <w:p w14:paraId="19B8DDD8" w14:textId="77777777" w:rsidR="00B32DEF" w:rsidRDefault="007E0203">
      <w:pPr>
        <w:widowControl w:val="0"/>
        <w:pBdr>
          <w:top w:val="nil"/>
          <w:left w:val="nil"/>
          <w:bottom w:val="nil"/>
          <w:right w:val="nil"/>
          <w:between w:val="nil"/>
        </w:pBdr>
        <w:spacing w:line="240" w:lineRule="auto"/>
        <w:rPr>
          <w:color w:val="000000"/>
        </w:rPr>
      </w:pPr>
      <w:r>
        <w:rPr>
          <w:color w:val="000000"/>
        </w:rPr>
        <w:t>should we have spaces between these 0s?</w:t>
      </w:r>
    </w:p>
  </w:comment>
  <w:comment w:id="1168" w:author="Holli Flanagan" w:date="2025-05-09T17:18:00Z" w:initials="">
    <w:p w14:paraId="64236655" w14:textId="77777777" w:rsidR="00B32DEF" w:rsidRDefault="007E0203">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209" w:author="Holli Flanagan" w:date="2025-05-09T17:32:00Z" w:initials="">
    <w:p w14:paraId="3D19B3EE" w14:textId="77777777" w:rsidR="00B32DEF" w:rsidRDefault="007E0203">
      <w:pPr>
        <w:widowControl w:val="0"/>
        <w:pBdr>
          <w:top w:val="nil"/>
          <w:left w:val="nil"/>
          <w:bottom w:val="nil"/>
          <w:right w:val="nil"/>
          <w:between w:val="nil"/>
        </w:pBdr>
        <w:spacing w:line="240" w:lineRule="auto"/>
        <w:rPr>
          <w:color w:val="000000"/>
        </w:rPr>
      </w:pPr>
      <w:r>
        <w:rPr>
          <w:color w:val="000000"/>
        </w:rPr>
        <w:t>not sure this needs to be italicized</w:t>
      </w:r>
    </w:p>
  </w:comment>
  <w:comment w:id="1242" w:author="Holli Flanagan" w:date="2025-05-09T17:34:00Z" w:initials="">
    <w:p w14:paraId="1E187E44" w14:textId="77777777" w:rsidR="00B32DEF" w:rsidRDefault="007E0203">
      <w:pPr>
        <w:widowControl w:val="0"/>
        <w:pBdr>
          <w:top w:val="nil"/>
          <w:left w:val="nil"/>
          <w:bottom w:val="nil"/>
          <w:right w:val="nil"/>
          <w:between w:val="nil"/>
        </w:pBdr>
        <w:spacing w:line="240" w:lineRule="auto"/>
        <w:rPr>
          <w:color w:val="000000"/>
        </w:rPr>
      </w:pPr>
      <w:r>
        <w:rPr>
          <w:color w:val="000000"/>
        </w:rPr>
        <w:t>Not sure we need the italics here</w:t>
      </w:r>
    </w:p>
  </w:comment>
  <w:comment w:id="1249" w:author="Holli Flanagan" w:date="2025-05-09T17:35:00Z" w:initials="">
    <w:p w14:paraId="2CB0B126" w14:textId="77777777" w:rsidR="00B32DEF" w:rsidRDefault="007E0203">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258" w:author="Holli Flanagan" w:date="2025-05-09T17:36:00Z" w:initials="">
    <w:p w14:paraId="1188CC5C" w14:textId="77777777" w:rsidR="00B32DEF" w:rsidRDefault="007E0203">
      <w:pPr>
        <w:widowControl w:val="0"/>
        <w:pBdr>
          <w:top w:val="nil"/>
          <w:left w:val="nil"/>
          <w:bottom w:val="nil"/>
          <w:right w:val="nil"/>
          <w:between w:val="nil"/>
        </w:pBdr>
        <w:spacing w:line="240" w:lineRule="auto"/>
        <w:rPr>
          <w:color w:val="000000"/>
        </w:rPr>
      </w:pPr>
      <w:r>
        <w:rPr>
          <w:color w:val="000000"/>
        </w:rPr>
        <w:t>class's?</w:t>
      </w:r>
    </w:p>
  </w:comment>
  <w:comment w:id="1316" w:author="Holli Flanagan" w:date="2025-05-09T17:39:00Z" w:initials="">
    <w:p w14:paraId="481498D3" w14:textId="77777777" w:rsidR="00B32DEF" w:rsidRDefault="007E0203">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330" w:author="Holli Flanagan" w:date="2025-05-09T17:40:00Z" w:initials="">
    <w:p w14:paraId="5937A15B" w14:textId="77777777" w:rsidR="00B32DEF" w:rsidRDefault="007E0203">
      <w:pPr>
        <w:widowControl w:val="0"/>
        <w:pBdr>
          <w:top w:val="nil"/>
          <w:left w:val="nil"/>
          <w:bottom w:val="nil"/>
          <w:right w:val="nil"/>
          <w:between w:val="nil"/>
        </w:pBdr>
        <w:spacing w:line="240" w:lineRule="auto"/>
        <w:rPr>
          <w:color w:val="000000"/>
        </w:rPr>
      </w:pPr>
      <w:r>
        <w:rPr>
          <w:color w:val="000000"/>
        </w:rPr>
        <w:t>quotes?</w:t>
      </w:r>
    </w:p>
  </w:comment>
  <w:comment w:id="1337" w:author="Holli Flanagan" w:date="2025-05-09T17:41:00Z" w:initials="">
    <w:p w14:paraId="4635FD92" w14:textId="77777777" w:rsidR="00B32DEF" w:rsidRDefault="007E0203">
      <w:pPr>
        <w:widowControl w:val="0"/>
        <w:pBdr>
          <w:top w:val="nil"/>
          <w:left w:val="nil"/>
          <w:bottom w:val="nil"/>
          <w:right w:val="nil"/>
          <w:between w:val="nil"/>
        </w:pBdr>
        <w:spacing w:line="240" w:lineRule="auto"/>
        <w:rPr>
          <w:color w:val="000000"/>
        </w:rPr>
      </w:pPr>
      <w:r>
        <w:rPr>
          <w:color w:val="000000"/>
        </w:rPr>
        <w:t>could?</w:t>
      </w:r>
    </w:p>
  </w:comment>
  <w:comment w:id="1338" w:author="Holli Flanagan" w:date="2025-05-09T17:41:00Z" w:initials="">
    <w:p w14:paraId="204D97E4" w14:textId="77777777" w:rsidR="00B32DEF" w:rsidRDefault="007E0203">
      <w:pPr>
        <w:widowControl w:val="0"/>
        <w:pBdr>
          <w:top w:val="nil"/>
          <w:left w:val="nil"/>
          <w:bottom w:val="nil"/>
          <w:right w:val="nil"/>
          <w:between w:val="nil"/>
        </w:pBdr>
        <w:spacing w:line="240" w:lineRule="auto"/>
        <w:rPr>
          <w:color w:val="000000"/>
        </w:rPr>
      </w:pPr>
      <w:r>
        <w:rPr>
          <w:color w:val="000000"/>
        </w:rPr>
        <w:t>the course?</w:t>
      </w:r>
    </w:p>
  </w:comment>
  <w:comment w:id="1335" w:author="Holli Flanagan" w:date="2025-05-09T17:41:00Z" w:initials="">
    <w:p w14:paraId="5BC8D51A" w14:textId="77777777" w:rsidR="00B32DEF" w:rsidRDefault="007E0203">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364" w:author="Holli Flanagan" w:date="2025-05-09T17:43:00Z" w:initials="">
    <w:p w14:paraId="42A42707" w14:textId="77777777" w:rsidR="00B32DEF" w:rsidRDefault="007E0203">
      <w:pPr>
        <w:widowControl w:val="0"/>
        <w:pBdr>
          <w:top w:val="nil"/>
          <w:left w:val="nil"/>
          <w:bottom w:val="nil"/>
          <w:right w:val="nil"/>
          <w:between w:val="nil"/>
        </w:pBdr>
        <w:spacing w:line="240" w:lineRule="auto"/>
        <w:rPr>
          <w:color w:val="000000"/>
        </w:rPr>
      </w:pPr>
      <w:r>
        <w:rPr>
          <w:color w:val="000000"/>
        </w:rPr>
        <w:t>see italics notes</w:t>
      </w:r>
    </w:p>
  </w:comment>
  <w:comment w:id="1372" w:author="Holli Flanagan" w:date="2025-05-09T17:43:00Z" w:initials="">
    <w:p w14:paraId="2E7A168E"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Some </w:t>
      </w:r>
      <w:r>
        <w:rPr>
          <w:color w:val="000000"/>
        </w:rPr>
        <w:t>headings have capitalized words all the way through, but others do not - I think we should keep that consistent!</w:t>
      </w:r>
    </w:p>
  </w:comment>
  <w:comment w:id="1401" w:author="Holli Flanagan" w:date="2025-05-09T17:45:00Z" w:initials="">
    <w:p w14:paraId="1CC0055A" w14:textId="77777777" w:rsidR="00B32DEF" w:rsidRDefault="007E0203">
      <w:pPr>
        <w:widowControl w:val="0"/>
        <w:pBdr>
          <w:top w:val="nil"/>
          <w:left w:val="nil"/>
          <w:bottom w:val="nil"/>
          <w:right w:val="nil"/>
          <w:between w:val="nil"/>
        </w:pBdr>
        <w:spacing w:line="240" w:lineRule="auto"/>
        <w:rPr>
          <w:color w:val="000000"/>
        </w:rPr>
      </w:pPr>
      <w:r>
        <w:rPr>
          <w:color w:val="000000"/>
        </w:rPr>
        <w:t>"that if a..."?</w:t>
      </w:r>
    </w:p>
  </w:comment>
  <w:comment w:id="1439"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508" w:author="Holli Flanagan" w:date="2025-05-09T17:50:00Z" w:initials="">
    <w:p w14:paraId="0D9A1747" w14:textId="0A7C13CD" w:rsidR="00B32DEF" w:rsidRDefault="007E0203">
      <w:pPr>
        <w:widowControl w:val="0"/>
        <w:pBdr>
          <w:top w:val="nil"/>
          <w:left w:val="nil"/>
          <w:bottom w:val="nil"/>
          <w:right w:val="nil"/>
          <w:between w:val="nil"/>
        </w:pBdr>
        <w:spacing w:line="240" w:lineRule="auto"/>
        <w:rPr>
          <w:color w:val="000000"/>
        </w:rPr>
      </w:pPr>
      <w:r>
        <w:rPr>
          <w:color w:val="000000"/>
        </w:rPr>
        <w:t>classes?</w:t>
      </w:r>
    </w:p>
  </w:comment>
  <w:comment w:id="1510" w:author="Holli Flanagan" w:date="2025-05-09T17:50:00Z" w:initials="">
    <w:p w14:paraId="6B7BC081" w14:textId="77777777" w:rsidR="00B32DEF" w:rsidRDefault="007E0203">
      <w:pPr>
        <w:widowControl w:val="0"/>
        <w:pBdr>
          <w:top w:val="nil"/>
          <w:left w:val="nil"/>
          <w:bottom w:val="nil"/>
          <w:right w:val="nil"/>
          <w:between w:val="nil"/>
        </w:pBdr>
        <w:spacing w:line="240" w:lineRule="auto"/>
        <w:rPr>
          <w:color w:val="000000"/>
        </w:rPr>
      </w:pPr>
      <w:r>
        <w:rPr>
          <w:color w:val="000000"/>
        </w:rPr>
        <w:t>italics or quote marks?</w:t>
      </w:r>
    </w:p>
  </w:comment>
  <w:comment w:id="1514" w:author="Holli Flanagan" w:date="2025-05-09T17:51:00Z" w:initials="">
    <w:p w14:paraId="0594FA2C" w14:textId="77777777" w:rsidR="00B32DEF" w:rsidRDefault="007E0203">
      <w:pPr>
        <w:widowControl w:val="0"/>
        <w:pBdr>
          <w:top w:val="nil"/>
          <w:left w:val="nil"/>
          <w:bottom w:val="nil"/>
          <w:right w:val="nil"/>
          <w:between w:val="nil"/>
        </w:pBdr>
        <w:spacing w:line="240" w:lineRule="auto"/>
        <w:rPr>
          <w:color w:val="000000"/>
        </w:rPr>
      </w:pPr>
      <w:r>
        <w:rPr>
          <w:color w:val="000000"/>
        </w:rPr>
        <w:t>italics or quote marks?</w:t>
      </w:r>
    </w:p>
  </w:comment>
  <w:comment w:id="1516" w:author="Holli Flanagan" w:date="2025-05-09T17:52:00Z" w:initials="">
    <w:p w14:paraId="3F4E0D47" w14:textId="77777777" w:rsidR="00B32DEF" w:rsidRDefault="007E0203"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533"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578" w:author="Holli Flanagan" w:date="2025-05-09T17:56:00Z" w:initials="">
    <w:p w14:paraId="738A7423" w14:textId="77777777" w:rsidR="00B32DEF" w:rsidRDefault="007E0203">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592" w:author="Holli Flanagan" w:date="2025-05-09T17:57:00Z" w:initials="">
    <w:p w14:paraId="2196531C" w14:textId="77777777" w:rsidR="00B32DEF" w:rsidRDefault="007E0203">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645" w:author="Holli Flanagan" w:date="2025-05-09T18:00:00Z" w:initials="">
    <w:p w14:paraId="1EFF1E55" w14:textId="77777777" w:rsidR="00B32DEF" w:rsidRDefault="007E0203">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648" w:author="Holli Flanagan" w:date="2025-05-09T18:01:00Z" w:initials="">
    <w:p w14:paraId="3C3B6F75" w14:textId="77777777" w:rsidR="00B32DEF" w:rsidRDefault="007E0203">
      <w:pPr>
        <w:widowControl w:val="0"/>
        <w:pBdr>
          <w:top w:val="nil"/>
          <w:left w:val="nil"/>
          <w:bottom w:val="nil"/>
          <w:right w:val="nil"/>
          <w:between w:val="nil"/>
        </w:pBdr>
        <w:spacing w:line="240" w:lineRule="auto"/>
        <w:rPr>
          <w:color w:val="000000"/>
        </w:rPr>
      </w:pPr>
      <w:r>
        <w:rPr>
          <w:color w:val="000000"/>
        </w:rPr>
        <w:t>from a polygon? we use "a" below.</w:t>
      </w:r>
    </w:p>
  </w:comment>
  <w:comment w:id="1654" w:author="Holli Flanagan" w:date="2025-05-09T18:01:00Z" w:initials="">
    <w:p w14:paraId="4F2FA768" w14:textId="77777777" w:rsidR="00B32DEF" w:rsidRDefault="007E0203">
      <w:pPr>
        <w:widowControl w:val="0"/>
        <w:pBdr>
          <w:top w:val="nil"/>
          <w:left w:val="nil"/>
          <w:bottom w:val="nil"/>
          <w:right w:val="nil"/>
          <w:between w:val="nil"/>
        </w:pBdr>
        <w:spacing w:line="240" w:lineRule="auto"/>
        <w:rPr>
          <w:color w:val="000000"/>
        </w:rPr>
      </w:pPr>
      <w:r>
        <w:rPr>
          <w:color w:val="000000"/>
        </w:rPr>
        <w:t>superclass's?</w:t>
      </w:r>
    </w:p>
  </w:comment>
  <w:comment w:id="1659" w:author="Holli Flanagan" w:date="2025-05-09T18:02:00Z" w:initials="">
    <w:p w14:paraId="72361AB1" w14:textId="77777777" w:rsidR="00B32DEF" w:rsidRDefault="007E0203">
      <w:pPr>
        <w:widowControl w:val="0"/>
        <w:pBdr>
          <w:top w:val="nil"/>
          <w:left w:val="nil"/>
          <w:bottom w:val="nil"/>
          <w:right w:val="nil"/>
          <w:between w:val="nil"/>
        </w:pBdr>
        <w:spacing w:line="240" w:lineRule="auto"/>
        <w:rPr>
          <w:color w:val="000000"/>
        </w:rPr>
      </w:pPr>
      <w:r>
        <w:rPr>
          <w:color w:val="000000"/>
        </w:rPr>
        <w:t>Should we have spaces between these?</w:t>
      </w:r>
    </w:p>
  </w:comment>
  <w:comment w:id="1669" w:author="Holli Flanagan" w:date="2025-05-09T18:03:00Z" w:initials="">
    <w:p w14:paraId="20AAF74E"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I might </w:t>
      </w:r>
      <w:r>
        <w:rPr>
          <w:color w:val="000000"/>
        </w:rPr>
        <w:t>avoid italics here.</w:t>
      </w:r>
    </w:p>
  </w:comment>
  <w:comment w:id="1739" w:author="Holli Flanagan" w:date="2025-05-09T18:15:00Z" w:initials="">
    <w:p w14:paraId="59DE40AE" w14:textId="77777777" w:rsidR="00B32DEF" w:rsidRDefault="007E0203">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924" w:author="Holli Flanagan" w:date="2025-05-09T18:23:00Z" w:initials="">
    <w:p w14:paraId="3E6428C8" w14:textId="77777777" w:rsidR="00B32DEF" w:rsidRDefault="007E0203">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926" w:author="Holli Flanagan" w:date="2025-05-09T18:23:00Z" w:initials="">
    <w:p w14:paraId="237D44C5" w14:textId="77777777" w:rsidR="00B32DEF" w:rsidRDefault="007E0203">
      <w:pPr>
        <w:widowControl w:val="0"/>
        <w:pBdr>
          <w:top w:val="nil"/>
          <w:left w:val="nil"/>
          <w:bottom w:val="nil"/>
          <w:right w:val="nil"/>
          <w:between w:val="nil"/>
        </w:pBdr>
        <w:spacing w:line="240" w:lineRule="auto"/>
        <w:rPr>
          <w:color w:val="000000"/>
        </w:rPr>
      </w:pPr>
      <w:r>
        <w:rPr>
          <w:color w:val="000000"/>
        </w:rPr>
        <w:t>to the?</w:t>
      </w:r>
    </w:p>
  </w:comment>
  <w:comment w:id="1935" w:author="Holli Flanagan" w:date="2025-05-09T18:25:00Z" w:initials="">
    <w:p w14:paraId="17C3F151" w14:textId="77777777" w:rsidR="00B32DEF" w:rsidRDefault="007E0203">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944" w:author="Holli Flanagan" w:date="2025-05-09T18:26:00Z" w:initials="">
    <w:p w14:paraId="530D694C" w14:textId="77777777" w:rsidR="00B32DEF" w:rsidRDefault="007E0203">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2185" w:author="Holli Flanagan" w:date="2025-05-09T18:35:00Z" w:initials="">
    <w:p w14:paraId="448D5D47" w14:textId="77777777" w:rsidR="00B32DEF" w:rsidRDefault="007E0203">
      <w:pPr>
        <w:widowControl w:val="0"/>
        <w:pBdr>
          <w:top w:val="nil"/>
          <w:left w:val="nil"/>
          <w:bottom w:val="nil"/>
          <w:right w:val="nil"/>
          <w:between w:val="nil"/>
        </w:pBdr>
        <w:spacing w:line="240" w:lineRule="auto"/>
        <w:rPr>
          <w:color w:val="000000"/>
        </w:rPr>
      </w:pPr>
      <w:r>
        <w:rPr>
          <w:color w:val="000000"/>
        </w:rPr>
        <w:t>Were these both in 2015?</w:t>
      </w:r>
    </w:p>
  </w:comment>
  <w:comment w:id="2319" w:author="Holli Flanagan" w:date="2025-05-09T18:42:00Z" w:initials="">
    <w:p w14:paraId="7E40505F" w14:textId="77777777" w:rsidR="00B32DEF" w:rsidRDefault="007E0203">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340"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393" w:author="Holli Flanagan" w:date="2025-05-09T18:45:00Z" w:initials="">
    <w:p w14:paraId="045835B7" w14:textId="22A2F7A1" w:rsidR="00B32DEF" w:rsidRDefault="007E0203">
      <w:pPr>
        <w:widowControl w:val="0"/>
        <w:pBdr>
          <w:top w:val="nil"/>
          <w:left w:val="nil"/>
          <w:bottom w:val="nil"/>
          <w:right w:val="nil"/>
          <w:between w:val="nil"/>
        </w:pBdr>
        <w:spacing w:line="240" w:lineRule="auto"/>
        <w:rPr>
          <w:color w:val="000000"/>
        </w:rPr>
      </w:pPr>
      <w:r>
        <w:rPr>
          <w:color w:val="000000"/>
        </w:rPr>
        <w:t>return or return to?</w:t>
      </w:r>
    </w:p>
  </w:comment>
  <w:comment w:id="2395" w:author="Holli Flanagan" w:date="2025-05-09T18:45:00Z" w:initials="">
    <w:p w14:paraId="471161DB" w14:textId="77777777" w:rsidR="00B32DEF" w:rsidRDefault="007E0203">
      <w:pPr>
        <w:widowControl w:val="0"/>
        <w:pBdr>
          <w:top w:val="nil"/>
          <w:left w:val="nil"/>
          <w:bottom w:val="nil"/>
          <w:right w:val="nil"/>
          <w:between w:val="nil"/>
        </w:pBdr>
        <w:spacing w:line="240" w:lineRule="auto"/>
        <w:rPr>
          <w:color w:val="000000"/>
        </w:rPr>
      </w:pPr>
      <w:r>
        <w:rPr>
          <w:color w:val="000000"/>
        </w:rPr>
        <w:t>italics or quotes?</w:t>
      </w:r>
    </w:p>
  </w:comment>
  <w:comment w:id="2437" w:author="Holli Flanagan" w:date="2025-05-09T18:51:00Z" w:initials="">
    <w:p w14:paraId="00E3E721" w14:textId="77777777" w:rsidR="00B32DEF" w:rsidRDefault="007E0203">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497" w:author="Holli Flanagan" w:date="2025-05-09T18:54:00Z" w:initials="">
    <w:p w14:paraId="422684ED" w14:textId="77777777" w:rsidR="00B32DEF" w:rsidRDefault="007E0203">
      <w:pPr>
        <w:widowControl w:val="0"/>
        <w:pBdr>
          <w:top w:val="nil"/>
          <w:left w:val="nil"/>
          <w:bottom w:val="nil"/>
          <w:right w:val="nil"/>
          <w:between w:val="nil"/>
        </w:pBdr>
        <w:spacing w:line="240" w:lineRule="auto"/>
        <w:rPr>
          <w:color w:val="000000"/>
        </w:rPr>
      </w:pPr>
      <w:r>
        <w:rPr>
          <w:color w:val="000000"/>
        </w:rPr>
        <w:t>I might name the button.</w:t>
      </w:r>
    </w:p>
  </w:comment>
  <w:comment w:id="2500" w:author="Holli Flanagan" w:date="2025-05-12T15:28:00Z" w:initials="">
    <w:p w14:paraId="5AC64AD1" w14:textId="77777777" w:rsidR="00B32DEF" w:rsidRDefault="007E0203">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506" w:author="Holli Flanagan" w:date="2025-05-12T15:19:00Z" w:initials="">
    <w:p w14:paraId="04312D9D" w14:textId="77777777" w:rsidR="00B32DEF" w:rsidRDefault="007E0203">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619" w:author="Holli Flanagan" w:date="2025-05-09T18:58:00Z" w:initials="">
    <w:p w14:paraId="6DAF92E9" w14:textId="77777777" w:rsidR="00B32DEF" w:rsidRDefault="007E0203">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629" w:author="Holli Flanagan" w:date="2025-05-12T15:31:00Z" w:initials="">
    <w:p w14:paraId="03A3DB4D" w14:textId="77777777" w:rsidR="00B32DEF" w:rsidRDefault="007E0203">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641" w:author="Holli Flanagan" w:date="2025-05-12T15:32:00Z" w:initials="">
    <w:p w14:paraId="4020C6C1" w14:textId="77777777" w:rsidR="00B32DEF" w:rsidRDefault="007E0203"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673"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766" w:author="Holli Flanagan" w:date="2025-05-12T15:55:00Z" w:initials="">
    <w:p w14:paraId="726B8A79"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Do we need to </w:t>
      </w:r>
      <w:r>
        <w:rPr>
          <w:color w:val="000000"/>
        </w:rPr>
        <w:t>italicize this?</w:t>
      </w:r>
    </w:p>
  </w:comment>
  <w:comment w:id="2794" w:author="Holli Flanagan" w:date="2025-05-12T15:59:00Z" w:initials="">
    <w:p w14:paraId="22AC4270" w14:textId="77777777" w:rsidR="00B32DEF" w:rsidRDefault="007E0203">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795" w:author="Holli Flanagan" w:date="2025-05-12T15:59:00Z" w:initials="">
    <w:p w14:paraId="457D8D8A" w14:textId="77777777" w:rsidR="00B32DEF" w:rsidRDefault="007E0203">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797" w:author="Holli Flanagan" w:date="2025-05-12T15:58:00Z" w:initials="">
    <w:p w14:paraId="7CABD294" w14:textId="77777777" w:rsidR="00B32DEF" w:rsidRDefault="007E0203">
      <w:pPr>
        <w:widowControl w:val="0"/>
        <w:pBdr>
          <w:top w:val="nil"/>
          <w:left w:val="nil"/>
          <w:bottom w:val="nil"/>
          <w:right w:val="nil"/>
          <w:between w:val="nil"/>
        </w:pBdr>
        <w:spacing w:line="240" w:lineRule="auto"/>
        <w:rPr>
          <w:color w:val="000000"/>
        </w:rPr>
      </w:pPr>
      <w:r>
        <w:rPr>
          <w:color w:val="000000"/>
        </w:rPr>
        <w:t>dropdown menu?</w:t>
      </w:r>
    </w:p>
  </w:comment>
  <w:comment w:id="2798" w:author="Holli Flanagan" w:date="2025-05-12T15:59:00Z" w:initials="">
    <w:p w14:paraId="66BA63BC"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2799" w:author="Holli Flanagan" w:date="2025-05-12T16:00:00Z" w:initials="">
    <w:p w14:paraId="179119C3" w14:textId="77777777" w:rsidR="00B32DEF" w:rsidRDefault="007E0203">
      <w:pPr>
        <w:widowControl w:val="0"/>
        <w:pBdr>
          <w:top w:val="nil"/>
          <w:left w:val="nil"/>
          <w:bottom w:val="nil"/>
          <w:right w:val="nil"/>
          <w:between w:val="nil"/>
        </w:pBdr>
        <w:spacing w:line="240" w:lineRule="auto"/>
        <w:rPr>
          <w:color w:val="000000"/>
        </w:rPr>
      </w:pPr>
      <w:r>
        <w:rPr>
          <w:color w:val="000000"/>
        </w:rPr>
        <w:t xml:space="preserve">see above - is there a reason </w:t>
      </w:r>
      <w:r>
        <w:rPr>
          <w:color w:val="000000"/>
        </w:rPr>
        <w:t>"boop" is lowercase here?</w:t>
      </w:r>
    </w:p>
  </w:comment>
  <w:comment w:id="2800" w:author="Holli Flanagan" w:date="2025-05-12T15:59:00Z" w:initials="">
    <w:p w14:paraId="349607FC"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2801" w:author="Holli Flanagan" w:date="2025-05-12T16:00:00Z" w:initials="">
    <w:p w14:paraId="7ABD2696" w14:textId="77777777" w:rsidR="00B32DEF" w:rsidRDefault="007E0203">
      <w:pPr>
        <w:widowControl w:val="0"/>
        <w:pBdr>
          <w:top w:val="nil"/>
          <w:left w:val="nil"/>
          <w:bottom w:val="nil"/>
          <w:right w:val="nil"/>
          <w:between w:val="nil"/>
        </w:pBdr>
        <w:spacing w:line="240" w:lineRule="auto"/>
        <w:rPr>
          <w:color w:val="000000"/>
        </w:rPr>
      </w:pPr>
      <w:r>
        <w:rPr>
          <w:color w:val="000000"/>
        </w:rPr>
        <w:t>see above on "Boop Button component"</w:t>
      </w:r>
    </w:p>
  </w:comment>
  <w:comment w:id="2802" w:author="Holli Flanagan" w:date="2025-05-12T16:00:00Z" w:initials="">
    <w:p w14:paraId="457E32BE" w14:textId="77777777" w:rsidR="00B32DEF" w:rsidRDefault="007E0203" w:rsidP="009708A1">
      <w:pPr>
        <w:widowControl w:val="0"/>
        <w:pBdr>
          <w:top w:val="nil"/>
          <w:left w:val="nil"/>
          <w:bottom w:val="nil"/>
          <w:right w:val="nil"/>
          <w:between w:val="nil"/>
        </w:pBdr>
        <w:spacing w:line="240" w:lineRule="auto"/>
        <w:rPr>
          <w:color w:val="000000"/>
        </w:rPr>
      </w:pPr>
      <w:r>
        <w:rPr>
          <w:color w:val="000000"/>
        </w:rPr>
        <w:t>see above</w:t>
      </w:r>
    </w:p>
  </w:comment>
  <w:comment w:id="2806"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809" w:author="Holli Flanagan" w:date="2025-05-12T16:02:00Z" w:initials="">
    <w:p w14:paraId="21E39869"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2826" w:author="Holli Flanagan" w:date="2025-05-12T16:04:00Z" w:initials="">
    <w:p w14:paraId="335ABF73" w14:textId="77777777" w:rsidR="00B32DEF" w:rsidRDefault="007E0203">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829" w:author="Holli Flanagan" w:date="2025-05-12T16:05:00Z" w:initials="">
    <w:p w14:paraId="3B6F674F" w14:textId="77777777" w:rsidR="00B32DEF" w:rsidRDefault="007E0203">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832" w:author="Holli Flanagan" w:date="2025-05-12T16:05:00Z" w:initials="">
    <w:p w14:paraId="3BDB14F2" w14:textId="77777777" w:rsidR="00B32DEF" w:rsidRDefault="007E0203">
      <w:pPr>
        <w:widowControl w:val="0"/>
        <w:pBdr>
          <w:top w:val="nil"/>
          <w:left w:val="nil"/>
          <w:bottom w:val="nil"/>
          <w:right w:val="nil"/>
          <w:between w:val="nil"/>
        </w:pBdr>
        <w:spacing w:line="240" w:lineRule="auto"/>
        <w:rPr>
          <w:color w:val="000000"/>
        </w:rPr>
      </w:pPr>
      <w:r>
        <w:rPr>
          <w:color w:val="000000"/>
        </w:rPr>
        <w:t>See above</w:t>
      </w:r>
    </w:p>
  </w:comment>
  <w:comment w:id="2863" w:author="Holli Flanagan" w:date="2025-05-12T16:25:00Z" w:initials="">
    <w:p w14:paraId="5EBF5A2F" w14:textId="77777777" w:rsidR="00B32DEF" w:rsidRDefault="007E0203">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864" w:author="Holli Flanagan" w:date="2025-05-12T16:29:00Z" w:initials="">
    <w:p w14:paraId="6DF3A7D8" w14:textId="1851BB93" w:rsidR="00B32DEF" w:rsidRDefault="007E0203">
      <w:pPr>
        <w:widowControl w:val="0"/>
        <w:pBdr>
          <w:top w:val="nil"/>
          <w:left w:val="nil"/>
          <w:bottom w:val="nil"/>
          <w:right w:val="nil"/>
          <w:between w:val="nil"/>
        </w:pBdr>
        <w:spacing w:line="240" w:lineRule="auto"/>
        <w:rPr>
          <w:color w:val="000000"/>
        </w:rPr>
      </w:pPr>
      <w:r>
        <w:rPr>
          <w:color w:val="000000"/>
        </w:rPr>
        <w:t xml:space="preserve">Just flagging - since we have the pink text, do we need </w:t>
      </w:r>
      <w:r>
        <w:rPr>
          <w:color w:val="000000"/>
        </w:rPr>
        <w:t>the quotation marks?</w:t>
      </w:r>
      <w:r w:rsidR="009708A1">
        <w:rPr>
          <w:color w:val="000000"/>
        </w:rPr>
        <w:t>g</w:t>
      </w:r>
    </w:p>
  </w:comment>
  <w:comment w:id="2868" w:author="Holli Flanagan" w:date="2025-05-12T16:06:00Z" w:initials="">
    <w:p w14:paraId="377B0374" w14:textId="77777777" w:rsidR="00B32DEF" w:rsidRDefault="007E0203">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909" w:author="Holli Flanagan" w:date="2025-05-12T16:35:00Z" w:initials="">
    <w:p w14:paraId="054047E5" w14:textId="77777777" w:rsidR="00B32DEF" w:rsidRDefault="007E0203">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912" w:author="Holli Flanagan" w:date="2025-05-12T16:37:00Z" w:initials="">
    <w:p w14:paraId="0E12CC00" w14:textId="77777777" w:rsidR="00B32DEF" w:rsidRDefault="007E0203">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952" w:author="Holli Flanagan" w:date="2025-05-12T16:53:00Z" w:initials="">
    <w:p w14:paraId="0228CB22" w14:textId="77777777" w:rsidR="00B32DEF" w:rsidRDefault="007E0203">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3053" w:author="Holli Flanagan" w:date="2025-05-12T16:58:00Z" w:initials="">
    <w:p w14:paraId="7205947E" w14:textId="77777777" w:rsidR="00B32DEF" w:rsidRDefault="007E0203">
      <w:pPr>
        <w:widowControl w:val="0"/>
        <w:pBdr>
          <w:top w:val="nil"/>
          <w:left w:val="nil"/>
          <w:bottom w:val="nil"/>
          <w:right w:val="nil"/>
          <w:between w:val="nil"/>
        </w:pBdr>
        <w:spacing w:line="240" w:lineRule="auto"/>
        <w:rPr>
          <w:color w:val="000000"/>
        </w:rPr>
      </w:pPr>
      <w:r>
        <w:rPr>
          <w:color w:val="000000"/>
        </w:rPr>
        <w:t>in?</w:t>
      </w:r>
    </w:p>
  </w:comment>
  <w:comment w:id="3059" w:author="Holli Flanagan" w:date="2025-05-12T16:59:00Z" w:initials="">
    <w:p w14:paraId="5B1E8801" w14:textId="77777777" w:rsidR="00B32DEF" w:rsidRDefault="007E0203">
      <w:pPr>
        <w:widowControl w:val="0"/>
        <w:pBdr>
          <w:top w:val="nil"/>
          <w:left w:val="nil"/>
          <w:bottom w:val="nil"/>
          <w:right w:val="nil"/>
          <w:between w:val="nil"/>
        </w:pBdr>
        <w:spacing w:line="240" w:lineRule="auto"/>
        <w:rPr>
          <w:color w:val="000000"/>
        </w:rPr>
      </w:pPr>
      <w:r>
        <w:rPr>
          <w:color w:val="000000"/>
        </w:rPr>
        <w:t>The notifier?</w:t>
      </w:r>
    </w:p>
  </w:comment>
  <w:comment w:id="3072" w:author="Holli Flanagan" w:date="2025-05-12T17:01:00Z" w:initials="">
    <w:p w14:paraId="3D54843A" w14:textId="77777777" w:rsidR="00B32DEF" w:rsidRDefault="007E0203">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3113" w:author="Holli Flanagan" w:date="2025-05-12T17:07:00Z" w:initials="">
    <w:p w14:paraId="6E617431" w14:textId="77777777" w:rsidR="00B32DEF" w:rsidRDefault="007E0203">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201" w:author="Holli Flanagan" w:date="2025-05-12T17:12:00Z" w:initials="">
    <w:p w14:paraId="2BB374D0" w14:textId="77777777" w:rsidR="00B32DEF" w:rsidRDefault="007E0203">
      <w:pPr>
        <w:widowControl w:val="0"/>
        <w:pBdr>
          <w:top w:val="nil"/>
          <w:left w:val="nil"/>
          <w:bottom w:val="nil"/>
          <w:right w:val="nil"/>
          <w:between w:val="nil"/>
        </w:pBdr>
        <w:spacing w:line="240" w:lineRule="auto"/>
        <w:rPr>
          <w:color w:val="000000"/>
        </w:rPr>
      </w:pPr>
      <w:r>
        <w:rPr>
          <w:color w:val="000000"/>
        </w:rPr>
        <w:t>the Webz</w:t>
      </w:r>
    </w:p>
  </w:comment>
  <w:comment w:id="3495" w:author="Holli Flanagan" w:date="2025-05-12T17:49:00Z" w:initials="">
    <w:p w14:paraId="57A7D106" w14:textId="77777777" w:rsidR="00B32DEF" w:rsidRDefault="007E0203">
      <w:pPr>
        <w:widowControl w:val="0"/>
        <w:pBdr>
          <w:top w:val="nil"/>
          <w:left w:val="nil"/>
          <w:bottom w:val="nil"/>
          <w:right w:val="nil"/>
          <w:between w:val="nil"/>
        </w:pBdr>
        <w:spacing w:line="240" w:lineRule="auto"/>
        <w:rPr>
          <w:color w:val="000000"/>
        </w:rPr>
      </w:pPr>
      <w:r>
        <w:rPr>
          <w:color w:val="000000"/>
        </w:rPr>
        <w:t>in?</w:t>
      </w:r>
    </w:p>
  </w:comment>
  <w:comment w:id="3560" w:author="Holli Flanagan" w:date="2025-05-12T17:51:00Z" w:initials="">
    <w:p w14:paraId="5C0AC60B" w14:textId="77777777" w:rsidR="00B32DEF" w:rsidRDefault="007E0203">
      <w:pPr>
        <w:widowControl w:val="0"/>
        <w:pBdr>
          <w:top w:val="nil"/>
          <w:left w:val="nil"/>
          <w:bottom w:val="nil"/>
          <w:right w:val="nil"/>
          <w:between w:val="nil"/>
        </w:pBdr>
        <w:spacing w:line="240" w:lineRule="auto"/>
        <w:rPr>
          <w:color w:val="000000"/>
        </w:rPr>
      </w:pPr>
      <w:r>
        <w:rPr>
          <w:color w:val="000000"/>
        </w:rPr>
        <w:t>the triangle?</w:t>
      </w:r>
    </w:p>
  </w:comment>
  <w:comment w:id="3736" w:author="Holli Flanagan" w:date="2025-05-12T17:59:00Z" w:initials="">
    <w:p w14:paraId="245C7F4C" w14:textId="77777777" w:rsidR="00B32DEF" w:rsidRDefault="007E0203">
      <w:pPr>
        <w:widowControl w:val="0"/>
        <w:pBdr>
          <w:top w:val="nil"/>
          <w:left w:val="nil"/>
          <w:bottom w:val="nil"/>
          <w:right w:val="nil"/>
          <w:between w:val="nil"/>
        </w:pBdr>
        <w:spacing w:line="240" w:lineRule="auto"/>
        <w:rPr>
          <w:color w:val="000000"/>
        </w:rPr>
      </w:pPr>
      <w:r>
        <w:rPr>
          <w:color w:val="000000"/>
        </w:rPr>
        <w:t>std dev?</w:t>
      </w:r>
    </w:p>
  </w:comment>
  <w:comment w:id="3781" w:author="Holli Flanagan" w:date="2025-05-12T15:06:00Z" w:initials="">
    <w:p w14:paraId="0B8C3E49" w14:textId="77777777" w:rsidR="00B32DEF" w:rsidRDefault="007E0203">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896" w:author="Holli Flanagan" w:date="2025-05-12T15:11:00Z" w:initials="">
    <w:p w14:paraId="1E3E286D" w14:textId="77777777" w:rsidR="00B32DEF" w:rsidRDefault="007E0203">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982" w:author="Holli Flanagan" w:date="2025-05-12T18:07:00Z" w:initials="">
    <w:p w14:paraId="51A19006" w14:textId="77777777" w:rsidR="00B32DEF" w:rsidRDefault="007E0203">
      <w:pPr>
        <w:widowControl w:val="0"/>
        <w:pBdr>
          <w:top w:val="nil"/>
          <w:left w:val="nil"/>
          <w:bottom w:val="nil"/>
          <w:right w:val="nil"/>
          <w:between w:val="nil"/>
        </w:pBdr>
        <w:spacing w:line="240" w:lineRule="auto"/>
        <w:rPr>
          <w:color w:val="000000"/>
        </w:rPr>
      </w:pPr>
      <w:r>
        <w:rPr>
          <w:color w:val="000000"/>
        </w:rPr>
        <w:t>write?</w:t>
      </w:r>
    </w:p>
  </w:comment>
  <w:comment w:id="4034" w:author="Holli Flanagan" w:date="2025-05-12T15:12:00Z" w:initials="">
    <w:p w14:paraId="3E1F1963" w14:textId="77777777" w:rsidR="00B32DEF" w:rsidRDefault="007E0203">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4035"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0"/>
  <w15:commentEx w15:paraId="1CCCBC54" w15:done="0"/>
  <w15:commentEx w15:paraId="7561AD97" w15:done="0"/>
  <w15:commentEx w15:paraId="3F4D7A35" w15:done="0"/>
  <w15:commentEx w15:paraId="1A5622F1" w15:done="0"/>
  <w15:commentEx w15:paraId="5D486030" w15:done="0"/>
  <w15:commentEx w15:paraId="3A5B35F2" w15:done="0"/>
  <w15:commentEx w15:paraId="76F63BD6" w15:done="0"/>
  <w15:commentEx w15:paraId="5F627FBE" w15:done="0"/>
  <w15:commentEx w15:paraId="7D88B680" w15:done="0"/>
  <w15:commentEx w15:paraId="00CE36FA" w15:done="0"/>
  <w15:commentEx w15:paraId="021FCCA5" w15:done="0"/>
  <w15:commentEx w15:paraId="18FA95C9" w15:done="0"/>
  <w15:commentEx w15:paraId="6050F5B4" w15:done="0"/>
  <w15:commentEx w15:paraId="1CEED5FE" w15:done="0"/>
  <w15:commentEx w15:paraId="11943A1B" w15:done="0"/>
  <w15:commentEx w15:paraId="7E85E68F" w15:done="0"/>
  <w15:commentEx w15:paraId="71EB0A76" w15:done="0"/>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D287822D-D91F-456A-A806-6D16242F6D2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20B9B86-8877-4861-8C00-41FCB4ACE776}"/>
  </w:font>
  <w:font w:name="Cambria">
    <w:panose1 w:val="02040503050406030204"/>
    <w:charset w:val="00"/>
    <w:family w:val="roman"/>
    <w:pitch w:val="variable"/>
    <w:sig w:usb0="E00006FF" w:usb1="420024FF" w:usb2="02000000" w:usb3="00000000" w:csb0="0000019F" w:csb1="00000000"/>
    <w:embedRegular r:id="rId3" w:fontKey="{A1EBCDC2-1A7D-4B55-9E99-7C30FA4EE0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E4ABE"/>
    <w:rsid w:val="00383CB5"/>
    <w:rsid w:val="004F5D07"/>
    <w:rsid w:val="00506A13"/>
    <w:rsid w:val="0058705E"/>
    <w:rsid w:val="005904EB"/>
    <w:rsid w:val="005E7F2D"/>
    <w:rsid w:val="005F5C79"/>
    <w:rsid w:val="00641FF6"/>
    <w:rsid w:val="00690EBF"/>
    <w:rsid w:val="00697632"/>
    <w:rsid w:val="006A65C1"/>
    <w:rsid w:val="0072609A"/>
    <w:rsid w:val="007659F5"/>
    <w:rsid w:val="007A1651"/>
    <w:rsid w:val="007E0203"/>
    <w:rsid w:val="0092365D"/>
    <w:rsid w:val="009708A1"/>
    <w:rsid w:val="00976A08"/>
    <w:rsid w:val="009C7DEF"/>
    <w:rsid w:val="009F45F6"/>
    <w:rsid w:val="00A76714"/>
    <w:rsid w:val="00AE0EF1"/>
    <w:rsid w:val="00B32DEF"/>
    <w:rsid w:val="00D44739"/>
    <w:rsid w:val="00EB1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248</Pages>
  <Words>46913</Words>
  <Characters>267408</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7</cp:revision>
  <dcterms:created xsi:type="dcterms:W3CDTF">2025-05-15T21:58:00Z</dcterms:created>
  <dcterms:modified xsi:type="dcterms:W3CDTF">2025-07-12T19:41:00Z</dcterms:modified>
</cp:coreProperties>
</file>