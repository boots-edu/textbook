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0AAD900" w14:textId="77777777" w:rsidR="00B32DEF" w:rsidRDefault="00000000">
      <w:pPr>
        <w:pStyle w:val="Heading1"/>
        <w:keepNext w:val="0"/>
        <w:keepLines w:val="0"/>
      </w:pPr>
      <w:bookmarkStart w:id="0" w:name="_br9z4wqwncxz" w:colFirst="0" w:colLast="0"/>
      <w:bookmarkEnd w:id="0"/>
      <w:del w:id="1" w:author="Holli Flanagan" w:date="2025-05-09T15:18:00Z">
        <w:r>
          <w:rPr>
            <w:sz w:val="46"/>
            <w:szCs w:val="46"/>
          </w:rPr>
          <w:delText xml:space="preserve">Chapter 0 - </w:delText>
        </w:r>
      </w:del>
      <w:r>
        <w:t>Introduction</w:t>
      </w:r>
    </w:p>
    <w:p w14:paraId="05538ED9" w14:textId="6E0F1808" w:rsidR="00B32DEF" w:rsidRDefault="00000000">
      <w:pPr>
        <w:shd w:val="clear" w:color="auto" w:fill="FFFFFF"/>
        <w:spacing w:after="240"/>
        <w:rPr>
          <w:rFonts w:ascii="Times New Roman" w:eastAsia="Times New Roman" w:hAnsi="Times New Roman" w:cs="Times New Roman"/>
          <w:color w:val="212529"/>
          <w:sz w:val="24"/>
          <w:szCs w:val="24"/>
        </w:rPr>
      </w:pPr>
      <w:del w:id="2" w:author="Holli Flanagan" w:date="2025-05-02T17:44:00Z">
        <w:r>
          <w:rPr>
            <w:rFonts w:ascii="Times New Roman" w:eastAsia="Times New Roman" w:hAnsi="Times New Roman" w:cs="Times New Roman"/>
            <w:i/>
            <w:color w:val="212529"/>
            <w:sz w:val="24"/>
            <w:szCs w:val="24"/>
          </w:rPr>
          <w:delText>Welcome to our textbook!!!</w:delText>
        </w:r>
      </w:del>
      <w:r>
        <w:rPr>
          <w:rFonts w:ascii="Times New Roman" w:eastAsia="Times New Roman" w:hAnsi="Times New Roman" w:cs="Times New Roman"/>
          <w:i/>
          <w:color w:val="212529"/>
          <w:sz w:val="24"/>
          <w:szCs w:val="24"/>
        </w:rPr>
        <w:br/>
      </w:r>
      <w:r>
        <w:rPr>
          <w:rFonts w:ascii="Times New Roman" w:eastAsia="Times New Roman" w:hAnsi="Times New Roman" w:cs="Times New Roman"/>
          <w:color w:val="212529"/>
          <w:sz w:val="24"/>
          <w:szCs w:val="24"/>
        </w:rPr>
        <w:t>This book will cover Object</w:t>
      </w:r>
      <w:ins w:id="3" w:author="Holli Flanagan" w:date="2025-05-09T15:20:00Z">
        <w:r>
          <w:rPr>
            <w:rFonts w:ascii="Times New Roman" w:eastAsia="Times New Roman" w:hAnsi="Times New Roman" w:cs="Times New Roman"/>
            <w:color w:val="212529"/>
            <w:sz w:val="24"/>
            <w:szCs w:val="24"/>
          </w:rPr>
          <w:t>-</w:t>
        </w:r>
      </w:ins>
      <w:del w:id="4" w:author="Holli Flanagan" w:date="2025-05-09T15:20:00Z">
        <w:r>
          <w:rPr>
            <w:rFonts w:ascii="Times New Roman" w:eastAsia="Times New Roman" w:hAnsi="Times New Roman" w:cs="Times New Roman"/>
            <w:color w:val="212529"/>
            <w:sz w:val="24"/>
            <w:szCs w:val="24"/>
          </w:rPr>
          <w:delText xml:space="preserve"> O</w:delText>
        </w:r>
      </w:del>
      <w:ins w:id="5" w:author="Holli Flanagan" w:date="2025-05-09T15:20: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 xml:space="preserve">riented </w:t>
      </w:r>
      <w:del w:id="6" w:author="Holli Flanagan" w:date="2025-05-09T15:20:00Z">
        <w:r>
          <w:rPr>
            <w:rFonts w:ascii="Times New Roman" w:eastAsia="Times New Roman" w:hAnsi="Times New Roman" w:cs="Times New Roman"/>
            <w:color w:val="212529"/>
            <w:sz w:val="24"/>
            <w:szCs w:val="24"/>
          </w:rPr>
          <w:delText>P</w:delText>
        </w:r>
      </w:del>
      <w:ins w:id="7" w:author="Holli Flanagan" w:date="2025-05-09T15:20: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rogramming, introduce the basics of web development, and reinforce basic concepts of </w:t>
      </w:r>
      <w:del w:id="8" w:author="Holli Flanagan" w:date="2025-05-09T15:18:00Z">
        <w:r>
          <w:rPr>
            <w:rFonts w:ascii="Times New Roman" w:eastAsia="Times New Roman" w:hAnsi="Times New Roman" w:cs="Times New Roman"/>
            <w:color w:val="212529"/>
            <w:sz w:val="24"/>
            <w:szCs w:val="24"/>
          </w:rPr>
          <w:delText>C</w:delText>
        </w:r>
      </w:del>
      <w:ins w:id="9" w:author="Holli Flanagan" w:date="2025-05-09T15:18: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omputer </w:t>
      </w:r>
      <w:del w:id="10" w:author="Holli Flanagan" w:date="2025-05-09T15:18:00Z">
        <w:r>
          <w:rPr>
            <w:rFonts w:ascii="Times New Roman" w:eastAsia="Times New Roman" w:hAnsi="Times New Roman" w:cs="Times New Roman"/>
            <w:color w:val="212529"/>
            <w:sz w:val="24"/>
            <w:szCs w:val="24"/>
          </w:rPr>
          <w:delText>S</w:delText>
        </w:r>
      </w:del>
      <w:ins w:id="11" w:author="Holli Flanagan" w:date="2025-05-09T15:18: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cience. In order to use the samples in this book and the accompanying materials, you will need to have your environment set up correctly.</w:t>
      </w:r>
    </w:p>
    <w:p w14:paraId="719BD6FF" w14:textId="77777777" w:rsidR="00B32DEF" w:rsidRDefault="00000000">
      <w:pPr>
        <w:shd w:val="clear" w:color="auto" w:fill="FFFFFF"/>
        <w:spacing w:after="240"/>
        <w:rPr>
          <w:del w:id="12" w:author="Holli Flanagan" w:date="2025-05-02T17:44: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this introduction, we are going to introduce the organization of this textbook and help you set</w:t>
      </w:r>
      <w:ins w:id="13" w:author="Holli Flanagan" w:date="2025-05-02T17:44: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 xml:space="preserve">up your development </w:t>
      </w:r>
      <w:proofErr w:type="spellStart"/>
      <w:r>
        <w:rPr>
          <w:rFonts w:ascii="Times New Roman" w:eastAsia="Times New Roman" w:hAnsi="Times New Roman" w:cs="Times New Roman"/>
          <w:color w:val="212529"/>
          <w:sz w:val="24"/>
          <w:szCs w:val="24"/>
        </w:rPr>
        <w:t>environment.</w:t>
      </w:r>
    </w:p>
    <w:p w14:paraId="0293EF60" w14:textId="77777777" w:rsidR="00B32DEF" w:rsidRDefault="00000000">
      <w:pPr>
        <w:shd w:val="clear" w:color="auto" w:fill="FFFFFF"/>
        <w:spacing w:after="240"/>
        <w:rPr>
          <w:del w:id="14" w:author="Holli Flanagan" w:date="2025-05-02T17:44:00Z"/>
          <w:rFonts w:ascii="Times New Roman" w:eastAsia="Times New Roman" w:hAnsi="Times New Roman" w:cs="Times New Roman"/>
          <w:color w:val="212529"/>
          <w:sz w:val="24"/>
          <w:szCs w:val="24"/>
        </w:rPr>
      </w:pPr>
      <w:del w:id="15" w:author="Holli Flanagan" w:date="2025-05-02T17:44:00Z">
        <w:r>
          <w:rPr>
            <w:rFonts w:ascii="Times New Roman" w:eastAsia="Times New Roman" w:hAnsi="Times New Roman" w:cs="Times New Roman"/>
            <w:color w:val="212529"/>
            <w:sz w:val="24"/>
            <w:szCs w:val="24"/>
          </w:rPr>
          <w:delText>Welcome to our textbook!</w:delText>
        </w:r>
      </w:del>
    </w:p>
    <w:p w14:paraId="0052D75F" w14:textId="77777777" w:rsidR="00B32DEF" w:rsidRDefault="00000000">
      <w:pPr>
        <w:pStyle w:val="Heading2"/>
        <w:keepNext w:val="0"/>
        <w:keepLines w:val="0"/>
      </w:pPr>
      <w:bookmarkStart w:id="16" w:name="_e047sgaya9xn" w:colFirst="0" w:colLast="0"/>
      <w:bookmarkEnd w:id="16"/>
      <w:r>
        <w:t>Overview</w:t>
      </w:r>
      <w:proofErr w:type="spellEnd"/>
    </w:p>
    <w:p w14:paraId="051D1269" w14:textId="77777777" w:rsidR="00B32DEF" w:rsidRPr="00B32DEF" w:rsidRDefault="00000000">
      <w:pPr>
        <w:shd w:val="clear" w:color="auto" w:fill="FFFFFF"/>
        <w:spacing w:before="180"/>
        <w:rPr>
          <w:color w:val="000000"/>
          <w:rPrChange w:id="17" w:author="Holli Flanagan" w:date="2025-05-09T15:19:00Z">
            <w:rPr>
              <w:rFonts w:ascii="Times New Roman" w:eastAsia="Times New Roman" w:hAnsi="Times New Roman" w:cs="Times New Roman"/>
            </w:rPr>
          </w:rPrChange>
        </w:rPr>
        <w:pPrChange w:id="18" w:author="Holli Flanagan" w:date="2025-05-09T15:19:00Z">
          <w:pPr>
            <w:numPr>
              <w:numId w:val="23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is this text about?</w:t>
      </w:r>
    </w:p>
    <w:p w14:paraId="6513D382" w14:textId="77777777" w:rsidR="00AE0EF1" w:rsidRDefault="00000000" w:rsidP="00AE0EF1">
      <w:pPr>
        <w:ind w:left="720"/>
        <w:rPr>
          <w:color w:val="000000"/>
        </w:rPr>
      </w:pPr>
      <w:r>
        <w:rPr>
          <w:rFonts w:ascii="Times New Roman" w:eastAsia="Times New Roman" w:hAnsi="Times New Roman" w:cs="Times New Roman"/>
          <w:color w:val="212529"/>
          <w:sz w:val="24"/>
          <w:szCs w:val="24"/>
        </w:rPr>
        <w:t>In this text</w:t>
      </w:r>
      <w:ins w:id="19" w:author="Holli Flanagan" w:date="2025-05-09T15:1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will continue to study the field of </w:t>
      </w:r>
      <w:ins w:id="20" w:author="Holli Flanagan" w:date="2025-05-12T15:14:00Z">
        <w:r>
          <w:rPr>
            <w:rFonts w:ascii="Times New Roman" w:eastAsia="Times New Roman" w:hAnsi="Times New Roman" w:cs="Times New Roman"/>
            <w:color w:val="212529"/>
            <w:sz w:val="24"/>
            <w:szCs w:val="24"/>
          </w:rPr>
          <w:t>computer science</w:t>
        </w:r>
      </w:ins>
      <w:del w:id="21" w:author="Holli Flanagan" w:date="2025-05-12T15:14:00Z">
        <w:r>
          <w:rPr>
            <w:rFonts w:ascii="Times New Roman" w:eastAsia="Times New Roman" w:hAnsi="Times New Roman" w:cs="Times New Roman"/>
            <w:color w:val="212529"/>
            <w:sz w:val="24"/>
            <w:szCs w:val="24"/>
          </w:rPr>
          <w:delText>Computer Science</w:delText>
        </w:r>
      </w:del>
      <w:r>
        <w:rPr>
          <w:rFonts w:ascii="Times New Roman" w:eastAsia="Times New Roman" w:hAnsi="Times New Roman" w:cs="Times New Roman"/>
          <w:color w:val="212529"/>
          <w:sz w:val="24"/>
          <w:szCs w:val="24"/>
        </w:rPr>
        <w:t xml:space="preserve"> delving deeper into core concepts and introducing new concepts and paradigms for producing well engineered software solutions</w:t>
      </w:r>
      <w:ins w:id="22" w:author="Holli Flanagan" w:date="2025-05-09T15:19:00Z">
        <w:r>
          <w:rPr>
            <w:rFonts w:ascii="Times New Roman" w:eastAsia="Times New Roman" w:hAnsi="Times New Roman" w:cs="Times New Roman"/>
            <w:color w:val="212529"/>
            <w:sz w:val="24"/>
            <w:szCs w:val="24"/>
          </w:rPr>
          <w:t>.</w:t>
        </w:r>
      </w:ins>
    </w:p>
    <w:p w14:paraId="2F2B6531" w14:textId="77777777" w:rsidR="00AE0EF1" w:rsidRDefault="00AE0EF1" w:rsidP="00AE0EF1">
      <w:pPr>
        <w:ind w:left="720"/>
        <w:rPr>
          <w:rFonts w:ascii="Times New Roman" w:eastAsia="Times New Roman" w:hAnsi="Times New Roman" w:cs="Times New Roman"/>
          <w:color w:val="212529"/>
          <w:sz w:val="24"/>
          <w:szCs w:val="24"/>
        </w:rPr>
      </w:pPr>
    </w:p>
    <w:p w14:paraId="172F2B61" w14:textId="44A5FEC3" w:rsidR="00B32DEF" w:rsidRPr="00B32DEF" w:rsidRDefault="00000000" w:rsidP="00AE0EF1">
      <w:pPr>
        <w:ind w:left="720"/>
        <w:rPr>
          <w:color w:val="000000"/>
          <w:rPrChange w:id="23" w:author="Holli Flanagan" w:date="2025-05-09T15:19:00Z">
            <w:rPr>
              <w:rFonts w:ascii="Times New Roman" w:eastAsia="Times New Roman" w:hAnsi="Times New Roman" w:cs="Times New Roman"/>
            </w:rPr>
          </w:rPrChange>
        </w:rPr>
      </w:pPr>
      <w:r>
        <w:rPr>
          <w:rFonts w:ascii="Times New Roman" w:eastAsia="Times New Roman" w:hAnsi="Times New Roman" w:cs="Times New Roman"/>
          <w:color w:val="212529"/>
          <w:sz w:val="24"/>
          <w:szCs w:val="24"/>
        </w:rPr>
        <w:t xml:space="preserve">Specifically, we will study </w:t>
      </w:r>
      <w:del w:id="24" w:author="Holli Flanagan" w:date="2025-05-09T15:20:00Z">
        <w:r>
          <w:rPr>
            <w:rFonts w:ascii="Times New Roman" w:eastAsia="Times New Roman" w:hAnsi="Times New Roman" w:cs="Times New Roman"/>
            <w:color w:val="212529"/>
            <w:sz w:val="24"/>
            <w:szCs w:val="24"/>
            <w:rPrChange w:id="25" w:author="Holli Flanagan" w:date="2025-05-09T15:21:00Z">
              <w:rPr>
                <w:rFonts w:ascii="Times New Roman" w:eastAsia="Times New Roman" w:hAnsi="Times New Roman" w:cs="Times New Roman"/>
                <w:i/>
                <w:color w:val="212529"/>
                <w:sz w:val="24"/>
                <w:szCs w:val="24"/>
              </w:rPr>
            </w:rPrChange>
          </w:rPr>
          <w:delText>O</w:delText>
        </w:r>
      </w:del>
      <w:ins w:id="26" w:author="Holli Flanagan" w:date="2025-05-09T15:20:00Z">
        <w:r>
          <w:rPr>
            <w:rFonts w:ascii="Times New Roman" w:eastAsia="Times New Roman" w:hAnsi="Times New Roman" w:cs="Times New Roman"/>
            <w:color w:val="212529"/>
            <w:sz w:val="24"/>
            <w:szCs w:val="24"/>
            <w:rPrChange w:id="27" w:author="Holli Flanagan" w:date="2025-05-09T15:21:00Z">
              <w:rPr>
                <w:rFonts w:ascii="Times New Roman" w:eastAsia="Times New Roman" w:hAnsi="Times New Roman" w:cs="Times New Roman"/>
                <w:i/>
                <w:color w:val="212529"/>
                <w:sz w:val="24"/>
                <w:szCs w:val="24"/>
              </w:rPr>
            </w:rPrChange>
          </w:rPr>
          <w:t>o</w:t>
        </w:r>
      </w:ins>
      <w:r>
        <w:rPr>
          <w:rFonts w:ascii="Times New Roman" w:eastAsia="Times New Roman" w:hAnsi="Times New Roman" w:cs="Times New Roman"/>
          <w:color w:val="212529"/>
          <w:sz w:val="24"/>
          <w:szCs w:val="24"/>
          <w:rPrChange w:id="28" w:author="Holli Flanagan" w:date="2025-05-09T15:21:00Z">
            <w:rPr>
              <w:rFonts w:ascii="Times New Roman" w:eastAsia="Times New Roman" w:hAnsi="Times New Roman" w:cs="Times New Roman"/>
              <w:i/>
              <w:color w:val="212529"/>
              <w:sz w:val="24"/>
              <w:szCs w:val="24"/>
            </w:rPr>
          </w:rPrChange>
        </w:rPr>
        <w:t xml:space="preserve">bjects and </w:t>
      </w:r>
      <w:del w:id="29" w:author="Holli Flanagan" w:date="2025-05-09T15:21:00Z">
        <w:r>
          <w:rPr>
            <w:rFonts w:ascii="Times New Roman" w:eastAsia="Times New Roman" w:hAnsi="Times New Roman" w:cs="Times New Roman"/>
            <w:color w:val="212529"/>
            <w:sz w:val="24"/>
            <w:szCs w:val="24"/>
            <w:rPrChange w:id="30" w:author="Holli Flanagan" w:date="2025-05-09T15:21:00Z">
              <w:rPr>
                <w:rFonts w:ascii="Times New Roman" w:eastAsia="Times New Roman" w:hAnsi="Times New Roman" w:cs="Times New Roman"/>
                <w:i/>
                <w:color w:val="212529"/>
                <w:sz w:val="24"/>
                <w:szCs w:val="24"/>
              </w:rPr>
            </w:rPrChange>
          </w:rPr>
          <w:delText>O</w:delText>
        </w:r>
      </w:del>
      <w:ins w:id="31" w:author="Holli Flanagan" w:date="2025-05-09T15:21:00Z">
        <w:r>
          <w:rPr>
            <w:rFonts w:ascii="Times New Roman" w:eastAsia="Times New Roman" w:hAnsi="Times New Roman" w:cs="Times New Roman"/>
            <w:color w:val="212529"/>
            <w:sz w:val="24"/>
            <w:szCs w:val="24"/>
            <w:rPrChange w:id="32" w:author="Holli Flanagan" w:date="2025-05-09T15:21:00Z">
              <w:rPr>
                <w:rFonts w:ascii="Times New Roman" w:eastAsia="Times New Roman" w:hAnsi="Times New Roman" w:cs="Times New Roman"/>
                <w:i/>
                <w:color w:val="212529"/>
                <w:sz w:val="24"/>
                <w:szCs w:val="24"/>
              </w:rPr>
            </w:rPrChange>
          </w:rPr>
          <w:t>o</w:t>
        </w:r>
      </w:ins>
      <w:r>
        <w:rPr>
          <w:rFonts w:ascii="Times New Roman" w:eastAsia="Times New Roman" w:hAnsi="Times New Roman" w:cs="Times New Roman"/>
          <w:color w:val="212529"/>
          <w:sz w:val="24"/>
          <w:szCs w:val="24"/>
          <w:rPrChange w:id="33" w:author="Holli Flanagan" w:date="2025-05-09T15:21:00Z">
            <w:rPr>
              <w:rFonts w:ascii="Times New Roman" w:eastAsia="Times New Roman" w:hAnsi="Times New Roman" w:cs="Times New Roman"/>
              <w:i/>
              <w:color w:val="212529"/>
              <w:sz w:val="24"/>
              <w:szCs w:val="24"/>
            </w:rPr>
          </w:rPrChange>
        </w:rPr>
        <w:t>bject-</w:t>
      </w:r>
      <w:del w:id="34" w:author="Holli Flanagan" w:date="2025-05-09T15:21:00Z">
        <w:r>
          <w:rPr>
            <w:rFonts w:ascii="Times New Roman" w:eastAsia="Times New Roman" w:hAnsi="Times New Roman" w:cs="Times New Roman"/>
            <w:color w:val="212529"/>
            <w:sz w:val="24"/>
            <w:szCs w:val="24"/>
            <w:rPrChange w:id="35" w:author="Holli Flanagan" w:date="2025-05-09T15:21:00Z">
              <w:rPr>
                <w:rFonts w:ascii="Times New Roman" w:eastAsia="Times New Roman" w:hAnsi="Times New Roman" w:cs="Times New Roman"/>
                <w:i/>
                <w:color w:val="212529"/>
                <w:sz w:val="24"/>
                <w:szCs w:val="24"/>
              </w:rPr>
            </w:rPrChange>
          </w:rPr>
          <w:delText>O</w:delText>
        </w:r>
      </w:del>
      <w:ins w:id="36" w:author="Holli Flanagan" w:date="2025-05-09T15:21:00Z">
        <w:r>
          <w:rPr>
            <w:rFonts w:ascii="Times New Roman" w:eastAsia="Times New Roman" w:hAnsi="Times New Roman" w:cs="Times New Roman"/>
            <w:color w:val="212529"/>
            <w:sz w:val="24"/>
            <w:szCs w:val="24"/>
            <w:rPrChange w:id="37" w:author="Holli Flanagan" w:date="2025-05-09T15:21:00Z">
              <w:rPr>
                <w:rFonts w:ascii="Times New Roman" w:eastAsia="Times New Roman" w:hAnsi="Times New Roman" w:cs="Times New Roman"/>
                <w:i/>
                <w:color w:val="212529"/>
                <w:sz w:val="24"/>
                <w:szCs w:val="24"/>
              </w:rPr>
            </w:rPrChange>
          </w:rPr>
          <w:t>o</w:t>
        </w:r>
      </w:ins>
      <w:r>
        <w:rPr>
          <w:rFonts w:ascii="Times New Roman" w:eastAsia="Times New Roman" w:hAnsi="Times New Roman" w:cs="Times New Roman"/>
          <w:color w:val="212529"/>
          <w:sz w:val="24"/>
          <w:szCs w:val="24"/>
          <w:rPrChange w:id="38" w:author="Holli Flanagan" w:date="2025-05-09T15:21:00Z">
            <w:rPr>
              <w:rFonts w:ascii="Times New Roman" w:eastAsia="Times New Roman" w:hAnsi="Times New Roman" w:cs="Times New Roman"/>
              <w:i/>
              <w:color w:val="212529"/>
              <w:sz w:val="24"/>
              <w:szCs w:val="24"/>
            </w:rPr>
          </w:rPrChange>
        </w:rPr>
        <w:t>riented programming</w:t>
      </w:r>
      <w:r>
        <w:rPr>
          <w:rFonts w:ascii="Times New Roman" w:eastAsia="Times New Roman" w:hAnsi="Times New Roman" w:cs="Times New Roman"/>
          <w:color w:val="212529"/>
          <w:sz w:val="24"/>
          <w:szCs w:val="24"/>
        </w:rPr>
        <w:t xml:space="preserve"> techniques as well as various structures and algorithms to promote good software design.</w:t>
      </w:r>
    </w:p>
    <w:p w14:paraId="079FF558" w14:textId="77777777" w:rsidR="00B32DEF" w:rsidRDefault="00000000">
      <w:pPr>
        <w:pStyle w:val="Heading2"/>
        <w:keepNext w:val="0"/>
        <w:keepLines w:val="0"/>
      </w:pPr>
      <w:bookmarkStart w:id="39" w:name="_rkpnbiljtc0v" w:colFirst="0" w:colLast="0"/>
      <w:bookmarkEnd w:id="39"/>
      <w:r>
        <w:t>Details</w:t>
      </w:r>
    </w:p>
    <w:p w14:paraId="1E93E0E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text uses the language </w:t>
      </w:r>
      <w:r>
        <w:rPr>
          <w:rFonts w:ascii="Times New Roman" w:eastAsia="Times New Roman" w:hAnsi="Times New Roman" w:cs="Times New Roman"/>
          <w:color w:val="212529"/>
          <w:sz w:val="24"/>
          <w:szCs w:val="24"/>
          <w:rPrChange w:id="40" w:author="Holli Flanagan" w:date="2025-05-09T15:21:00Z">
            <w:rPr>
              <w:rFonts w:ascii="Times New Roman" w:eastAsia="Times New Roman" w:hAnsi="Times New Roman" w:cs="Times New Roman"/>
              <w:i/>
              <w:color w:val="212529"/>
              <w:sz w:val="24"/>
              <w:szCs w:val="24"/>
            </w:rPr>
          </w:rPrChange>
        </w:rPr>
        <w:t>Type</w:t>
      </w:r>
      <w:del w:id="41" w:author="Holli Flanagan" w:date="2025-05-09T15:21:00Z">
        <w:r>
          <w:rPr>
            <w:rFonts w:ascii="Times New Roman" w:eastAsia="Times New Roman" w:hAnsi="Times New Roman" w:cs="Times New Roman"/>
            <w:color w:val="212529"/>
            <w:sz w:val="24"/>
            <w:szCs w:val="24"/>
            <w:rPrChange w:id="42" w:author="Holli Flanagan" w:date="2025-05-09T15:21:00Z">
              <w:rPr>
                <w:rFonts w:ascii="Times New Roman" w:eastAsia="Times New Roman" w:hAnsi="Times New Roman" w:cs="Times New Roman"/>
                <w:i/>
                <w:color w:val="212529"/>
                <w:sz w:val="24"/>
                <w:szCs w:val="24"/>
              </w:rPr>
            </w:rPrChange>
          </w:rPr>
          <w:delText>s</w:delText>
        </w:r>
      </w:del>
      <w:ins w:id="43" w:author="Holli Flanagan" w:date="2025-05-09T15:21:00Z">
        <w:r>
          <w:rPr>
            <w:rFonts w:ascii="Times New Roman" w:eastAsia="Times New Roman" w:hAnsi="Times New Roman" w:cs="Times New Roman"/>
            <w:color w:val="212529"/>
            <w:sz w:val="24"/>
            <w:szCs w:val="24"/>
            <w:rPrChange w:id="44" w:author="Holli Flanagan" w:date="2025-05-09T15:21:00Z">
              <w:rPr>
                <w:rFonts w:ascii="Times New Roman" w:eastAsia="Times New Roman" w:hAnsi="Times New Roman" w:cs="Times New Roman"/>
                <w:i/>
                <w:color w:val="212529"/>
                <w:sz w:val="24"/>
                <w:szCs w:val="24"/>
              </w:rPr>
            </w:rPrChange>
          </w:rPr>
          <w:t>S</w:t>
        </w:r>
      </w:ins>
      <w:r>
        <w:rPr>
          <w:rFonts w:ascii="Times New Roman" w:eastAsia="Times New Roman" w:hAnsi="Times New Roman" w:cs="Times New Roman"/>
          <w:color w:val="212529"/>
          <w:sz w:val="24"/>
          <w:szCs w:val="24"/>
          <w:rPrChange w:id="45" w:author="Holli Flanagan" w:date="2025-05-09T15:21:00Z">
            <w:rPr>
              <w:rFonts w:ascii="Times New Roman" w:eastAsia="Times New Roman" w:hAnsi="Times New Roman" w:cs="Times New Roman"/>
              <w:i/>
              <w:color w:val="212529"/>
              <w:sz w:val="24"/>
              <w:szCs w:val="24"/>
            </w:rPr>
          </w:rPrChange>
        </w:rPr>
        <w:t>cript</w:t>
      </w:r>
      <w:r>
        <w:rPr>
          <w:rFonts w:ascii="Times New Roman" w:eastAsia="Times New Roman" w:hAnsi="Times New Roman" w:cs="Times New Roman"/>
          <w:color w:val="212529"/>
          <w:sz w:val="24"/>
          <w:szCs w:val="24"/>
        </w:rPr>
        <w:t xml:space="preserve">. </w:t>
      </w:r>
      <w:ins w:id="46" w:author="Holli Flanagan" w:date="2025-05-09T15:22:00Z">
        <w:r>
          <w:rPr>
            <w:rFonts w:ascii="Times New Roman" w:eastAsia="Times New Roman" w:hAnsi="Times New Roman" w:cs="Times New Roman"/>
            <w:color w:val="212529"/>
            <w:sz w:val="24"/>
            <w:szCs w:val="24"/>
          </w:rPr>
          <w:t>TypeScript</w:t>
        </w:r>
      </w:ins>
      <w:del w:id="47" w:author="Holli Flanagan" w:date="2025-05-09T15:22:00Z">
        <w:r>
          <w:rPr>
            <w:rFonts w:ascii="Times New Roman" w:eastAsia="Times New Roman" w:hAnsi="Times New Roman" w:cs="Times New Roman"/>
            <w:i/>
            <w:color w:val="212529"/>
            <w:sz w:val="24"/>
            <w:szCs w:val="24"/>
          </w:rPr>
          <w:delText>Typescript</w:delText>
        </w:r>
      </w:del>
      <w:r>
        <w:rPr>
          <w:rFonts w:ascii="Times New Roman" w:eastAsia="Times New Roman" w:hAnsi="Times New Roman" w:cs="Times New Roman"/>
          <w:color w:val="212529"/>
          <w:sz w:val="24"/>
          <w:szCs w:val="24"/>
        </w:rPr>
        <w:t xml:space="preserve"> is a free and open-source programming language that adds static typing and type annotations to </w:t>
      </w:r>
      <w:ins w:id="48" w:author="Holli Flanagan" w:date="2025-05-09T15:23:00Z">
        <w:r>
          <w:rPr>
            <w:rFonts w:ascii="Times New Roman" w:eastAsia="Times New Roman" w:hAnsi="Times New Roman" w:cs="Times New Roman"/>
            <w:color w:val="212529"/>
            <w:sz w:val="24"/>
            <w:szCs w:val="24"/>
          </w:rPr>
          <w:t>JavaScript</w:t>
        </w:r>
      </w:ins>
      <w:del w:id="49" w:author="Holli Flanagan" w:date="2025-05-09T15:23:00Z">
        <w:r>
          <w:rPr>
            <w:rFonts w:ascii="Times New Roman" w:eastAsia="Times New Roman" w:hAnsi="Times New Roman" w:cs="Times New Roman"/>
            <w:color w:val="212529"/>
            <w:sz w:val="24"/>
            <w:szCs w:val="24"/>
          </w:rPr>
          <w:delText>Javascript</w:delText>
        </w:r>
      </w:del>
      <w:r>
        <w:rPr>
          <w:rFonts w:ascii="Times New Roman" w:eastAsia="Times New Roman" w:hAnsi="Times New Roman" w:cs="Times New Roman"/>
          <w:color w:val="212529"/>
          <w:sz w:val="24"/>
          <w:szCs w:val="24"/>
        </w:rPr>
        <w:t>.</w:t>
      </w:r>
    </w:p>
    <w:p w14:paraId="2A28A12A" w14:textId="77777777" w:rsidR="00B32DEF" w:rsidRDefault="00000000">
      <w:pPr>
        <w:shd w:val="clear" w:color="auto" w:fill="FFFFFF"/>
        <w:spacing w:after="240"/>
        <w:rPr>
          <w:rFonts w:ascii="Times New Roman" w:eastAsia="Times New Roman" w:hAnsi="Times New Roman" w:cs="Times New Roman"/>
          <w:color w:val="212529"/>
          <w:sz w:val="24"/>
          <w:szCs w:val="24"/>
        </w:rPr>
      </w:pPr>
      <w:ins w:id="50" w:author="Holli Flanagan" w:date="2025-05-09T15:22:00Z">
        <w:r>
          <w:rPr>
            <w:rFonts w:ascii="Times New Roman" w:eastAsia="Times New Roman" w:hAnsi="Times New Roman" w:cs="Times New Roman"/>
            <w:color w:val="212529"/>
            <w:sz w:val="24"/>
            <w:szCs w:val="24"/>
          </w:rPr>
          <w:t>TypeScript</w:t>
        </w:r>
      </w:ins>
      <w:del w:id="51" w:author="Holli Flanagan" w:date="2025-05-09T15:22:00Z">
        <w:r>
          <w:rPr>
            <w:rFonts w:ascii="Times New Roman" w:eastAsia="Times New Roman" w:hAnsi="Times New Roman" w:cs="Times New Roman"/>
            <w:i/>
            <w:color w:val="212529"/>
            <w:sz w:val="24"/>
            <w:szCs w:val="24"/>
          </w:rPr>
          <w:delText>Typescript</w:delText>
        </w:r>
      </w:del>
      <w:r>
        <w:rPr>
          <w:rFonts w:ascii="Times New Roman" w:eastAsia="Times New Roman" w:hAnsi="Times New Roman" w:cs="Times New Roman"/>
          <w:color w:val="212529"/>
          <w:sz w:val="24"/>
          <w:szCs w:val="24"/>
        </w:rPr>
        <w:t xml:space="preserve"> is used widely and has become the most common language for developing applications for the web.</w:t>
      </w:r>
    </w:p>
    <w:p w14:paraId="73BBA38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Through this text and its associated </w:t>
      </w:r>
      <w:proofErr w:type="gramStart"/>
      <w:r>
        <w:rPr>
          <w:rFonts w:ascii="Times New Roman" w:eastAsia="Times New Roman" w:hAnsi="Times New Roman" w:cs="Times New Roman"/>
          <w:color w:val="212529"/>
          <w:sz w:val="24"/>
          <w:szCs w:val="24"/>
        </w:rPr>
        <w:t>materials</w:t>
      </w:r>
      <w:proofErr w:type="gramEnd"/>
      <w:r>
        <w:rPr>
          <w:rFonts w:ascii="Times New Roman" w:eastAsia="Times New Roman" w:hAnsi="Times New Roman" w:cs="Times New Roman"/>
          <w:color w:val="212529"/>
          <w:sz w:val="24"/>
          <w:szCs w:val="24"/>
        </w:rPr>
        <w:t xml:space="preserve"> you will become familiar with the </w:t>
      </w:r>
      <w:ins w:id="52" w:author="Holli Flanagan" w:date="2025-05-09T15:22:00Z">
        <w:r>
          <w:rPr>
            <w:rFonts w:ascii="Times New Roman" w:eastAsia="Times New Roman" w:hAnsi="Times New Roman" w:cs="Times New Roman"/>
            <w:color w:val="212529"/>
            <w:sz w:val="24"/>
            <w:szCs w:val="24"/>
          </w:rPr>
          <w:t>TypeScript</w:t>
        </w:r>
      </w:ins>
      <w:del w:id="53" w:author="Holli Flanagan" w:date="2025-05-09T15:22:00Z">
        <w:r>
          <w:rPr>
            <w:rFonts w:ascii="Times New Roman" w:eastAsia="Times New Roman" w:hAnsi="Times New Roman" w:cs="Times New Roman"/>
            <w:i/>
            <w:color w:val="212529"/>
            <w:sz w:val="24"/>
            <w:szCs w:val="24"/>
          </w:rPr>
          <w:delText>Typescript</w:delText>
        </w:r>
      </w:del>
      <w:r>
        <w:rPr>
          <w:rFonts w:ascii="Times New Roman" w:eastAsia="Times New Roman" w:hAnsi="Times New Roman" w:cs="Times New Roman"/>
          <w:color w:val="212529"/>
          <w:sz w:val="24"/>
          <w:szCs w:val="24"/>
        </w:rPr>
        <w:t xml:space="preserve"> language and </w:t>
      </w:r>
      <w:proofErr w:type="gramStart"/>
      <w:r>
        <w:rPr>
          <w:rFonts w:ascii="Times New Roman" w:eastAsia="Times New Roman" w:hAnsi="Times New Roman" w:cs="Times New Roman"/>
          <w:color w:val="212529"/>
          <w:sz w:val="24"/>
          <w:szCs w:val="24"/>
        </w:rPr>
        <w:t>developing</w:t>
      </w:r>
      <w:proofErr w:type="gramEnd"/>
      <w:r>
        <w:rPr>
          <w:rFonts w:ascii="Times New Roman" w:eastAsia="Times New Roman" w:hAnsi="Times New Roman" w:cs="Times New Roman"/>
          <w:color w:val="212529"/>
          <w:sz w:val="24"/>
          <w:szCs w:val="24"/>
        </w:rPr>
        <w:t xml:space="preserve"> well engineered software solutions.</w:t>
      </w:r>
    </w:p>
    <w:p w14:paraId="007D084D" w14:textId="77777777" w:rsidR="00B32DEF" w:rsidRDefault="00000000">
      <w:pPr>
        <w:pStyle w:val="Heading2"/>
        <w:keepNext w:val="0"/>
        <w:keepLines w:val="0"/>
      </w:pPr>
      <w:bookmarkStart w:id="54" w:name="_wtlsg1w3e2a4" w:colFirst="0" w:colLast="0"/>
      <w:bookmarkEnd w:id="54"/>
      <w:r>
        <w:t>ChatGPT and Co-Pilot</w:t>
      </w:r>
    </w:p>
    <w:p w14:paraId="57B42380" w14:textId="77777777" w:rsidR="00B32DEF" w:rsidRPr="00B32DEF" w:rsidRDefault="00000000">
      <w:pPr>
        <w:shd w:val="clear" w:color="auto" w:fill="FFFFFF"/>
        <w:spacing w:before="180"/>
        <w:rPr>
          <w:del w:id="55" w:author="Holli Flanagan" w:date="2025-05-09T15:28:00Z"/>
          <w:color w:val="000000"/>
          <w:rPrChange w:id="56" w:author="Holli Flanagan" w:date="2025-05-09T15:28:00Z">
            <w:rPr>
              <w:del w:id="57" w:author="Holli Flanagan" w:date="2025-05-09T15:28:00Z"/>
              <w:rFonts w:ascii="Times New Roman" w:eastAsia="Times New Roman" w:hAnsi="Times New Roman" w:cs="Times New Roman"/>
            </w:rPr>
          </w:rPrChange>
        </w:rPr>
        <w:pPrChange w:id="58" w:author="Holli Flanagan" w:date="2025-05-09T15:28:00Z">
          <w:pPr>
            <w:numPr>
              <w:numId w:val="308"/>
            </w:numPr>
            <w:shd w:val="clear" w:color="auto" w:fill="FFFFFF"/>
            <w:spacing w:before="180" w:after="300"/>
            <w:ind w:left="720" w:hanging="360"/>
          </w:pPr>
        </w:pPrChange>
      </w:pPr>
      <w:r>
        <w:rPr>
          <w:rFonts w:ascii="Times New Roman" w:eastAsia="Times New Roman" w:hAnsi="Times New Roman" w:cs="Times New Roman"/>
          <w:color w:val="212529"/>
          <w:sz w:val="24"/>
          <w:szCs w:val="24"/>
        </w:rPr>
        <w:t>For this text, use of these tools is not recommended.</w:t>
      </w:r>
    </w:p>
    <w:p w14:paraId="34C2C1D0" w14:textId="77777777" w:rsidR="00B32DEF" w:rsidRPr="00B32DEF" w:rsidRDefault="00000000">
      <w:pPr>
        <w:shd w:val="clear" w:color="auto" w:fill="FFFFFF"/>
        <w:rPr>
          <w:color w:val="000000"/>
          <w:rPrChange w:id="59" w:author="Holli Flanagan" w:date="2025-05-09T15:28:00Z">
            <w:rPr>
              <w:rFonts w:ascii="Times New Roman" w:eastAsia="Times New Roman" w:hAnsi="Times New Roman" w:cs="Times New Roman"/>
            </w:rPr>
          </w:rPrChange>
        </w:rPr>
        <w:pPrChange w:id="60" w:author="Holli Flanagan" w:date="2025-05-09T15:28:00Z">
          <w:pPr>
            <w:numPr>
              <w:numId w:val="308"/>
            </w:numPr>
            <w:shd w:val="clear" w:color="auto" w:fill="FFFFFF"/>
            <w:spacing w:before="180" w:after="300"/>
            <w:ind w:left="720" w:hanging="360"/>
          </w:pPr>
        </w:pPrChange>
      </w:pPr>
      <w:del w:id="61" w:author="Holli Flanagan" w:date="2025-05-09T15:28:00Z">
        <w:r>
          <w:rPr>
            <w:rFonts w:ascii="Times New Roman" w:eastAsia="Times New Roman" w:hAnsi="Times New Roman" w:cs="Times New Roman"/>
            <w:color w:val="212529"/>
            <w:sz w:val="24"/>
            <w:szCs w:val="24"/>
          </w:rPr>
          <w:delText>This is not an arbitrary statement:</w:delText>
        </w:r>
      </w:del>
    </w:p>
    <w:p w14:paraId="2E92257A" w14:textId="77777777" w:rsidR="00B32DEF" w:rsidRPr="00B32DEF" w:rsidRDefault="00000000">
      <w:pPr>
        <w:rPr>
          <w:del w:id="62" w:author="Holli Flanagan" w:date="2025-05-09T15:22:00Z"/>
          <w:color w:val="000000"/>
          <w:rPrChange w:id="63" w:author="Holli Flanagan" w:date="2025-05-09T15:22:00Z">
            <w:rPr>
              <w:del w:id="64" w:author="Holli Flanagan" w:date="2025-05-09T15:22:00Z"/>
              <w:rFonts w:ascii="Times New Roman" w:eastAsia="Times New Roman" w:hAnsi="Times New Roman" w:cs="Times New Roman"/>
            </w:rPr>
          </w:rPrChange>
        </w:rPr>
        <w:pPrChange w:id="65" w:author="Holli Flanagan" w:date="2025-05-09T15:22:00Z">
          <w:pPr>
            <w:numPr>
              <w:ilvl w:val="1"/>
              <w:numId w:val="308"/>
            </w:numPr>
            <w:spacing w:before="360" w:after="360"/>
            <w:ind w:left="1440" w:hanging="360"/>
          </w:pPr>
        </w:pPrChange>
      </w:pPr>
      <w:r>
        <w:rPr>
          <w:rFonts w:ascii="Times New Roman" w:eastAsia="Times New Roman" w:hAnsi="Times New Roman" w:cs="Times New Roman"/>
          <w:color w:val="212529"/>
          <w:sz w:val="24"/>
          <w:szCs w:val="24"/>
        </w:rPr>
        <w:lastRenderedPageBreak/>
        <w:t>These tools, while impressive, are imperfect and often generate poor, inefficient, or downright incorrect code. In order to use these tools, one must already know how to program well in order to be certain that the generated code is correct.</w:t>
      </w:r>
      <w:ins w:id="66" w:author="Holli Flanagan" w:date="2025-05-09T15:22:00Z">
        <w:r>
          <w:rPr>
            <w:rFonts w:ascii="Times New Roman" w:eastAsia="Times New Roman" w:hAnsi="Times New Roman" w:cs="Times New Roman"/>
            <w:color w:val="212529"/>
            <w:sz w:val="24"/>
            <w:szCs w:val="24"/>
          </w:rPr>
          <w:t xml:space="preserve"> </w:t>
        </w:r>
      </w:ins>
    </w:p>
    <w:p w14:paraId="5F16B73B" w14:textId="77777777" w:rsidR="00AE0EF1" w:rsidRDefault="00AE0EF1" w:rsidP="00AE0EF1">
      <w:pPr>
        <w:rPr>
          <w:rFonts w:ascii="Times New Roman" w:eastAsia="Times New Roman" w:hAnsi="Times New Roman" w:cs="Times New Roman"/>
          <w:color w:val="212529"/>
          <w:sz w:val="24"/>
          <w:szCs w:val="24"/>
        </w:rPr>
      </w:pPr>
    </w:p>
    <w:p w14:paraId="23123560" w14:textId="0C967B78" w:rsidR="00AE0EF1" w:rsidRDefault="00000000" w:rsidP="00AE0EF1">
      <w:pPr>
        <w:rPr>
          <w:color w:val="000000"/>
        </w:rPr>
      </w:pPr>
      <w:r>
        <w:rPr>
          <w:rFonts w:ascii="Times New Roman" w:eastAsia="Times New Roman" w:hAnsi="Times New Roman" w:cs="Times New Roman"/>
          <w:color w:val="212529"/>
          <w:sz w:val="24"/>
          <w:szCs w:val="24"/>
        </w:rPr>
        <w:t>In some cases, these tools may not be available, and thus it is important to learn to work without them.</w:t>
      </w:r>
    </w:p>
    <w:p w14:paraId="4515F3D6" w14:textId="77777777" w:rsidR="00AE0EF1" w:rsidRPr="00AE0EF1" w:rsidRDefault="00AE0EF1" w:rsidP="00AE0EF1">
      <w:pPr>
        <w:rPr>
          <w:color w:val="000000"/>
        </w:rPr>
      </w:pPr>
    </w:p>
    <w:p w14:paraId="21179044" w14:textId="058038DD" w:rsidR="00B32DEF" w:rsidRPr="00B32DEF" w:rsidRDefault="00000000">
      <w:pPr>
        <w:shd w:val="clear" w:color="auto" w:fill="FFFFFF"/>
        <w:spacing w:after="300"/>
        <w:rPr>
          <w:del w:id="67" w:author="Holli Flanagan" w:date="2025-05-09T15:28:00Z"/>
          <w:color w:val="000000"/>
          <w:rPrChange w:id="68" w:author="Holli Flanagan" w:date="2025-05-09T15:28:00Z">
            <w:rPr>
              <w:del w:id="69" w:author="Holli Flanagan" w:date="2025-05-09T15:28:00Z"/>
              <w:rFonts w:ascii="Times New Roman" w:eastAsia="Times New Roman" w:hAnsi="Times New Roman" w:cs="Times New Roman"/>
            </w:rPr>
          </w:rPrChange>
        </w:rPr>
        <w:pPrChange w:id="70" w:author="Holli Flanagan" w:date="2025-05-09T15:28:00Z">
          <w:pPr>
            <w:numPr>
              <w:numId w:val="308"/>
            </w:numPr>
            <w:shd w:val="clear" w:color="auto" w:fill="FFFFFF"/>
            <w:spacing w:before="180" w:after="300"/>
            <w:ind w:left="720" w:hanging="360"/>
          </w:pPr>
        </w:pPrChange>
      </w:pPr>
      <w:r>
        <w:rPr>
          <w:rFonts w:ascii="Times New Roman" w:eastAsia="Times New Roman" w:hAnsi="Times New Roman" w:cs="Times New Roman"/>
          <w:color w:val="212529"/>
          <w:sz w:val="24"/>
          <w:szCs w:val="24"/>
        </w:rPr>
        <w:t>Once you achieve mastery, you will be able to use these tools in the future.</w:t>
      </w:r>
      <w:ins w:id="71" w:author="Holli Flanagan" w:date="2025-05-09T15:28:00Z">
        <w:r>
          <w:rPr>
            <w:rFonts w:ascii="Times New Roman" w:eastAsia="Times New Roman" w:hAnsi="Times New Roman" w:cs="Times New Roman"/>
            <w:color w:val="212529"/>
            <w:sz w:val="24"/>
            <w:szCs w:val="24"/>
          </w:rPr>
          <w:t xml:space="preserve"> </w:t>
        </w:r>
      </w:ins>
    </w:p>
    <w:p w14:paraId="200637ED" w14:textId="77777777" w:rsidR="00B32DEF" w:rsidRDefault="00000000">
      <w:pPr>
        <w:shd w:val="clear" w:color="auto" w:fill="FFFFFF"/>
        <w:spacing w:before="180" w:after="300"/>
        <w:rPr>
          <w:rFonts w:ascii="Times New Roman" w:eastAsia="Times New Roman" w:hAnsi="Times New Roman" w:cs="Times New Roman"/>
          <w:color w:val="212529"/>
          <w:sz w:val="24"/>
          <w:szCs w:val="24"/>
        </w:rPr>
        <w:pPrChange w:id="72" w:author="Holli Flanagan" w:date="2025-05-09T15:28:00Z">
          <w:pPr>
            <w:shd w:val="clear" w:color="auto" w:fill="FFFFFF"/>
            <w:spacing w:after="240"/>
          </w:pPr>
        </w:pPrChange>
      </w:pPr>
      <w:r>
        <w:rPr>
          <w:rFonts w:ascii="Times New Roman" w:eastAsia="Times New Roman" w:hAnsi="Times New Roman" w:cs="Times New Roman"/>
          <w:color w:val="212529"/>
          <w:sz w:val="24"/>
          <w:szCs w:val="24"/>
        </w:rPr>
        <w:t xml:space="preserve">When used correctly they are powerful, but </w:t>
      </w:r>
      <w:ins w:id="73" w:author="Holli Flanagan" w:date="2025-05-09T15:23:00Z">
        <w:r>
          <w:rPr>
            <w:rFonts w:ascii="Times New Roman" w:eastAsia="Times New Roman" w:hAnsi="Times New Roman" w:cs="Times New Roman"/>
            <w:color w:val="212529"/>
            <w:sz w:val="24"/>
            <w:szCs w:val="24"/>
          </w:rPr>
          <w:t xml:space="preserve">used </w:t>
        </w:r>
      </w:ins>
      <w:r>
        <w:rPr>
          <w:rFonts w:ascii="Times New Roman" w:eastAsia="Times New Roman" w:hAnsi="Times New Roman" w:cs="Times New Roman"/>
          <w:color w:val="212529"/>
          <w:sz w:val="24"/>
          <w:szCs w:val="24"/>
        </w:rPr>
        <w:t>incorrectly</w:t>
      </w:r>
      <w:ins w:id="74" w:author="Holli Flanagan" w:date="2025-05-09T15:2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they are dangerous.</w:t>
      </w:r>
    </w:p>
    <w:p w14:paraId="299C53EB" w14:textId="77777777" w:rsidR="00B32DEF" w:rsidRDefault="00000000">
      <w:pPr>
        <w:pStyle w:val="Heading2"/>
      </w:pPr>
      <w:bookmarkStart w:id="75" w:name="_a55020iq11vt" w:colFirst="0" w:colLast="0"/>
      <w:bookmarkEnd w:id="75"/>
      <w:r>
        <w:t xml:space="preserve">Final </w:t>
      </w:r>
      <w:del w:id="76" w:author="Holli Flanagan" w:date="2025-05-09T15:23:00Z">
        <w:r>
          <w:delText>T</w:delText>
        </w:r>
      </w:del>
      <w:ins w:id="77" w:author="Holli Flanagan" w:date="2025-05-09T15:23:00Z">
        <w:r>
          <w:t>t</w:t>
        </w:r>
      </w:ins>
      <w:r>
        <w:t>houghts before we begin</w:t>
      </w:r>
    </w:p>
    <w:p w14:paraId="6D4C298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Computer </w:t>
      </w:r>
      <w:del w:id="78" w:author="Holli Flanagan" w:date="2025-05-09T15:23:00Z">
        <w:r>
          <w:rPr>
            <w:rFonts w:ascii="Times New Roman" w:eastAsia="Times New Roman" w:hAnsi="Times New Roman" w:cs="Times New Roman"/>
            <w:color w:val="212529"/>
            <w:sz w:val="24"/>
            <w:szCs w:val="24"/>
          </w:rPr>
          <w:delText>S</w:delText>
        </w:r>
      </w:del>
      <w:ins w:id="79" w:author="Holli Flanagan" w:date="2025-05-09T15:2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cience is hard until it is not. Be patient with yourself</w:t>
      </w:r>
      <w:ins w:id="80" w:author="Holli Flanagan" w:date="2025-05-09T15:2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be persistent. You are at the beginning of the journey, and that is the hardest part. As you work through this text, try to grasp the underlying concepts.</w:t>
      </w:r>
    </w:p>
    <w:p w14:paraId="1DE1DAA4" w14:textId="77777777" w:rsidR="00B32DEF" w:rsidRDefault="00000000">
      <w:pPr>
        <w:pStyle w:val="Heading2"/>
      </w:pPr>
      <w:bookmarkStart w:id="81" w:name="_i0s0mfpdbinq" w:colFirst="0" w:colLast="0"/>
      <w:bookmarkEnd w:id="81"/>
      <w:r>
        <w:t>Next Step</w:t>
      </w:r>
    </w:p>
    <w:p w14:paraId="7C8D7AD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get your environment set</w:t>
      </w:r>
      <w:ins w:id="82" w:author="Holli Flanagan" w:date="2025-05-09T15:23: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up</w:t>
      </w:r>
      <w:ins w:id="83" w:author="Holli Flanagan" w:date="2025-05-09T15:23:00Z">
        <w:r>
          <w:rPr>
            <w:rFonts w:ascii="Times New Roman" w:eastAsia="Times New Roman" w:hAnsi="Times New Roman" w:cs="Times New Roman"/>
            <w:color w:val="212529"/>
            <w:sz w:val="24"/>
            <w:szCs w:val="24"/>
          </w:rPr>
          <w:t>.</w:t>
        </w:r>
      </w:ins>
      <w:r>
        <w:br w:type="page"/>
      </w:r>
    </w:p>
    <w:p w14:paraId="5AAEDCA7" w14:textId="77777777" w:rsidR="00B32DEF" w:rsidRDefault="00000000">
      <w:pPr>
        <w:pStyle w:val="Heading2"/>
      </w:pPr>
      <w:bookmarkStart w:id="84" w:name="_8icdzxtbcxih" w:colFirst="0" w:colLast="0"/>
      <w:bookmarkEnd w:id="84"/>
      <w:r>
        <w:lastRenderedPageBreak/>
        <w:t>Overview</w:t>
      </w:r>
    </w:p>
    <w:p w14:paraId="0153DC6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section helps you set up a working environment for this text. Through this process you will install and verify your development environment.</w:t>
      </w:r>
    </w:p>
    <w:p w14:paraId="093ACD7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everything goes well, this should only </w:t>
      </w:r>
      <w:proofErr w:type="gramStart"/>
      <w:r>
        <w:rPr>
          <w:rFonts w:ascii="Times New Roman" w:eastAsia="Times New Roman" w:hAnsi="Times New Roman" w:cs="Times New Roman"/>
          <w:color w:val="212529"/>
          <w:sz w:val="24"/>
          <w:szCs w:val="24"/>
        </w:rPr>
        <w:t>take you</w:t>
      </w:r>
      <w:proofErr w:type="gramEnd"/>
      <w:r>
        <w:rPr>
          <w:rFonts w:ascii="Times New Roman" w:eastAsia="Times New Roman" w:hAnsi="Times New Roman" w:cs="Times New Roman"/>
          <w:color w:val="212529"/>
          <w:sz w:val="24"/>
          <w:szCs w:val="24"/>
        </w:rPr>
        <w:t xml:space="preserve"> about 20 minutes. </w:t>
      </w:r>
      <w:ins w:id="85" w:author="Holli Flanagan" w:date="2025-05-09T15:28:00Z">
        <w:r>
          <w:rPr>
            <w:rFonts w:ascii="Times New Roman" w:eastAsia="Times New Roman" w:hAnsi="Times New Roman" w:cs="Times New Roman"/>
            <w:color w:val="212529"/>
            <w:sz w:val="24"/>
            <w:szCs w:val="24"/>
          </w:rPr>
          <w:t xml:space="preserve">However, </w:t>
        </w:r>
      </w:ins>
      <w:del w:id="86" w:author="Holli Flanagan" w:date="2025-05-09T15:28:00Z">
        <w:r>
          <w:rPr>
            <w:rFonts w:ascii="Times New Roman" w:eastAsia="Times New Roman" w:hAnsi="Times New Roman" w:cs="Times New Roman"/>
            <w:color w:val="212529"/>
            <w:sz w:val="24"/>
            <w:szCs w:val="24"/>
          </w:rPr>
          <w:delText xml:space="preserve">But </w:delText>
        </w:r>
      </w:del>
      <w:r>
        <w:rPr>
          <w:rFonts w:ascii="Times New Roman" w:eastAsia="Times New Roman" w:hAnsi="Times New Roman" w:cs="Times New Roman"/>
          <w:color w:val="212529"/>
          <w:sz w:val="24"/>
          <w:szCs w:val="24"/>
        </w:rPr>
        <w:t>it is very normal to encounter issues if you are not used to this workflow. Don’t worry, you will be an expert soon!</w:t>
      </w:r>
    </w:p>
    <w:p w14:paraId="2FE9C9C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Making web applications is complicated, so it is critical that your environment’s setup and the eventual structure of our web application follow these instructions precisely. If this seems limiting, that’s the point. Please try to stay within the bounds given as you experiment and try things out!</w:t>
      </w:r>
    </w:p>
    <w:p w14:paraId="36EE40A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Do not skip steps.</w:t>
      </w:r>
    </w:p>
    <w:p w14:paraId="6D32293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Read error messages, and ask questions. Talk to humans as needed to get help, and use </w:t>
      </w:r>
      <w:ins w:id="87" w:author="Holli Flanagan" w:date="2025-05-09T15:29:00Z">
        <w:r>
          <w:rPr>
            <w:rFonts w:ascii="Times New Roman" w:eastAsia="Times New Roman" w:hAnsi="Times New Roman" w:cs="Times New Roman"/>
            <w:color w:val="212529"/>
            <w:sz w:val="24"/>
            <w:szCs w:val="24"/>
          </w:rPr>
          <w:t>Google</w:t>
        </w:r>
      </w:ins>
      <w:del w:id="88" w:author="Holli Flanagan" w:date="2025-05-09T15:29:00Z">
        <w:r>
          <w:rPr>
            <w:rFonts w:ascii="Times New Roman" w:eastAsia="Times New Roman" w:hAnsi="Times New Roman" w:cs="Times New Roman"/>
            <w:color w:val="212529"/>
            <w:sz w:val="24"/>
            <w:szCs w:val="24"/>
          </w:rPr>
          <w:delText>google</w:delText>
        </w:r>
      </w:del>
      <w:r>
        <w:rPr>
          <w:rFonts w:ascii="Times New Roman" w:eastAsia="Times New Roman" w:hAnsi="Times New Roman" w:cs="Times New Roman"/>
          <w:color w:val="212529"/>
          <w:sz w:val="24"/>
          <w:szCs w:val="24"/>
        </w:rPr>
        <w:t xml:space="preserve"> intelligently.</w:t>
      </w:r>
    </w:p>
    <w:p w14:paraId="3863A7C7" w14:textId="77777777" w:rsidR="00B32DEF" w:rsidRPr="00B32DEF" w:rsidRDefault="00000000">
      <w:pPr>
        <w:pStyle w:val="Heading2"/>
        <w:rPr>
          <w:rPrChange w:id="89" w:author="Holli Flanagan" w:date="2025-05-12T14:18:00Z">
            <w:rPr>
              <w:sz w:val="34"/>
              <w:szCs w:val="34"/>
            </w:rPr>
          </w:rPrChange>
        </w:rPr>
        <w:pPrChange w:id="90" w:author="Holli Flanagan" w:date="2025-05-12T14:18:00Z">
          <w:pPr>
            <w:pStyle w:val="Heading2"/>
            <w:keepNext w:val="0"/>
            <w:keepLines w:val="0"/>
          </w:pPr>
        </w:pPrChange>
      </w:pPr>
      <w:bookmarkStart w:id="91" w:name="_6xtu7gnui04r" w:colFirst="0" w:colLast="0"/>
      <w:bookmarkEnd w:id="91"/>
      <w:r>
        <w:rPr>
          <w:rPrChange w:id="92" w:author="Holli Flanagan" w:date="2025-05-12T14:18:00Z">
            <w:rPr>
              <w:sz w:val="34"/>
              <w:szCs w:val="34"/>
            </w:rPr>
          </w:rPrChange>
        </w:rPr>
        <w:t>Get Software</w:t>
      </w:r>
    </w:p>
    <w:p w14:paraId="622848BE"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93" w:name="_74qkpmvtda8z" w:colFirst="0" w:colLast="0"/>
      <w:bookmarkEnd w:id="93"/>
      <w:r>
        <w:rPr>
          <w:rFonts w:ascii="Times New Roman" w:eastAsia="Times New Roman" w:hAnsi="Times New Roman" w:cs="Times New Roman"/>
          <w:color w:val="27262B"/>
          <w:sz w:val="26"/>
          <w:szCs w:val="26"/>
        </w:rPr>
        <w:t xml:space="preserve">Get </w:t>
      </w:r>
      <w:proofErr w:type="spellStart"/>
      <w:r>
        <w:rPr>
          <w:rFonts w:ascii="Times New Roman" w:eastAsia="Times New Roman" w:hAnsi="Times New Roman" w:cs="Times New Roman"/>
          <w:color w:val="27262B"/>
          <w:sz w:val="26"/>
          <w:szCs w:val="26"/>
        </w:rPr>
        <w:t>VSCode</w:t>
      </w:r>
      <w:proofErr w:type="spellEnd"/>
    </w:p>
    <w:p w14:paraId="3E7B9DDB" w14:textId="77777777" w:rsidR="00B32DEF" w:rsidRDefault="00000000">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Download </w:t>
      </w:r>
      <w:hyperlink r:id="rId8">
        <w:r w:rsidR="00B32DEF">
          <w:rPr>
            <w:rFonts w:ascii="Times New Roman" w:eastAsia="Times New Roman" w:hAnsi="Times New Roman" w:cs="Times New Roman"/>
            <w:color w:val="0D6EFD"/>
            <w:sz w:val="24"/>
            <w:szCs w:val="24"/>
            <w:u w:val="single"/>
          </w:rPr>
          <w:t>Visual Studio Code</w:t>
        </w:r>
      </w:hyperlink>
      <w:ins w:id="94" w:author="Holli Flanagan" w:date="2025-05-09T15:29:00Z">
        <w:r>
          <w:rPr>
            <w:rFonts w:ascii="Times New Roman" w:eastAsia="Times New Roman" w:hAnsi="Times New Roman" w:cs="Times New Roman"/>
            <w:color w:val="0D6EFD"/>
            <w:sz w:val="24"/>
            <w:szCs w:val="24"/>
            <w:u w:val="single"/>
          </w:rPr>
          <w:t>.</w:t>
        </w:r>
      </w:ins>
    </w:p>
    <w:p w14:paraId="2763A59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VS Code is an IDE (Integrated Development Environment) that you will program in.</w:t>
      </w:r>
    </w:p>
    <w:p w14:paraId="34D3585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you have VS Code downloaded, open the application. You will need to install two extensions.</w:t>
      </w:r>
    </w:p>
    <w:p w14:paraId="2AF0989C" w14:textId="7638421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open the extension menu, you can type </w:t>
      </w:r>
      <w:proofErr w:type="spellStart"/>
      <w:r>
        <w:rPr>
          <w:rFonts w:ascii="Times New Roman" w:eastAsia="Times New Roman" w:hAnsi="Times New Roman" w:cs="Times New Roman"/>
          <w:color w:val="D63384"/>
          <w:sz w:val="21"/>
          <w:szCs w:val="21"/>
          <w:shd w:val="clear" w:color="auto" w:fill="F5F6FA"/>
        </w:rPr>
        <w:t>Ctrl+Shift+X</w:t>
      </w:r>
      <w:proofErr w:type="spellEnd"/>
      <w:r>
        <w:rPr>
          <w:rFonts w:ascii="Times New Roman" w:eastAsia="Times New Roman" w:hAnsi="Times New Roman" w:cs="Times New Roman"/>
          <w:color w:val="212529"/>
          <w:sz w:val="24"/>
          <w:szCs w:val="24"/>
        </w:rPr>
        <w:t xml:space="preserve"> (Windows) or </w:t>
      </w:r>
      <w:proofErr w:type="spellStart"/>
      <w:r>
        <w:rPr>
          <w:rFonts w:ascii="Times New Roman" w:eastAsia="Times New Roman" w:hAnsi="Times New Roman" w:cs="Times New Roman"/>
          <w:color w:val="D63384"/>
          <w:sz w:val="21"/>
          <w:szCs w:val="21"/>
          <w:shd w:val="clear" w:color="auto" w:fill="F5F6FA"/>
        </w:rPr>
        <w:t>Cmd+Shift+X</w:t>
      </w:r>
      <w:proofErr w:type="spellEnd"/>
      <w:r>
        <w:rPr>
          <w:rFonts w:ascii="Times New Roman" w:eastAsia="Times New Roman" w:hAnsi="Times New Roman" w:cs="Times New Roman"/>
          <w:color w:val="212529"/>
          <w:sz w:val="24"/>
          <w:szCs w:val="24"/>
        </w:rPr>
        <w:t xml:space="preserve"> (Mac). There is also a navigation bar on the left side of your screen</w:t>
      </w:r>
      <w:r w:rsidR="00AE0EF1">
        <w:rPr>
          <w:rFonts w:ascii="Times New Roman" w:eastAsia="Times New Roman" w:hAnsi="Times New Roman" w:cs="Times New Roman"/>
          <w:color w:val="212529"/>
          <w:sz w:val="24"/>
          <w:szCs w:val="24"/>
        </w:rPr>
        <w:t>,</w:t>
      </w:r>
      <w:r>
        <w:rPr>
          <w:rFonts w:ascii="Times New Roman" w:eastAsia="Times New Roman" w:hAnsi="Times New Roman" w:cs="Times New Roman"/>
          <w:color w:val="212529"/>
          <w:sz w:val="24"/>
          <w:szCs w:val="24"/>
        </w:rPr>
        <w:t xml:space="preserve"> and you can click the extensions menu that looks like this:</w:t>
      </w:r>
    </w:p>
    <w:p w14:paraId="6B1B6971"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noProof/>
          <w:color w:val="212529"/>
          <w:sz w:val="24"/>
          <w:szCs w:val="24"/>
          <w:highlight w:val="yellow"/>
        </w:rPr>
        <w:drawing>
          <wp:inline distT="114300" distB="114300" distL="114300" distR="114300" wp14:anchorId="31370938" wp14:editId="27696D15">
            <wp:extent cx="933450" cy="981075"/>
            <wp:effectExtent l="9525" t="9525" r="9525" b="9525"/>
            <wp:docPr id="81" name="image74.png" descr="extension icon"/>
            <wp:cNvGraphicFramePr/>
            <a:graphic xmlns:a="http://schemas.openxmlformats.org/drawingml/2006/main">
              <a:graphicData uri="http://schemas.openxmlformats.org/drawingml/2006/picture">
                <pic:pic xmlns:pic="http://schemas.openxmlformats.org/drawingml/2006/picture">
                  <pic:nvPicPr>
                    <pic:cNvPr id="0" name="image74.png" descr="extension icon"/>
                    <pic:cNvPicPr preferRelativeResize="0"/>
                  </pic:nvPicPr>
                  <pic:blipFill>
                    <a:blip r:embed="rId9"/>
                    <a:srcRect/>
                    <a:stretch>
                      <a:fillRect/>
                    </a:stretch>
                  </pic:blipFill>
                  <pic:spPr>
                    <a:xfrm>
                      <a:off x="0" y="0"/>
                      <a:ext cx="933450" cy="981075"/>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highlight w:val="yellow"/>
        </w:rPr>
        <w:t>[INSERT IMAGE - I don’t think this one copied correctly]</w:t>
      </w:r>
    </w:p>
    <w:p w14:paraId="15A90CE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search bar will appear at the top of the menu. Type </w:t>
      </w:r>
      <w:proofErr w:type="spellStart"/>
      <w:r>
        <w:rPr>
          <w:rFonts w:ascii="Times New Roman" w:eastAsia="Times New Roman" w:hAnsi="Times New Roman" w:cs="Times New Roman"/>
          <w:color w:val="D63384"/>
          <w:sz w:val="21"/>
          <w:szCs w:val="21"/>
          <w:shd w:val="clear" w:color="auto" w:fill="F5F6FA"/>
        </w:rPr>
        <w:t>ESLint</w:t>
      </w:r>
      <w:proofErr w:type="spellEnd"/>
      <w:r>
        <w:rPr>
          <w:rFonts w:ascii="Times New Roman" w:eastAsia="Times New Roman" w:hAnsi="Times New Roman" w:cs="Times New Roman"/>
          <w:color w:val="212529"/>
          <w:sz w:val="24"/>
          <w:szCs w:val="24"/>
        </w:rPr>
        <w:t xml:space="preserve"> and click </w:t>
      </w:r>
      <w:commentRangeStart w:id="95"/>
      <w:r>
        <w:rPr>
          <w:rFonts w:ascii="Times New Roman" w:eastAsia="Times New Roman" w:hAnsi="Times New Roman" w:cs="Times New Roman"/>
          <w:color w:val="212529"/>
          <w:sz w:val="24"/>
          <w:szCs w:val="24"/>
        </w:rPr>
        <w:t>install</w:t>
      </w:r>
      <w:commentRangeEnd w:id="95"/>
      <w:r>
        <w:commentReference w:id="95"/>
      </w:r>
      <w:r>
        <w:rPr>
          <w:rFonts w:ascii="Times New Roman" w:eastAsia="Times New Roman" w:hAnsi="Times New Roman" w:cs="Times New Roman"/>
          <w:color w:val="212529"/>
          <w:sz w:val="24"/>
          <w:szCs w:val="24"/>
        </w:rPr>
        <w:t>.</w:t>
      </w:r>
    </w:p>
    <w:p w14:paraId="1161200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28A79E6" wp14:editId="65733A07">
            <wp:extent cx="5943600" cy="1892300"/>
            <wp:effectExtent l="9525" t="9525" r="9525" b="9525"/>
            <wp:docPr id="19" name="image24.png" descr="eslint menu"/>
            <wp:cNvGraphicFramePr/>
            <a:graphic xmlns:a="http://schemas.openxmlformats.org/drawingml/2006/main">
              <a:graphicData uri="http://schemas.openxmlformats.org/drawingml/2006/picture">
                <pic:pic xmlns:pic="http://schemas.openxmlformats.org/drawingml/2006/picture">
                  <pic:nvPicPr>
                    <pic:cNvPr id="0" name="image24.png" descr="eslint menu"/>
                    <pic:cNvPicPr preferRelativeResize="0"/>
                  </pic:nvPicPr>
                  <pic:blipFill>
                    <a:blip r:embed="rId13"/>
                    <a:srcRect/>
                    <a:stretch>
                      <a:fillRect/>
                    </a:stretch>
                  </pic:blipFill>
                  <pic:spPr>
                    <a:xfrm>
                      <a:off x="0" y="0"/>
                      <a:ext cx="5943600" cy="1892300"/>
                    </a:xfrm>
                    <a:prstGeom prst="rect">
                      <a:avLst/>
                    </a:prstGeom>
                    <a:ln w="9525">
                      <a:solidFill>
                        <a:srgbClr val="DDDDDD"/>
                      </a:solidFill>
                      <a:prstDash val="solid"/>
                    </a:ln>
                  </pic:spPr>
                </pic:pic>
              </a:graphicData>
            </a:graphic>
          </wp:inline>
        </w:drawing>
      </w:r>
    </w:p>
    <w:p w14:paraId="5616C77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search for </w:t>
      </w:r>
      <w:r>
        <w:rPr>
          <w:rFonts w:ascii="Times New Roman" w:eastAsia="Times New Roman" w:hAnsi="Times New Roman" w:cs="Times New Roman"/>
          <w:color w:val="D63384"/>
          <w:sz w:val="21"/>
          <w:szCs w:val="21"/>
          <w:shd w:val="clear" w:color="auto" w:fill="F5F6FA"/>
        </w:rPr>
        <w:t>Prettier</w:t>
      </w:r>
      <w:r>
        <w:rPr>
          <w:rFonts w:ascii="Times New Roman" w:eastAsia="Times New Roman" w:hAnsi="Times New Roman" w:cs="Times New Roman"/>
          <w:color w:val="212529"/>
          <w:sz w:val="24"/>
          <w:szCs w:val="24"/>
        </w:rPr>
        <w:t xml:space="preserve"> and click </w:t>
      </w:r>
      <w:commentRangeStart w:id="96"/>
      <w:r>
        <w:rPr>
          <w:rFonts w:ascii="Times New Roman" w:eastAsia="Times New Roman" w:hAnsi="Times New Roman" w:cs="Times New Roman"/>
          <w:color w:val="212529"/>
          <w:sz w:val="24"/>
          <w:szCs w:val="24"/>
        </w:rPr>
        <w:t>install</w:t>
      </w:r>
      <w:commentRangeEnd w:id="96"/>
      <w:r>
        <w:commentReference w:id="96"/>
      </w:r>
      <w:r>
        <w:rPr>
          <w:rFonts w:ascii="Times New Roman" w:eastAsia="Times New Roman" w:hAnsi="Times New Roman" w:cs="Times New Roman"/>
          <w:color w:val="212529"/>
          <w:sz w:val="24"/>
          <w:szCs w:val="24"/>
        </w:rPr>
        <w:t>.</w:t>
      </w:r>
    </w:p>
    <w:p w14:paraId="42F01EE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08617B5" wp14:editId="03482338">
            <wp:extent cx="5943600" cy="1778000"/>
            <wp:effectExtent l="9525" t="9525" r="9525" b="9525"/>
            <wp:docPr id="27" name="image33.png" descr="prettier install"/>
            <wp:cNvGraphicFramePr/>
            <a:graphic xmlns:a="http://schemas.openxmlformats.org/drawingml/2006/main">
              <a:graphicData uri="http://schemas.openxmlformats.org/drawingml/2006/picture">
                <pic:pic xmlns:pic="http://schemas.openxmlformats.org/drawingml/2006/picture">
                  <pic:nvPicPr>
                    <pic:cNvPr id="0" name="image33.png" descr="prettier install"/>
                    <pic:cNvPicPr preferRelativeResize="0"/>
                  </pic:nvPicPr>
                  <pic:blipFill>
                    <a:blip r:embed="rId14"/>
                    <a:srcRect/>
                    <a:stretch>
                      <a:fillRect/>
                    </a:stretch>
                  </pic:blipFill>
                  <pic:spPr>
                    <a:xfrm>
                      <a:off x="0" y="0"/>
                      <a:ext cx="5943600" cy="1778000"/>
                    </a:xfrm>
                    <a:prstGeom prst="rect">
                      <a:avLst/>
                    </a:prstGeom>
                    <a:ln w="9525">
                      <a:solidFill>
                        <a:srgbClr val="DDDDDD"/>
                      </a:solidFill>
                      <a:prstDash val="solid"/>
                    </a:ln>
                  </pic:spPr>
                </pic:pic>
              </a:graphicData>
            </a:graphic>
          </wp:inline>
        </w:drawing>
      </w:r>
    </w:p>
    <w:p w14:paraId="10DDDCC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Make sure you have installed the extensions that are in the images above. These are the correct versions!</w:t>
      </w:r>
    </w:p>
    <w:p w14:paraId="2A6CABB8"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97" w:name="_ykyrzqjeo5c8" w:colFirst="0" w:colLast="0"/>
      <w:bookmarkEnd w:id="97"/>
      <w:r>
        <w:rPr>
          <w:rFonts w:ascii="Times New Roman" w:eastAsia="Times New Roman" w:hAnsi="Times New Roman" w:cs="Times New Roman"/>
          <w:color w:val="27262B"/>
          <w:sz w:val="26"/>
          <w:szCs w:val="26"/>
        </w:rPr>
        <w:t>Get Node</w:t>
      </w:r>
    </w:p>
    <w:p w14:paraId="2604865D" w14:textId="77777777" w:rsidR="00B32DEF" w:rsidRDefault="00000000">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t>
      </w:r>
      <w:del w:id="98" w:author="Holli Flanagan" w:date="2025-05-12T18:16:00Z">
        <w:r>
          <w:rPr>
            <w:rFonts w:ascii="Times New Roman" w:eastAsia="Times New Roman" w:hAnsi="Times New Roman" w:cs="Times New Roman"/>
            <w:color w:val="212529"/>
            <w:sz w:val="24"/>
            <w:szCs w:val="24"/>
          </w:rPr>
          <w:delText>D</w:delText>
        </w:r>
      </w:del>
      <w:ins w:id="99" w:author="Holli Flanagan" w:date="2025-05-12T18:16: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ownload and </w:t>
      </w:r>
      <w:del w:id="100" w:author="Holli Flanagan" w:date="2025-05-12T18:16:00Z">
        <w:r>
          <w:rPr>
            <w:rFonts w:ascii="Times New Roman" w:eastAsia="Times New Roman" w:hAnsi="Times New Roman" w:cs="Times New Roman"/>
            <w:color w:val="212529"/>
            <w:sz w:val="24"/>
            <w:szCs w:val="24"/>
          </w:rPr>
          <w:delText>I</w:delText>
        </w:r>
      </w:del>
      <w:ins w:id="101" w:author="Holli Flanagan" w:date="2025-05-12T18:16:00Z">
        <w:r>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 xml:space="preserve">nstall </w:t>
      </w:r>
      <w:hyperlink r:id="rId15">
        <w:r w:rsidR="00B32DEF">
          <w:rPr>
            <w:rFonts w:ascii="Times New Roman" w:eastAsia="Times New Roman" w:hAnsi="Times New Roman" w:cs="Times New Roman"/>
            <w:color w:val="0D6EFD"/>
            <w:sz w:val="24"/>
            <w:szCs w:val="24"/>
            <w:u w:val="single"/>
          </w:rPr>
          <w:t>Node</w:t>
        </w:r>
      </w:hyperlink>
      <w:ins w:id="102" w:author="Holli Flanagan" w:date="2025-05-09T15:31:00Z">
        <w:r>
          <w:rPr>
            <w:rFonts w:ascii="Times New Roman" w:eastAsia="Times New Roman" w:hAnsi="Times New Roman" w:cs="Times New Roman"/>
            <w:color w:val="0D6EFD"/>
            <w:sz w:val="24"/>
            <w:szCs w:val="24"/>
            <w:u w:val="single"/>
          </w:rPr>
          <w:t>.</w:t>
        </w:r>
      </w:ins>
    </w:p>
    <w:p w14:paraId="16A3736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should use the installer for the most recent LTS version. The link will take you to the correct download page.</w:t>
      </w:r>
    </w:p>
    <w:p w14:paraId="17900E0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you have downloaded the installer, open it.</w:t>
      </w:r>
    </w:p>
    <w:p w14:paraId="0C776FA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17BD21F" wp14:editId="06389A47">
            <wp:extent cx="5943600" cy="4279900"/>
            <wp:effectExtent l="9525" t="9525" r="9525" b="9525"/>
            <wp:docPr id="46" name="image84.png" descr="node-open-1.png"/>
            <wp:cNvGraphicFramePr/>
            <a:graphic xmlns:a="http://schemas.openxmlformats.org/drawingml/2006/main">
              <a:graphicData uri="http://schemas.openxmlformats.org/drawingml/2006/picture">
                <pic:pic xmlns:pic="http://schemas.openxmlformats.org/drawingml/2006/picture">
                  <pic:nvPicPr>
                    <pic:cNvPr id="0" name="image84.png" descr="node-open-1.png"/>
                    <pic:cNvPicPr preferRelativeResize="0"/>
                  </pic:nvPicPr>
                  <pic:blipFill>
                    <a:blip r:embed="rId16"/>
                    <a:srcRect/>
                    <a:stretch>
                      <a:fillRect/>
                    </a:stretch>
                  </pic:blipFill>
                  <pic:spPr>
                    <a:xfrm>
                      <a:off x="0" y="0"/>
                      <a:ext cx="5943600" cy="4279900"/>
                    </a:xfrm>
                    <a:prstGeom prst="rect">
                      <a:avLst/>
                    </a:prstGeom>
                    <a:ln w="9525">
                      <a:solidFill>
                        <a:srgbClr val="DDDDDD"/>
                      </a:solidFill>
                      <a:prstDash val="solid"/>
                    </a:ln>
                  </pic:spPr>
                </pic:pic>
              </a:graphicData>
            </a:graphic>
          </wp:inline>
        </w:drawing>
      </w:r>
    </w:p>
    <w:p w14:paraId="5D02065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may notice that it is installing both Node and something called </w:t>
      </w:r>
      <w:proofErr w:type="spellStart"/>
      <w:r>
        <w:rPr>
          <w:rFonts w:ascii="Times New Roman" w:eastAsia="Times New Roman" w:hAnsi="Times New Roman" w:cs="Times New Roman"/>
          <w:color w:val="212529"/>
          <w:sz w:val="24"/>
          <w:szCs w:val="24"/>
        </w:rPr>
        <w:t>npm</w:t>
      </w:r>
      <w:proofErr w:type="spellEnd"/>
      <w:r>
        <w:rPr>
          <w:rFonts w:ascii="Times New Roman" w:eastAsia="Times New Roman" w:hAnsi="Times New Roman" w:cs="Times New Roman"/>
          <w:color w:val="212529"/>
          <w:sz w:val="24"/>
          <w:szCs w:val="24"/>
        </w:rPr>
        <w:t>. Node Package Manager (</w:t>
      </w:r>
      <w:proofErr w:type="spellStart"/>
      <w:r>
        <w:rPr>
          <w:rFonts w:ascii="Times New Roman" w:eastAsia="Times New Roman" w:hAnsi="Times New Roman" w:cs="Times New Roman"/>
          <w:color w:val="212529"/>
          <w:sz w:val="24"/>
          <w:szCs w:val="24"/>
        </w:rPr>
        <w:t>npm</w:t>
      </w:r>
      <w:proofErr w:type="spellEnd"/>
      <w:r>
        <w:rPr>
          <w:rFonts w:ascii="Times New Roman" w:eastAsia="Times New Roman" w:hAnsi="Times New Roman" w:cs="Times New Roman"/>
          <w:color w:val="212529"/>
          <w:sz w:val="24"/>
          <w:szCs w:val="24"/>
        </w:rPr>
        <w:t>) will make it easier to manage, install, and update node packages. You need both of these</w:t>
      </w:r>
      <w:ins w:id="103" w:author="Holli Flanagan" w:date="2025-05-09T15:31:00Z">
        <w:r>
          <w:rPr>
            <w:rFonts w:ascii="Times New Roman" w:eastAsia="Times New Roman" w:hAnsi="Times New Roman" w:cs="Times New Roman"/>
            <w:color w:val="212529"/>
            <w:sz w:val="24"/>
            <w:szCs w:val="24"/>
          </w:rPr>
          <w:t>.</w:t>
        </w:r>
      </w:ins>
      <w:del w:id="104" w:author="Holli Flanagan" w:date="2025-05-09T15:31:00Z">
        <w:r>
          <w:rPr>
            <w:rFonts w:ascii="Times New Roman" w:eastAsia="Times New Roman" w:hAnsi="Times New Roman" w:cs="Times New Roman"/>
            <w:color w:val="212529"/>
            <w:sz w:val="24"/>
            <w:szCs w:val="24"/>
          </w:rPr>
          <w:delText>!</w:delText>
        </w:r>
      </w:del>
    </w:p>
    <w:p w14:paraId="31BB3BA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installer will ask you to select where you want to install the package; keep the default location that already appears.</w:t>
      </w:r>
    </w:p>
    <w:p w14:paraId="76EC915E" w14:textId="77777777" w:rsidR="00B32DEF" w:rsidRDefault="00000000">
      <w:pPr>
        <w:numPr>
          <w:ilvl w:val="0"/>
          <w:numId w:val="85"/>
        </w:numPr>
        <w:shd w:val="clear" w:color="auto" w:fill="FFFFFF"/>
        <w:spacing w:before="180"/>
      </w:pPr>
      <w:r>
        <w:rPr>
          <w:rFonts w:ascii="Times New Roman" w:eastAsia="Times New Roman" w:hAnsi="Times New Roman" w:cs="Times New Roman"/>
          <w:color w:val="212529"/>
          <w:sz w:val="24"/>
          <w:szCs w:val="24"/>
        </w:rPr>
        <w:t xml:space="preserve">For Windows: </w:t>
      </w:r>
      <w:r>
        <w:rPr>
          <w:rFonts w:ascii="Times New Roman" w:eastAsia="Times New Roman" w:hAnsi="Times New Roman" w:cs="Times New Roman"/>
          <w:color w:val="D63384"/>
          <w:sz w:val="21"/>
          <w:szCs w:val="21"/>
          <w:shd w:val="clear" w:color="auto" w:fill="F5F6FA"/>
        </w:rPr>
        <w:t>C:\Program Files\</w:t>
      </w:r>
      <w:proofErr w:type="spellStart"/>
      <w:r>
        <w:rPr>
          <w:rFonts w:ascii="Times New Roman" w:eastAsia="Times New Roman" w:hAnsi="Times New Roman" w:cs="Times New Roman"/>
          <w:color w:val="D63384"/>
          <w:sz w:val="21"/>
          <w:szCs w:val="21"/>
          <w:shd w:val="clear" w:color="auto" w:fill="F5F6FA"/>
        </w:rPr>
        <w:t>nodejs</w:t>
      </w:r>
      <w:proofErr w:type="spellEnd"/>
    </w:p>
    <w:p w14:paraId="6C91AE38" w14:textId="77777777" w:rsidR="00B32DEF" w:rsidRDefault="00000000">
      <w:pPr>
        <w:numPr>
          <w:ilvl w:val="0"/>
          <w:numId w:val="85"/>
        </w:numPr>
        <w:shd w:val="clear" w:color="auto" w:fill="FFFFFF"/>
        <w:spacing w:after="300"/>
      </w:pPr>
      <w:r>
        <w:rPr>
          <w:rFonts w:ascii="Times New Roman" w:eastAsia="Times New Roman" w:hAnsi="Times New Roman" w:cs="Times New Roman"/>
          <w:color w:val="212529"/>
          <w:sz w:val="24"/>
          <w:szCs w:val="24"/>
        </w:rPr>
        <w:t xml:space="preserve">For Mac: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usr</w:t>
      </w:r>
      <w:proofErr w:type="spellEnd"/>
      <w:r>
        <w:rPr>
          <w:rFonts w:ascii="Times New Roman" w:eastAsia="Times New Roman" w:hAnsi="Times New Roman" w:cs="Times New Roman"/>
          <w:color w:val="D63384"/>
          <w:sz w:val="21"/>
          <w:szCs w:val="21"/>
          <w:shd w:val="clear" w:color="auto" w:fill="F5F6FA"/>
        </w:rPr>
        <w:t>/local/bin/node</w:t>
      </w:r>
    </w:p>
    <w:p w14:paraId="2BD589E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the installer is finished, you should see this screen:</w:t>
      </w:r>
    </w:p>
    <w:p w14:paraId="3A189B5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448343F1" wp14:editId="7AD25D6E">
            <wp:extent cx="5943600" cy="4279900"/>
            <wp:effectExtent l="9525" t="9525" r="9525" b="9525"/>
            <wp:docPr id="38" name="image73.png" descr="node-done.png"/>
            <wp:cNvGraphicFramePr/>
            <a:graphic xmlns:a="http://schemas.openxmlformats.org/drawingml/2006/main">
              <a:graphicData uri="http://schemas.openxmlformats.org/drawingml/2006/picture">
                <pic:pic xmlns:pic="http://schemas.openxmlformats.org/drawingml/2006/picture">
                  <pic:nvPicPr>
                    <pic:cNvPr id="0" name="image73.png" descr="node-done.png"/>
                    <pic:cNvPicPr preferRelativeResize="0"/>
                  </pic:nvPicPr>
                  <pic:blipFill>
                    <a:blip r:embed="rId17"/>
                    <a:srcRect/>
                    <a:stretch>
                      <a:fillRect/>
                    </a:stretch>
                  </pic:blipFill>
                  <pic:spPr>
                    <a:xfrm>
                      <a:off x="0" y="0"/>
                      <a:ext cx="5943600" cy="4279900"/>
                    </a:xfrm>
                    <a:prstGeom prst="rect">
                      <a:avLst/>
                    </a:prstGeom>
                    <a:ln w="9525">
                      <a:solidFill>
                        <a:srgbClr val="DDDDDD"/>
                      </a:solidFill>
                      <a:prstDash val="solid"/>
                    </a:ln>
                  </pic:spPr>
                </pic:pic>
              </a:graphicData>
            </a:graphic>
          </wp:inline>
        </w:drawing>
      </w:r>
    </w:p>
    <w:p w14:paraId="5D0B4CF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need to verify that the installation was successful. Navigate back to VS Code and open a </w:t>
      </w:r>
      <w:commentRangeStart w:id="105"/>
      <w:del w:id="106" w:author="Holli Flanagan" w:date="2025-05-12T18:17:00Z">
        <w:r>
          <w:rPr>
            <w:rFonts w:ascii="Times New Roman" w:eastAsia="Times New Roman" w:hAnsi="Times New Roman" w:cs="Times New Roman"/>
            <w:color w:val="212529"/>
            <w:sz w:val="24"/>
            <w:szCs w:val="24"/>
          </w:rPr>
          <w:delText>T</w:delText>
        </w:r>
      </w:del>
      <w:ins w:id="107" w:author="Holli Flanagan" w:date="2025-05-12T18:17: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erminal</w:t>
      </w:r>
      <w:commentRangeEnd w:id="105"/>
      <w:r>
        <w:commentReference w:id="105"/>
      </w:r>
      <w:r>
        <w:rPr>
          <w:rFonts w:ascii="Times New Roman" w:eastAsia="Times New Roman" w:hAnsi="Times New Roman" w:cs="Times New Roman"/>
          <w:color w:val="212529"/>
          <w:sz w:val="24"/>
          <w:szCs w:val="24"/>
        </w:rPr>
        <w:t>.</w:t>
      </w:r>
    </w:p>
    <w:p w14:paraId="15937D3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At the top of your VS Code window, c</w:t>
      </w:r>
      <w:commentRangeStart w:id="108"/>
      <w:r>
        <w:rPr>
          <w:rFonts w:ascii="Times New Roman" w:eastAsia="Times New Roman" w:hAnsi="Times New Roman" w:cs="Times New Roman"/>
          <w:color w:val="212529"/>
          <w:sz w:val="24"/>
          <w:szCs w:val="24"/>
        </w:rPr>
        <w:t xml:space="preserve">lick </w:t>
      </w:r>
      <w:ins w:id="109"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Terminal</w:t>
      </w:r>
      <w:ins w:id="110"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then click </w:t>
      </w:r>
      <w:ins w:id="111"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Terminal</w:t>
      </w:r>
      <w:ins w:id="112"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commentRangeEnd w:id="108"/>
      <w:r>
        <w:commentReference w:id="108"/>
      </w:r>
    </w:p>
    <w:p w14:paraId="56375B4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357320E" wp14:editId="73282EE8">
            <wp:extent cx="5943600" cy="1892300"/>
            <wp:effectExtent l="9525" t="9525" r="9525" b="9525"/>
            <wp:docPr id="35" name="image69.png" descr="new-terminal-1.png"/>
            <wp:cNvGraphicFramePr/>
            <a:graphic xmlns:a="http://schemas.openxmlformats.org/drawingml/2006/main">
              <a:graphicData uri="http://schemas.openxmlformats.org/drawingml/2006/picture">
                <pic:pic xmlns:pic="http://schemas.openxmlformats.org/drawingml/2006/picture">
                  <pic:nvPicPr>
                    <pic:cNvPr id="0" name="image69.png" descr="new-terminal-1.png"/>
                    <pic:cNvPicPr preferRelativeResize="0"/>
                  </pic:nvPicPr>
                  <pic:blipFill>
                    <a:blip r:embed="rId18"/>
                    <a:srcRect/>
                    <a:stretch>
                      <a:fillRect/>
                    </a:stretch>
                  </pic:blipFill>
                  <pic:spPr>
                    <a:xfrm>
                      <a:off x="0" y="0"/>
                      <a:ext cx="5943600" cy="1892300"/>
                    </a:xfrm>
                    <a:prstGeom prst="rect">
                      <a:avLst/>
                    </a:prstGeom>
                    <a:ln w="9525">
                      <a:solidFill>
                        <a:srgbClr val="DDDDDD"/>
                      </a:solidFill>
                      <a:prstDash val="solid"/>
                    </a:ln>
                  </pic:spPr>
                </pic:pic>
              </a:graphicData>
            </a:graphic>
          </wp:inline>
        </w:drawing>
      </w:r>
    </w:p>
    <w:p w14:paraId="24B5AAC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new terminal will appear at the bottom of your screen. Its appearance can vary depending on your platform, but you might see something like this:</w:t>
      </w:r>
    </w:p>
    <w:p w14:paraId="6864808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79C62CE" wp14:editId="758761A8">
            <wp:extent cx="5943600" cy="838200"/>
            <wp:effectExtent l="9525" t="9525" r="9525" b="9525"/>
            <wp:docPr id="103" name="image115.png" descr="terminal screenshot"/>
            <wp:cNvGraphicFramePr/>
            <a:graphic xmlns:a="http://schemas.openxmlformats.org/drawingml/2006/main">
              <a:graphicData uri="http://schemas.openxmlformats.org/drawingml/2006/picture">
                <pic:pic xmlns:pic="http://schemas.openxmlformats.org/drawingml/2006/picture">
                  <pic:nvPicPr>
                    <pic:cNvPr id="0" name="image115.png" descr="terminal screenshot"/>
                    <pic:cNvPicPr preferRelativeResize="0"/>
                  </pic:nvPicPr>
                  <pic:blipFill>
                    <a:blip r:embed="rId19"/>
                    <a:srcRect/>
                    <a:stretch>
                      <a:fillRect/>
                    </a:stretch>
                  </pic:blipFill>
                  <pic:spPr>
                    <a:xfrm>
                      <a:off x="0" y="0"/>
                      <a:ext cx="5943600" cy="838200"/>
                    </a:xfrm>
                    <a:prstGeom prst="rect">
                      <a:avLst/>
                    </a:prstGeom>
                    <a:ln w="9525">
                      <a:solidFill>
                        <a:srgbClr val="DDDDDD"/>
                      </a:solidFill>
                      <a:prstDash val="solid"/>
                    </a:ln>
                  </pic:spPr>
                </pic:pic>
              </a:graphicData>
            </a:graphic>
          </wp:inline>
        </w:drawing>
      </w:r>
    </w:p>
    <w:p w14:paraId="72A3DA1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should not be in any folders for this step! This should not be an issue if you have not opened a project in VS Code yet.</w:t>
      </w:r>
    </w:p>
    <w:p w14:paraId="12F37C4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blue box is the cursor where </w:t>
      </w:r>
      <w:ins w:id="113" w:author="Holli Flanagan" w:date="2025-05-09T15:32:00Z">
        <w:r>
          <w:rPr>
            <w:rFonts w:ascii="Times New Roman" w:eastAsia="Times New Roman" w:hAnsi="Times New Roman" w:cs="Times New Roman"/>
            <w:color w:val="212529"/>
            <w:sz w:val="24"/>
            <w:szCs w:val="24"/>
          </w:rPr>
          <w:t xml:space="preserve">you </w:t>
        </w:r>
      </w:ins>
      <w:del w:id="114" w:author="Holli Flanagan" w:date="2025-05-09T15:32: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can type commands. In the future, we will give instructions on what to write by writing boxes like this:</w:t>
      </w:r>
    </w:p>
    <w:p w14:paraId="21F37F72"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node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--version</w:t>
      </w:r>
    </w:p>
    <w:p w14:paraId="156CEF1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Note that you do not write the dollar sign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that just indicates the start of a new command. Sometimes folks will write an angle bracket (</w:t>
      </w:r>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or some other symbol.</w:t>
      </w:r>
    </w:p>
    <w:p w14:paraId="0F1DF5F1" w14:textId="77777777" w:rsidR="00B32DEF" w:rsidRDefault="00000000">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case, you need to type </w:t>
      </w:r>
      <w:proofErr w:type="gramStart"/>
      <w:r>
        <w:rPr>
          <w:rFonts w:ascii="Times New Roman" w:eastAsia="Times New Roman" w:hAnsi="Times New Roman" w:cs="Times New Roman"/>
          <w:color w:val="D63384"/>
          <w:sz w:val="21"/>
          <w:szCs w:val="21"/>
          <w:shd w:val="clear" w:color="auto" w:fill="F5F6FA"/>
        </w:rPr>
        <w:t>node</w:t>
      </w:r>
      <w:proofErr w:type="gramEnd"/>
      <w:r>
        <w:rPr>
          <w:rFonts w:ascii="Times New Roman" w:eastAsia="Times New Roman" w:hAnsi="Times New Roman" w:cs="Times New Roman"/>
          <w:color w:val="D63384"/>
          <w:sz w:val="21"/>
          <w:szCs w:val="21"/>
          <w:shd w:val="clear" w:color="auto" w:fill="F5F6FA"/>
        </w:rPr>
        <w:t xml:space="preserve"> --version</w:t>
      </w:r>
      <w:r>
        <w:rPr>
          <w:rFonts w:ascii="Times New Roman" w:eastAsia="Times New Roman" w:hAnsi="Times New Roman" w:cs="Times New Roman"/>
          <w:color w:val="212529"/>
          <w:sz w:val="24"/>
          <w:szCs w:val="24"/>
        </w:rPr>
        <w:t xml:space="preserve"> and then press </w:t>
      </w:r>
      <w:commentRangeStart w:id="115"/>
      <w:r>
        <w:rPr>
          <w:rFonts w:ascii="Times New Roman" w:eastAsia="Times New Roman" w:hAnsi="Times New Roman" w:cs="Times New Roman"/>
          <w:color w:val="212529"/>
          <w:sz w:val="24"/>
          <w:szCs w:val="24"/>
        </w:rPr>
        <w:t>enter</w:t>
      </w:r>
      <w:commentRangeEnd w:id="115"/>
      <w:r>
        <w:commentReference w:id="115"/>
      </w:r>
      <w:r>
        <w:rPr>
          <w:rFonts w:ascii="Times New Roman" w:eastAsia="Times New Roman" w:hAnsi="Times New Roman" w:cs="Times New Roman"/>
          <w:color w:val="212529"/>
          <w:sz w:val="24"/>
          <w:szCs w:val="24"/>
        </w:rPr>
        <w:t xml:space="preserve">. The version that should appear is </w:t>
      </w:r>
      <w:r>
        <w:rPr>
          <w:rFonts w:ascii="Times New Roman" w:eastAsia="Times New Roman" w:hAnsi="Times New Roman" w:cs="Times New Roman"/>
          <w:color w:val="D63384"/>
          <w:sz w:val="21"/>
          <w:szCs w:val="21"/>
          <w:shd w:val="clear" w:color="auto" w:fill="F5F6FA"/>
        </w:rPr>
        <w:t>v20.11.0</w:t>
      </w:r>
      <w:r>
        <w:rPr>
          <w:rFonts w:ascii="Times New Roman" w:eastAsia="Times New Roman" w:hAnsi="Times New Roman" w:cs="Times New Roman"/>
          <w:color w:val="212529"/>
          <w:sz w:val="24"/>
          <w:szCs w:val="24"/>
        </w:rPr>
        <w:t xml:space="preserve"> or newer.</w:t>
      </w:r>
    </w:p>
    <w:p w14:paraId="0B70E031" w14:textId="77777777" w:rsidR="00B32DEF" w:rsidRDefault="00000000">
      <w:pPr>
        <w:shd w:val="clear" w:color="auto" w:fill="FFFFFF"/>
        <w:spacing w:before="200" w:after="240"/>
        <w:rPr>
          <w:rFonts w:ascii="Times New Roman" w:eastAsia="Times New Roman" w:hAnsi="Times New Roman" w:cs="Times New Roman"/>
          <w:color w:val="212529"/>
          <w:sz w:val="24"/>
          <w:szCs w:val="24"/>
        </w:rPr>
        <w:pPrChange w:id="116" w:author="Holli Flanagan" w:date="2025-05-09T15:33:00Z">
          <w:pPr>
            <w:shd w:val="clear" w:color="auto" w:fill="FFFFFF"/>
            <w:spacing w:after="240"/>
          </w:pPr>
        </w:pPrChange>
      </w:pPr>
      <w:r>
        <w:rPr>
          <w:rFonts w:ascii="Times New Roman" w:eastAsia="Times New Roman" w:hAnsi="Times New Roman" w:cs="Times New Roman"/>
          <w:color w:val="212529"/>
          <w:sz w:val="24"/>
          <w:szCs w:val="24"/>
        </w:rPr>
        <w:t>If an older version appears, you need to go back and install the LTS version</w:t>
      </w:r>
      <w:del w:id="117" w:author="Oestreich, Julia" w:date="2025-05-15T16:15:00Z" w16du:dateUtc="2025-05-15T20:15:00Z">
        <w:r w:rsidDel="00690EBF">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some packages may only support the latest LTS version of Node, so it’s better to fix it now.</w:t>
      </w:r>
    </w:p>
    <w:p w14:paraId="04556FC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t>
      </w:r>
      <w:r>
        <w:rPr>
          <w:rFonts w:ascii="Times New Roman" w:eastAsia="Times New Roman" w:hAnsi="Times New Roman" w:cs="Times New Roman"/>
          <w:color w:val="D63384"/>
          <w:sz w:val="21"/>
          <w:szCs w:val="21"/>
          <w:shd w:val="clear" w:color="auto" w:fill="F5F6FA"/>
        </w:rPr>
        <w:t>node: command not found</w:t>
      </w:r>
      <w:r>
        <w:rPr>
          <w:rFonts w:ascii="Times New Roman" w:eastAsia="Times New Roman" w:hAnsi="Times New Roman" w:cs="Times New Roman"/>
          <w:color w:val="212529"/>
          <w:sz w:val="24"/>
          <w:szCs w:val="24"/>
        </w:rPr>
        <w:t xml:space="preserve"> appears, it means something went wrong with your installation. Check that the installer is properly finished. If it has, open the installer again and verify that the destination of your installation matches the ones listed above.</w:t>
      </w:r>
    </w:p>
    <w:p w14:paraId="5CADCCB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you have verified that Node was installed, enter the command (without the dollar sign):</w:t>
      </w:r>
    </w:p>
    <w:p w14:paraId="12930410" w14:textId="77777777" w:rsidR="00B32DEF" w:rsidRDefault="00000000">
      <w:pPr>
        <w:pBdr>
          <w:left w:val="single" w:sz="24" w:space="0" w:color="DD2E2E"/>
        </w:pBd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On some Windows systems, security prevents the running of node from </w:t>
      </w:r>
      <w:proofErr w:type="spellStart"/>
      <w:r>
        <w:rPr>
          <w:rFonts w:ascii="Times New Roman" w:eastAsia="Times New Roman" w:hAnsi="Times New Roman" w:cs="Times New Roman"/>
          <w:color w:val="212529"/>
          <w:sz w:val="24"/>
          <w:szCs w:val="24"/>
        </w:rPr>
        <w:t>powershell</w:t>
      </w:r>
      <w:proofErr w:type="spellEnd"/>
      <w:r>
        <w:rPr>
          <w:rFonts w:ascii="Times New Roman" w:eastAsia="Times New Roman" w:hAnsi="Times New Roman" w:cs="Times New Roman"/>
          <w:color w:val="212529"/>
          <w:sz w:val="24"/>
          <w:szCs w:val="24"/>
        </w:rPr>
        <w:t xml:space="preserve">. If this is the </w:t>
      </w:r>
      <w:proofErr w:type="gramStart"/>
      <w:r>
        <w:rPr>
          <w:rFonts w:ascii="Times New Roman" w:eastAsia="Times New Roman" w:hAnsi="Times New Roman" w:cs="Times New Roman"/>
          <w:color w:val="212529"/>
          <w:sz w:val="24"/>
          <w:szCs w:val="24"/>
        </w:rPr>
        <w:t>case</w:t>
      </w:r>
      <w:proofErr w:type="gramEnd"/>
      <w:r>
        <w:rPr>
          <w:rFonts w:ascii="Times New Roman" w:eastAsia="Times New Roman" w:hAnsi="Times New Roman" w:cs="Times New Roman"/>
          <w:color w:val="212529"/>
          <w:sz w:val="24"/>
          <w:szCs w:val="24"/>
        </w:rPr>
        <w:t xml:space="preserve"> you can open a </w:t>
      </w:r>
      <w:commentRangeStart w:id="118"/>
      <w:del w:id="119" w:author="Holli Flanagan" w:date="2025-05-12T18:17:00Z">
        <w:r>
          <w:rPr>
            <w:rFonts w:ascii="Times New Roman" w:eastAsia="Times New Roman" w:hAnsi="Times New Roman" w:cs="Times New Roman"/>
            <w:i/>
            <w:color w:val="212529"/>
            <w:sz w:val="24"/>
            <w:szCs w:val="24"/>
          </w:rPr>
          <w:delText>C</w:delText>
        </w:r>
      </w:del>
      <w:ins w:id="120" w:author="Holli Flanagan" w:date="2025-05-12T18:17:00Z">
        <w:r>
          <w:rPr>
            <w:rFonts w:ascii="Times New Roman" w:eastAsia="Times New Roman" w:hAnsi="Times New Roman" w:cs="Times New Roman"/>
            <w:i/>
            <w:color w:val="212529"/>
            <w:sz w:val="24"/>
            <w:szCs w:val="24"/>
          </w:rPr>
          <w:t>c</w:t>
        </w:r>
      </w:ins>
      <w:r>
        <w:rPr>
          <w:rFonts w:ascii="Times New Roman" w:eastAsia="Times New Roman" w:hAnsi="Times New Roman" w:cs="Times New Roman"/>
          <w:i/>
          <w:color w:val="212529"/>
          <w:sz w:val="24"/>
          <w:szCs w:val="24"/>
        </w:rPr>
        <w:t xml:space="preserve">ommand </w:t>
      </w:r>
      <w:del w:id="121" w:author="Holli Flanagan" w:date="2025-05-12T18:17:00Z">
        <w:r>
          <w:rPr>
            <w:rFonts w:ascii="Times New Roman" w:eastAsia="Times New Roman" w:hAnsi="Times New Roman" w:cs="Times New Roman"/>
            <w:i/>
            <w:color w:val="212529"/>
            <w:sz w:val="24"/>
            <w:szCs w:val="24"/>
          </w:rPr>
          <w:delText>P</w:delText>
        </w:r>
      </w:del>
      <w:ins w:id="122" w:author="Holli Flanagan" w:date="2025-05-12T18:17:00Z">
        <w:r>
          <w:rPr>
            <w:rFonts w:ascii="Times New Roman" w:eastAsia="Times New Roman" w:hAnsi="Times New Roman" w:cs="Times New Roman"/>
            <w:i/>
            <w:color w:val="212529"/>
            <w:sz w:val="24"/>
            <w:szCs w:val="24"/>
          </w:rPr>
          <w:t>p</w:t>
        </w:r>
      </w:ins>
      <w:r>
        <w:rPr>
          <w:rFonts w:ascii="Times New Roman" w:eastAsia="Times New Roman" w:hAnsi="Times New Roman" w:cs="Times New Roman"/>
          <w:i/>
          <w:color w:val="212529"/>
          <w:sz w:val="24"/>
          <w:szCs w:val="24"/>
        </w:rPr>
        <w:t>rompt</w:t>
      </w:r>
      <w:commentRangeEnd w:id="118"/>
      <w:r>
        <w:commentReference w:id="118"/>
      </w:r>
      <w:r>
        <w:rPr>
          <w:rFonts w:ascii="Times New Roman" w:eastAsia="Times New Roman" w:hAnsi="Times New Roman" w:cs="Times New Roman"/>
          <w:color w:val="212529"/>
          <w:sz w:val="24"/>
          <w:szCs w:val="24"/>
        </w:rPr>
        <w:t xml:space="preserve"> terminal window instead.</w:t>
      </w:r>
    </w:p>
    <w:p w14:paraId="2D0F9828"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--version</w:t>
      </w:r>
    </w:p>
    <w:p w14:paraId="4A4CEEC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You should see </w:t>
      </w:r>
      <w:r>
        <w:rPr>
          <w:rFonts w:ascii="Times New Roman" w:eastAsia="Times New Roman" w:hAnsi="Times New Roman" w:cs="Times New Roman"/>
          <w:color w:val="D63384"/>
          <w:sz w:val="21"/>
          <w:szCs w:val="21"/>
          <w:shd w:val="clear" w:color="auto" w:fill="F5F6FA"/>
        </w:rPr>
        <w:t>10.2.4</w:t>
      </w:r>
      <w:r>
        <w:rPr>
          <w:rFonts w:ascii="Times New Roman" w:eastAsia="Times New Roman" w:hAnsi="Times New Roman" w:cs="Times New Roman"/>
          <w:color w:val="212529"/>
          <w:sz w:val="24"/>
          <w:szCs w:val="24"/>
        </w:rPr>
        <w:t xml:space="preserve"> or later appear if everything is installed correctly.</w:t>
      </w:r>
    </w:p>
    <w:p w14:paraId="04721820" w14:textId="77777777" w:rsidR="00B32DEF" w:rsidRDefault="00000000">
      <w:pPr>
        <w:pBdr>
          <w:left w:val="single" w:sz="24" w:space="0" w:color="DD2E2E"/>
        </w:pBd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Note: If Node and/or Git appear to not be working correctly or do not seem installed, completely quit and re-open VS Code before troubleshooting. Sometimes VS Code will not recognize the install immediately.</w:t>
      </w:r>
    </w:p>
    <w:p w14:paraId="28143B73"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23" w:name="_x99v6la2ywg5" w:colFirst="0" w:colLast="0"/>
      <w:bookmarkEnd w:id="123"/>
      <w:r>
        <w:rPr>
          <w:rFonts w:ascii="Times New Roman" w:eastAsia="Times New Roman" w:hAnsi="Times New Roman" w:cs="Times New Roman"/>
          <w:color w:val="27262B"/>
          <w:sz w:val="26"/>
          <w:szCs w:val="26"/>
        </w:rPr>
        <w:t>Get Git</w:t>
      </w:r>
    </w:p>
    <w:p w14:paraId="2B396A9E" w14:textId="77777777" w:rsidR="00B32DEF" w:rsidRDefault="00000000">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Download and Install </w:t>
      </w:r>
      <w:hyperlink r:id="rId20">
        <w:r w:rsidR="00B32DEF">
          <w:rPr>
            <w:rFonts w:ascii="Times New Roman" w:eastAsia="Times New Roman" w:hAnsi="Times New Roman" w:cs="Times New Roman"/>
            <w:color w:val="0D6EFD"/>
            <w:sz w:val="24"/>
            <w:szCs w:val="24"/>
            <w:u w:val="single"/>
          </w:rPr>
          <w:t>Git</w:t>
        </w:r>
      </w:hyperlink>
      <w:ins w:id="124" w:author="Holli Flanagan" w:date="2025-05-09T15:34:00Z">
        <w:r>
          <w:rPr>
            <w:rFonts w:ascii="Times New Roman" w:eastAsia="Times New Roman" w:hAnsi="Times New Roman" w:cs="Times New Roman"/>
            <w:color w:val="0D6EFD"/>
            <w:sz w:val="24"/>
            <w:szCs w:val="24"/>
            <w:u w:val="single"/>
          </w:rPr>
          <w:t>.</w:t>
        </w:r>
      </w:ins>
    </w:p>
    <w:p w14:paraId="54BBFFF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For Windows: You can download and use the installer. It should be straightforward, and you can move onto the next section once it finishes.</w:t>
      </w:r>
    </w:p>
    <w:p w14:paraId="4B56CAD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Mac: There are a few options you can choose from on the download page. We recommend installing </w:t>
      </w:r>
      <w:hyperlink r:id="rId21">
        <w:r w:rsidR="00B32DEF">
          <w:rPr>
            <w:rFonts w:ascii="Times New Roman" w:eastAsia="Times New Roman" w:hAnsi="Times New Roman" w:cs="Times New Roman"/>
            <w:color w:val="0D6EFD"/>
            <w:sz w:val="24"/>
            <w:szCs w:val="24"/>
            <w:u w:val="single"/>
          </w:rPr>
          <w:t>Homebrew</w:t>
        </w:r>
      </w:hyperlink>
      <w:r>
        <w:rPr>
          <w:rFonts w:ascii="Times New Roman" w:eastAsia="Times New Roman" w:hAnsi="Times New Roman" w:cs="Times New Roman"/>
          <w:color w:val="212529"/>
          <w:sz w:val="24"/>
          <w:szCs w:val="24"/>
        </w:rPr>
        <w:t>, which you can use to install Git. There are several ways to install Homebrew, but here is the current easiest way that we know about. You will need to open up a Terminal, and then copy this (without the dollar sign</w:t>
      </w:r>
      <w:del w:id="125" w:author="Holli Flanagan" w:date="2025-05-09T15:3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hit </w:t>
      </w:r>
      <w:commentRangeStart w:id="126"/>
      <w:r>
        <w:rPr>
          <w:rFonts w:ascii="Times New Roman" w:eastAsia="Times New Roman" w:hAnsi="Times New Roman" w:cs="Times New Roman"/>
          <w:color w:val="212529"/>
          <w:sz w:val="24"/>
          <w:szCs w:val="24"/>
        </w:rPr>
        <w:t>enter</w:t>
      </w:r>
      <w:commentRangeEnd w:id="126"/>
      <w:r>
        <w:commentReference w:id="126"/>
      </w:r>
      <w:r>
        <w:rPr>
          <w:rFonts w:ascii="Times New Roman" w:eastAsia="Times New Roman" w:hAnsi="Times New Roman" w:cs="Times New Roman"/>
          <w:color w:val="212529"/>
          <w:sz w:val="24"/>
          <w:szCs w:val="24"/>
        </w:rPr>
        <w:t>:</w:t>
      </w:r>
    </w:p>
    <w:p w14:paraId="5BB18C53"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56138A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it asks for </w:t>
      </w:r>
      <w:ins w:id="127" w:author="Holli Flanagan" w:date="2025-05-09T15:34:00Z">
        <w:r>
          <w:rPr>
            <w:rFonts w:ascii="Times New Roman" w:eastAsia="Times New Roman" w:hAnsi="Times New Roman" w:cs="Times New Roman"/>
            <w:color w:val="212529"/>
            <w:sz w:val="24"/>
            <w:szCs w:val="24"/>
          </w:rPr>
          <w:t xml:space="preserve">a </w:t>
        </w:r>
      </w:ins>
      <w:r>
        <w:rPr>
          <w:rFonts w:ascii="Times New Roman" w:eastAsia="Times New Roman" w:hAnsi="Times New Roman" w:cs="Times New Roman"/>
          <w:color w:val="212529"/>
          <w:sz w:val="24"/>
          <w:szCs w:val="24"/>
        </w:rPr>
        <w:t xml:space="preserve">password, type yours in. It’ll output a lot of text, and then beneath a large list of tags, you see a purple arrow with </w:t>
      </w:r>
      <w:r>
        <w:rPr>
          <w:rFonts w:ascii="Times New Roman" w:eastAsia="Times New Roman" w:hAnsi="Times New Roman" w:cs="Times New Roman"/>
          <w:color w:val="D63384"/>
          <w:sz w:val="21"/>
          <w:szCs w:val="21"/>
          <w:shd w:val="clear" w:color="auto" w:fill="F5F6FA"/>
        </w:rPr>
        <w:t>"Next Steps"</w:t>
      </w:r>
      <w:r>
        <w:rPr>
          <w:rFonts w:ascii="Times New Roman" w:eastAsia="Times New Roman" w:hAnsi="Times New Roman" w:cs="Times New Roman"/>
          <w:color w:val="212529"/>
          <w:sz w:val="24"/>
          <w:szCs w:val="24"/>
        </w:rPr>
        <w:t>.</w:t>
      </w:r>
    </w:p>
    <w:p w14:paraId="3DC712B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type </w:t>
      </w:r>
      <w:r>
        <w:rPr>
          <w:rFonts w:ascii="Times New Roman" w:eastAsia="Times New Roman" w:hAnsi="Times New Roman" w:cs="Times New Roman"/>
          <w:color w:val="D63384"/>
          <w:sz w:val="21"/>
          <w:szCs w:val="21"/>
          <w:shd w:val="clear" w:color="auto" w:fill="F5F6FA"/>
        </w:rPr>
        <w:t>brew help</w:t>
      </w:r>
      <w:r>
        <w:rPr>
          <w:rFonts w:ascii="Times New Roman" w:eastAsia="Times New Roman" w:hAnsi="Times New Roman" w:cs="Times New Roman"/>
          <w:color w:val="212529"/>
          <w:sz w:val="24"/>
          <w:szCs w:val="24"/>
        </w:rPr>
        <w:t xml:space="preserve"> and hit </w:t>
      </w:r>
      <w:commentRangeStart w:id="128"/>
      <w:r>
        <w:rPr>
          <w:rFonts w:ascii="Times New Roman" w:eastAsia="Times New Roman" w:hAnsi="Times New Roman" w:cs="Times New Roman"/>
          <w:color w:val="212529"/>
          <w:sz w:val="24"/>
          <w:szCs w:val="24"/>
        </w:rPr>
        <w:t>enter</w:t>
      </w:r>
      <w:commentRangeEnd w:id="128"/>
      <w:r>
        <w:commentReference w:id="128"/>
      </w:r>
      <w:r>
        <w:rPr>
          <w:rFonts w:ascii="Times New Roman" w:eastAsia="Times New Roman" w:hAnsi="Times New Roman" w:cs="Times New Roman"/>
          <w:color w:val="212529"/>
          <w:sz w:val="24"/>
          <w:szCs w:val="24"/>
        </w:rPr>
        <w:t xml:space="preserve">, to confirm that Homebrew was correctly installed. Wait </w:t>
      </w:r>
      <w:del w:id="129" w:author="Holli Flanagan" w:date="2025-05-09T15:36:00Z">
        <w:r>
          <w:rPr>
            <w:rFonts w:ascii="Times New Roman" w:eastAsia="Times New Roman" w:hAnsi="Times New Roman" w:cs="Times New Roman"/>
            <w:color w:val="212529"/>
            <w:sz w:val="24"/>
            <w:szCs w:val="24"/>
          </w:rPr>
          <w:delText xml:space="preserve">a second </w:delText>
        </w:r>
      </w:del>
      <w:r>
        <w:rPr>
          <w:rFonts w:ascii="Times New Roman" w:eastAsia="Times New Roman" w:hAnsi="Times New Roman" w:cs="Times New Roman"/>
          <w:color w:val="212529"/>
          <w:sz w:val="24"/>
          <w:szCs w:val="24"/>
        </w:rPr>
        <w:t xml:space="preserve">for </w:t>
      </w:r>
      <w:del w:id="130" w:author="Holli Flanagan" w:date="2025-05-09T15:35:00Z">
        <w:r>
          <w:rPr>
            <w:rFonts w:ascii="Times New Roman" w:eastAsia="Times New Roman" w:hAnsi="Times New Roman" w:cs="Times New Roman"/>
            <w:color w:val="212529"/>
            <w:sz w:val="24"/>
            <w:szCs w:val="24"/>
          </w:rPr>
          <w:delText xml:space="preserve">it to spew </w:delText>
        </w:r>
      </w:del>
      <w:r>
        <w:rPr>
          <w:rFonts w:ascii="Times New Roman" w:eastAsia="Times New Roman" w:hAnsi="Times New Roman" w:cs="Times New Roman"/>
          <w:color w:val="212529"/>
          <w:sz w:val="24"/>
          <w:szCs w:val="24"/>
        </w:rPr>
        <w:t xml:space="preserve">words </w:t>
      </w:r>
      <w:ins w:id="131" w:author="Holli Flanagan" w:date="2025-05-09T15:35:00Z">
        <w:r>
          <w:rPr>
            <w:rFonts w:ascii="Times New Roman" w:eastAsia="Times New Roman" w:hAnsi="Times New Roman" w:cs="Times New Roman"/>
            <w:color w:val="212529"/>
            <w:sz w:val="24"/>
            <w:szCs w:val="24"/>
          </w:rPr>
          <w:t xml:space="preserve">to appear, </w:t>
        </w:r>
      </w:ins>
      <w:r>
        <w:rPr>
          <w:rFonts w:ascii="Times New Roman" w:eastAsia="Times New Roman" w:hAnsi="Times New Roman" w:cs="Times New Roman"/>
          <w:color w:val="212529"/>
          <w:sz w:val="24"/>
          <w:szCs w:val="24"/>
        </w:rPr>
        <w:t>and then, when able, type:</w:t>
      </w:r>
    </w:p>
    <w:p w14:paraId="1926E615"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4556C0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After that</w:t>
      </w:r>
      <w:ins w:id="132" w:author="Holli Flanagan" w:date="2025-05-09T15:3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you should be done. Once you have verified that everything has been installed correctly, you are ready to move on!</w:t>
      </w:r>
    </w:p>
    <w:p w14:paraId="5C1EFFF2"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33" w:name="_j7lo0ttcoxt4" w:colFirst="0" w:colLast="0"/>
      <w:bookmarkEnd w:id="133"/>
      <w:r>
        <w:rPr>
          <w:rFonts w:ascii="Times New Roman" w:eastAsia="Times New Roman" w:hAnsi="Times New Roman" w:cs="Times New Roman"/>
          <w:color w:val="27262B"/>
          <w:sz w:val="26"/>
          <w:szCs w:val="26"/>
        </w:rPr>
        <w:t>Create GitHub Account</w:t>
      </w:r>
    </w:p>
    <w:p w14:paraId="2C4DBCDC" w14:textId="661C95EA"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t>
      </w:r>
      <w:hyperlink r:id="rId22">
        <w:r w:rsidR="002E4ABE">
          <w:rPr>
            <w:rFonts w:ascii="Times New Roman" w:eastAsia="Times New Roman" w:hAnsi="Times New Roman" w:cs="Times New Roman"/>
            <w:color w:val="0D6EFD"/>
            <w:sz w:val="24"/>
            <w:szCs w:val="24"/>
            <w:u w:val="single"/>
          </w:rPr>
          <w:t>c</w:t>
        </w:r>
        <w:r>
          <w:rPr>
            <w:rFonts w:ascii="Times New Roman" w:eastAsia="Times New Roman" w:hAnsi="Times New Roman" w:cs="Times New Roman"/>
            <w:color w:val="0D6EFD"/>
            <w:sz w:val="24"/>
            <w:szCs w:val="24"/>
            <w:u w:val="single"/>
          </w:rPr>
          <w:t xml:space="preserve">reate a GitHub </w:t>
        </w:r>
        <w:r w:rsidR="002E4ABE">
          <w:rPr>
            <w:rFonts w:ascii="Times New Roman" w:eastAsia="Times New Roman" w:hAnsi="Times New Roman" w:cs="Times New Roman"/>
            <w:color w:val="0D6EFD"/>
            <w:sz w:val="24"/>
            <w:szCs w:val="24"/>
            <w:u w:val="single"/>
          </w:rPr>
          <w:t>a</w:t>
        </w:r>
        <w:r>
          <w:rPr>
            <w:rFonts w:ascii="Times New Roman" w:eastAsia="Times New Roman" w:hAnsi="Times New Roman" w:cs="Times New Roman"/>
            <w:color w:val="0D6EFD"/>
            <w:sz w:val="24"/>
            <w:szCs w:val="24"/>
            <w:u w:val="single"/>
          </w:rPr>
          <w:t>ccount</w:t>
        </w:r>
      </w:hyperlink>
      <w:r>
        <w:rPr>
          <w:rFonts w:ascii="Times New Roman" w:eastAsia="Times New Roman" w:hAnsi="Times New Roman" w:cs="Times New Roman"/>
          <w:color w:val="212529"/>
          <w:sz w:val="24"/>
          <w:szCs w:val="24"/>
        </w:rPr>
        <w:t xml:space="preserve"> (if you don’t already have one).</w:t>
      </w:r>
    </w:p>
    <w:p w14:paraId="3D53048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account is an important part of your professional identity. You will use it to store your code, collaborate with others, and show off your work to potential employers. Choose a username that is professional and easy to remember. You are likely to use this account for a long time, so choose wisely!</w:t>
      </w:r>
    </w:p>
    <w:p w14:paraId="34E0DF18" w14:textId="77777777" w:rsidR="00B32DEF" w:rsidRPr="00B32DEF" w:rsidRDefault="00000000">
      <w:pPr>
        <w:pStyle w:val="Heading2"/>
        <w:rPr>
          <w:rPrChange w:id="134" w:author="Holli Flanagan" w:date="2025-05-12T14:18:00Z">
            <w:rPr>
              <w:sz w:val="34"/>
              <w:szCs w:val="34"/>
            </w:rPr>
          </w:rPrChange>
        </w:rPr>
        <w:pPrChange w:id="135" w:author="Holli Flanagan" w:date="2025-05-12T14:18:00Z">
          <w:pPr>
            <w:pStyle w:val="Heading2"/>
            <w:keepNext w:val="0"/>
            <w:keepLines w:val="0"/>
          </w:pPr>
        </w:pPrChange>
      </w:pPr>
      <w:bookmarkStart w:id="136" w:name="_xr9hsqbl1irr" w:colFirst="0" w:colLast="0"/>
      <w:bookmarkEnd w:id="136"/>
      <w:r>
        <w:rPr>
          <w:rPrChange w:id="137" w:author="Holli Flanagan" w:date="2025-05-12T14:18:00Z">
            <w:rPr>
              <w:sz w:val="34"/>
              <w:szCs w:val="34"/>
            </w:rPr>
          </w:rPrChange>
        </w:rPr>
        <w:t>Clone Assignment</w:t>
      </w:r>
    </w:p>
    <w:p w14:paraId="31DB7CD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that you have a programming environment, it is time to complete the first coding exercise to test everything.</w:t>
      </w:r>
    </w:p>
    <w:p w14:paraId="4C509413" w14:textId="6BAAA222"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original Canvas </w:t>
      </w:r>
      <w:del w:id="138" w:author="Holli Flanagan" w:date="2025-05-12T18:18:00Z">
        <w:r>
          <w:rPr>
            <w:rFonts w:ascii="Times New Roman" w:eastAsia="Times New Roman" w:hAnsi="Times New Roman" w:cs="Times New Roman"/>
            <w:color w:val="212529"/>
            <w:sz w:val="24"/>
            <w:szCs w:val="24"/>
          </w:rPr>
          <w:delText>A</w:delText>
        </w:r>
      </w:del>
      <w:ins w:id="139" w:author="Holli Flanagan" w:date="2025-05-12T18:18: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ssignment page that took you to this page, there should be a link to the GitHub Classroom assignment. Click on that link to go to the starter assignment on </w:t>
      </w:r>
      <w:del w:id="140" w:author="Oestreich, Julia" w:date="2025-05-15T17:42:00Z" w16du:dateUtc="2025-05-15T21:42:00Z">
        <w:r w:rsidDel="009708A1">
          <w:rPr>
            <w:rFonts w:ascii="Times New Roman" w:eastAsia="Times New Roman" w:hAnsi="Times New Roman" w:cs="Times New Roman"/>
            <w:color w:val="212529"/>
            <w:sz w:val="24"/>
            <w:szCs w:val="24"/>
          </w:rPr>
          <w:delText>Github</w:delText>
        </w:r>
      </w:del>
      <w:ins w:id="141" w:author="Oestreich, Julia" w:date="2025-05-15T17:42:00Z" w16du:dateUtc="2025-05-15T21:42: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Classroom.</w:t>
      </w:r>
    </w:p>
    <w:p w14:paraId="4A4D8C8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may need to reload the page manually. The process should not take long. When the repository is ready, you should see a new link:</w:t>
      </w:r>
    </w:p>
    <w:p w14:paraId="1C15A31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5BA6EA7" wp14:editId="3C33E9FD">
            <wp:extent cx="5943600" cy="3302000"/>
            <wp:effectExtent l="9525" t="9525" r="9525" b="9525"/>
            <wp:docPr id="44" name="image58.png" descr="classroom-clone.png"/>
            <wp:cNvGraphicFramePr/>
            <a:graphic xmlns:a="http://schemas.openxmlformats.org/drawingml/2006/main">
              <a:graphicData uri="http://schemas.openxmlformats.org/drawingml/2006/picture">
                <pic:pic xmlns:pic="http://schemas.openxmlformats.org/drawingml/2006/picture">
                  <pic:nvPicPr>
                    <pic:cNvPr id="0" name="image58.png" descr="classroom-clone.png"/>
                    <pic:cNvPicPr preferRelativeResize="0"/>
                  </pic:nvPicPr>
                  <pic:blipFill>
                    <a:blip r:embed="rId23"/>
                    <a:srcRect/>
                    <a:stretch>
                      <a:fillRect/>
                    </a:stretch>
                  </pic:blipFill>
                  <pic:spPr>
                    <a:xfrm>
                      <a:off x="0" y="0"/>
                      <a:ext cx="5943600" cy="3302000"/>
                    </a:xfrm>
                    <a:prstGeom prst="rect">
                      <a:avLst/>
                    </a:prstGeom>
                    <a:ln w="9525">
                      <a:solidFill>
                        <a:srgbClr val="DDDDDD"/>
                      </a:solidFill>
                      <a:prstDash val="solid"/>
                    </a:ln>
                  </pic:spPr>
                </pic:pic>
              </a:graphicData>
            </a:graphic>
          </wp:inline>
        </w:drawing>
      </w:r>
    </w:p>
    <w:p w14:paraId="051D6C3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URL for the repository (e.g., “https://github.com/UD-S24-CISC181/hw0-setup-check-acbart”) to access your repository.</w:t>
      </w:r>
    </w:p>
    <w:p w14:paraId="54CE285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EA46946" wp14:editId="74677E84">
            <wp:extent cx="5943600" cy="2311400"/>
            <wp:effectExtent l="9525" t="9525" r="9525" b="9525"/>
            <wp:docPr id="88" name="image111.png" descr="repo-screen.png"/>
            <wp:cNvGraphicFramePr/>
            <a:graphic xmlns:a="http://schemas.openxmlformats.org/drawingml/2006/main">
              <a:graphicData uri="http://schemas.openxmlformats.org/drawingml/2006/picture">
                <pic:pic xmlns:pic="http://schemas.openxmlformats.org/drawingml/2006/picture">
                  <pic:nvPicPr>
                    <pic:cNvPr id="0" name="image111.png" descr="repo-screen.png"/>
                    <pic:cNvPicPr preferRelativeResize="0"/>
                  </pic:nvPicPr>
                  <pic:blipFill>
                    <a:blip r:embed="rId24"/>
                    <a:srcRect/>
                    <a:stretch>
                      <a:fillRect/>
                    </a:stretch>
                  </pic:blipFill>
                  <pic:spPr>
                    <a:xfrm>
                      <a:off x="0" y="0"/>
                      <a:ext cx="5943600" cy="2311400"/>
                    </a:xfrm>
                    <a:prstGeom prst="rect">
                      <a:avLst/>
                    </a:prstGeom>
                    <a:ln w="9525">
                      <a:solidFill>
                        <a:srgbClr val="DDDDDD"/>
                      </a:solidFill>
                      <a:prstDash val="solid"/>
                    </a:ln>
                  </pic:spPr>
                </pic:pic>
              </a:graphicData>
            </a:graphic>
          </wp:inline>
        </w:drawing>
      </w:r>
    </w:p>
    <w:p w14:paraId="03ED823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green “&lt; &gt; Code” button and a menu will pop out.</w:t>
      </w:r>
    </w:p>
    <w:p w14:paraId="49A878A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416D70DC" wp14:editId="1E8F78C6">
            <wp:extent cx="5943600" cy="5067300"/>
            <wp:effectExtent l="9525" t="9525" r="9525" b="9525"/>
            <wp:docPr id="4" name="image31.png" descr="clone-menu.png"/>
            <wp:cNvGraphicFramePr/>
            <a:graphic xmlns:a="http://schemas.openxmlformats.org/drawingml/2006/main">
              <a:graphicData uri="http://schemas.openxmlformats.org/drawingml/2006/picture">
                <pic:pic xmlns:pic="http://schemas.openxmlformats.org/drawingml/2006/picture">
                  <pic:nvPicPr>
                    <pic:cNvPr id="0" name="image31.png" descr="clone-menu.png"/>
                    <pic:cNvPicPr preferRelativeResize="0"/>
                  </pic:nvPicPr>
                  <pic:blipFill>
                    <a:blip r:embed="rId25"/>
                    <a:srcRect/>
                    <a:stretch>
                      <a:fillRect/>
                    </a:stretch>
                  </pic:blipFill>
                  <pic:spPr>
                    <a:xfrm>
                      <a:off x="0" y="0"/>
                      <a:ext cx="5943600" cy="5067300"/>
                    </a:xfrm>
                    <a:prstGeom prst="rect">
                      <a:avLst/>
                    </a:prstGeom>
                    <a:ln w="9525">
                      <a:solidFill>
                        <a:srgbClr val="DDDDDD"/>
                      </a:solidFill>
                      <a:prstDash val="solid"/>
                    </a:ln>
                  </pic:spPr>
                </pic:pic>
              </a:graphicData>
            </a:graphic>
          </wp:inline>
        </w:drawing>
      </w:r>
    </w:p>
    <w:p w14:paraId="5F2A6DB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copy button to get the URL of the repository. You will clone this repository in VS Code, in order to get a local copy of the repository that you can freely edit.</w:t>
      </w:r>
    </w:p>
    <w:p w14:paraId="79C11D9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will need to run the “Git: Clone” command in VS Code:</w:t>
      </w:r>
    </w:p>
    <w:p w14:paraId="0099F917" w14:textId="77777777" w:rsidR="00B32DEF" w:rsidRDefault="00000000">
      <w:pPr>
        <w:numPr>
          <w:ilvl w:val="0"/>
          <w:numId w:val="1"/>
        </w:numPr>
        <w:shd w:val="clear" w:color="auto" w:fill="FFFFFF"/>
        <w:spacing w:before="180"/>
        <w:pPrChange w:id="142" w:author="Holli Flanagan" w:date="2025-05-09T15:26:00Z">
          <w:pPr>
            <w:numPr>
              <w:numId w:val="14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Type </w:t>
      </w:r>
      <w:proofErr w:type="spellStart"/>
      <w:r>
        <w:rPr>
          <w:rFonts w:ascii="Times New Roman" w:eastAsia="Times New Roman" w:hAnsi="Times New Roman" w:cs="Times New Roman"/>
          <w:color w:val="D63384"/>
          <w:sz w:val="21"/>
          <w:szCs w:val="21"/>
          <w:shd w:val="clear" w:color="auto" w:fill="F5F6FA"/>
        </w:rPr>
        <w:t>Ctrl+Shift+P</w:t>
      </w:r>
      <w:proofErr w:type="spellEnd"/>
      <w:r>
        <w:rPr>
          <w:rFonts w:ascii="Times New Roman" w:eastAsia="Times New Roman" w:hAnsi="Times New Roman" w:cs="Times New Roman"/>
          <w:color w:val="212529"/>
          <w:sz w:val="24"/>
          <w:szCs w:val="24"/>
        </w:rPr>
        <w:t xml:space="preserve"> (Windows) or </w:t>
      </w:r>
      <w:proofErr w:type="spellStart"/>
      <w:r>
        <w:rPr>
          <w:rFonts w:ascii="Times New Roman" w:eastAsia="Times New Roman" w:hAnsi="Times New Roman" w:cs="Times New Roman"/>
          <w:color w:val="D63384"/>
          <w:sz w:val="21"/>
          <w:szCs w:val="21"/>
          <w:shd w:val="clear" w:color="auto" w:fill="F5F6FA"/>
        </w:rPr>
        <w:t>Cmd+Shift+P</w:t>
      </w:r>
      <w:proofErr w:type="spellEnd"/>
      <w:r>
        <w:rPr>
          <w:rFonts w:ascii="Times New Roman" w:eastAsia="Times New Roman" w:hAnsi="Times New Roman" w:cs="Times New Roman"/>
          <w:color w:val="212529"/>
          <w:sz w:val="24"/>
          <w:szCs w:val="24"/>
        </w:rPr>
        <w:t xml:space="preserve"> (Mac) to bring up the </w:t>
      </w:r>
      <w:del w:id="143" w:author="Holli Flanagan" w:date="2025-05-09T15:25:00Z">
        <w:r>
          <w:rPr>
            <w:rFonts w:ascii="Times New Roman" w:eastAsia="Times New Roman" w:hAnsi="Times New Roman" w:cs="Times New Roman"/>
            <w:color w:val="212529"/>
            <w:sz w:val="24"/>
            <w:szCs w:val="24"/>
          </w:rPr>
          <w:delText>C</w:delText>
        </w:r>
      </w:del>
      <w:ins w:id="144" w:author="Holli Flanagan" w:date="2025-05-09T15:2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ommand </w:t>
      </w:r>
      <w:del w:id="145" w:author="Holli Flanagan" w:date="2025-05-09T15:25:00Z">
        <w:r>
          <w:rPr>
            <w:rFonts w:ascii="Times New Roman" w:eastAsia="Times New Roman" w:hAnsi="Times New Roman" w:cs="Times New Roman"/>
            <w:color w:val="212529"/>
            <w:sz w:val="24"/>
            <w:szCs w:val="24"/>
          </w:rPr>
          <w:delText>P</w:delText>
        </w:r>
      </w:del>
      <w:ins w:id="146" w:author="Holli Flanagan" w:date="2025-05-09T15:25: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alette</w:t>
      </w:r>
      <w:ins w:id="147" w:author="Holli Flanagan" w:date="2025-05-09T15:25:00Z">
        <w:r>
          <w:rPr>
            <w:rFonts w:ascii="Times New Roman" w:eastAsia="Times New Roman" w:hAnsi="Times New Roman" w:cs="Times New Roman"/>
            <w:color w:val="212529"/>
            <w:sz w:val="24"/>
            <w:szCs w:val="24"/>
          </w:rPr>
          <w:t>.</w:t>
        </w:r>
      </w:ins>
    </w:p>
    <w:p w14:paraId="2DF58DF2" w14:textId="77777777" w:rsidR="00B32DEF" w:rsidRDefault="00000000">
      <w:pPr>
        <w:numPr>
          <w:ilvl w:val="0"/>
          <w:numId w:val="1"/>
        </w:numPr>
        <w:shd w:val="clear" w:color="auto" w:fill="FFFFFF"/>
        <w:pPrChange w:id="148" w:author="Holli Flanagan" w:date="2025-05-09T15:26:00Z">
          <w:pPr>
            <w:numPr>
              <w:numId w:val="14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Type </w:t>
      </w:r>
      <w:r>
        <w:rPr>
          <w:rFonts w:ascii="Times New Roman" w:eastAsia="Times New Roman" w:hAnsi="Times New Roman" w:cs="Times New Roman"/>
          <w:color w:val="D63384"/>
          <w:sz w:val="21"/>
          <w:szCs w:val="21"/>
          <w:shd w:val="clear" w:color="auto" w:fill="F5F6FA"/>
        </w:rPr>
        <w:t>Git: Clone</w:t>
      </w:r>
      <w:r>
        <w:rPr>
          <w:rFonts w:ascii="Times New Roman" w:eastAsia="Times New Roman" w:hAnsi="Times New Roman" w:cs="Times New Roman"/>
          <w:color w:val="212529"/>
          <w:sz w:val="24"/>
          <w:szCs w:val="24"/>
        </w:rPr>
        <w:t xml:space="preserve"> and press </w:t>
      </w:r>
      <w:ins w:id="149" w:author="Holli Flanagan" w:date="2025-05-09T15:26:00Z">
        <w:r>
          <w:rPr>
            <w:rFonts w:ascii="Times New Roman" w:eastAsia="Times New Roman" w:hAnsi="Times New Roman" w:cs="Times New Roman"/>
            <w:color w:val="212529"/>
            <w:sz w:val="24"/>
            <w:szCs w:val="24"/>
          </w:rPr>
          <w:t>“</w:t>
        </w:r>
      </w:ins>
      <w:del w:id="150" w:author="Holli Flanagan" w:date="2025-05-09T15:26:00Z">
        <w:r>
          <w:rPr>
            <w:rFonts w:ascii="Times New Roman" w:eastAsia="Times New Roman" w:hAnsi="Times New Roman" w:cs="Times New Roman"/>
            <w:color w:val="212529"/>
            <w:sz w:val="24"/>
            <w:szCs w:val="24"/>
          </w:rPr>
          <w:delText>e</w:delText>
        </w:r>
      </w:del>
      <w:ins w:id="151" w:author="Holli Flanagan" w:date="2025-05-09T15:26: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nter</w:t>
      </w:r>
      <w:ins w:id="152" w:author="Holli Flanagan" w:date="2025-05-09T15:25:00Z">
        <w:r>
          <w:rPr>
            <w:rFonts w:ascii="Times New Roman" w:eastAsia="Times New Roman" w:hAnsi="Times New Roman" w:cs="Times New Roman"/>
            <w:color w:val="212529"/>
            <w:sz w:val="24"/>
            <w:szCs w:val="24"/>
          </w:rPr>
          <w:t>.”</w:t>
        </w:r>
      </w:ins>
    </w:p>
    <w:p w14:paraId="4053454C" w14:textId="77777777" w:rsidR="00B32DEF" w:rsidRDefault="00000000">
      <w:pPr>
        <w:numPr>
          <w:ilvl w:val="0"/>
          <w:numId w:val="1"/>
        </w:numPr>
        <w:shd w:val="clear" w:color="auto" w:fill="FFFFFF"/>
        <w:pPrChange w:id="153" w:author="Holli Flanagan" w:date="2025-05-09T15:26:00Z">
          <w:pPr>
            <w:numPr>
              <w:numId w:val="14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Type </w:t>
      </w:r>
      <w:proofErr w:type="spellStart"/>
      <w:r>
        <w:rPr>
          <w:rFonts w:ascii="Times New Roman" w:eastAsia="Times New Roman" w:hAnsi="Times New Roman" w:cs="Times New Roman"/>
          <w:color w:val="D63384"/>
          <w:sz w:val="21"/>
          <w:szCs w:val="21"/>
          <w:shd w:val="clear" w:color="auto" w:fill="F5F6FA"/>
        </w:rPr>
        <w:t>Ctrl+V</w:t>
      </w:r>
      <w:proofErr w:type="spellEnd"/>
      <w:r>
        <w:rPr>
          <w:rFonts w:ascii="Times New Roman" w:eastAsia="Times New Roman" w:hAnsi="Times New Roman" w:cs="Times New Roman"/>
          <w:color w:val="212529"/>
          <w:sz w:val="24"/>
          <w:szCs w:val="24"/>
        </w:rPr>
        <w:t xml:space="preserve"> (Windows) or </w:t>
      </w:r>
      <w:proofErr w:type="spellStart"/>
      <w:r>
        <w:rPr>
          <w:rFonts w:ascii="Times New Roman" w:eastAsia="Times New Roman" w:hAnsi="Times New Roman" w:cs="Times New Roman"/>
          <w:color w:val="D63384"/>
          <w:sz w:val="21"/>
          <w:szCs w:val="21"/>
          <w:shd w:val="clear" w:color="auto" w:fill="F5F6FA"/>
        </w:rPr>
        <w:t>Cmd+V</w:t>
      </w:r>
      <w:proofErr w:type="spellEnd"/>
      <w:r>
        <w:rPr>
          <w:rFonts w:ascii="Times New Roman" w:eastAsia="Times New Roman" w:hAnsi="Times New Roman" w:cs="Times New Roman"/>
          <w:color w:val="212529"/>
          <w:sz w:val="24"/>
          <w:szCs w:val="24"/>
        </w:rPr>
        <w:t xml:space="preserve"> (Mac) to paste the previously copied link and press enter</w:t>
      </w:r>
      <w:ins w:id="154" w:author="Holli Flanagan" w:date="2025-05-09T15:25:00Z">
        <w:r>
          <w:rPr>
            <w:rFonts w:ascii="Times New Roman" w:eastAsia="Times New Roman" w:hAnsi="Times New Roman" w:cs="Times New Roman"/>
            <w:color w:val="212529"/>
            <w:sz w:val="24"/>
            <w:szCs w:val="24"/>
          </w:rPr>
          <w:t>.</w:t>
        </w:r>
      </w:ins>
    </w:p>
    <w:p w14:paraId="5596456B" w14:textId="77777777" w:rsidR="00B32DEF" w:rsidRDefault="00000000">
      <w:pPr>
        <w:numPr>
          <w:ilvl w:val="0"/>
          <w:numId w:val="1"/>
        </w:numPr>
        <w:shd w:val="clear" w:color="auto" w:fill="FFFFFF"/>
        <w:rPr>
          <w:rFonts w:ascii="Times New Roman" w:eastAsia="Times New Roman" w:hAnsi="Times New Roman" w:cs="Times New Roman"/>
        </w:rPr>
        <w:pPrChange w:id="155" w:author="Holli Flanagan" w:date="2025-05-09T15:26:00Z">
          <w:pPr>
            <w:numPr>
              <w:numId w:val="142"/>
            </w:numPr>
            <w:shd w:val="clear" w:color="auto" w:fill="FFFFFF"/>
            <w:spacing w:before="180" w:after="300"/>
            <w:ind w:left="720" w:hanging="360"/>
          </w:pPr>
        </w:pPrChange>
      </w:pPr>
      <w:del w:id="156" w:author="Holli Flanagan" w:date="2025-05-09T15:24:00Z">
        <w:r>
          <w:rPr>
            <w:rFonts w:ascii="Times New Roman" w:eastAsia="Times New Roman" w:hAnsi="Times New Roman" w:cs="Times New Roman"/>
            <w:color w:val="212529"/>
            <w:sz w:val="24"/>
            <w:szCs w:val="24"/>
          </w:rPr>
          <w:delText xml:space="preserve">You may be </w:delText>
        </w:r>
      </w:del>
      <w:ins w:id="157" w:author="Holli Flanagan" w:date="2025-05-09T15:24:00Z">
        <w:r>
          <w:rPr>
            <w:rFonts w:ascii="Times New Roman" w:eastAsia="Times New Roman" w:hAnsi="Times New Roman" w:cs="Times New Roman"/>
            <w:color w:val="212529"/>
            <w:sz w:val="24"/>
            <w:szCs w:val="24"/>
          </w:rPr>
          <w:t xml:space="preserve">If you are </w:t>
        </w:r>
      </w:ins>
      <w:r>
        <w:rPr>
          <w:rFonts w:ascii="Times New Roman" w:eastAsia="Times New Roman" w:hAnsi="Times New Roman" w:cs="Times New Roman"/>
          <w:color w:val="212529"/>
          <w:sz w:val="24"/>
          <w:szCs w:val="24"/>
        </w:rPr>
        <w:t>asked to authenticate on GitHub</w:t>
      </w:r>
      <w:ins w:id="158" w:author="Holli Flanagan" w:date="2025-05-09T15:24:00Z">
        <w:r>
          <w:rPr>
            <w:rFonts w:ascii="Times New Roman" w:eastAsia="Times New Roman" w:hAnsi="Times New Roman" w:cs="Times New Roman"/>
            <w:color w:val="212529"/>
            <w:sz w:val="24"/>
            <w:szCs w:val="24"/>
          </w:rPr>
          <w:t>,</w:t>
        </w:r>
      </w:ins>
      <w:del w:id="159" w:author="Holli Flanagan" w:date="2025-05-09T15:2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do so.</w:t>
      </w:r>
    </w:p>
    <w:p w14:paraId="00F20313" w14:textId="77777777" w:rsidR="00B32DEF" w:rsidRDefault="00000000">
      <w:pPr>
        <w:numPr>
          <w:ilvl w:val="0"/>
          <w:numId w:val="1"/>
        </w:numPr>
        <w:shd w:val="clear" w:color="auto" w:fill="FFFFFF"/>
        <w:rPr>
          <w:rFonts w:ascii="Times New Roman" w:eastAsia="Times New Roman" w:hAnsi="Times New Roman" w:cs="Times New Roman"/>
        </w:rPr>
        <w:pPrChange w:id="160" w:author="Holli Flanagan" w:date="2025-05-09T15:26:00Z">
          <w:pPr>
            <w:numPr>
              <w:numId w:val="142"/>
            </w:numPr>
            <w:shd w:val="clear" w:color="auto" w:fill="FFFFFF"/>
            <w:spacing w:before="180" w:after="300"/>
            <w:ind w:left="720" w:hanging="360"/>
          </w:pPr>
        </w:pPrChange>
      </w:pPr>
      <w:r>
        <w:rPr>
          <w:rFonts w:ascii="Times New Roman" w:eastAsia="Times New Roman" w:hAnsi="Times New Roman" w:cs="Times New Roman"/>
          <w:color w:val="212529"/>
          <w:sz w:val="24"/>
          <w:szCs w:val="24"/>
        </w:rPr>
        <w:t>A folder select window will p</w:t>
      </w:r>
      <w:ins w:id="161" w:author="Holli Flanagan" w:date="2025-05-09T15:24:00Z">
        <w:r>
          <w:rPr>
            <w:rFonts w:ascii="Times New Roman" w:eastAsia="Times New Roman" w:hAnsi="Times New Roman" w:cs="Times New Roman"/>
            <w:color w:val="212529"/>
            <w:sz w:val="24"/>
            <w:szCs w:val="24"/>
          </w:rPr>
          <w:t xml:space="preserve">rompt you to </w:t>
        </w:r>
      </w:ins>
      <w:del w:id="162" w:author="Holli Flanagan" w:date="2025-05-09T15:24:00Z">
        <w:r>
          <w:rPr>
            <w:rFonts w:ascii="Times New Roman" w:eastAsia="Times New Roman" w:hAnsi="Times New Roman" w:cs="Times New Roman"/>
            <w:color w:val="212529"/>
            <w:sz w:val="24"/>
            <w:szCs w:val="24"/>
          </w:rPr>
          <w:delText xml:space="preserve">op up and ask </w:delText>
        </w:r>
      </w:del>
      <w:r>
        <w:rPr>
          <w:rFonts w:ascii="Times New Roman" w:eastAsia="Times New Roman" w:hAnsi="Times New Roman" w:cs="Times New Roman"/>
          <w:color w:val="212529"/>
          <w:sz w:val="24"/>
          <w:szCs w:val="24"/>
        </w:rPr>
        <w:t>“Choose a folder to clone into</w:t>
      </w:r>
      <w:ins w:id="163" w:author="Holli Flanagan" w:date="2025-05-09T15:25:00Z">
        <w:r>
          <w:rPr>
            <w:rFonts w:ascii="Times New Roman" w:eastAsia="Times New Roman" w:hAnsi="Times New Roman" w:cs="Times New Roman"/>
            <w:color w:val="212529"/>
            <w:sz w:val="24"/>
            <w:szCs w:val="24"/>
          </w:rPr>
          <w:t>.”</w:t>
        </w:r>
      </w:ins>
      <w:del w:id="164" w:author="Holli Flanagan" w:date="2025-05-09T15:2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We recommend that you create a </w:t>
      </w:r>
      <w:del w:id="165" w:author="Holli Flanagan" w:date="2025-05-09T15:25:00Z">
        <w:r>
          <w:rPr>
            <w:rFonts w:ascii="Times New Roman" w:eastAsia="Times New Roman" w:hAnsi="Times New Roman" w:cs="Times New Roman"/>
            <w:color w:val="212529"/>
            <w:sz w:val="24"/>
            <w:szCs w:val="24"/>
          </w:rPr>
          <w:delText>`</w:delText>
        </w:r>
      </w:del>
      <w:ins w:id="166" w:author="Holli Flanagan" w:date="2025-05-09T15: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CISC-181</w:t>
      </w:r>
      <w:ins w:id="167" w:author="Holli Flanagan" w:date="2025-05-09T15:25:00Z">
        <w:r>
          <w:rPr>
            <w:rFonts w:ascii="Times New Roman" w:eastAsia="Times New Roman" w:hAnsi="Times New Roman" w:cs="Times New Roman"/>
            <w:color w:val="212529"/>
            <w:sz w:val="24"/>
            <w:szCs w:val="24"/>
          </w:rPr>
          <w:t>”</w:t>
        </w:r>
      </w:ins>
      <w:del w:id="168" w:author="Holli Flanagan" w:date="2025-05-09T15:2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folder in your </w:t>
      </w:r>
      <w:del w:id="169" w:author="Holli Flanagan" w:date="2025-05-09T15:25:00Z">
        <w:r>
          <w:rPr>
            <w:rFonts w:ascii="Times New Roman" w:eastAsia="Times New Roman" w:hAnsi="Times New Roman" w:cs="Times New Roman"/>
            <w:color w:val="212529"/>
            <w:sz w:val="24"/>
            <w:szCs w:val="24"/>
          </w:rPr>
          <w:delText>U</w:delText>
        </w:r>
      </w:del>
      <w:ins w:id="170" w:author="Holli Flanagan" w:date="2025-05-09T15:2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 directory, and store all your assignments in there. If you select that </w:t>
      </w:r>
      <w:del w:id="171" w:author="Holli Flanagan" w:date="2025-05-09T15:2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CISC-181</w:t>
      </w:r>
      <w:del w:id="172" w:author="Holli Flanagan" w:date="2025-05-09T15:2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folder, then a new folder will be created there for this assignment.</w:t>
      </w:r>
    </w:p>
    <w:p w14:paraId="5F6CA447" w14:textId="77777777" w:rsidR="00B32DEF" w:rsidRDefault="00000000">
      <w:pPr>
        <w:numPr>
          <w:ilvl w:val="0"/>
          <w:numId w:val="1"/>
        </w:numPr>
        <w:shd w:val="clear" w:color="auto" w:fill="FFFFFF"/>
        <w:spacing w:after="300"/>
        <w:rPr>
          <w:rFonts w:ascii="Times New Roman" w:eastAsia="Times New Roman" w:hAnsi="Times New Roman" w:cs="Times New Roman"/>
        </w:rPr>
        <w:pPrChange w:id="173" w:author="Holli Flanagan" w:date="2025-05-09T15:26:00Z">
          <w:pPr>
            <w:numPr>
              <w:numId w:val="142"/>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When completed, it will ask if you would like to “open the cloned repository</w:t>
      </w:r>
      <w:ins w:id="174" w:author="Holli Flanagan" w:date="2025-05-09T15:2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175" w:author="Holli Flanagan" w:date="2025-05-09T15: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Click “Open” to open the repository in the current window.</w:t>
      </w:r>
    </w:p>
    <w:p w14:paraId="65E7105B" w14:textId="77777777" w:rsidR="00B32DEF" w:rsidRPr="00B32DEF" w:rsidRDefault="00000000">
      <w:pPr>
        <w:pStyle w:val="Heading2"/>
        <w:rPr>
          <w:rPrChange w:id="176" w:author="Holli Flanagan" w:date="2025-05-12T14:18:00Z">
            <w:rPr>
              <w:sz w:val="34"/>
              <w:szCs w:val="34"/>
            </w:rPr>
          </w:rPrChange>
        </w:rPr>
        <w:pPrChange w:id="177" w:author="Holli Flanagan" w:date="2025-05-12T14:18:00Z">
          <w:pPr>
            <w:pStyle w:val="Heading2"/>
            <w:keepNext w:val="0"/>
            <w:keepLines w:val="0"/>
          </w:pPr>
        </w:pPrChange>
      </w:pPr>
      <w:bookmarkStart w:id="178" w:name="_1iixlyssi91c" w:colFirst="0" w:colLast="0"/>
      <w:bookmarkEnd w:id="178"/>
      <w:r>
        <w:rPr>
          <w:rPrChange w:id="179" w:author="Holli Flanagan" w:date="2025-05-12T14:18:00Z">
            <w:rPr>
              <w:sz w:val="34"/>
              <w:szCs w:val="34"/>
            </w:rPr>
          </w:rPrChange>
        </w:rPr>
        <w:t>Inspecting the Project</w:t>
      </w:r>
    </w:p>
    <w:p w14:paraId="6C6B732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everything went well in the previous step, you now have the repository downloaded locally and open in VS Code.</w:t>
      </w:r>
    </w:p>
    <w:p w14:paraId="712EC32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a lot of files already in this repository, but we only need to look closely at two of them. If the file</w:t>
      </w:r>
      <w:ins w:id="180" w:author="Holli Flanagan" w:date="2025-05-09T15:2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are not already visible, click the document icon in the top</w:t>
      </w:r>
      <w:ins w:id="181" w:author="Holli Flanagan" w:date="2025-05-09T15:26: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 xml:space="preserve">left of the left navigation bar to see the </w:t>
      </w:r>
      <w:ins w:id="182" w:author="Holli Flanagan" w:date="2025-05-09T15:26:00Z">
        <w:r>
          <w:rPr>
            <w:rFonts w:ascii="Times New Roman" w:eastAsia="Times New Roman" w:hAnsi="Times New Roman" w:cs="Times New Roman"/>
            <w:color w:val="212529"/>
            <w:sz w:val="24"/>
            <w:szCs w:val="24"/>
          </w:rPr>
          <w:t>“</w:t>
        </w:r>
      </w:ins>
      <w:commentRangeStart w:id="183"/>
      <w:r>
        <w:rPr>
          <w:rFonts w:ascii="Times New Roman" w:eastAsia="Times New Roman" w:hAnsi="Times New Roman" w:cs="Times New Roman"/>
          <w:color w:val="212529"/>
          <w:sz w:val="24"/>
          <w:szCs w:val="24"/>
        </w:rPr>
        <w:t xml:space="preserve">Explorer </w:t>
      </w:r>
      <w:del w:id="184" w:author="Holli Flanagan" w:date="2025-05-09T15:26:00Z">
        <w:r>
          <w:rPr>
            <w:rFonts w:ascii="Times New Roman" w:eastAsia="Times New Roman" w:hAnsi="Times New Roman" w:cs="Times New Roman"/>
            <w:color w:val="212529"/>
            <w:sz w:val="24"/>
            <w:szCs w:val="24"/>
          </w:rPr>
          <w:delText>v</w:delText>
        </w:r>
      </w:del>
      <w:ins w:id="185" w:author="Holli Flanagan" w:date="2025-05-09T15:26:00Z">
        <w:r>
          <w:rPr>
            <w:rFonts w:ascii="Times New Roman" w:eastAsia="Times New Roman" w:hAnsi="Times New Roman" w:cs="Times New Roman"/>
            <w:color w:val="212529"/>
            <w:sz w:val="24"/>
            <w:szCs w:val="24"/>
          </w:rPr>
          <w:t>V</w:t>
        </w:r>
      </w:ins>
      <w:r>
        <w:rPr>
          <w:rFonts w:ascii="Times New Roman" w:eastAsia="Times New Roman" w:hAnsi="Times New Roman" w:cs="Times New Roman"/>
          <w:color w:val="212529"/>
          <w:sz w:val="24"/>
          <w:szCs w:val="24"/>
        </w:rPr>
        <w:t>iew.</w:t>
      </w:r>
      <w:ins w:id="186" w:author="Holli Flanagan" w:date="2025-05-09T15:26:00Z">
        <w:r>
          <w:rPr>
            <w:rFonts w:ascii="Times New Roman" w:eastAsia="Times New Roman" w:hAnsi="Times New Roman" w:cs="Times New Roman"/>
            <w:color w:val="212529"/>
            <w:sz w:val="24"/>
            <w:szCs w:val="24"/>
          </w:rPr>
          <w:t>”</w:t>
        </w:r>
      </w:ins>
      <w:commentRangeEnd w:id="183"/>
      <w:r>
        <w:commentReference w:id="183"/>
      </w:r>
    </w:p>
    <w:p w14:paraId="2A0119A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118F709" wp14:editId="35C9C31A">
            <wp:extent cx="5343525" cy="6381750"/>
            <wp:effectExtent l="9525" t="9525" r="9525" b="9525"/>
            <wp:docPr id="83" name="image90.png" descr="explorer.png"/>
            <wp:cNvGraphicFramePr/>
            <a:graphic xmlns:a="http://schemas.openxmlformats.org/drawingml/2006/main">
              <a:graphicData uri="http://schemas.openxmlformats.org/drawingml/2006/picture">
                <pic:pic xmlns:pic="http://schemas.openxmlformats.org/drawingml/2006/picture">
                  <pic:nvPicPr>
                    <pic:cNvPr id="0" name="image90.png" descr="explorer.png"/>
                    <pic:cNvPicPr preferRelativeResize="0"/>
                  </pic:nvPicPr>
                  <pic:blipFill>
                    <a:blip r:embed="rId26"/>
                    <a:srcRect/>
                    <a:stretch>
                      <a:fillRect/>
                    </a:stretch>
                  </pic:blipFill>
                  <pic:spPr>
                    <a:xfrm>
                      <a:off x="0" y="0"/>
                      <a:ext cx="5343525" cy="6381750"/>
                    </a:xfrm>
                    <a:prstGeom prst="rect">
                      <a:avLst/>
                    </a:prstGeom>
                    <a:ln w="9525">
                      <a:solidFill>
                        <a:srgbClr val="DDDDDD"/>
                      </a:solidFill>
                      <a:prstDash val="solid"/>
                    </a:ln>
                  </pic:spPr>
                </pic:pic>
              </a:graphicData>
            </a:graphic>
          </wp:inline>
        </w:drawing>
      </w:r>
    </w:p>
    <w:p w14:paraId="074263A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shows all the current files in the project. We are most interested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directories, which can be expanded by clicking on them.</w:t>
      </w:r>
    </w:p>
    <w:p w14:paraId="18F5CFC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84E8415" wp14:editId="172DCB16">
            <wp:extent cx="5314950" cy="7277100"/>
            <wp:effectExtent l="9525" t="9525" r="9525" b="9525"/>
            <wp:docPr id="34" name="image37.png" descr="files.png"/>
            <wp:cNvGraphicFramePr/>
            <a:graphic xmlns:a="http://schemas.openxmlformats.org/drawingml/2006/main">
              <a:graphicData uri="http://schemas.openxmlformats.org/drawingml/2006/picture">
                <pic:pic xmlns:pic="http://schemas.openxmlformats.org/drawingml/2006/picture">
                  <pic:nvPicPr>
                    <pic:cNvPr id="0" name="image37.png" descr="files.png"/>
                    <pic:cNvPicPr preferRelativeResize="0"/>
                  </pic:nvPicPr>
                  <pic:blipFill>
                    <a:blip r:embed="rId27"/>
                    <a:srcRect/>
                    <a:stretch>
                      <a:fillRect/>
                    </a:stretch>
                  </pic:blipFill>
                  <pic:spPr>
                    <a:xfrm>
                      <a:off x="0" y="0"/>
                      <a:ext cx="5314950" cy="7277100"/>
                    </a:xfrm>
                    <a:prstGeom prst="rect">
                      <a:avLst/>
                    </a:prstGeom>
                    <a:ln w="9525">
                      <a:solidFill>
                        <a:srgbClr val="DDDDDD"/>
                      </a:solidFill>
                      <a:prstDash val="solid"/>
                    </a:ln>
                  </pic:spPr>
                </pic:pic>
              </a:graphicData>
            </a:graphic>
          </wp:inline>
        </w:drawing>
      </w:r>
    </w:p>
    <w:p w14:paraId="2931553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on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(NOT the </w:t>
      </w:r>
      <w:proofErr w:type="spellStart"/>
      <w:r>
        <w:rPr>
          <w:rFonts w:ascii="Times New Roman" w:eastAsia="Times New Roman" w:hAnsi="Times New Roman" w:cs="Times New Roman"/>
          <w:color w:val="D63384"/>
          <w:sz w:val="21"/>
          <w:szCs w:val="21"/>
          <w:shd w:val="clear" w:color="auto" w:fill="F5F6FA"/>
        </w:rPr>
        <w:t>basic.test.ts</w:t>
      </w:r>
      <w:proofErr w:type="spellEnd"/>
      <w:r>
        <w:rPr>
          <w:rFonts w:ascii="Times New Roman" w:eastAsia="Times New Roman" w:hAnsi="Times New Roman" w:cs="Times New Roman"/>
          <w:color w:val="212529"/>
          <w:sz w:val="24"/>
          <w:szCs w:val="24"/>
        </w:rPr>
        <w:t xml:space="preserve"> file), which is located inside of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folder. This will open up the file in the editor area.</w:t>
      </w:r>
    </w:p>
    <w:p w14:paraId="649F213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52D4B9F9" wp14:editId="45EF5B06">
            <wp:extent cx="5943600" cy="1879600"/>
            <wp:effectExtent l="9525" t="9525" r="9525" b="9525"/>
            <wp:docPr id="110" name="image113.png" descr="open-basic.png"/>
            <wp:cNvGraphicFramePr/>
            <a:graphic xmlns:a="http://schemas.openxmlformats.org/drawingml/2006/main">
              <a:graphicData uri="http://schemas.openxmlformats.org/drawingml/2006/picture">
                <pic:pic xmlns:pic="http://schemas.openxmlformats.org/drawingml/2006/picture">
                  <pic:nvPicPr>
                    <pic:cNvPr id="0" name="image113.png" descr="open-basic.png"/>
                    <pic:cNvPicPr preferRelativeResize="0"/>
                  </pic:nvPicPr>
                  <pic:blipFill>
                    <a:blip r:embed="rId28"/>
                    <a:srcRect/>
                    <a:stretch>
                      <a:fillRect/>
                    </a:stretch>
                  </pic:blipFill>
                  <pic:spPr>
                    <a:xfrm>
                      <a:off x="0" y="0"/>
                      <a:ext cx="5943600" cy="1879600"/>
                    </a:xfrm>
                    <a:prstGeom prst="rect">
                      <a:avLst/>
                    </a:prstGeom>
                    <a:ln w="9525">
                      <a:solidFill>
                        <a:srgbClr val="DDDDDD"/>
                      </a:solidFill>
                      <a:prstDash val="solid"/>
                    </a:ln>
                  </pic:spPr>
                </pic:pic>
              </a:graphicData>
            </a:graphic>
          </wp:inline>
        </w:drawing>
      </w:r>
    </w:p>
    <w:p w14:paraId="47C9BC4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looks like someone defined and exported a function named </w:t>
      </w:r>
      <w:r>
        <w:rPr>
          <w:rFonts w:ascii="Times New Roman" w:eastAsia="Times New Roman" w:hAnsi="Times New Roman" w:cs="Times New Roman"/>
          <w:color w:val="D63384"/>
          <w:sz w:val="21"/>
          <w:szCs w:val="21"/>
          <w:shd w:val="clear" w:color="auto" w:fill="F5F6FA"/>
        </w:rPr>
        <w:t>addition</w:t>
      </w:r>
      <w:r>
        <w:rPr>
          <w:rFonts w:ascii="Times New Roman" w:eastAsia="Times New Roman" w:hAnsi="Times New Roman" w:cs="Times New Roman"/>
          <w:color w:val="212529"/>
          <w:sz w:val="24"/>
          <w:szCs w:val="24"/>
        </w:rPr>
        <w:t xml:space="preserve">, which </w:t>
      </w:r>
      <w:proofErr w:type="gramStart"/>
      <w:r>
        <w:rPr>
          <w:rFonts w:ascii="Times New Roman" w:eastAsia="Times New Roman" w:hAnsi="Times New Roman" w:cs="Times New Roman"/>
          <w:color w:val="212529"/>
          <w:sz w:val="24"/>
          <w:szCs w:val="24"/>
        </w:rPr>
        <w:t>takes in</w:t>
      </w:r>
      <w:proofErr w:type="gramEnd"/>
      <w:r>
        <w:rPr>
          <w:rFonts w:ascii="Times New Roman" w:eastAsia="Times New Roman" w:hAnsi="Times New Roman" w:cs="Times New Roman"/>
          <w:color w:val="212529"/>
          <w:sz w:val="24"/>
          <w:szCs w:val="24"/>
        </w:rPr>
        <w:t xml:space="preserve"> three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parameters and returns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w:t>
      </w:r>
    </w:p>
    <w:p w14:paraId="2147E6D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code in this file is just a function, which will not do anything on its own. We could run the function definition, but we would not see anything happen since the function is not even being called. Let’s try running the project’s tests to see the function in action.</w:t>
      </w:r>
    </w:p>
    <w:p w14:paraId="5E6F04F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on the </w:t>
      </w:r>
      <w:proofErr w:type="spellStart"/>
      <w:r>
        <w:rPr>
          <w:rFonts w:ascii="Times New Roman" w:eastAsia="Times New Roman" w:hAnsi="Times New Roman" w:cs="Times New Roman"/>
          <w:color w:val="D63384"/>
          <w:sz w:val="21"/>
          <w:szCs w:val="21"/>
          <w:shd w:val="clear" w:color="auto" w:fill="F5F6FA"/>
        </w:rPr>
        <w:t>basic.test.ts</w:t>
      </w:r>
      <w:proofErr w:type="spellEnd"/>
      <w:r>
        <w:rPr>
          <w:rFonts w:ascii="Times New Roman" w:eastAsia="Times New Roman" w:hAnsi="Times New Roman" w:cs="Times New Roman"/>
          <w:color w:val="212529"/>
          <w:sz w:val="24"/>
          <w:szCs w:val="24"/>
        </w:rPr>
        <w:t xml:space="preserve"> file to view the file’s contents:</w:t>
      </w:r>
    </w:p>
    <w:p w14:paraId="641F640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A83DFA8" wp14:editId="0027E7C8">
            <wp:extent cx="5943600" cy="3073400"/>
            <wp:effectExtent l="9525" t="9525" r="9525" b="9525"/>
            <wp:docPr id="32" name="image82.png" descr="open-test.png"/>
            <wp:cNvGraphicFramePr/>
            <a:graphic xmlns:a="http://schemas.openxmlformats.org/drawingml/2006/main">
              <a:graphicData uri="http://schemas.openxmlformats.org/drawingml/2006/picture">
                <pic:pic xmlns:pic="http://schemas.openxmlformats.org/drawingml/2006/picture">
                  <pic:nvPicPr>
                    <pic:cNvPr id="0" name="image82.png" descr="open-test.png"/>
                    <pic:cNvPicPr preferRelativeResize="0"/>
                  </pic:nvPicPr>
                  <pic:blipFill>
                    <a:blip r:embed="rId29"/>
                    <a:srcRect/>
                    <a:stretch>
                      <a:fillRect/>
                    </a:stretch>
                  </pic:blipFill>
                  <pic:spPr>
                    <a:xfrm>
                      <a:off x="0" y="0"/>
                      <a:ext cx="5943600" cy="3073400"/>
                    </a:xfrm>
                    <a:prstGeom prst="rect">
                      <a:avLst/>
                    </a:prstGeom>
                    <a:ln w="9525">
                      <a:solidFill>
                        <a:srgbClr val="DDDDDD"/>
                      </a:solidFill>
                      <a:prstDash val="solid"/>
                    </a:ln>
                  </pic:spPr>
                </pic:pic>
              </a:graphicData>
            </a:graphic>
          </wp:inline>
        </w:drawing>
      </w:r>
    </w:p>
    <w:p w14:paraId="234D65FE" w14:textId="77777777" w:rsidR="00B32DEF" w:rsidRDefault="00000000">
      <w:pPr>
        <w:pBdr>
          <w:left w:val="single" w:sz="24" w:space="0" w:color="DD2E2E"/>
        </w:pBd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If </w:t>
      </w:r>
      <w:proofErr w:type="gramStart"/>
      <w:r>
        <w:rPr>
          <w:rFonts w:ascii="Times New Roman" w:eastAsia="Times New Roman" w:hAnsi="Times New Roman" w:cs="Times New Roman"/>
          <w:color w:val="212529"/>
          <w:sz w:val="24"/>
          <w:szCs w:val="24"/>
        </w:rPr>
        <w:t>you single</w:t>
      </w:r>
      <w:proofErr w:type="gramEnd"/>
      <w:r>
        <w:rPr>
          <w:rFonts w:ascii="Times New Roman" w:eastAsia="Times New Roman" w:hAnsi="Times New Roman" w:cs="Times New Roman"/>
          <w:color w:val="212529"/>
          <w:sz w:val="24"/>
          <w:szCs w:val="24"/>
        </w:rPr>
        <w:t xml:space="preserve"> clicked on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then clicking </w:t>
      </w:r>
      <w:proofErr w:type="spellStart"/>
      <w:proofErr w:type="gramStart"/>
      <w:r>
        <w:rPr>
          <w:rFonts w:ascii="Times New Roman" w:eastAsia="Times New Roman" w:hAnsi="Times New Roman" w:cs="Times New Roman"/>
          <w:color w:val="D63384"/>
          <w:sz w:val="21"/>
          <w:szCs w:val="21"/>
          <w:shd w:val="clear" w:color="auto" w:fill="F5F6FA"/>
        </w:rPr>
        <w:t>basic.test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replaces the file in the current view. To keep the </w:t>
      </w:r>
      <w:proofErr w:type="gramStart"/>
      <w:r>
        <w:rPr>
          <w:rFonts w:ascii="Times New Roman" w:eastAsia="Times New Roman" w:hAnsi="Times New Roman" w:cs="Times New Roman"/>
          <w:color w:val="212529"/>
          <w:sz w:val="24"/>
          <w:szCs w:val="24"/>
        </w:rPr>
        <w:t>file</w:t>
      </w:r>
      <w:proofErr w:type="gramEnd"/>
      <w:r>
        <w:rPr>
          <w:rFonts w:ascii="Times New Roman" w:eastAsia="Times New Roman" w:hAnsi="Times New Roman" w:cs="Times New Roman"/>
          <w:color w:val="212529"/>
          <w:sz w:val="24"/>
          <w:szCs w:val="24"/>
        </w:rPr>
        <w:t xml:space="preserve"> open even when you click on other files, double click the </w:t>
      </w:r>
      <w:commentRangeStart w:id="187"/>
      <w:r>
        <w:rPr>
          <w:rFonts w:ascii="Times New Roman" w:eastAsia="Times New Roman" w:hAnsi="Times New Roman" w:cs="Times New Roman"/>
          <w:color w:val="212529"/>
          <w:sz w:val="24"/>
          <w:szCs w:val="24"/>
        </w:rPr>
        <w:t xml:space="preserve">filenames </w:t>
      </w:r>
      <w:commentRangeEnd w:id="187"/>
      <w:r>
        <w:commentReference w:id="187"/>
      </w:r>
      <w:r>
        <w:rPr>
          <w:rFonts w:ascii="Times New Roman" w:eastAsia="Times New Roman" w:hAnsi="Times New Roman" w:cs="Times New Roman"/>
          <w:color w:val="212529"/>
          <w:sz w:val="24"/>
          <w:szCs w:val="24"/>
        </w:rPr>
        <w:t>instead.</w:t>
      </w:r>
    </w:p>
    <w:p w14:paraId="6B4E880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Oh dear, there appear to be red squiggles in our code, the universal sign of trouble. What has gone wrong?</w:t>
      </w:r>
    </w:p>
    <w:p w14:paraId="3EC47A2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To find out more details, hover over the first word with the red squiggles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and a message box will appear.</w:t>
      </w:r>
    </w:p>
    <w:p w14:paraId="1290459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5F39C88" wp14:editId="3DC8BBB7">
            <wp:extent cx="5943600" cy="1181100"/>
            <wp:effectExtent l="9525" t="9525" r="9525" b="9525"/>
            <wp:docPr id="85" name="image83.png" descr="image.png"/>
            <wp:cNvGraphicFramePr/>
            <a:graphic xmlns:a="http://schemas.openxmlformats.org/drawingml/2006/main">
              <a:graphicData uri="http://schemas.openxmlformats.org/drawingml/2006/picture">
                <pic:pic xmlns:pic="http://schemas.openxmlformats.org/drawingml/2006/picture">
                  <pic:nvPicPr>
                    <pic:cNvPr id="0" name="image83.png" descr="image.png"/>
                    <pic:cNvPicPr preferRelativeResize="0"/>
                  </pic:nvPicPr>
                  <pic:blipFill>
                    <a:blip r:embed="rId30"/>
                    <a:srcRect/>
                    <a:stretch>
                      <a:fillRect/>
                    </a:stretch>
                  </pic:blipFill>
                  <pic:spPr>
                    <a:xfrm>
                      <a:off x="0" y="0"/>
                      <a:ext cx="5943600" cy="1181100"/>
                    </a:xfrm>
                    <a:prstGeom prst="rect">
                      <a:avLst/>
                    </a:prstGeom>
                    <a:ln w="9525">
                      <a:solidFill>
                        <a:srgbClr val="DDDDDD"/>
                      </a:solidFill>
                      <a:prstDash val="solid"/>
                    </a:ln>
                  </pic:spPr>
                </pic:pic>
              </a:graphicData>
            </a:graphic>
          </wp:inline>
        </w:drawing>
      </w:r>
    </w:p>
    <w:p w14:paraId="43CAE75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interface is reporting an error: </w:t>
      </w:r>
      <w:commentRangeStart w:id="188"/>
      <w:r>
        <w:rPr>
          <w:rFonts w:ascii="Times New Roman" w:eastAsia="Times New Roman" w:hAnsi="Times New Roman" w:cs="Times New Roman"/>
          <w:color w:val="212529"/>
          <w:sz w:val="24"/>
          <w:szCs w:val="24"/>
        </w:rPr>
        <w:t>it “</w:t>
      </w:r>
      <w:r>
        <w:rPr>
          <w:rFonts w:ascii="Times New Roman" w:eastAsia="Times New Roman" w:hAnsi="Times New Roman" w:cs="Times New Roman"/>
          <w:color w:val="D63384"/>
          <w:sz w:val="21"/>
          <w:szCs w:val="21"/>
          <w:shd w:val="clear" w:color="auto" w:fill="F5F6FA"/>
        </w:rPr>
        <w:t>Cannot find name 'describe'.</w:t>
      </w:r>
      <w:r>
        <w:rPr>
          <w:rFonts w:ascii="Times New Roman" w:eastAsia="Times New Roman" w:hAnsi="Times New Roman" w:cs="Times New Roman"/>
          <w:color w:val="212529"/>
          <w:sz w:val="24"/>
          <w:szCs w:val="24"/>
        </w:rPr>
        <w:t>”</w:t>
      </w:r>
      <w:commentRangeEnd w:id="188"/>
      <w:r>
        <w:commentReference w:id="188"/>
      </w:r>
      <w:r>
        <w:rPr>
          <w:rFonts w:ascii="Times New Roman" w:eastAsia="Times New Roman" w:hAnsi="Times New Roman" w:cs="Times New Roman"/>
          <w:color w:val="212529"/>
          <w:sz w:val="24"/>
          <w:szCs w:val="24"/>
        </w:rPr>
        <w:t xml:space="preserve"> It goes on to suggest installing “</w:t>
      </w:r>
      <w:r>
        <w:rPr>
          <w:rFonts w:ascii="Times New Roman" w:eastAsia="Times New Roman" w:hAnsi="Times New Roman" w:cs="Times New Roman"/>
          <w:color w:val="D63384"/>
          <w:sz w:val="21"/>
          <w:szCs w:val="21"/>
          <w:shd w:val="clear" w:color="auto" w:fill="F5F6FA"/>
        </w:rPr>
        <w:t>type definitions for a test runner</w:t>
      </w:r>
      <w:r>
        <w:rPr>
          <w:rFonts w:ascii="Times New Roman" w:eastAsia="Times New Roman" w:hAnsi="Times New Roman" w:cs="Times New Roman"/>
          <w:color w:val="212529"/>
          <w:sz w:val="24"/>
          <w:szCs w:val="24"/>
        </w:rPr>
        <w:t xml:space="preserve">” and even offers a command and some </w:t>
      </w:r>
      <w:r>
        <w:rPr>
          <w:rFonts w:ascii="Times New Roman" w:eastAsia="Times New Roman" w:hAnsi="Times New Roman" w:cs="Times New Roman"/>
          <w:color w:val="D63384"/>
          <w:sz w:val="21"/>
          <w:szCs w:val="21"/>
          <w:shd w:val="clear" w:color="auto" w:fill="F5F6FA"/>
        </w:rPr>
        <w:t>Quick Fix</w:t>
      </w:r>
      <w:r>
        <w:rPr>
          <w:rFonts w:ascii="Times New Roman" w:eastAsia="Times New Roman" w:hAnsi="Times New Roman" w:cs="Times New Roman"/>
          <w:color w:val="212529"/>
          <w:sz w:val="24"/>
          <w:szCs w:val="24"/>
        </w:rPr>
        <w:t xml:space="preserve"> actions.</w:t>
      </w:r>
    </w:p>
    <w:p w14:paraId="5A197F2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Should you take the advice of the machine? The answer will always be “it depends”. If you know what you are doing and the advice is correct, then you should certainly use a tool like this. But if you are not sure, then you should not run commands you do not understand.</w:t>
      </w:r>
    </w:p>
    <w:p w14:paraId="1F3085E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this case, the system is letting us know that we never installed the necessary modules required to run our program. This is one of the first steps when starting a project - to install the necessary dependencies onto your system. We’ll need to do this every time we clone a new assignment repository.</w:t>
      </w:r>
    </w:p>
    <w:p w14:paraId="238E2E10" w14:textId="77777777" w:rsidR="00B32DEF" w:rsidRPr="00B32DEF" w:rsidRDefault="00000000">
      <w:pPr>
        <w:pStyle w:val="Heading2"/>
        <w:rPr>
          <w:rPrChange w:id="189" w:author="Holli Flanagan" w:date="2025-05-12T14:19:00Z">
            <w:rPr>
              <w:sz w:val="34"/>
              <w:szCs w:val="34"/>
            </w:rPr>
          </w:rPrChange>
        </w:rPr>
        <w:pPrChange w:id="190" w:author="Holli Flanagan" w:date="2025-05-12T14:19:00Z">
          <w:pPr>
            <w:pStyle w:val="Heading2"/>
            <w:keepNext w:val="0"/>
            <w:keepLines w:val="0"/>
          </w:pPr>
        </w:pPrChange>
      </w:pPr>
      <w:bookmarkStart w:id="191" w:name="_84ee95k0olt" w:colFirst="0" w:colLast="0"/>
      <w:bookmarkEnd w:id="191"/>
      <w:r>
        <w:rPr>
          <w:rPrChange w:id="192" w:author="Holli Flanagan" w:date="2025-05-12T14:19:00Z">
            <w:rPr>
              <w:sz w:val="34"/>
              <w:szCs w:val="34"/>
            </w:rPr>
          </w:rPrChange>
        </w:rPr>
        <w:t>Install Modules</w:t>
      </w:r>
    </w:p>
    <w:p w14:paraId="2089DD4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next step is to open a </w:t>
      </w:r>
      <w:commentRangeStart w:id="193"/>
      <w:del w:id="194" w:author="Holli Flanagan" w:date="2025-05-09T15:43:00Z">
        <w:r>
          <w:rPr>
            <w:rFonts w:ascii="Times New Roman" w:eastAsia="Times New Roman" w:hAnsi="Times New Roman" w:cs="Times New Roman"/>
            <w:color w:val="212529"/>
            <w:sz w:val="24"/>
            <w:szCs w:val="24"/>
          </w:rPr>
          <w:delText>T</w:delText>
        </w:r>
      </w:del>
      <w:ins w:id="195" w:author="Holli Flanagan" w:date="2025-05-09T15:43: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erminal </w:t>
      </w:r>
      <w:commentRangeEnd w:id="193"/>
      <w:r>
        <w:commentReference w:id="193"/>
      </w:r>
      <w:r>
        <w:rPr>
          <w:rFonts w:ascii="Times New Roman" w:eastAsia="Times New Roman" w:hAnsi="Times New Roman" w:cs="Times New Roman"/>
          <w:color w:val="212529"/>
          <w:sz w:val="24"/>
          <w:szCs w:val="24"/>
        </w:rPr>
        <w:t>that we can run instructions in.</w:t>
      </w:r>
    </w:p>
    <w:p w14:paraId="63FBA35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At the top of your VS Code window, click </w:t>
      </w:r>
      <w:commentRangeStart w:id="196"/>
      <w:ins w:id="197" w:author="Holli Flanagan" w:date="2025-05-09T15: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Terminal</w:t>
      </w:r>
      <w:ins w:id="198" w:author="Holli Flanagan" w:date="2025-05-09T15: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then click </w:t>
      </w:r>
      <w:ins w:id="199" w:author="Holli Flanagan" w:date="2025-05-09T15: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Terminal.</w:t>
      </w:r>
      <w:ins w:id="200" w:author="Holli Flanagan" w:date="2025-05-09T15:42:00Z">
        <w:r>
          <w:rPr>
            <w:rFonts w:ascii="Times New Roman" w:eastAsia="Times New Roman" w:hAnsi="Times New Roman" w:cs="Times New Roman"/>
            <w:color w:val="212529"/>
            <w:sz w:val="24"/>
            <w:szCs w:val="24"/>
          </w:rPr>
          <w:t>”</w:t>
        </w:r>
      </w:ins>
      <w:commentRangeEnd w:id="196"/>
      <w:r>
        <w:commentReference w:id="196"/>
      </w:r>
      <w:r>
        <w:rPr>
          <w:rFonts w:ascii="Times New Roman" w:eastAsia="Times New Roman" w:hAnsi="Times New Roman" w:cs="Times New Roman"/>
          <w:color w:val="212529"/>
          <w:sz w:val="24"/>
          <w:szCs w:val="24"/>
        </w:rPr>
        <w:t xml:space="preserve"> You’ve done this before, but this time, you need to be in the assignment directory. VS Code will do this for you</w:t>
      </w:r>
      <w:ins w:id="201" w:author="Holli Flanagan" w:date="2025-05-09T15:41:00Z">
        <w:r>
          <w:rPr>
            <w:rFonts w:ascii="Times New Roman" w:eastAsia="Times New Roman" w:hAnsi="Times New Roman" w:cs="Times New Roman"/>
            <w:color w:val="212529"/>
            <w:sz w:val="24"/>
            <w:szCs w:val="24"/>
          </w:rPr>
          <w:t>.</w:t>
        </w:r>
      </w:ins>
      <w:del w:id="202" w:author="Holli Flanagan" w:date="2025-05-09T15:41:00Z">
        <w:r>
          <w:rPr>
            <w:rFonts w:ascii="Times New Roman" w:eastAsia="Times New Roman" w:hAnsi="Times New Roman" w:cs="Times New Roman"/>
            <w:color w:val="212529"/>
            <w:sz w:val="24"/>
            <w:szCs w:val="24"/>
          </w:rPr>
          <w:delText>!</w:delText>
        </w:r>
      </w:del>
    </w:p>
    <w:p w14:paraId="47B7498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new terminal will appear at the bottom of your screen, and it will look something like this (notice you are in </w:t>
      </w:r>
      <w:r>
        <w:rPr>
          <w:rFonts w:ascii="Times New Roman" w:eastAsia="Times New Roman" w:hAnsi="Times New Roman" w:cs="Times New Roman"/>
          <w:color w:val="D63384"/>
          <w:sz w:val="21"/>
          <w:szCs w:val="21"/>
          <w:shd w:val="clear" w:color="auto" w:fill="F5F6FA"/>
        </w:rPr>
        <w:t>hw0-</w:t>
      </w:r>
      <w:proofErr w:type="gramStart"/>
      <w:r>
        <w:rPr>
          <w:rFonts w:ascii="Times New Roman" w:eastAsia="Times New Roman" w:hAnsi="Times New Roman" w:cs="Times New Roman"/>
          <w:color w:val="D63384"/>
          <w:sz w:val="21"/>
          <w:szCs w:val="21"/>
          <w:shd w:val="clear" w:color="auto" w:fill="F5F6FA"/>
        </w:rPr>
        <w:t>setup</w:t>
      </w:r>
      <w:proofErr w:type="gramEnd"/>
      <w:r>
        <w:rPr>
          <w:rFonts w:ascii="Times New Roman" w:eastAsia="Times New Roman" w:hAnsi="Times New Roman" w:cs="Times New Roman"/>
          <w:color w:val="D63384"/>
          <w:sz w:val="21"/>
          <w:szCs w:val="21"/>
          <w:shd w:val="clear" w:color="auto" w:fill="F5F6FA"/>
        </w:rPr>
        <w:t>-check</w:t>
      </w:r>
      <w:r>
        <w:rPr>
          <w:rFonts w:ascii="Times New Roman" w:eastAsia="Times New Roman" w:hAnsi="Times New Roman" w:cs="Times New Roman"/>
          <w:color w:val="212529"/>
          <w:sz w:val="24"/>
          <w:szCs w:val="24"/>
        </w:rPr>
        <w:t>):</w:t>
      </w:r>
    </w:p>
    <w:p w14:paraId="5D8CADF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8D62710" wp14:editId="2AA57D16">
            <wp:extent cx="5943600" cy="1270000"/>
            <wp:effectExtent l="9525" t="9525" r="9525" b="9525"/>
            <wp:docPr id="115" name="image114.png" descr="terminal.png"/>
            <wp:cNvGraphicFramePr/>
            <a:graphic xmlns:a="http://schemas.openxmlformats.org/drawingml/2006/main">
              <a:graphicData uri="http://schemas.openxmlformats.org/drawingml/2006/picture">
                <pic:pic xmlns:pic="http://schemas.openxmlformats.org/drawingml/2006/picture">
                  <pic:nvPicPr>
                    <pic:cNvPr id="0" name="image114.png" descr="terminal.png"/>
                    <pic:cNvPicPr preferRelativeResize="0"/>
                  </pic:nvPicPr>
                  <pic:blipFill>
                    <a:blip r:embed="rId31"/>
                    <a:srcRect/>
                    <a:stretch>
                      <a:fillRect/>
                    </a:stretch>
                  </pic:blipFill>
                  <pic:spPr>
                    <a:xfrm>
                      <a:off x="0" y="0"/>
                      <a:ext cx="5943600" cy="1270000"/>
                    </a:xfrm>
                    <a:prstGeom prst="rect">
                      <a:avLst/>
                    </a:prstGeom>
                    <a:ln w="9525">
                      <a:solidFill>
                        <a:srgbClr val="DDDDDD"/>
                      </a:solidFill>
                      <a:prstDash val="solid"/>
                    </a:ln>
                  </pic:spPr>
                </pic:pic>
              </a:graphicData>
            </a:graphic>
          </wp:inline>
        </w:drawing>
      </w:r>
    </w:p>
    <w:p w14:paraId="78FAA21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Run the command (without the dollar sign)</w:t>
      </w:r>
      <w:ins w:id="203" w:author="Holli Flanagan" w:date="2025-05-09T15:43:00Z">
        <w:r>
          <w:rPr>
            <w:rFonts w:ascii="Times New Roman" w:eastAsia="Times New Roman" w:hAnsi="Times New Roman" w:cs="Times New Roman"/>
            <w:color w:val="212529"/>
            <w:sz w:val="24"/>
            <w:szCs w:val="24"/>
          </w:rPr>
          <w:t>.</w:t>
        </w:r>
      </w:ins>
      <w:del w:id="204" w:author="Holli Flanagan" w:date="2025-05-09T15:43:00Z">
        <w:r>
          <w:rPr>
            <w:rFonts w:ascii="Times New Roman" w:eastAsia="Times New Roman" w:hAnsi="Times New Roman" w:cs="Times New Roman"/>
            <w:color w:val="212529"/>
            <w:sz w:val="24"/>
            <w:szCs w:val="24"/>
          </w:rPr>
          <w:delText>:</w:delText>
        </w:r>
      </w:del>
    </w:p>
    <w:p w14:paraId="422A1404"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lastRenderedPageBreak/>
        <w:t>[INSERT CODE BLOCK]</w:t>
      </w:r>
    </w:p>
    <w:p w14:paraId="634EC36E" w14:textId="77777777" w:rsidR="00B32DEF" w:rsidRDefault="00000000">
      <w:pPr>
        <w:shd w:val="clear" w:color="auto" w:fill="FFFFFF"/>
        <w:spacing w:after="240"/>
        <w:rPr>
          <w:rFonts w:ascii="Times New Roman" w:eastAsia="Times New Roman" w:hAnsi="Times New Roman" w:cs="Times New Roman"/>
          <w:color w:val="212529"/>
          <w:sz w:val="24"/>
          <w:szCs w:val="24"/>
        </w:rPr>
      </w:pPr>
      <w:del w:id="205" w:author="Holli Flanagan" w:date="2025-04-30T19:11:00Z">
        <w:r>
          <w:rPr>
            <w:rFonts w:ascii="Times New Roman" w:eastAsia="Times New Roman" w:hAnsi="Times New Roman" w:cs="Times New Roman"/>
            <w:color w:val="212529"/>
            <w:sz w:val="24"/>
            <w:szCs w:val="24"/>
          </w:rPr>
          <w:delText xml:space="preserve">A whole bunch of </w:delText>
        </w:r>
      </w:del>
      <w:ins w:id="206" w:author="Holli Flanagan" w:date="2025-04-30T19:11:00Z">
        <w:r>
          <w:rPr>
            <w:rFonts w:ascii="Times New Roman" w:eastAsia="Times New Roman" w:hAnsi="Times New Roman" w:cs="Times New Roman"/>
            <w:color w:val="212529"/>
            <w:sz w:val="24"/>
            <w:szCs w:val="24"/>
          </w:rPr>
          <w:t xml:space="preserve">Several </w:t>
        </w:r>
      </w:ins>
      <w:r>
        <w:rPr>
          <w:rFonts w:ascii="Times New Roman" w:eastAsia="Times New Roman" w:hAnsi="Times New Roman" w:cs="Times New Roman"/>
          <w:color w:val="212529"/>
          <w:sz w:val="24"/>
          <w:szCs w:val="24"/>
        </w:rPr>
        <w:t>messages will appear, some of which may look alarming. Just because you see red text does not mean you have errors, though.</w:t>
      </w:r>
    </w:p>
    <w:p w14:paraId="5FAC34F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9BC7A87" wp14:editId="3EB55619">
            <wp:extent cx="5943600" cy="2108200"/>
            <wp:effectExtent l="9525" t="9525" r="9525" b="9525"/>
            <wp:docPr id="17" name="image30.png" descr="npm-install.png"/>
            <wp:cNvGraphicFramePr/>
            <a:graphic xmlns:a="http://schemas.openxmlformats.org/drawingml/2006/main">
              <a:graphicData uri="http://schemas.openxmlformats.org/drawingml/2006/picture">
                <pic:pic xmlns:pic="http://schemas.openxmlformats.org/drawingml/2006/picture">
                  <pic:nvPicPr>
                    <pic:cNvPr id="0" name="image30.png" descr="npm-install.png"/>
                    <pic:cNvPicPr preferRelativeResize="0"/>
                  </pic:nvPicPr>
                  <pic:blipFill>
                    <a:blip r:embed="rId32"/>
                    <a:srcRect/>
                    <a:stretch>
                      <a:fillRect/>
                    </a:stretch>
                  </pic:blipFill>
                  <pic:spPr>
                    <a:xfrm>
                      <a:off x="0" y="0"/>
                      <a:ext cx="5943600" cy="2108200"/>
                    </a:xfrm>
                    <a:prstGeom prst="rect">
                      <a:avLst/>
                    </a:prstGeom>
                    <a:ln w="9525">
                      <a:solidFill>
                        <a:srgbClr val="DDDDDD"/>
                      </a:solidFill>
                      <a:prstDash val="solid"/>
                    </a:ln>
                  </pic:spPr>
                </pic:pic>
              </a:graphicData>
            </a:graphic>
          </wp:inline>
        </w:drawing>
      </w:r>
    </w:p>
    <w:p w14:paraId="6C78D80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Hopefully, you get a message like the one shown above. It says that it </w:t>
      </w:r>
      <w:commentRangeStart w:id="207"/>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added 877 packages</w:t>
      </w:r>
      <w:r>
        <w:rPr>
          <w:rFonts w:ascii="Times New Roman" w:eastAsia="Times New Roman" w:hAnsi="Times New Roman" w:cs="Times New Roman"/>
          <w:color w:val="212529"/>
          <w:sz w:val="24"/>
          <w:szCs w:val="24"/>
        </w:rPr>
        <w:t>”.</w:t>
      </w:r>
    </w:p>
    <w:p w14:paraId="730528E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message also says that “</w:t>
      </w:r>
      <w:r>
        <w:rPr>
          <w:rFonts w:ascii="Times New Roman" w:eastAsia="Times New Roman" w:hAnsi="Times New Roman" w:cs="Times New Roman"/>
          <w:color w:val="D63384"/>
          <w:sz w:val="21"/>
          <w:szCs w:val="21"/>
          <w:shd w:val="clear" w:color="auto" w:fill="F5F6FA"/>
        </w:rPr>
        <w:t>3 vulnerabilities</w:t>
      </w:r>
      <w:r>
        <w:rPr>
          <w:rFonts w:ascii="Times New Roman" w:eastAsia="Times New Roman" w:hAnsi="Times New Roman" w:cs="Times New Roman"/>
          <w:color w:val="212529"/>
          <w:sz w:val="24"/>
          <w:szCs w:val="24"/>
        </w:rPr>
        <w:t xml:space="preserve">” </w:t>
      </w:r>
      <w:commentRangeEnd w:id="207"/>
      <w:r>
        <w:commentReference w:id="207"/>
      </w:r>
      <w:r>
        <w:rPr>
          <w:rFonts w:ascii="Times New Roman" w:eastAsia="Times New Roman" w:hAnsi="Times New Roman" w:cs="Times New Roman"/>
          <w:color w:val="212529"/>
          <w:sz w:val="24"/>
          <w:szCs w:val="24"/>
        </w:rPr>
        <w:t>were detected in the packages, and offers a command to fix them. Again, you might be wondering if you should take the advice of a machine</w:t>
      </w:r>
      <w:ins w:id="208" w:author="Holli Flanagan" w:date="2025-05-09T15:43:00Z">
        <w:r>
          <w:rPr>
            <w:rFonts w:ascii="Times New Roman" w:eastAsia="Times New Roman" w:hAnsi="Times New Roman" w:cs="Times New Roman"/>
            <w:color w:val="212529"/>
            <w:sz w:val="24"/>
            <w:szCs w:val="24"/>
          </w:rPr>
          <w:t>.</w:t>
        </w:r>
      </w:ins>
      <w:del w:id="209" w:author="Holli Flanagan" w:date="2025-05-09T15:4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Remember</w:t>
      </w:r>
      <w:ins w:id="210" w:author="Holli Flanagan" w:date="2025-05-09T15:43:00Z">
        <w:r>
          <w:rPr>
            <w:rFonts w:ascii="Times New Roman" w:eastAsia="Times New Roman" w:hAnsi="Times New Roman" w:cs="Times New Roman"/>
            <w:color w:val="212529"/>
            <w:sz w:val="24"/>
            <w:szCs w:val="24"/>
          </w:rPr>
          <w:t>:</w:t>
        </w:r>
      </w:ins>
      <w:del w:id="211" w:author="Holli Flanagan" w:date="2025-05-09T15:4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212" w:author="Holli Flanagan" w:date="2025-05-09T15:43:00Z">
        <w:r>
          <w:rPr>
            <w:rFonts w:ascii="Times New Roman" w:eastAsia="Times New Roman" w:hAnsi="Times New Roman" w:cs="Times New Roman"/>
            <w:color w:val="212529"/>
            <w:sz w:val="24"/>
            <w:szCs w:val="24"/>
          </w:rPr>
          <w:delText>d</w:delText>
        </w:r>
      </w:del>
      <w:ins w:id="213" w:author="Holli Flanagan" w:date="2025-05-09T15:43: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o not run commands you do not understand.</w:t>
      </w:r>
    </w:p>
    <w:p w14:paraId="27FF69D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Modern </w:t>
      </w:r>
      <w:ins w:id="214" w:author="Holli Flanagan" w:date="2025-05-09T15:22:00Z">
        <w:r>
          <w:rPr>
            <w:rFonts w:ascii="Times New Roman" w:eastAsia="Times New Roman" w:hAnsi="Times New Roman" w:cs="Times New Roman"/>
            <w:color w:val="212529"/>
            <w:sz w:val="24"/>
            <w:szCs w:val="24"/>
          </w:rPr>
          <w:t>TypeScript</w:t>
        </w:r>
      </w:ins>
      <w:del w:id="215"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development requires a large number of packages, even for simple projects. Often, these projects will have small vulnerabilities that are rigorously tracked by the community. If you were going to deploy a website for a large bank or trusted government entity, then it would be very important to address these vulnerabilities.</w:t>
      </w:r>
    </w:p>
    <w:p w14:paraId="0C8CD01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However, you are a student learning to code. Let’s not get caught up in the security ramifications of our </w:t>
      </w:r>
      <w:ins w:id="216" w:author="Holli Flanagan" w:date="2025-04-30T19:11:00Z">
        <w:r>
          <w:rPr>
            <w:rFonts w:ascii="Times New Roman" w:eastAsia="Times New Roman" w:hAnsi="Times New Roman" w:cs="Times New Roman"/>
            <w:color w:val="212529"/>
            <w:sz w:val="24"/>
            <w:szCs w:val="24"/>
          </w:rPr>
          <w:t>addition</w:t>
        </w:r>
      </w:ins>
      <w:del w:id="217" w:author="Holli Flanagan" w:date="2025-04-30T19:11:00Z">
        <w:r>
          <w:rPr>
            <w:rFonts w:ascii="Times New Roman" w:eastAsia="Times New Roman" w:hAnsi="Times New Roman" w:cs="Times New Roman"/>
            <w:color w:val="D63384"/>
            <w:sz w:val="21"/>
            <w:szCs w:val="21"/>
            <w:shd w:val="clear" w:color="auto" w:fill="F5F6FA"/>
          </w:rPr>
          <w:delText>a</w:delText>
        </w:r>
      </w:del>
      <w:del w:id="218" w:author="Holli Flanagan" w:date="2025-04-30T19:12:00Z">
        <w:r>
          <w:rPr>
            <w:rFonts w:ascii="Times New Roman" w:eastAsia="Times New Roman" w:hAnsi="Times New Roman" w:cs="Times New Roman"/>
            <w:color w:val="D63384"/>
            <w:sz w:val="21"/>
            <w:szCs w:val="21"/>
            <w:shd w:val="clear" w:color="auto" w:fill="F5F6FA"/>
          </w:rPr>
          <w:delText>ddition</w:delText>
        </w:r>
      </w:del>
      <w:r>
        <w:rPr>
          <w:rFonts w:ascii="Times New Roman" w:eastAsia="Times New Roman" w:hAnsi="Times New Roman" w:cs="Times New Roman"/>
          <w:color w:val="212529"/>
          <w:sz w:val="24"/>
          <w:szCs w:val="24"/>
        </w:rPr>
        <w:t xml:space="preserve"> function. At least, not yet. We will ignore these vulnerabilities and move back to the code.</w:t>
      </w:r>
    </w:p>
    <w:p w14:paraId="11182B3F" w14:textId="77777777" w:rsidR="00B32DEF" w:rsidRPr="00B32DEF" w:rsidRDefault="00000000">
      <w:pPr>
        <w:pStyle w:val="Heading2"/>
        <w:rPr>
          <w:rPrChange w:id="219" w:author="Holli Flanagan" w:date="2025-05-12T14:19:00Z">
            <w:rPr>
              <w:sz w:val="34"/>
              <w:szCs w:val="34"/>
            </w:rPr>
          </w:rPrChange>
        </w:rPr>
        <w:pPrChange w:id="220" w:author="Holli Flanagan" w:date="2025-05-12T14:19:00Z">
          <w:pPr>
            <w:pStyle w:val="Heading2"/>
            <w:keepNext w:val="0"/>
            <w:keepLines w:val="0"/>
          </w:pPr>
        </w:pPrChange>
      </w:pPr>
      <w:bookmarkStart w:id="221" w:name="_3u9wrslg0p02" w:colFirst="0" w:colLast="0"/>
      <w:bookmarkEnd w:id="221"/>
      <w:r>
        <w:rPr>
          <w:rPrChange w:id="222" w:author="Holli Flanagan" w:date="2025-05-12T14:19:00Z">
            <w:rPr>
              <w:sz w:val="34"/>
              <w:szCs w:val="34"/>
            </w:rPr>
          </w:rPrChange>
        </w:rPr>
        <w:t>Running the Tests</w:t>
      </w:r>
    </w:p>
    <w:p w14:paraId="673FD36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spellStart"/>
      <w:ins w:id="223" w:author="Holli Flanagan" w:date="2025-04-30T19:12:00Z">
        <w:r>
          <w:rPr>
            <w:rFonts w:ascii="Times New Roman" w:eastAsia="Times New Roman" w:hAnsi="Times New Roman" w:cs="Times New Roman"/>
            <w:color w:val="212529"/>
            <w:sz w:val="24"/>
            <w:szCs w:val="24"/>
          </w:rPr>
          <w:t>basic.test.ts</w:t>
        </w:r>
      </w:ins>
      <w:proofErr w:type="spellEnd"/>
      <w:del w:id="224" w:author="Holli Flanagan" w:date="2025-04-30T19:12:00Z">
        <w:r>
          <w:rPr>
            <w:rFonts w:ascii="Times New Roman" w:eastAsia="Times New Roman" w:hAnsi="Times New Roman" w:cs="Times New Roman"/>
            <w:color w:val="D63384"/>
            <w:sz w:val="21"/>
            <w:szCs w:val="21"/>
            <w:shd w:val="clear" w:color="auto" w:fill="F5F6FA"/>
          </w:rPr>
          <w:delText>basic.test.ts</w:delText>
        </w:r>
      </w:del>
      <w:r>
        <w:rPr>
          <w:rFonts w:ascii="Times New Roman" w:eastAsia="Times New Roman" w:hAnsi="Times New Roman" w:cs="Times New Roman"/>
          <w:color w:val="212529"/>
          <w:sz w:val="24"/>
          <w:szCs w:val="24"/>
        </w:rPr>
        <w:t xml:space="preserve"> file we were looking at before no longer has red squiggles! The code is much easier to read now.</w:t>
      </w:r>
    </w:p>
    <w:p w14:paraId="169DBCC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4DB4DABE" wp14:editId="2E3886D0">
            <wp:extent cx="4562475" cy="4876800"/>
            <wp:effectExtent l="9525" t="9525" r="9525" b="9525"/>
            <wp:docPr id="98" name="image93.png" descr="image.png"/>
            <wp:cNvGraphicFramePr/>
            <a:graphic xmlns:a="http://schemas.openxmlformats.org/drawingml/2006/main">
              <a:graphicData uri="http://schemas.openxmlformats.org/drawingml/2006/picture">
                <pic:pic xmlns:pic="http://schemas.openxmlformats.org/drawingml/2006/picture">
                  <pic:nvPicPr>
                    <pic:cNvPr id="0" name="image93.png" descr="image.png"/>
                    <pic:cNvPicPr preferRelativeResize="0"/>
                  </pic:nvPicPr>
                  <pic:blipFill>
                    <a:blip r:embed="rId33"/>
                    <a:srcRect/>
                    <a:stretch>
                      <a:fillRect/>
                    </a:stretch>
                  </pic:blipFill>
                  <pic:spPr>
                    <a:xfrm>
                      <a:off x="0" y="0"/>
                      <a:ext cx="4562475" cy="4876800"/>
                    </a:xfrm>
                    <a:prstGeom prst="rect">
                      <a:avLst/>
                    </a:prstGeom>
                    <a:ln w="9525">
                      <a:solidFill>
                        <a:srgbClr val="DDDDDD"/>
                      </a:solidFill>
                      <a:prstDash val="solid"/>
                    </a:ln>
                  </pic:spPr>
                </pic:pic>
              </a:graphicData>
            </a:graphic>
          </wp:inline>
        </w:drawing>
      </w:r>
    </w:p>
    <w:p w14:paraId="3C601E7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a test file written with a library named “Jest</w:t>
      </w:r>
      <w:ins w:id="225" w:author="Holli Flanagan" w:date="2025-05-09T15:44:00Z">
        <w:r>
          <w:rPr>
            <w:rFonts w:ascii="Times New Roman" w:eastAsia="Times New Roman" w:hAnsi="Times New Roman" w:cs="Times New Roman"/>
            <w:color w:val="212529"/>
            <w:sz w:val="24"/>
            <w:szCs w:val="24"/>
          </w:rPr>
          <w:t>.”</w:t>
        </w:r>
      </w:ins>
      <w:del w:id="226" w:author="Holli Flanagan" w:date="2025-05-09T15:44: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 You have previously seen unit tests written using the Bakery’s </w:t>
      </w:r>
      <w:proofErr w:type="spellStart"/>
      <w:r>
        <w:rPr>
          <w:rFonts w:ascii="Times New Roman" w:eastAsia="Times New Roman" w:hAnsi="Times New Roman" w:cs="Times New Roman"/>
          <w:color w:val="D63384"/>
          <w:sz w:val="21"/>
          <w:szCs w:val="21"/>
          <w:shd w:val="clear" w:color="auto" w:fill="F5F6FA"/>
        </w:rPr>
        <w:t>assert_equal</w:t>
      </w:r>
      <w:proofErr w:type="spellEnd"/>
      <w:r>
        <w:rPr>
          <w:rFonts w:ascii="Times New Roman" w:eastAsia="Times New Roman" w:hAnsi="Times New Roman" w:cs="Times New Roman"/>
          <w:color w:val="212529"/>
          <w:sz w:val="24"/>
          <w:szCs w:val="24"/>
        </w:rPr>
        <w:t xml:space="preserve"> function, but Jest is a much more sophisticated testing framework. Let’s look at each part of the file in turn.</w:t>
      </w:r>
    </w:p>
    <w:p w14:paraId="4E7EBFCF" w14:textId="77777777" w:rsidR="00B32DEF" w:rsidRDefault="00000000">
      <w:pPr>
        <w:numPr>
          <w:ilvl w:val="0"/>
          <w:numId w:val="3"/>
        </w:numPr>
        <w:shd w:val="clear" w:color="auto" w:fill="FFFFFF"/>
        <w:spacing w:before="180"/>
        <w:pPrChange w:id="227" w:author="Holli Flanagan" w:date="2025-05-09T15:44:00Z">
          <w:pPr>
            <w:numPr>
              <w:numId w:val="20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At the top of the file (on line 1), we </w:t>
      </w:r>
      <w:r>
        <w:rPr>
          <w:rFonts w:ascii="Times New Roman" w:eastAsia="Times New Roman" w:hAnsi="Times New Roman" w:cs="Times New Roman"/>
          <w:color w:val="D63384"/>
          <w:sz w:val="21"/>
          <w:szCs w:val="21"/>
          <w:shd w:val="clear" w:color="auto" w:fill="F5F6FA"/>
        </w:rPr>
        <w:t>import</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addition</w:t>
      </w:r>
      <w:r>
        <w:rPr>
          <w:rFonts w:ascii="Times New Roman" w:eastAsia="Times New Roman" w:hAnsi="Times New Roman" w:cs="Times New Roman"/>
          <w:color w:val="212529"/>
          <w:sz w:val="24"/>
          <w:szCs w:val="24"/>
        </w:rPr>
        <w:t xml:space="preserve"> function from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which is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directory. Since that function was </w:t>
      </w:r>
      <w:r>
        <w:rPr>
          <w:rFonts w:ascii="Times New Roman" w:eastAsia="Times New Roman" w:hAnsi="Times New Roman" w:cs="Times New Roman"/>
          <w:color w:val="D63384"/>
          <w:sz w:val="21"/>
          <w:szCs w:val="21"/>
          <w:shd w:val="clear" w:color="auto" w:fill="F5F6FA"/>
        </w:rPr>
        <w:t>export</w:t>
      </w:r>
      <w:r>
        <w:rPr>
          <w:rFonts w:ascii="Times New Roman" w:eastAsia="Times New Roman" w:hAnsi="Times New Roman" w:cs="Times New Roman"/>
          <w:color w:val="212529"/>
          <w:sz w:val="24"/>
          <w:szCs w:val="24"/>
        </w:rPr>
        <w:t xml:space="preserve">ed, we are able to </w:t>
      </w:r>
      <w:r>
        <w:rPr>
          <w:rFonts w:ascii="Times New Roman" w:eastAsia="Times New Roman" w:hAnsi="Times New Roman" w:cs="Times New Roman"/>
          <w:color w:val="D63384"/>
          <w:sz w:val="21"/>
          <w:szCs w:val="21"/>
          <w:shd w:val="clear" w:color="auto" w:fill="F5F6FA"/>
        </w:rPr>
        <w:t>import</w:t>
      </w:r>
      <w:r>
        <w:rPr>
          <w:rFonts w:ascii="Times New Roman" w:eastAsia="Times New Roman" w:hAnsi="Times New Roman" w:cs="Times New Roman"/>
          <w:color w:val="212529"/>
          <w:sz w:val="24"/>
          <w:szCs w:val="24"/>
        </w:rPr>
        <w:t xml:space="preserve"> the function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this file.</w:t>
      </w:r>
    </w:p>
    <w:p w14:paraId="6F914196" w14:textId="77777777" w:rsidR="00B32DEF" w:rsidRDefault="00000000">
      <w:pPr>
        <w:numPr>
          <w:ilvl w:val="0"/>
          <w:numId w:val="3"/>
        </w:numPr>
        <w:shd w:val="clear" w:color="auto" w:fill="FFFFFF"/>
        <w:pPrChange w:id="228" w:author="Holli Flanagan" w:date="2025-05-09T15:44:00Z">
          <w:pPr>
            <w:numPr>
              <w:numId w:val="20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next line of code (line 3) is a call to the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function, which is a Jest function for organizing a suite of unit tests. It takes the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name of a collection of tests and then an anonymous function that has all the tests inside. Don’t worry about that “anonymous function” term just yet; for now, just think of it as a block of code that Jest will run for us.</w:t>
      </w:r>
    </w:p>
    <w:p w14:paraId="328E0C15" w14:textId="77777777" w:rsidR="00B32DEF" w:rsidRDefault="00000000">
      <w:pPr>
        <w:numPr>
          <w:ilvl w:val="0"/>
          <w:numId w:val="3"/>
        </w:numPr>
        <w:shd w:val="clear" w:color="auto" w:fill="FFFFFF"/>
        <w:pPrChange w:id="229" w:author="Holli Flanagan" w:date="2025-05-09T15:44:00Z">
          <w:pPr>
            <w:numPr>
              <w:numId w:val="20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inside of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describe</w:t>
      </w:r>
      <w:proofErr w:type="gramEnd"/>
      <w:r>
        <w:rPr>
          <w:rFonts w:ascii="Times New Roman" w:eastAsia="Times New Roman" w:hAnsi="Times New Roman" w:cs="Times New Roman"/>
          <w:color w:val="212529"/>
          <w:sz w:val="24"/>
          <w:szCs w:val="24"/>
        </w:rPr>
        <w:t xml:space="preserve"> function call is a sequence of four calls to the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function (on lines 4, 9, 14, and 19). The test function is another Jest function, once again for organizing related unit tests. We give names to the tests, and sometimes we will also let you know how much that test is worth to us when we grade the assignment. Then there is another anonymous function to have the actual assertions.</w:t>
      </w:r>
    </w:p>
    <w:p w14:paraId="0E724D62" w14:textId="77777777" w:rsidR="00B32DEF" w:rsidRDefault="00000000">
      <w:pPr>
        <w:numPr>
          <w:ilvl w:val="0"/>
          <w:numId w:val="3"/>
        </w:numPr>
        <w:shd w:val="clear" w:color="auto" w:fill="FFFFFF"/>
        <w:spacing w:after="300"/>
        <w:pPrChange w:id="230" w:author="Holli Flanagan" w:date="2025-05-09T15:44:00Z">
          <w:pPr>
            <w:numPr>
              <w:numId w:val="20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On lines 5, 6, 10, 11, 15, 16, and 20, we see the actual assertions, which are equivalent to the </w:t>
      </w:r>
      <w:proofErr w:type="spellStart"/>
      <w:r>
        <w:rPr>
          <w:rFonts w:ascii="Times New Roman" w:eastAsia="Times New Roman" w:hAnsi="Times New Roman" w:cs="Times New Roman"/>
          <w:color w:val="D63384"/>
          <w:sz w:val="21"/>
          <w:szCs w:val="21"/>
          <w:shd w:val="clear" w:color="auto" w:fill="F5F6FA"/>
        </w:rPr>
        <w:t>assert_equal</w:t>
      </w:r>
      <w:proofErr w:type="spellEnd"/>
      <w:r>
        <w:rPr>
          <w:rFonts w:ascii="Times New Roman" w:eastAsia="Times New Roman" w:hAnsi="Times New Roman" w:cs="Times New Roman"/>
          <w:color w:val="212529"/>
          <w:sz w:val="24"/>
          <w:szCs w:val="24"/>
        </w:rPr>
        <w:t xml:space="preserve"> function you saw previously. In Jest, they are written using the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function, which consumes one expression (almost always a function call for the function we are testing). The result of the </w:t>
      </w:r>
      <w:proofErr w:type="gramStart"/>
      <w:r>
        <w:rPr>
          <w:rFonts w:ascii="Times New Roman" w:eastAsia="Times New Roman" w:hAnsi="Times New Roman" w:cs="Times New Roman"/>
          <w:color w:val="D63384"/>
          <w:sz w:val="21"/>
          <w:szCs w:val="21"/>
          <w:shd w:val="clear" w:color="auto" w:fill="F5F6FA"/>
        </w:rPr>
        <w:t>expect</w:t>
      </w:r>
      <w:proofErr w:type="gramEnd"/>
      <w:r>
        <w:rPr>
          <w:rFonts w:ascii="Times New Roman" w:eastAsia="Times New Roman" w:hAnsi="Times New Roman" w:cs="Times New Roman"/>
          <w:color w:val="212529"/>
          <w:sz w:val="24"/>
          <w:szCs w:val="24"/>
        </w:rPr>
        <w:t xml:space="preserve"> function is an object that has a </w:t>
      </w:r>
      <w:proofErr w:type="spellStart"/>
      <w:r>
        <w:rPr>
          <w:rFonts w:ascii="Times New Roman" w:eastAsia="Times New Roman" w:hAnsi="Times New Roman" w:cs="Times New Roman"/>
          <w:color w:val="D63384"/>
          <w:sz w:val="21"/>
          <w:szCs w:val="21"/>
          <w:shd w:val="clear" w:color="auto" w:fill="F5F6FA"/>
        </w:rPr>
        <w:t>toEqual</w:t>
      </w:r>
      <w:proofErr w:type="spellEnd"/>
      <w:r>
        <w:rPr>
          <w:rFonts w:ascii="Times New Roman" w:eastAsia="Times New Roman" w:hAnsi="Times New Roman" w:cs="Times New Roman"/>
          <w:color w:val="212529"/>
          <w:sz w:val="24"/>
          <w:szCs w:val="24"/>
        </w:rPr>
        <w:t xml:space="preserve"> method, which allows us to check the expected result. Again, don’t worry about the terms just </w:t>
      </w:r>
      <w:proofErr w:type="gramStart"/>
      <w:r>
        <w:rPr>
          <w:rFonts w:ascii="Times New Roman" w:eastAsia="Times New Roman" w:hAnsi="Times New Roman" w:cs="Times New Roman"/>
          <w:color w:val="212529"/>
          <w:sz w:val="24"/>
          <w:szCs w:val="24"/>
        </w:rPr>
        <w:t>yet,</w:t>
      </w:r>
      <w:proofErr w:type="gramEnd"/>
      <w:r>
        <w:rPr>
          <w:rFonts w:ascii="Times New Roman" w:eastAsia="Times New Roman" w:hAnsi="Times New Roman" w:cs="Times New Roman"/>
          <w:color w:val="212529"/>
          <w:sz w:val="24"/>
          <w:szCs w:val="24"/>
        </w:rPr>
        <w:t xml:space="preserve"> just focus on the comparable idea for writing tests between Bakery and Jest</w:t>
      </w:r>
      <w:ins w:id="231" w:author="Holli Flanagan" w:date="2025-05-09T15:45:00Z">
        <w:r>
          <w:rPr>
            <w:rFonts w:ascii="Times New Roman" w:eastAsia="Times New Roman" w:hAnsi="Times New Roman" w:cs="Times New Roman"/>
            <w:color w:val="212529"/>
            <w:sz w:val="24"/>
            <w:szCs w:val="24"/>
          </w:rPr>
          <w:t>.</w:t>
        </w:r>
      </w:ins>
      <w:del w:id="232" w:author="Holli Flanagan" w:date="2025-05-09T15:45:00Z">
        <w:r>
          <w:rPr>
            <w:rFonts w:ascii="Times New Roman" w:eastAsia="Times New Roman" w:hAnsi="Times New Roman" w:cs="Times New Roman"/>
            <w:color w:val="212529"/>
            <w:sz w:val="24"/>
            <w:szCs w:val="24"/>
          </w:rPr>
          <w:delText>:</w:delText>
        </w:r>
      </w:del>
    </w:p>
    <w:p w14:paraId="520F7494" w14:textId="77777777" w:rsidR="00B32DEF" w:rsidRDefault="00000000">
      <w:pPr>
        <w:shd w:val="clear" w:color="auto" w:fill="FFFFFF"/>
        <w:spacing w:line="360" w:lineRule="auto"/>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sz w:val="24"/>
          <w:szCs w:val="24"/>
          <w:highlight w:val="yellow"/>
        </w:rPr>
        <w:t>[INSERT CODE BLOCK]</w:t>
      </w:r>
    </w:p>
    <w:p w14:paraId="35F832A6"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DBBDED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two approaches are basically the same, but Jest has a lot of features for organizing the unit tests. Jest also has a lot of other kinds of assertions, which we might see later in this course. For now, all that matters is that we can see there are 7 tests.</w:t>
      </w:r>
    </w:p>
    <w:p w14:paraId="7B601A4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Are we passing the tests? To find out, go back to the terminal and enter the following command (without the dollar sign):</w:t>
      </w:r>
    </w:p>
    <w:p w14:paraId="30DDA0B0"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16A5A1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output might take a little while the first time, and may be so long that it scrolls offscreen. The final output might look something like this:</w:t>
      </w:r>
    </w:p>
    <w:p w14:paraId="280E787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998A098" wp14:editId="7F55C88C">
            <wp:extent cx="5943600" cy="3327400"/>
            <wp:effectExtent l="9525" t="9525" r="9525" b="9525"/>
            <wp:docPr id="84" name="image104.png" descr="initial-test-1.png"/>
            <wp:cNvGraphicFramePr/>
            <a:graphic xmlns:a="http://schemas.openxmlformats.org/drawingml/2006/main">
              <a:graphicData uri="http://schemas.openxmlformats.org/drawingml/2006/picture">
                <pic:pic xmlns:pic="http://schemas.openxmlformats.org/drawingml/2006/picture">
                  <pic:nvPicPr>
                    <pic:cNvPr id="0" name="image104.png" descr="initial-test-1.png"/>
                    <pic:cNvPicPr preferRelativeResize="0"/>
                  </pic:nvPicPr>
                  <pic:blipFill>
                    <a:blip r:embed="rId34"/>
                    <a:srcRect/>
                    <a:stretch>
                      <a:fillRect/>
                    </a:stretch>
                  </pic:blipFill>
                  <pic:spPr>
                    <a:xfrm>
                      <a:off x="0" y="0"/>
                      <a:ext cx="5943600" cy="3327400"/>
                    </a:xfrm>
                    <a:prstGeom prst="rect">
                      <a:avLst/>
                    </a:prstGeom>
                    <a:ln w="9525">
                      <a:solidFill>
                        <a:srgbClr val="DDDDDD"/>
                      </a:solidFill>
                      <a:prstDash val="solid"/>
                    </a:ln>
                  </pic:spPr>
                </pic:pic>
              </a:graphicData>
            </a:graphic>
          </wp:inline>
        </w:drawing>
      </w:r>
    </w:p>
    <w:p w14:paraId="4E2F9CA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bottom of the output has a summary of what happened.</w:t>
      </w:r>
    </w:p>
    <w:p w14:paraId="139AB54D" w14:textId="77777777" w:rsidR="00B32DEF" w:rsidRDefault="00000000">
      <w:pPr>
        <w:numPr>
          <w:ilvl w:val="0"/>
          <w:numId w:val="21"/>
        </w:numPr>
        <w:shd w:val="clear" w:color="auto" w:fill="FFFFFF"/>
        <w:spacing w:before="180"/>
        <w:rPr>
          <w:rFonts w:ascii="Times New Roman" w:eastAsia="Times New Roman" w:hAnsi="Times New Roman" w:cs="Times New Roman"/>
        </w:rPr>
        <w:pPrChange w:id="233" w:author="Holli Flanagan" w:date="2025-05-09T15:45:00Z">
          <w:pPr>
            <w:numPr>
              <w:numId w:val="16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We had one test suite (“addition function”)</w:t>
      </w:r>
    </w:p>
    <w:p w14:paraId="312A08A4" w14:textId="77777777" w:rsidR="00B32DEF" w:rsidRDefault="00000000">
      <w:pPr>
        <w:numPr>
          <w:ilvl w:val="0"/>
          <w:numId w:val="21"/>
        </w:numPr>
        <w:shd w:val="clear" w:color="auto" w:fill="FFFFFF"/>
        <w:rPr>
          <w:rFonts w:ascii="Times New Roman" w:eastAsia="Times New Roman" w:hAnsi="Times New Roman" w:cs="Times New Roman"/>
        </w:rPr>
        <w:pPrChange w:id="234" w:author="Holli Flanagan" w:date="2025-05-09T15:45:00Z">
          <w:pPr>
            <w:numPr>
              <w:numId w:val="163"/>
            </w:numPr>
            <w:shd w:val="clear" w:color="auto" w:fill="FFFFFF"/>
            <w:spacing w:before="180" w:after="300"/>
            <w:ind w:left="720" w:hanging="360"/>
          </w:pPr>
        </w:pPrChange>
      </w:pPr>
      <w:r>
        <w:rPr>
          <w:rFonts w:ascii="Times New Roman" w:eastAsia="Times New Roman" w:hAnsi="Times New Roman" w:cs="Times New Roman"/>
          <w:color w:val="212529"/>
          <w:sz w:val="24"/>
          <w:szCs w:val="24"/>
        </w:rPr>
        <w:t>With four total tests</w:t>
      </w:r>
    </w:p>
    <w:p w14:paraId="349A41DD" w14:textId="77777777" w:rsidR="00B32DEF" w:rsidRDefault="00000000">
      <w:pPr>
        <w:numPr>
          <w:ilvl w:val="1"/>
          <w:numId w:val="21"/>
        </w:numPr>
        <w:shd w:val="clear" w:color="auto" w:fill="FFFFFF"/>
        <w:rPr>
          <w:rFonts w:ascii="Times New Roman" w:eastAsia="Times New Roman" w:hAnsi="Times New Roman" w:cs="Times New Roman"/>
        </w:rPr>
        <w:pPrChange w:id="235" w:author="Holli Flanagan" w:date="2025-05-09T15:45:00Z">
          <w:pPr>
            <w:numPr>
              <w:ilvl w:val="1"/>
              <w:numId w:val="163"/>
            </w:numPr>
            <w:shd w:val="clear" w:color="auto" w:fill="FFFFFF"/>
            <w:spacing w:before="360" w:after="360"/>
            <w:ind w:left="1440" w:hanging="360"/>
          </w:pPr>
        </w:pPrChange>
      </w:pPr>
      <w:r>
        <w:rPr>
          <w:rFonts w:ascii="Times New Roman" w:eastAsia="Times New Roman" w:hAnsi="Times New Roman" w:cs="Times New Roman"/>
          <w:color w:val="212529"/>
          <w:sz w:val="24"/>
          <w:szCs w:val="24"/>
        </w:rPr>
        <w:t>Three of which failed (“Positive Numbers”, “Negative Numbers”, and “Mixed Numbers”)</w:t>
      </w:r>
    </w:p>
    <w:p w14:paraId="1CDD7D4D" w14:textId="77777777" w:rsidR="00B32DEF" w:rsidRDefault="00000000">
      <w:pPr>
        <w:numPr>
          <w:ilvl w:val="1"/>
          <w:numId w:val="21"/>
        </w:numPr>
        <w:shd w:val="clear" w:color="auto" w:fill="FFFFFF"/>
        <w:spacing w:after="360"/>
        <w:rPr>
          <w:rFonts w:ascii="Times New Roman" w:eastAsia="Times New Roman" w:hAnsi="Times New Roman" w:cs="Times New Roman"/>
        </w:rPr>
        <w:pPrChange w:id="236" w:author="Holli Flanagan" w:date="2025-05-09T15:45:00Z">
          <w:pPr>
            <w:numPr>
              <w:ilvl w:val="1"/>
              <w:numId w:val="163"/>
            </w:numPr>
            <w:shd w:val="clear" w:color="auto" w:fill="FFFFFF"/>
            <w:spacing w:before="360" w:after="360"/>
            <w:ind w:left="1440" w:hanging="360"/>
          </w:pPr>
        </w:pPrChange>
      </w:pPr>
      <w:r>
        <w:rPr>
          <w:rFonts w:ascii="Times New Roman" w:eastAsia="Times New Roman" w:hAnsi="Times New Roman" w:cs="Times New Roman"/>
          <w:color w:val="212529"/>
          <w:sz w:val="24"/>
          <w:szCs w:val="24"/>
        </w:rPr>
        <w:t>One of which passed (“Zeros”)</w:t>
      </w:r>
    </w:p>
    <w:p w14:paraId="781CA76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Scrolling up through the output, you can see more details about exactly which tests failed</w:t>
      </w:r>
      <w:del w:id="237" w:author="Holli Flanagan" w:date="2025-05-09T15:4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the specific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assertions that went wrong.</w:t>
      </w:r>
    </w:p>
    <w:p w14:paraId="7E4FB9C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8FBA131" wp14:editId="086391DF">
            <wp:extent cx="5943600" cy="4470400"/>
            <wp:effectExtent l="9525" t="9525" r="9525" b="9525"/>
            <wp:docPr id="97" name="image108.png" descr="initial-test-top.png"/>
            <wp:cNvGraphicFramePr/>
            <a:graphic xmlns:a="http://schemas.openxmlformats.org/drawingml/2006/main">
              <a:graphicData uri="http://schemas.openxmlformats.org/drawingml/2006/picture">
                <pic:pic xmlns:pic="http://schemas.openxmlformats.org/drawingml/2006/picture">
                  <pic:nvPicPr>
                    <pic:cNvPr id="0" name="image108.png" descr="initial-test-top.png"/>
                    <pic:cNvPicPr preferRelativeResize="0"/>
                  </pic:nvPicPr>
                  <pic:blipFill>
                    <a:blip r:embed="rId35"/>
                    <a:srcRect/>
                    <a:stretch>
                      <a:fillRect/>
                    </a:stretch>
                  </pic:blipFill>
                  <pic:spPr>
                    <a:xfrm>
                      <a:off x="0" y="0"/>
                      <a:ext cx="5943600" cy="4470400"/>
                    </a:xfrm>
                    <a:prstGeom prst="rect">
                      <a:avLst/>
                    </a:prstGeom>
                    <a:ln w="9525">
                      <a:solidFill>
                        <a:srgbClr val="DDDDDD"/>
                      </a:solidFill>
                      <a:prstDash val="solid"/>
                    </a:ln>
                  </pic:spPr>
                </pic:pic>
              </a:graphicData>
            </a:graphic>
          </wp:inline>
        </w:drawing>
      </w:r>
    </w:p>
    <w:p w14:paraId="539684D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According to the output, the </w:t>
      </w:r>
      <w:r>
        <w:rPr>
          <w:rFonts w:ascii="Times New Roman" w:eastAsia="Times New Roman" w:hAnsi="Times New Roman" w:cs="Times New Roman"/>
          <w:color w:val="D63384"/>
          <w:sz w:val="21"/>
          <w:szCs w:val="21"/>
          <w:shd w:val="clear" w:color="auto" w:fill="F5F6FA"/>
        </w:rPr>
        <w:t>Positive Numbers</w:t>
      </w:r>
      <w:r>
        <w:rPr>
          <w:rFonts w:ascii="Times New Roman" w:eastAsia="Times New Roman" w:hAnsi="Times New Roman" w:cs="Times New Roman"/>
          <w:color w:val="212529"/>
          <w:sz w:val="24"/>
          <w:szCs w:val="24"/>
        </w:rPr>
        <w:t xml:space="preserve"> test called the </w:t>
      </w:r>
      <w:r>
        <w:rPr>
          <w:rFonts w:ascii="Times New Roman" w:eastAsia="Times New Roman" w:hAnsi="Times New Roman" w:cs="Times New Roman"/>
          <w:color w:val="D63384"/>
          <w:sz w:val="21"/>
          <w:szCs w:val="21"/>
          <w:shd w:val="clear" w:color="auto" w:fill="F5F6FA"/>
        </w:rPr>
        <w:t>addition</w:t>
      </w:r>
      <w:r>
        <w:rPr>
          <w:rFonts w:ascii="Times New Roman" w:eastAsia="Times New Roman" w:hAnsi="Times New Roman" w:cs="Times New Roman"/>
          <w:color w:val="212529"/>
          <w:sz w:val="24"/>
          <w:szCs w:val="24"/>
        </w:rPr>
        <w:t xml:space="preserve"> function with the arguments </w:t>
      </w:r>
      <w:r>
        <w:rPr>
          <w:rFonts w:ascii="Times New Roman" w:eastAsia="Times New Roman" w:hAnsi="Times New Roman" w:cs="Times New Roman"/>
          <w:color w:val="D63384"/>
          <w:sz w:val="21"/>
          <w:szCs w:val="21"/>
          <w:shd w:val="clear" w:color="auto" w:fill="F5F6FA"/>
        </w:rPr>
        <w:t>1, 2, 3</w:t>
      </w:r>
      <w:r>
        <w:rPr>
          <w:rFonts w:ascii="Times New Roman" w:eastAsia="Times New Roman" w:hAnsi="Times New Roman" w:cs="Times New Roman"/>
          <w:color w:val="212529"/>
          <w:sz w:val="24"/>
          <w:szCs w:val="24"/>
        </w:rPr>
        <w:t xml:space="preserve"> and expected the result to be </w:t>
      </w:r>
      <w:r>
        <w:rPr>
          <w:rFonts w:ascii="Times New Roman" w:eastAsia="Times New Roman" w:hAnsi="Times New Roman" w:cs="Times New Roman"/>
          <w:color w:val="D63384"/>
          <w:sz w:val="21"/>
          <w:szCs w:val="21"/>
          <w:shd w:val="clear" w:color="auto" w:fill="F5F6FA"/>
        </w:rPr>
        <w:t>6</w:t>
      </w:r>
      <w:r>
        <w:rPr>
          <w:rFonts w:ascii="Times New Roman" w:eastAsia="Times New Roman" w:hAnsi="Times New Roman" w:cs="Times New Roman"/>
          <w:color w:val="212529"/>
          <w:sz w:val="24"/>
          <w:szCs w:val="24"/>
        </w:rPr>
        <w:t xml:space="preserve">. However, instead the result was </w:t>
      </w:r>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rPr>
        <w:t>. There seems to be an error in our code.</w:t>
      </w:r>
    </w:p>
    <w:p w14:paraId="5072466D" w14:textId="77777777" w:rsidR="00B32DEF" w:rsidRPr="00B32DEF" w:rsidRDefault="00000000">
      <w:pPr>
        <w:pStyle w:val="Heading2"/>
        <w:rPr>
          <w:rPrChange w:id="238" w:author="Holli Flanagan" w:date="2025-05-12T14:19:00Z">
            <w:rPr>
              <w:sz w:val="34"/>
              <w:szCs w:val="34"/>
            </w:rPr>
          </w:rPrChange>
        </w:rPr>
        <w:pPrChange w:id="239" w:author="Holli Flanagan" w:date="2025-05-12T14:19:00Z">
          <w:pPr>
            <w:pStyle w:val="Heading2"/>
            <w:keepNext w:val="0"/>
            <w:keepLines w:val="0"/>
          </w:pPr>
        </w:pPrChange>
      </w:pPr>
      <w:bookmarkStart w:id="240" w:name="_4wttsme5b4je" w:colFirst="0" w:colLast="0"/>
      <w:bookmarkEnd w:id="240"/>
      <w:r>
        <w:rPr>
          <w:rPrChange w:id="241" w:author="Holli Flanagan" w:date="2025-05-12T14:19:00Z">
            <w:rPr>
              <w:sz w:val="34"/>
              <w:szCs w:val="34"/>
            </w:rPr>
          </w:rPrChange>
        </w:rPr>
        <w:t>Fix the Code</w:t>
      </w:r>
    </w:p>
    <w:p w14:paraId="4B04B12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 us return to our source code file,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where the addition function was defined.</w:t>
      </w:r>
    </w:p>
    <w:p w14:paraId="0E0CA15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EDFCCE9" wp14:editId="1AC4E9A1">
            <wp:extent cx="5943600" cy="1168400"/>
            <wp:effectExtent l="9525" t="9525" r="9525" b="9525"/>
            <wp:docPr id="69" name="image85.png" descr="lint-issue.png"/>
            <wp:cNvGraphicFramePr/>
            <a:graphic xmlns:a="http://schemas.openxmlformats.org/drawingml/2006/main">
              <a:graphicData uri="http://schemas.openxmlformats.org/drawingml/2006/picture">
                <pic:pic xmlns:pic="http://schemas.openxmlformats.org/drawingml/2006/picture">
                  <pic:nvPicPr>
                    <pic:cNvPr id="0" name="image85.png" descr="lint-issue.png"/>
                    <pic:cNvPicPr preferRelativeResize="0"/>
                  </pic:nvPicPr>
                  <pic:blipFill>
                    <a:blip r:embed="rId36"/>
                    <a:srcRect/>
                    <a:stretch>
                      <a:fillRect/>
                    </a:stretch>
                  </pic:blipFill>
                  <pic:spPr>
                    <a:xfrm>
                      <a:off x="0" y="0"/>
                      <a:ext cx="5943600" cy="1168400"/>
                    </a:xfrm>
                    <a:prstGeom prst="rect">
                      <a:avLst/>
                    </a:prstGeom>
                    <a:ln w="9525">
                      <a:solidFill>
                        <a:srgbClr val="DDDDDD"/>
                      </a:solidFill>
                      <a:prstDash val="solid"/>
                    </a:ln>
                  </pic:spPr>
                </pic:pic>
              </a:graphicData>
            </a:graphic>
          </wp:inline>
        </w:drawing>
      </w:r>
    </w:p>
    <w:p w14:paraId="1596A30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is a new red squiggle waiting for us! We can hover over the squiggle to find out what it is</w:t>
      </w:r>
      <w:ins w:id="242" w:author="Holli Flanagan" w:date="2025-05-09T15:46:00Z">
        <w:r>
          <w:rPr>
            <w:rFonts w:ascii="Times New Roman" w:eastAsia="Times New Roman" w:hAnsi="Times New Roman" w:cs="Times New Roman"/>
            <w:color w:val="212529"/>
            <w:sz w:val="24"/>
            <w:szCs w:val="24"/>
          </w:rPr>
          <w:t xml:space="preserve"> alerting us to.</w:t>
        </w:r>
      </w:ins>
      <w:del w:id="243" w:author="Holli Flanagan" w:date="2025-05-09T15:46:00Z">
        <w:r>
          <w:rPr>
            <w:rFonts w:ascii="Times New Roman" w:eastAsia="Times New Roman" w:hAnsi="Times New Roman" w:cs="Times New Roman"/>
            <w:color w:val="212529"/>
            <w:sz w:val="24"/>
            <w:szCs w:val="24"/>
          </w:rPr>
          <w:delText xml:space="preserve"> about.</w:delText>
        </w:r>
      </w:del>
    </w:p>
    <w:p w14:paraId="4EFA341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F437705" wp14:editId="2A39B0C4">
            <wp:extent cx="5943600" cy="1485900"/>
            <wp:effectExtent l="9525" t="9525" r="9525" b="9525"/>
            <wp:docPr id="92" name="image89.png" descr="image-d2caeff8-cb6a-4294-bb32-69a5d8b5199a.png"/>
            <wp:cNvGraphicFramePr/>
            <a:graphic xmlns:a="http://schemas.openxmlformats.org/drawingml/2006/main">
              <a:graphicData uri="http://schemas.openxmlformats.org/drawingml/2006/picture">
                <pic:pic xmlns:pic="http://schemas.openxmlformats.org/drawingml/2006/picture">
                  <pic:nvPicPr>
                    <pic:cNvPr id="0" name="image89.png" descr="image-d2caeff8-cb6a-4294-bb32-69a5d8b5199a.png"/>
                    <pic:cNvPicPr preferRelativeResize="0"/>
                  </pic:nvPicPr>
                  <pic:blipFill>
                    <a:blip r:embed="rId37"/>
                    <a:srcRect/>
                    <a:stretch>
                      <a:fillRect/>
                    </a:stretch>
                  </pic:blipFill>
                  <pic:spPr>
                    <a:xfrm>
                      <a:off x="0" y="0"/>
                      <a:ext cx="5943600" cy="1485900"/>
                    </a:xfrm>
                    <a:prstGeom prst="rect">
                      <a:avLst/>
                    </a:prstGeom>
                    <a:ln w="9525">
                      <a:solidFill>
                        <a:srgbClr val="DDDDDD"/>
                      </a:solidFill>
                      <a:prstDash val="solid"/>
                    </a:ln>
                  </pic:spPr>
                </pic:pic>
              </a:graphicData>
            </a:graphic>
          </wp:inline>
        </w:drawing>
      </w:r>
    </w:p>
    <w:p w14:paraId="6FAE292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feedback from the environment has nothing to do with the correctness of our code. Instead, this is the linter (</w:t>
      </w:r>
      <w:proofErr w:type="spellStart"/>
      <w:r>
        <w:rPr>
          <w:rFonts w:ascii="Times New Roman" w:eastAsia="Times New Roman" w:hAnsi="Times New Roman" w:cs="Times New Roman"/>
          <w:color w:val="212529"/>
          <w:sz w:val="24"/>
          <w:szCs w:val="24"/>
        </w:rPr>
        <w:t>eslint</w:t>
      </w:r>
      <w:proofErr w:type="spell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complaining</w:t>
      </w:r>
      <w:proofErr w:type="gramEnd"/>
      <w:r>
        <w:rPr>
          <w:rFonts w:ascii="Times New Roman" w:eastAsia="Times New Roman" w:hAnsi="Times New Roman" w:cs="Times New Roman"/>
          <w:color w:val="212529"/>
          <w:sz w:val="24"/>
          <w:szCs w:val="24"/>
        </w:rPr>
        <w:t xml:space="preserve"> about the formatting of our file. Specifically, the system wants us to add a </w:t>
      </w:r>
      <w:proofErr w:type="gramStart"/>
      <w:r>
        <w:rPr>
          <w:rFonts w:ascii="Times New Roman" w:eastAsia="Times New Roman" w:hAnsi="Times New Roman" w:cs="Times New Roman"/>
          <w:color w:val="212529"/>
          <w:sz w:val="24"/>
          <w:szCs w:val="24"/>
        </w:rPr>
        <w:t>newline</w:t>
      </w:r>
      <w:proofErr w:type="gramEnd"/>
      <w:r>
        <w:rPr>
          <w:rFonts w:ascii="Times New Roman" w:eastAsia="Times New Roman" w:hAnsi="Times New Roman" w:cs="Times New Roman"/>
          <w:color w:val="212529"/>
          <w:sz w:val="24"/>
          <w:szCs w:val="24"/>
        </w:rPr>
        <w:t xml:space="preserve"> at the end of our file.</w:t>
      </w:r>
    </w:p>
    <w:p w14:paraId="076EB21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Sometimes, you may disagree with what the </w:t>
      </w:r>
      <w:del w:id="244" w:author="Holli Flanagan" w:date="2025-05-09T15:49:00Z">
        <w:r>
          <w:rPr>
            <w:rFonts w:ascii="Times New Roman" w:eastAsia="Times New Roman" w:hAnsi="Times New Roman" w:cs="Times New Roman"/>
            <w:color w:val="212529"/>
            <w:sz w:val="24"/>
            <w:szCs w:val="24"/>
          </w:rPr>
          <w:delText>L</w:delText>
        </w:r>
      </w:del>
      <w:ins w:id="245" w:author="Holli Flanagan" w:date="2025-05-09T15:49: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 xml:space="preserve">inter says. There </w:t>
      </w:r>
      <w:del w:id="246" w:author="Holli Flanagan" w:date="2025-05-09T15:46:00Z">
        <w:r>
          <w:rPr>
            <w:rFonts w:ascii="Times New Roman" w:eastAsia="Times New Roman" w:hAnsi="Times New Roman" w:cs="Times New Roman"/>
            <w:color w:val="212529"/>
            <w:sz w:val="24"/>
            <w:szCs w:val="24"/>
          </w:rPr>
          <w:delText xml:space="preserve">is </w:delText>
        </w:r>
      </w:del>
      <w:ins w:id="247" w:author="Holli Flanagan" w:date="2025-05-09T15:46:00Z">
        <w:r>
          <w:rPr>
            <w:rFonts w:ascii="Times New Roman" w:eastAsia="Times New Roman" w:hAnsi="Times New Roman" w:cs="Times New Roman"/>
            <w:color w:val="212529"/>
            <w:sz w:val="24"/>
            <w:szCs w:val="24"/>
          </w:rPr>
          <w:t xml:space="preserve">are </w:t>
        </w:r>
      </w:ins>
      <w:r>
        <w:rPr>
          <w:rFonts w:ascii="Times New Roman" w:eastAsia="Times New Roman" w:hAnsi="Times New Roman" w:cs="Times New Roman"/>
          <w:color w:val="212529"/>
          <w:sz w:val="24"/>
          <w:szCs w:val="24"/>
        </w:rPr>
        <w:t>a lot of subjective opinions about how code should be formatted. On a good development team, all the developers will agree on a set of linting rules</w:t>
      </w:r>
      <w:del w:id="248" w:author="Holli Flanagan" w:date="2025-05-09T15:49:00Z">
        <w:r>
          <w:rPr>
            <w:rFonts w:ascii="Times New Roman" w:eastAsia="Times New Roman" w:hAnsi="Times New Roman" w:cs="Times New Roman"/>
            <w:color w:val="212529"/>
            <w:sz w:val="24"/>
            <w:szCs w:val="24"/>
          </w:rPr>
          <w:delText xml:space="preserve"> that they can live with</w:delText>
        </w:r>
      </w:del>
      <w:r>
        <w:rPr>
          <w:rFonts w:ascii="Times New Roman" w:eastAsia="Times New Roman" w:hAnsi="Times New Roman" w:cs="Times New Roman"/>
          <w:color w:val="212529"/>
          <w:sz w:val="24"/>
          <w:szCs w:val="24"/>
        </w:rPr>
        <w:t>. However, while you are starting out (and even sometimes when you are established), you may have to live with rules you do not like. In this case, we need everyone to follow linting rules to make our ability to help you more effective. Clean, well-formatted code is much easier to read and debug!</w:t>
      </w:r>
    </w:p>
    <w:p w14:paraId="3CB2D0E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Add a blank line at the end of the file to make the squiggle go away.</w:t>
      </w:r>
    </w:p>
    <w:p w14:paraId="33042E3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However, this does not fix the program. You should look at what the function is doing and think about it for a moment. We will not tell </w:t>
      </w:r>
      <w:proofErr w:type="gramStart"/>
      <w:r>
        <w:rPr>
          <w:rFonts w:ascii="Times New Roman" w:eastAsia="Times New Roman" w:hAnsi="Times New Roman" w:cs="Times New Roman"/>
          <w:color w:val="212529"/>
          <w:sz w:val="24"/>
          <w:szCs w:val="24"/>
        </w:rPr>
        <w:t>you</w:t>
      </w:r>
      <w:proofErr w:type="gramEnd"/>
      <w:r>
        <w:rPr>
          <w:rFonts w:ascii="Times New Roman" w:eastAsia="Times New Roman" w:hAnsi="Times New Roman" w:cs="Times New Roman"/>
          <w:color w:val="212529"/>
          <w:sz w:val="24"/>
          <w:szCs w:val="24"/>
        </w:rPr>
        <w:t xml:space="preserve"> the error, but you have probably already noticed it. Either way, fix the code now.</w:t>
      </w:r>
    </w:p>
    <w:p w14:paraId="426EC69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23F20A7" wp14:editId="4AD46B27">
            <wp:extent cx="5915025" cy="1581150"/>
            <wp:effectExtent l="9525" t="9525" r="9525" b="9525"/>
            <wp:docPr id="63" name="image52.png" descr="image.png"/>
            <wp:cNvGraphicFramePr/>
            <a:graphic xmlns:a="http://schemas.openxmlformats.org/drawingml/2006/main">
              <a:graphicData uri="http://schemas.openxmlformats.org/drawingml/2006/picture">
                <pic:pic xmlns:pic="http://schemas.openxmlformats.org/drawingml/2006/picture">
                  <pic:nvPicPr>
                    <pic:cNvPr id="0" name="image52.png" descr="image.png"/>
                    <pic:cNvPicPr preferRelativeResize="0"/>
                  </pic:nvPicPr>
                  <pic:blipFill>
                    <a:blip r:embed="rId38"/>
                    <a:srcRect/>
                    <a:stretch>
                      <a:fillRect/>
                    </a:stretch>
                  </pic:blipFill>
                  <pic:spPr>
                    <a:xfrm>
                      <a:off x="0" y="0"/>
                      <a:ext cx="5915025" cy="1581150"/>
                    </a:xfrm>
                    <a:prstGeom prst="rect">
                      <a:avLst/>
                    </a:prstGeom>
                    <a:ln w="9525">
                      <a:solidFill>
                        <a:srgbClr val="DDDDDD"/>
                      </a:solidFill>
                      <a:prstDash val="solid"/>
                    </a:ln>
                  </pic:spPr>
                </pic:pic>
              </a:graphicData>
            </a:graphic>
          </wp:inline>
        </w:drawing>
      </w:r>
    </w:p>
    <w:p w14:paraId="2EC5159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may notice a black dot next to the name of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in the tab. This indicates that the file has not been saved. Save the file now (either using the appropriate keyboard shortcut or the </w:t>
      </w:r>
      <w:del w:id="249" w:author="Holli Flanagan" w:date="2025-05-09T15:52:00Z">
        <w:r>
          <w:rPr>
            <w:rFonts w:ascii="Times New Roman" w:eastAsia="Times New Roman" w:hAnsi="Times New Roman" w:cs="Times New Roman"/>
            <w:color w:val="212529"/>
            <w:sz w:val="24"/>
            <w:szCs w:val="24"/>
          </w:rPr>
          <w:delText>F</w:delText>
        </w:r>
      </w:del>
      <w:ins w:id="250" w:author="Holli Flanagan" w:date="2025-05-09T15:52: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ile menu). If you do not fix AND save the file, then the next step will not work.</w:t>
      </w:r>
    </w:p>
    <w:p w14:paraId="59DA75C2" w14:textId="77777777" w:rsidR="00B32DEF" w:rsidRPr="00B32DEF" w:rsidRDefault="00000000">
      <w:pPr>
        <w:pStyle w:val="Heading2"/>
        <w:rPr>
          <w:rPrChange w:id="251" w:author="Holli Flanagan" w:date="2025-05-12T14:19:00Z">
            <w:rPr>
              <w:sz w:val="34"/>
              <w:szCs w:val="34"/>
            </w:rPr>
          </w:rPrChange>
        </w:rPr>
        <w:pPrChange w:id="252" w:author="Holli Flanagan" w:date="2025-05-12T14:19:00Z">
          <w:pPr>
            <w:pStyle w:val="Heading2"/>
            <w:keepNext w:val="0"/>
            <w:keepLines w:val="0"/>
          </w:pPr>
        </w:pPrChange>
      </w:pPr>
      <w:bookmarkStart w:id="253" w:name="_co07t9zehir7" w:colFirst="0" w:colLast="0"/>
      <w:bookmarkEnd w:id="253"/>
      <w:r>
        <w:rPr>
          <w:rPrChange w:id="254" w:author="Holli Flanagan" w:date="2025-05-12T14:19:00Z">
            <w:rPr>
              <w:sz w:val="34"/>
              <w:szCs w:val="34"/>
            </w:rPr>
          </w:rPrChange>
        </w:rPr>
        <w:t>Run the Tests Again</w:t>
      </w:r>
    </w:p>
    <w:p w14:paraId="2CE471E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that you’ve fixed the code and saved the file, you can return to the terminal to run the tests again</w:t>
      </w:r>
      <w:ins w:id="255" w:author="Holli Flanagan" w:date="2025-05-09T15:52:00Z">
        <w:r>
          <w:rPr>
            <w:rFonts w:ascii="Times New Roman" w:eastAsia="Times New Roman" w:hAnsi="Times New Roman" w:cs="Times New Roman"/>
            <w:color w:val="212529"/>
            <w:sz w:val="24"/>
            <w:szCs w:val="24"/>
          </w:rPr>
          <w:t>.</w:t>
        </w:r>
      </w:ins>
      <w:del w:id="256" w:author="Holli Flanagan" w:date="2025-05-09T15:52:00Z">
        <w:r>
          <w:rPr>
            <w:rFonts w:ascii="Times New Roman" w:eastAsia="Times New Roman" w:hAnsi="Times New Roman" w:cs="Times New Roman"/>
            <w:color w:val="212529"/>
            <w:sz w:val="24"/>
            <w:szCs w:val="24"/>
          </w:rPr>
          <w:delText>:</w:delText>
        </w:r>
      </w:del>
    </w:p>
    <w:p w14:paraId="52F1E635"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251969C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And the resulting output this time should look a lot </w:t>
      </w:r>
      <w:ins w:id="257" w:author="Holli Flanagan" w:date="2025-05-09T15:52:00Z">
        <w:r>
          <w:rPr>
            <w:rFonts w:ascii="Times New Roman" w:eastAsia="Times New Roman" w:hAnsi="Times New Roman" w:cs="Times New Roman"/>
            <w:color w:val="212529"/>
            <w:sz w:val="24"/>
            <w:szCs w:val="24"/>
          </w:rPr>
          <w:t>better</w:t>
        </w:r>
      </w:ins>
      <w:del w:id="258" w:author="Holli Flanagan" w:date="2025-05-09T15:52:00Z">
        <w:r>
          <w:rPr>
            <w:rFonts w:ascii="Times New Roman" w:eastAsia="Times New Roman" w:hAnsi="Times New Roman" w:cs="Times New Roman"/>
            <w:color w:val="212529"/>
            <w:sz w:val="24"/>
            <w:szCs w:val="24"/>
          </w:rPr>
          <w:delText>happier</w:delText>
        </w:r>
      </w:del>
      <w:r>
        <w:rPr>
          <w:rFonts w:ascii="Times New Roman" w:eastAsia="Times New Roman" w:hAnsi="Times New Roman" w:cs="Times New Roman"/>
          <w:color w:val="212529"/>
          <w:sz w:val="24"/>
          <w:szCs w:val="24"/>
        </w:rPr>
        <w:t>.</w:t>
      </w:r>
    </w:p>
    <w:p w14:paraId="5AFCC28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21F91C2" wp14:editId="2027A11C">
            <wp:extent cx="5943600" cy="3454400"/>
            <wp:effectExtent l="9525" t="9525" r="9525" b="9525"/>
            <wp:docPr id="49" name="image49.png" descr="test-success.png"/>
            <wp:cNvGraphicFramePr/>
            <a:graphic xmlns:a="http://schemas.openxmlformats.org/drawingml/2006/main">
              <a:graphicData uri="http://schemas.openxmlformats.org/drawingml/2006/picture">
                <pic:pic xmlns:pic="http://schemas.openxmlformats.org/drawingml/2006/picture">
                  <pic:nvPicPr>
                    <pic:cNvPr id="0" name="image49.png" descr="test-success.png"/>
                    <pic:cNvPicPr preferRelativeResize="0"/>
                  </pic:nvPicPr>
                  <pic:blipFill>
                    <a:blip r:embed="rId39"/>
                    <a:srcRect/>
                    <a:stretch>
                      <a:fillRect/>
                    </a:stretch>
                  </pic:blipFill>
                  <pic:spPr>
                    <a:xfrm>
                      <a:off x="0" y="0"/>
                      <a:ext cx="5943600" cy="3454400"/>
                    </a:xfrm>
                    <a:prstGeom prst="rect">
                      <a:avLst/>
                    </a:prstGeom>
                    <a:ln w="9525">
                      <a:solidFill>
                        <a:srgbClr val="DDDDDD"/>
                      </a:solidFill>
                      <a:prstDash val="solid"/>
                    </a:ln>
                  </pic:spPr>
                </pic:pic>
              </a:graphicData>
            </a:graphic>
          </wp:inline>
        </w:drawing>
      </w:r>
    </w:p>
    <w:p w14:paraId="2DC0765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With the code fixed, we are now ready to save our work back to our remote repository.</w:t>
      </w:r>
    </w:p>
    <w:p w14:paraId="4B889649" w14:textId="77777777" w:rsidR="00B32DEF" w:rsidRPr="00B32DEF" w:rsidRDefault="00000000">
      <w:pPr>
        <w:pStyle w:val="Heading2"/>
        <w:rPr>
          <w:rPrChange w:id="259" w:author="Holli Flanagan" w:date="2025-05-12T14:19:00Z">
            <w:rPr>
              <w:sz w:val="34"/>
              <w:szCs w:val="34"/>
            </w:rPr>
          </w:rPrChange>
        </w:rPr>
        <w:pPrChange w:id="260" w:author="Holli Flanagan" w:date="2025-05-12T14:19:00Z">
          <w:pPr>
            <w:pStyle w:val="Heading2"/>
            <w:keepNext w:val="0"/>
            <w:keepLines w:val="0"/>
          </w:pPr>
        </w:pPrChange>
      </w:pPr>
      <w:bookmarkStart w:id="261" w:name="_f8ijx2t2d3x9" w:colFirst="0" w:colLast="0"/>
      <w:bookmarkEnd w:id="261"/>
      <w:r>
        <w:rPr>
          <w:rPrChange w:id="262" w:author="Holli Flanagan" w:date="2025-05-12T14:19:00Z">
            <w:rPr>
              <w:sz w:val="34"/>
              <w:szCs w:val="34"/>
            </w:rPr>
          </w:rPrChange>
        </w:rPr>
        <w:lastRenderedPageBreak/>
        <w:t>Stage/Commit/Push to GitHub</w:t>
      </w:r>
    </w:p>
    <w:p w14:paraId="51FA4E9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Periodically, as </w:t>
      </w:r>
      <w:proofErr w:type="gramStart"/>
      <w:r>
        <w:rPr>
          <w:rFonts w:ascii="Times New Roman" w:eastAsia="Times New Roman" w:hAnsi="Times New Roman" w:cs="Times New Roman"/>
          <w:color w:val="212529"/>
          <w:sz w:val="24"/>
          <w:szCs w:val="24"/>
        </w:rPr>
        <w:t>you</w:t>
      </w:r>
      <w:proofErr w:type="gramEnd"/>
      <w:r>
        <w:rPr>
          <w:rFonts w:ascii="Times New Roman" w:eastAsia="Times New Roman" w:hAnsi="Times New Roman" w:cs="Times New Roman"/>
          <w:color w:val="212529"/>
          <w:sz w:val="24"/>
          <w:szCs w:val="24"/>
        </w:rPr>
        <w:t xml:space="preserve"> complete portions of assignments, you should stage and commit your work in your local Git repository. This makes a backup of your work locally and also will give us a clear indication of your work timeline. When you are </w:t>
      </w:r>
      <w:proofErr w:type="gramStart"/>
      <w:r>
        <w:rPr>
          <w:rFonts w:ascii="Times New Roman" w:eastAsia="Times New Roman" w:hAnsi="Times New Roman" w:cs="Times New Roman"/>
          <w:color w:val="212529"/>
          <w:sz w:val="24"/>
          <w:szCs w:val="24"/>
        </w:rPr>
        <w:t>done</w:t>
      </w:r>
      <w:proofErr w:type="gramEnd"/>
      <w:r>
        <w:rPr>
          <w:rFonts w:ascii="Times New Roman" w:eastAsia="Times New Roman" w:hAnsi="Times New Roman" w:cs="Times New Roman"/>
          <w:color w:val="212529"/>
          <w:sz w:val="24"/>
          <w:szCs w:val="24"/>
        </w:rPr>
        <w:t xml:space="preserve"> the assignment, you can push your commits to the remote repository on GitHub.</w:t>
      </w:r>
    </w:p>
    <w:p w14:paraId="0AA5585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will discuss these terms a lot more in lecture, but here are some basic definitions:</w:t>
      </w:r>
    </w:p>
    <w:p w14:paraId="043B9E0A" w14:textId="77777777" w:rsidR="00B32DEF" w:rsidRPr="00B32DEF" w:rsidRDefault="00000000">
      <w:pPr>
        <w:numPr>
          <w:ilvl w:val="0"/>
          <w:numId w:val="179"/>
        </w:numPr>
        <w:shd w:val="clear" w:color="auto" w:fill="FFFFFF"/>
        <w:spacing w:before="180"/>
        <w:rPr>
          <w:rFonts w:ascii="Times New Roman" w:eastAsia="Times New Roman" w:hAnsi="Times New Roman" w:cs="Times New Roman"/>
          <w:color w:val="212529"/>
          <w:sz w:val="24"/>
          <w:szCs w:val="24"/>
          <w:rPrChange w:id="263" w:author="Holli Flanagan" w:date="2025-05-09T15:52:00Z">
            <w:rPr>
              <w:rFonts w:ascii="Times New Roman" w:eastAsia="Times New Roman" w:hAnsi="Times New Roman" w:cs="Times New Roman"/>
            </w:rPr>
          </w:rPrChange>
        </w:rPr>
        <w:pPrChange w:id="264" w:author="Holli Flanagan" w:date="2025-05-09T15:52:00Z">
          <w:pPr>
            <w:numPr>
              <w:numId w:val="115"/>
            </w:numPr>
            <w:shd w:val="clear" w:color="auto" w:fill="FFFFFF"/>
            <w:spacing w:before="180" w:after="300"/>
            <w:ind w:left="720" w:hanging="360"/>
          </w:pPr>
        </w:pPrChange>
      </w:pPr>
      <w:r>
        <w:rPr>
          <w:rFonts w:ascii="Times New Roman" w:eastAsia="Times New Roman" w:hAnsi="Times New Roman" w:cs="Times New Roman"/>
          <w:color w:val="212529"/>
          <w:sz w:val="24"/>
          <w:szCs w:val="24"/>
        </w:rPr>
        <w:t>Stage: Mark locally edited files as being ready to save.</w:t>
      </w:r>
    </w:p>
    <w:p w14:paraId="7E2A8639" w14:textId="77777777" w:rsidR="00B32DEF" w:rsidRPr="00B32DEF" w:rsidRDefault="00000000">
      <w:pPr>
        <w:numPr>
          <w:ilvl w:val="0"/>
          <w:numId w:val="179"/>
        </w:numPr>
        <w:shd w:val="clear" w:color="auto" w:fill="FFFFFF"/>
        <w:rPr>
          <w:rFonts w:ascii="Times New Roman" w:eastAsia="Times New Roman" w:hAnsi="Times New Roman" w:cs="Times New Roman"/>
          <w:color w:val="212529"/>
          <w:sz w:val="24"/>
          <w:szCs w:val="24"/>
          <w:rPrChange w:id="265" w:author="Holli Flanagan" w:date="2025-05-09T15:52:00Z">
            <w:rPr>
              <w:rFonts w:ascii="Times New Roman" w:eastAsia="Times New Roman" w:hAnsi="Times New Roman" w:cs="Times New Roman"/>
            </w:rPr>
          </w:rPrChange>
        </w:rPr>
        <w:pPrChange w:id="266" w:author="Holli Flanagan" w:date="2025-05-09T15:52:00Z">
          <w:pPr>
            <w:numPr>
              <w:numId w:val="115"/>
            </w:numPr>
            <w:shd w:val="clear" w:color="auto" w:fill="FFFFFF"/>
            <w:spacing w:before="180" w:after="300"/>
            <w:ind w:left="720" w:hanging="360"/>
          </w:pPr>
        </w:pPrChange>
      </w:pPr>
      <w:r>
        <w:rPr>
          <w:rFonts w:ascii="Times New Roman" w:eastAsia="Times New Roman" w:hAnsi="Times New Roman" w:cs="Times New Roman"/>
          <w:color w:val="212529"/>
          <w:sz w:val="24"/>
          <w:szCs w:val="24"/>
        </w:rPr>
        <w:t>Commit: Save a group of files’ current state along with a message describing the change made to them.</w:t>
      </w:r>
    </w:p>
    <w:p w14:paraId="406C396F" w14:textId="77777777" w:rsidR="00B32DEF" w:rsidRPr="00B32DEF" w:rsidRDefault="00000000">
      <w:pPr>
        <w:numPr>
          <w:ilvl w:val="0"/>
          <w:numId w:val="179"/>
        </w:numPr>
        <w:shd w:val="clear" w:color="auto" w:fill="FFFFFF"/>
        <w:spacing w:after="300"/>
        <w:rPr>
          <w:rFonts w:ascii="Times New Roman" w:eastAsia="Times New Roman" w:hAnsi="Times New Roman" w:cs="Times New Roman"/>
          <w:color w:val="212529"/>
          <w:sz w:val="24"/>
          <w:szCs w:val="24"/>
          <w:rPrChange w:id="267" w:author="Holli Flanagan" w:date="2025-05-09T15:52:00Z">
            <w:rPr>
              <w:rFonts w:ascii="Times New Roman" w:eastAsia="Times New Roman" w:hAnsi="Times New Roman" w:cs="Times New Roman"/>
            </w:rPr>
          </w:rPrChange>
        </w:rPr>
        <w:pPrChange w:id="268" w:author="Holli Flanagan" w:date="2025-05-09T15:52:00Z">
          <w:pPr>
            <w:numPr>
              <w:numId w:val="115"/>
            </w:numPr>
            <w:shd w:val="clear" w:color="auto" w:fill="FFFFFF"/>
            <w:spacing w:before="180" w:after="300"/>
            <w:ind w:left="720" w:hanging="360"/>
          </w:pPr>
        </w:pPrChange>
      </w:pPr>
      <w:r>
        <w:rPr>
          <w:rFonts w:ascii="Times New Roman" w:eastAsia="Times New Roman" w:hAnsi="Times New Roman" w:cs="Times New Roman"/>
          <w:color w:val="212529"/>
          <w:sz w:val="24"/>
          <w:szCs w:val="24"/>
        </w:rPr>
        <w:t>Push: Move a bunch of local commits to a remote repository.</w:t>
      </w:r>
    </w:p>
    <w:p w14:paraId="12E4339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stage and commit files, we will use the </w:t>
      </w:r>
      <w:del w:id="269" w:author="Holli Flanagan" w:date="2025-05-09T15:52:00Z">
        <w:r>
          <w:rPr>
            <w:rFonts w:ascii="Times New Roman" w:eastAsia="Times New Roman" w:hAnsi="Times New Roman" w:cs="Times New Roman"/>
            <w:color w:val="212529"/>
            <w:sz w:val="24"/>
            <w:szCs w:val="24"/>
          </w:rPr>
          <w:delText>S</w:delText>
        </w:r>
      </w:del>
      <w:ins w:id="270" w:author="Holli Flanagan" w:date="2025-05-09T15:52: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271" w:author="Holli Flanagan" w:date="2025-05-09T15:52:00Z">
        <w:r>
          <w:rPr>
            <w:rFonts w:ascii="Times New Roman" w:eastAsia="Times New Roman" w:hAnsi="Times New Roman" w:cs="Times New Roman"/>
            <w:color w:val="212529"/>
            <w:sz w:val="24"/>
            <w:szCs w:val="24"/>
          </w:rPr>
          <w:delText>C</w:delText>
        </w:r>
      </w:del>
      <w:ins w:id="272" w:author="Holli Flanagan" w:date="2025-05-09T15:5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accessible from the left navigation bar.</w:t>
      </w:r>
    </w:p>
    <w:p w14:paraId="579AE5C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B5C7CA6" wp14:editId="1626BF1A">
            <wp:extent cx="3162300" cy="2981325"/>
            <wp:effectExtent l="9525" t="9525" r="9525" b="9525"/>
            <wp:docPr id="22" name="image20.png" descr="image.png"/>
            <wp:cNvGraphicFramePr/>
            <a:graphic xmlns:a="http://schemas.openxmlformats.org/drawingml/2006/main">
              <a:graphicData uri="http://schemas.openxmlformats.org/drawingml/2006/picture">
                <pic:pic xmlns:pic="http://schemas.openxmlformats.org/drawingml/2006/picture">
                  <pic:nvPicPr>
                    <pic:cNvPr id="0" name="image20.png" descr="image.png"/>
                    <pic:cNvPicPr preferRelativeResize="0"/>
                  </pic:nvPicPr>
                  <pic:blipFill>
                    <a:blip r:embed="rId40"/>
                    <a:srcRect/>
                    <a:stretch>
                      <a:fillRect/>
                    </a:stretch>
                  </pic:blipFill>
                  <pic:spPr>
                    <a:xfrm>
                      <a:off x="0" y="0"/>
                      <a:ext cx="3162300" cy="2981325"/>
                    </a:xfrm>
                    <a:prstGeom prst="rect">
                      <a:avLst/>
                    </a:prstGeom>
                    <a:ln w="9525">
                      <a:solidFill>
                        <a:srgbClr val="DDDDDD"/>
                      </a:solidFill>
                      <a:prstDash val="solid"/>
                    </a:ln>
                  </pic:spPr>
                </pic:pic>
              </a:graphicData>
            </a:graphic>
          </wp:inline>
        </w:drawing>
      </w:r>
    </w:p>
    <w:p w14:paraId="6C6E655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del w:id="273" w:author="Holli Flanagan" w:date="2025-05-09T15:53:00Z">
        <w:r>
          <w:rPr>
            <w:rFonts w:ascii="Times New Roman" w:eastAsia="Times New Roman" w:hAnsi="Times New Roman" w:cs="Times New Roman"/>
            <w:color w:val="212529"/>
            <w:sz w:val="24"/>
            <w:szCs w:val="24"/>
          </w:rPr>
          <w:delText>S</w:delText>
        </w:r>
      </w:del>
      <w:ins w:id="274" w:author="Holli Flanagan" w:date="2025-05-09T15:5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275" w:author="Holli Flanagan" w:date="2025-05-09T15:53:00Z">
        <w:r>
          <w:rPr>
            <w:rFonts w:ascii="Times New Roman" w:eastAsia="Times New Roman" w:hAnsi="Times New Roman" w:cs="Times New Roman"/>
            <w:color w:val="212529"/>
            <w:sz w:val="24"/>
            <w:szCs w:val="24"/>
          </w:rPr>
          <w:delText>C</w:delText>
        </w:r>
      </w:del>
      <w:ins w:id="276" w:author="Holli Flanagan" w:date="2025-05-09T15:53: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gives us a graphical user interface for running Git commands. We could also run them from the terminal, but for now it will most likely be easier to use this interface.</w:t>
      </w:r>
    </w:p>
    <w:p w14:paraId="623307E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VS Code has identified two files that we have edited: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package-</w:t>
      </w:r>
      <w:proofErr w:type="spellStart"/>
      <w:proofErr w:type="gramStart"/>
      <w:r>
        <w:rPr>
          <w:rFonts w:ascii="Times New Roman" w:eastAsia="Times New Roman" w:hAnsi="Times New Roman" w:cs="Times New Roman"/>
          <w:color w:val="D63384"/>
          <w:sz w:val="21"/>
          <w:szCs w:val="21"/>
          <w:shd w:val="clear" w:color="auto" w:fill="F5F6FA"/>
        </w:rPr>
        <w:t>lock.json</w:t>
      </w:r>
      <w:proofErr w:type="spellEnd"/>
      <w:proofErr w:type="gramEnd"/>
      <w:r>
        <w:rPr>
          <w:rFonts w:ascii="Times New Roman" w:eastAsia="Times New Roman" w:hAnsi="Times New Roman" w:cs="Times New Roman"/>
          <w:color w:val="212529"/>
          <w:sz w:val="24"/>
          <w:szCs w:val="24"/>
        </w:rPr>
        <w:t>.</w:t>
      </w:r>
    </w:p>
    <w:p w14:paraId="5AC343C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hopefully remember editing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but what about </w:t>
      </w:r>
      <w:r>
        <w:rPr>
          <w:rFonts w:ascii="Times New Roman" w:eastAsia="Times New Roman" w:hAnsi="Times New Roman" w:cs="Times New Roman"/>
          <w:color w:val="D63384"/>
          <w:sz w:val="21"/>
          <w:szCs w:val="21"/>
          <w:shd w:val="clear" w:color="auto" w:fill="F5F6FA"/>
        </w:rPr>
        <w:t>package-</w:t>
      </w:r>
      <w:proofErr w:type="spellStart"/>
      <w:proofErr w:type="gramStart"/>
      <w:r>
        <w:rPr>
          <w:rFonts w:ascii="Times New Roman" w:eastAsia="Times New Roman" w:hAnsi="Times New Roman" w:cs="Times New Roman"/>
          <w:color w:val="D63384"/>
          <w:sz w:val="21"/>
          <w:szCs w:val="21"/>
          <w:shd w:val="clear" w:color="auto" w:fill="F5F6FA"/>
        </w:rPr>
        <w:t>lock.json</w:t>
      </w:r>
      <w:proofErr w:type="spellEnd"/>
      <w:proofErr w:type="gramEnd"/>
      <w:r>
        <w:rPr>
          <w:rFonts w:ascii="Times New Roman" w:eastAsia="Times New Roman" w:hAnsi="Times New Roman" w:cs="Times New Roman"/>
          <w:color w:val="212529"/>
          <w:sz w:val="24"/>
          <w:szCs w:val="24"/>
        </w:rPr>
        <w:t xml:space="preserve">? That’s a file used by the system to track the installed packages. We updated it when we ran </w:t>
      </w:r>
      <w:proofErr w:type="spellStart"/>
      <w:proofErr w:type="gramStart"/>
      <w:r>
        <w:rPr>
          <w:rFonts w:ascii="Times New Roman" w:eastAsia="Times New Roman" w:hAnsi="Times New Roman" w:cs="Times New Roman"/>
          <w:color w:val="212529"/>
          <w:sz w:val="24"/>
          <w:szCs w:val="24"/>
        </w:rPr>
        <w:t>npm</w:t>
      </w:r>
      <w:proofErr w:type="spellEnd"/>
      <w:proofErr w:type="gramEnd"/>
      <w:r>
        <w:rPr>
          <w:rFonts w:ascii="Times New Roman" w:eastAsia="Times New Roman" w:hAnsi="Times New Roman" w:cs="Times New Roman"/>
          <w:color w:val="212529"/>
          <w:sz w:val="24"/>
          <w:szCs w:val="24"/>
        </w:rPr>
        <w:t xml:space="preserve"> install. You don’t need to worry about this file.</w:t>
      </w:r>
    </w:p>
    <w:p w14:paraId="100CADE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Instead, focus on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Click on the filename in the Source Control panel and VS Code will show you a diff (“difference”).</w:t>
      </w:r>
    </w:p>
    <w:p w14:paraId="5177FA4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77E1745" wp14:editId="6B4F8F33">
            <wp:extent cx="5943600" cy="1016000"/>
            <wp:effectExtent l="9525" t="9525" r="9525" b="9525"/>
            <wp:docPr id="40" name="image29.png" descr="image.png"/>
            <wp:cNvGraphicFramePr/>
            <a:graphic xmlns:a="http://schemas.openxmlformats.org/drawingml/2006/main">
              <a:graphicData uri="http://schemas.openxmlformats.org/drawingml/2006/picture">
                <pic:pic xmlns:pic="http://schemas.openxmlformats.org/drawingml/2006/picture">
                  <pic:nvPicPr>
                    <pic:cNvPr id="0" name="image29.png" descr="image.png"/>
                    <pic:cNvPicPr preferRelativeResize="0"/>
                  </pic:nvPicPr>
                  <pic:blipFill>
                    <a:blip r:embed="rId41"/>
                    <a:srcRect/>
                    <a:stretch>
                      <a:fillRect/>
                    </a:stretch>
                  </pic:blipFill>
                  <pic:spPr>
                    <a:xfrm>
                      <a:off x="0" y="0"/>
                      <a:ext cx="5943600" cy="1016000"/>
                    </a:xfrm>
                    <a:prstGeom prst="rect">
                      <a:avLst/>
                    </a:prstGeom>
                    <a:ln w="9525">
                      <a:solidFill>
                        <a:srgbClr val="DDDDDD"/>
                      </a:solidFill>
                      <a:prstDash val="solid"/>
                    </a:ln>
                  </pic:spPr>
                </pic:pic>
              </a:graphicData>
            </a:graphic>
          </wp:inline>
        </w:drawing>
      </w:r>
    </w:p>
    <w:p w14:paraId="02C9C96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dark red line was deleted from the left, so it shows up as a grey hatched line on the right. Similarly, the light red line was modified on the left, so it shows up as a green line on the right. These were indeed the changes we made to the file.</w:t>
      </w:r>
    </w:p>
    <w:p w14:paraId="123FD95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We’re happy with these changes, so the time has come to stage the files.</w:t>
      </w:r>
    </w:p>
    <w:p w14:paraId="3682D56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plus button next to each file to </w:t>
      </w:r>
      <w:del w:id="277" w:author="Holli Flanagan" w:date="2025-05-09T15:53:00Z">
        <w:r>
          <w:rPr>
            <w:rFonts w:ascii="Times New Roman" w:eastAsia="Times New Roman" w:hAnsi="Times New Roman" w:cs="Times New Roman"/>
            <w:color w:val="212529"/>
            <w:sz w:val="24"/>
            <w:szCs w:val="24"/>
          </w:rPr>
          <w:delText>S</w:delText>
        </w:r>
      </w:del>
      <w:ins w:id="278" w:author="Holli Flanagan" w:date="2025-05-09T15:5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tage them.</w:t>
      </w:r>
    </w:p>
    <w:p w14:paraId="54418A4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6358F43" wp14:editId="2FC5E15F">
            <wp:extent cx="3295650" cy="1238250"/>
            <wp:effectExtent l="9525" t="9525" r="9525" b="9525"/>
            <wp:docPr id="89" name="image86.png" descr="image.png"/>
            <wp:cNvGraphicFramePr/>
            <a:graphic xmlns:a="http://schemas.openxmlformats.org/drawingml/2006/main">
              <a:graphicData uri="http://schemas.openxmlformats.org/drawingml/2006/picture">
                <pic:pic xmlns:pic="http://schemas.openxmlformats.org/drawingml/2006/picture">
                  <pic:nvPicPr>
                    <pic:cNvPr id="0" name="image86.png" descr="image.png"/>
                    <pic:cNvPicPr preferRelativeResize="0"/>
                  </pic:nvPicPr>
                  <pic:blipFill>
                    <a:blip r:embed="rId42"/>
                    <a:srcRect/>
                    <a:stretch>
                      <a:fillRect/>
                    </a:stretch>
                  </pic:blipFill>
                  <pic:spPr>
                    <a:xfrm>
                      <a:off x="0" y="0"/>
                      <a:ext cx="3295650" cy="1238250"/>
                    </a:xfrm>
                    <a:prstGeom prst="rect">
                      <a:avLst/>
                    </a:prstGeom>
                    <a:ln w="9525">
                      <a:solidFill>
                        <a:srgbClr val="DDDDDD"/>
                      </a:solidFill>
                      <a:prstDash val="solid"/>
                    </a:ln>
                  </pic:spPr>
                </pic:pic>
              </a:graphicData>
            </a:graphic>
          </wp:inline>
        </w:drawing>
      </w:r>
    </w:p>
    <w:p w14:paraId="71620ED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staged, the files are moved to the “Staged Changes” section</w:t>
      </w:r>
      <w:del w:id="279" w:author="Holli Flanagan" w:date="2025-05-09T15:5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are ready to be committed.</w:t>
      </w:r>
    </w:p>
    <w:p w14:paraId="59E1556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563BFCB" wp14:editId="6EC1B71E">
            <wp:extent cx="2724150" cy="2343150"/>
            <wp:effectExtent l="9525" t="9525" r="9525" b="9525"/>
            <wp:docPr id="71" name="image65.png" descr="image.png"/>
            <wp:cNvGraphicFramePr/>
            <a:graphic xmlns:a="http://schemas.openxmlformats.org/drawingml/2006/main">
              <a:graphicData uri="http://schemas.openxmlformats.org/drawingml/2006/picture">
                <pic:pic xmlns:pic="http://schemas.openxmlformats.org/drawingml/2006/picture">
                  <pic:nvPicPr>
                    <pic:cNvPr id="0" name="image65.png" descr="image.png"/>
                    <pic:cNvPicPr preferRelativeResize="0"/>
                  </pic:nvPicPr>
                  <pic:blipFill>
                    <a:blip r:embed="rId43"/>
                    <a:srcRect/>
                    <a:stretch>
                      <a:fillRect/>
                    </a:stretch>
                  </pic:blipFill>
                  <pic:spPr>
                    <a:xfrm>
                      <a:off x="0" y="0"/>
                      <a:ext cx="2724150" cy="2343150"/>
                    </a:xfrm>
                    <a:prstGeom prst="rect">
                      <a:avLst/>
                    </a:prstGeom>
                    <a:ln w="9525">
                      <a:solidFill>
                        <a:srgbClr val="DDDDDD"/>
                      </a:solidFill>
                      <a:prstDash val="solid"/>
                    </a:ln>
                  </pic:spPr>
                </pic:pic>
              </a:graphicData>
            </a:graphic>
          </wp:inline>
        </w:drawing>
      </w:r>
    </w:p>
    <w:p w14:paraId="3495587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However, first we must write a </w:t>
      </w:r>
      <w:proofErr w:type="gramStart"/>
      <w:r>
        <w:rPr>
          <w:rFonts w:ascii="Times New Roman" w:eastAsia="Times New Roman" w:hAnsi="Times New Roman" w:cs="Times New Roman"/>
          <w:color w:val="212529"/>
          <w:sz w:val="24"/>
          <w:szCs w:val="24"/>
        </w:rPr>
        <w:t>commit</w:t>
      </w:r>
      <w:proofErr w:type="gramEnd"/>
      <w:r>
        <w:rPr>
          <w:rFonts w:ascii="Times New Roman" w:eastAsia="Times New Roman" w:hAnsi="Times New Roman" w:cs="Times New Roman"/>
          <w:color w:val="212529"/>
          <w:sz w:val="24"/>
          <w:szCs w:val="24"/>
        </w:rPr>
        <w:t xml:space="preserve"> message to explain what we have done. This message should be short, ideally fitting nicely into that box. If someone scrolls through the history of our commit messages, they should have a clear idea of what we did while writing the project.</w:t>
      </w:r>
    </w:p>
    <w:p w14:paraId="606F61C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 example commit message here might be </w:t>
      </w:r>
      <w:r>
        <w:rPr>
          <w:rFonts w:ascii="Times New Roman" w:eastAsia="Times New Roman" w:hAnsi="Times New Roman" w:cs="Times New Roman"/>
          <w:color w:val="D63384"/>
          <w:sz w:val="21"/>
          <w:szCs w:val="21"/>
          <w:shd w:val="clear" w:color="auto" w:fill="F5F6FA"/>
        </w:rPr>
        <w:t>Addition function fixed</w:t>
      </w:r>
      <w:r>
        <w:rPr>
          <w:rFonts w:ascii="Times New Roman" w:eastAsia="Times New Roman" w:hAnsi="Times New Roman" w:cs="Times New Roman"/>
          <w:color w:val="212529"/>
          <w:sz w:val="24"/>
          <w:szCs w:val="24"/>
        </w:rPr>
        <w:t>.</w:t>
      </w:r>
    </w:p>
    <w:p w14:paraId="2C0646D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might have been a better idea to make two separate commits, one for updating the package-</w:t>
      </w:r>
      <w:proofErr w:type="spellStart"/>
      <w:r>
        <w:rPr>
          <w:rFonts w:ascii="Times New Roman" w:eastAsia="Times New Roman" w:hAnsi="Times New Roman" w:cs="Times New Roman"/>
          <w:color w:val="212529"/>
          <w:sz w:val="24"/>
          <w:szCs w:val="24"/>
        </w:rPr>
        <w:t>lock.json</w:t>
      </w:r>
      <w:proofErr w:type="spellEnd"/>
      <w:r>
        <w:rPr>
          <w:rFonts w:ascii="Times New Roman" w:eastAsia="Times New Roman" w:hAnsi="Times New Roman" w:cs="Times New Roman"/>
          <w:color w:val="212529"/>
          <w:sz w:val="24"/>
          <w:szCs w:val="24"/>
        </w:rPr>
        <w:t xml:space="preserve"> file (“Modules installed”) and then one for just the </w:t>
      </w:r>
      <w:proofErr w:type="spellStart"/>
      <w:r>
        <w:rPr>
          <w:rFonts w:ascii="Times New Roman" w:eastAsia="Times New Roman" w:hAnsi="Times New Roman" w:cs="Times New Roman"/>
          <w:color w:val="212529"/>
          <w:sz w:val="24"/>
          <w:szCs w:val="24"/>
        </w:rPr>
        <w:t>basic.ts</w:t>
      </w:r>
      <w:proofErr w:type="spellEnd"/>
      <w:r>
        <w:rPr>
          <w:rFonts w:ascii="Times New Roman" w:eastAsia="Times New Roman" w:hAnsi="Times New Roman" w:cs="Times New Roman"/>
          <w:color w:val="212529"/>
          <w:sz w:val="24"/>
          <w:szCs w:val="24"/>
        </w:rPr>
        <w:t xml:space="preserve"> file (“Addition function fixed”). </w:t>
      </w:r>
      <w:proofErr w:type="gramStart"/>
      <w:r>
        <w:rPr>
          <w:rFonts w:ascii="Times New Roman" w:eastAsia="Times New Roman" w:hAnsi="Times New Roman" w:cs="Times New Roman"/>
          <w:color w:val="212529"/>
          <w:sz w:val="24"/>
          <w:szCs w:val="24"/>
        </w:rPr>
        <w:t>Commits</w:t>
      </w:r>
      <w:proofErr w:type="gramEnd"/>
      <w:r>
        <w:rPr>
          <w:rFonts w:ascii="Times New Roman" w:eastAsia="Times New Roman" w:hAnsi="Times New Roman" w:cs="Times New Roman"/>
          <w:color w:val="212529"/>
          <w:sz w:val="24"/>
          <w:szCs w:val="24"/>
        </w:rPr>
        <w:t xml:space="preserve"> don’t have to be made with all </w:t>
      </w:r>
      <w:proofErr w:type="gramStart"/>
      <w:r>
        <w:rPr>
          <w:rFonts w:ascii="Times New Roman" w:eastAsia="Times New Roman" w:hAnsi="Times New Roman" w:cs="Times New Roman"/>
          <w:color w:val="212529"/>
          <w:sz w:val="24"/>
          <w:szCs w:val="24"/>
        </w:rPr>
        <w:t>edited</w:t>
      </w:r>
      <w:proofErr w:type="gramEnd"/>
      <w:r>
        <w:rPr>
          <w:rFonts w:ascii="Times New Roman" w:eastAsia="Times New Roman" w:hAnsi="Times New Roman" w:cs="Times New Roman"/>
          <w:color w:val="212529"/>
          <w:sz w:val="24"/>
          <w:szCs w:val="24"/>
        </w:rPr>
        <w:t xml:space="preserve"> files; just the ones you have </w:t>
      </w:r>
      <w:proofErr w:type="gramStart"/>
      <w:r>
        <w:rPr>
          <w:rFonts w:ascii="Times New Roman" w:eastAsia="Times New Roman" w:hAnsi="Times New Roman" w:cs="Times New Roman"/>
          <w:color w:val="212529"/>
          <w:sz w:val="24"/>
          <w:szCs w:val="24"/>
        </w:rPr>
        <w:t>staged</w:t>
      </w:r>
      <w:proofErr w:type="gramEnd"/>
      <w:r>
        <w:rPr>
          <w:rFonts w:ascii="Times New Roman" w:eastAsia="Times New Roman" w:hAnsi="Times New Roman" w:cs="Times New Roman"/>
          <w:color w:val="212529"/>
          <w:sz w:val="24"/>
          <w:szCs w:val="24"/>
        </w:rPr>
        <w:t>. Deciding on the granularity of your commits is a personal decision, but we encourage you to be fine-grained!</w:t>
      </w:r>
    </w:p>
    <w:p w14:paraId="07D8672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typed your message, click the </w:t>
      </w:r>
      <w:ins w:id="280" w:author="Holli Flanagan" w:date="2025-05-09T15: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Commit</w:t>
      </w:r>
      <w:ins w:id="281" w:author="Holli Flanagan" w:date="2025-05-09T15: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button to commit your staged changes.</w:t>
      </w:r>
    </w:p>
    <w:p w14:paraId="13F9C36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89AFB14" wp14:editId="0C9EE770">
            <wp:extent cx="2790825" cy="2638425"/>
            <wp:effectExtent l="9525" t="9525" r="9525" b="9525"/>
            <wp:docPr id="79" name="image70.png" descr="image.png"/>
            <wp:cNvGraphicFramePr/>
            <a:graphic xmlns:a="http://schemas.openxmlformats.org/drawingml/2006/main">
              <a:graphicData uri="http://schemas.openxmlformats.org/drawingml/2006/picture">
                <pic:pic xmlns:pic="http://schemas.openxmlformats.org/drawingml/2006/picture">
                  <pic:nvPicPr>
                    <pic:cNvPr id="0" name="image70.png" descr="image.png"/>
                    <pic:cNvPicPr preferRelativeResize="0"/>
                  </pic:nvPicPr>
                  <pic:blipFill>
                    <a:blip r:embed="rId44"/>
                    <a:srcRect/>
                    <a:stretch>
                      <a:fillRect/>
                    </a:stretch>
                  </pic:blipFill>
                  <pic:spPr>
                    <a:xfrm>
                      <a:off x="0" y="0"/>
                      <a:ext cx="2790825" cy="2638425"/>
                    </a:xfrm>
                    <a:prstGeom prst="rect">
                      <a:avLst/>
                    </a:prstGeom>
                    <a:ln w="9525">
                      <a:solidFill>
                        <a:srgbClr val="DDDDDD"/>
                      </a:solidFill>
                      <a:prstDash val="solid"/>
                    </a:ln>
                  </pic:spPr>
                </pic:pic>
              </a:graphicData>
            </a:graphic>
          </wp:inline>
        </w:drawing>
      </w:r>
    </w:p>
    <w:p w14:paraId="6FC9C21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After committing, the button will change to “Sync Changes</w:t>
      </w:r>
      <w:ins w:id="282" w:author="Holli Flanagan" w:date="2025-05-09T15: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83" w:author="Holli Flanagan" w:date="2025-05-09T15:5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allowing you to push your commits to GitHub.</w:t>
      </w:r>
    </w:p>
    <w:p w14:paraId="2A27183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7217DDE" wp14:editId="6AE680BE">
            <wp:extent cx="4152900" cy="1181100"/>
            <wp:effectExtent l="9525" t="9525" r="9525" b="9525"/>
            <wp:docPr id="53" name="image39.png" descr="image.png"/>
            <wp:cNvGraphicFramePr/>
            <a:graphic xmlns:a="http://schemas.openxmlformats.org/drawingml/2006/main">
              <a:graphicData uri="http://schemas.openxmlformats.org/drawingml/2006/picture">
                <pic:pic xmlns:pic="http://schemas.openxmlformats.org/drawingml/2006/picture">
                  <pic:nvPicPr>
                    <pic:cNvPr id="0" name="image39.png" descr="image.png"/>
                    <pic:cNvPicPr preferRelativeResize="0"/>
                  </pic:nvPicPr>
                  <pic:blipFill>
                    <a:blip r:embed="rId45"/>
                    <a:srcRect/>
                    <a:stretch>
                      <a:fillRect/>
                    </a:stretch>
                  </pic:blipFill>
                  <pic:spPr>
                    <a:xfrm>
                      <a:off x="0" y="0"/>
                      <a:ext cx="4152900" cy="1181100"/>
                    </a:xfrm>
                    <a:prstGeom prst="rect">
                      <a:avLst/>
                    </a:prstGeom>
                    <a:ln w="9525">
                      <a:solidFill>
                        <a:srgbClr val="DDDDDD"/>
                      </a:solidFill>
                      <a:prstDash val="solid"/>
                    </a:ln>
                  </pic:spPr>
                </pic:pic>
              </a:graphicData>
            </a:graphic>
          </wp:inline>
        </w:drawing>
      </w:r>
    </w:p>
    <w:p w14:paraId="38D8AA3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w:t>
      </w:r>
      <w:ins w:id="284"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Sync Changes</w:t>
      </w:r>
      <w:ins w:id="285"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button, and you will be told “This action will </w:t>
      </w:r>
      <w:proofErr w:type="gramStart"/>
      <w:r>
        <w:rPr>
          <w:rFonts w:ascii="Times New Roman" w:eastAsia="Times New Roman" w:hAnsi="Times New Roman" w:cs="Times New Roman"/>
          <w:color w:val="212529"/>
          <w:sz w:val="24"/>
          <w:szCs w:val="24"/>
        </w:rPr>
        <w:t>pull</w:t>
      </w:r>
      <w:proofErr w:type="gramEnd"/>
      <w:r>
        <w:rPr>
          <w:rFonts w:ascii="Times New Roman" w:eastAsia="Times New Roman" w:hAnsi="Times New Roman" w:cs="Times New Roman"/>
          <w:color w:val="212529"/>
          <w:sz w:val="24"/>
          <w:szCs w:val="24"/>
        </w:rPr>
        <w:t xml:space="preserve"> and push commits from and to </w:t>
      </w:r>
      <w:del w:id="286" w:author="Holli Flanagan" w:date="2025-05-09T15:56:00Z">
        <w:r>
          <w:rPr>
            <w:rFonts w:ascii="Times New Roman" w:eastAsia="Times New Roman" w:hAnsi="Times New Roman" w:cs="Times New Roman"/>
            <w:color w:val="212529"/>
            <w:sz w:val="24"/>
            <w:szCs w:val="24"/>
          </w:rPr>
          <w:delText>“</w:delText>
        </w:r>
      </w:del>
      <w:ins w:id="287"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origin/main</w:t>
      </w:r>
      <w:ins w:id="288" w:author="Holli Flanagan" w:date="2025-05-09T15:56:00Z">
        <w:r>
          <w:rPr>
            <w:rFonts w:ascii="Times New Roman" w:eastAsia="Times New Roman" w:hAnsi="Times New Roman" w:cs="Times New Roman"/>
            <w:color w:val="212529"/>
            <w:sz w:val="24"/>
            <w:szCs w:val="24"/>
          </w:rPr>
          <w:t>.’</w:t>
        </w:r>
      </w:ins>
      <w:del w:id="289" w:author="Holli Flanagan" w:date="2025-05-09T15:5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w:t>
      </w:r>
      <w:del w:id="290" w:author="Holli Flanagan" w:date="2025-05-09T15:5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Click “OK”</w:t>
      </w:r>
      <w:del w:id="291" w:author="Holli Flanagan" w:date="2025-05-09T15:5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because that is exactly what we want to do.</w:t>
      </w:r>
    </w:p>
    <w:p w14:paraId="6B067DE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27E5E3B9" wp14:editId="395DFCDC">
            <wp:extent cx="2647950" cy="1933575"/>
            <wp:effectExtent l="9525" t="9525" r="9525" b="9525"/>
            <wp:docPr id="62" name="image59.png" descr="image.png"/>
            <wp:cNvGraphicFramePr/>
            <a:graphic xmlns:a="http://schemas.openxmlformats.org/drawingml/2006/main">
              <a:graphicData uri="http://schemas.openxmlformats.org/drawingml/2006/picture">
                <pic:pic xmlns:pic="http://schemas.openxmlformats.org/drawingml/2006/picture">
                  <pic:nvPicPr>
                    <pic:cNvPr id="0" name="image59.png" descr="image.png"/>
                    <pic:cNvPicPr preferRelativeResize="0"/>
                  </pic:nvPicPr>
                  <pic:blipFill>
                    <a:blip r:embed="rId46"/>
                    <a:srcRect/>
                    <a:stretch>
                      <a:fillRect/>
                    </a:stretch>
                  </pic:blipFill>
                  <pic:spPr>
                    <a:xfrm>
                      <a:off x="0" y="0"/>
                      <a:ext cx="2647950" cy="1933575"/>
                    </a:xfrm>
                    <a:prstGeom prst="rect">
                      <a:avLst/>
                    </a:prstGeom>
                    <a:ln w="9525">
                      <a:solidFill>
                        <a:srgbClr val="DDDDDD"/>
                      </a:solidFill>
                      <a:prstDash val="solid"/>
                    </a:ln>
                  </pic:spPr>
                </pic:pic>
              </a:graphicData>
            </a:graphic>
          </wp:inline>
        </w:drawing>
      </w:r>
    </w:p>
    <w:p w14:paraId="73181DA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del w:id="292" w:author="Holli Flanagan" w:date="2025-05-09T15:56:00Z">
        <w:r>
          <w:rPr>
            <w:rFonts w:ascii="Times New Roman" w:eastAsia="Times New Roman" w:hAnsi="Times New Roman" w:cs="Times New Roman"/>
            <w:color w:val="212529"/>
            <w:sz w:val="24"/>
            <w:szCs w:val="24"/>
          </w:rPr>
          <w:delText>S</w:delText>
        </w:r>
      </w:del>
      <w:ins w:id="293" w:author="Holli Flanagan" w:date="2025-05-09T15:5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294" w:author="Holli Flanagan" w:date="2025-05-09T15:56:00Z">
        <w:r>
          <w:rPr>
            <w:rFonts w:ascii="Times New Roman" w:eastAsia="Times New Roman" w:hAnsi="Times New Roman" w:cs="Times New Roman"/>
            <w:color w:val="212529"/>
            <w:sz w:val="24"/>
            <w:szCs w:val="24"/>
          </w:rPr>
          <w:delText>C</w:delText>
        </w:r>
      </w:del>
      <w:ins w:id="295" w:author="Holli Flanagan" w:date="2025-05-09T15:56: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will now be partially greyed out since you have nothing left to commit.</w:t>
      </w:r>
    </w:p>
    <w:p w14:paraId="7F3614FC" w14:textId="77777777" w:rsidR="00B32DEF" w:rsidRDefault="00000000">
      <w:pPr>
        <w:shd w:val="clear" w:color="auto" w:fill="FFFFFF"/>
        <w:spacing w:before="120"/>
        <w:rPr>
          <w:rFonts w:ascii="Times New Roman" w:eastAsia="Times New Roman" w:hAnsi="Times New Roman" w:cs="Times New Roman"/>
          <w:b/>
          <w:color w:val="DD2E2E"/>
          <w:sz w:val="18"/>
          <w:szCs w:val="18"/>
        </w:rPr>
      </w:pPr>
      <w:r>
        <w:rPr>
          <w:rFonts w:ascii="Times New Roman" w:eastAsia="Times New Roman" w:hAnsi="Times New Roman" w:cs="Times New Roman"/>
          <w:b/>
          <w:color w:val="DD2E2E"/>
          <w:sz w:val="18"/>
          <w:szCs w:val="18"/>
        </w:rPr>
        <w:t>“NEED TO CONFIGURE GIT”</w:t>
      </w:r>
    </w:p>
    <w:p w14:paraId="58D003DA"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encounter an error like “need to configure git” before you can push, then you can run the following commands in the </w:t>
      </w:r>
      <w:del w:id="296" w:author="Holli Flanagan" w:date="2025-05-09T15:56:00Z">
        <w:r>
          <w:rPr>
            <w:rFonts w:ascii="Times New Roman" w:eastAsia="Times New Roman" w:hAnsi="Times New Roman" w:cs="Times New Roman"/>
            <w:color w:val="212529"/>
            <w:sz w:val="24"/>
            <w:szCs w:val="24"/>
          </w:rPr>
          <w:delText>T</w:delText>
        </w:r>
      </w:del>
      <w:ins w:id="297" w:author="Holli Flanagan" w:date="2025-05-09T15:5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erminal, substituting your email address and name.</w:t>
      </w:r>
    </w:p>
    <w:p w14:paraId="3F30A939" w14:textId="77777777" w:rsidR="00B32DEF" w:rsidRDefault="00000000">
      <w:pPr>
        <w:shd w:val="clear" w:color="auto" w:fill="FFFFFF"/>
        <w:spacing w:before="12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8D8C02E" w14:textId="77777777" w:rsidR="00B32DEF" w:rsidRDefault="00000000">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replace </w:t>
      </w:r>
      <w:r>
        <w:rPr>
          <w:rFonts w:ascii="Times New Roman" w:eastAsia="Times New Roman" w:hAnsi="Times New Roman" w:cs="Times New Roman"/>
          <w:color w:val="D63384"/>
          <w:sz w:val="21"/>
          <w:szCs w:val="21"/>
          <w:shd w:val="clear" w:color="auto" w:fill="F5F6FA"/>
        </w:rPr>
        <w:t>YOUREMAIL</w:t>
      </w:r>
      <w:r>
        <w:rPr>
          <w:rFonts w:ascii="Times New Roman" w:eastAsia="Times New Roman" w:hAnsi="Times New Roman" w:cs="Times New Roman"/>
          <w:color w:val="212529"/>
          <w:sz w:val="24"/>
          <w:szCs w:val="24"/>
        </w:rPr>
        <w:t xml:space="preserve"> with your UD Email, and </w:t>
      </w:r>
      <w:r>
        <w:rPr>
          <w:rFonts w:ascii="Times New Roman" w:eastAsia="Times New Roman" w:hAnsi="Times New Roman" w:cs="Times New Roman"/>
          <w:color w:val="D63384"/>
          <w:sz w:val="21"/>
          <w:szCs w:val="21"/>
          <w:shd w:val="clear" w:color="auto" w:fill="F5F6FA"/>
        </w:rPr>
        <w:t>YOUR NAME</w:t>
      </w:r>
      <w:r>
        <w:rPr>
          <w:rFonts w:ascii="Times New Roman" w:eastAsia="Times New Roman" w:hAnsi="Times New Roman" w:cs="Times New Roman"/>
          <w:color w:val="212529"/>
          <w:sz w:val="24"/>
          <w:szCs w:val="24"/>
        </w:rPr>
        <w:t xml:space="preserve"> with your name (e.g., </w:t>
      </w:r>
      <w:r>
        <w:rPr>
          <w:rFonts w:ascii="Times New Roman" w:eastAsia="Times New Roman" w:hAnsi="Times New Roman" w:cs="Times New Roman"/>
          <w:color w:val="D63384"/>
          <w:sz w:val="21"/>
          <w:szCs w:val="21"/>
          <w:shd w:val="clear" w:color="auto" w:fill="F5F6FA"/>
        </w:rPr>
        <w:t>Austin Bart</w:t>
      </w:r>
      <w:r>
        <w:rPr>
          <w:rFonts w:ascii="Times New Roman" w:eastAsia="Times New Roman" w:hAnsi="Times New Roman" w:cs="Times New Roman"/>
          <w:color w:val="212529"/>
          <w:sz w:val="24"/>
          <w:szCs w:val="24"/>
        </w:rPr>
        <w:t>).</w:t>
      </w:r>
    </w:p>
    <w:p w14:paraId="3E5181B3" w14:textId="77777777" w:rsidR="00B32DEF" w:rsidRDefault="00000000">
      <w:pPr>
        <w:shd w:val="clear" w:color="auto" w:fill="FFFFFF"/>
        <w:spacing w:before="200" w:after="240"/>
        <w:rPr>
          <w:rFonts w:ascii="Times New Roman" w:eastAsia="Times New Roman" w:hAnsi="Times New Roman" w:cs="Times New Roman"/>
          <w:color w:val="212529"/>
          <w:sz w:val="24"/>
          <w:szCs w:val="24"/>
        </w:rPr>
        <w:pPrChange w:id="298" w:author="Holli Flanagan" w:date="2025-05-09T15:57:00Z">
          <w:pPr>
            <w:shd w:val="clear" w:color="auto" w:fill="FFFFFF"/>
            <w:spacing w:after="240"/>
          </w:pPr>
        </w:pPrChange>
      </w:pPr>
      <w:r>
        <w:rPr>
          <w:rFonts w:ascii="Times New Roman" w:eastAsia="Times New Roman" w:hAnsi="Times New Roman" w:cs="Times New Roman"/>
          <w:color w:val="212529"/>
          <w:sz w:val="24"/>
          <w:szCs w:val="24"/>
        </w:rPr>
        <w:t>If everything went well, you should be able to see your new commit on the GitHub repository website.</w:t>
      </w:r>
    </w:p>
    <w:p w14:paraId="57E9737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5BA56CA" wp14:editId="38A07F8A">
            <wp:extent cx="5943600" cy="2501900"/>
            <wp:effectExtent l="9525" t="9525" r="9525" b="9525"/>
            <wp:docPr id="30" name="image67.png" descr="end-pushed.png"/>
            <wp:cNvGraphicFramePr/>
            <a:graphic xmlns:a="http://schemas.openxmlformats.org/drawingml/2006/main">
              <a:graphicData uri="http://schemas.openxmlformats.org/drawingml/2006/picture">
                <pic:pic xmlns:pic="http://schemas.openxmlformats.org/drawingml/2006/picture">
                  <pic:nvPicPr>
                    <pic:cNvPr id="0" name="image67.png" descr="end-pushed.png"/>
                    <pic:cNvPicPr preferRelativeResize="0"/>
                  </pic:nvPicPr>
                  <pic:blipFill>
                    <a:blip r:embed="rId47"/>
                    <a:srcRect/>
                    <a:stretch>
                      <a:fillRect/>
                    </a:stretch>
                  </pic:blipFill>
                  <pic:spPr>
                    <a:xfrm>
                      <a:off x="0" y="0"/>
                      <a:ext cx="5943600" cy="2501900"/>
                    </a:xfrm>
                    <a:prstGeom prst="rect">
                      <a:avLst/>
                    </a:prstGeom>
                    <a:ln w="9525">
                      <a:solidFill>
                        <a:srgbClr val="DDDDDD"/>
                      </a:solidFill>
                      <a:prstDash val="solid"/>
                    </a:ln>
                  </pic:spPr>
                </pic:pic>
              </a:graphicData>
            </a:graphic>
          </wp:inline>
        </w:drawing>
      </w:r>
    </w:p>
    <w:p w14:paraId="31FF61F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We’re almost done. The time has come to submit!</w:t>
      </w:r>
    </w:p>
    <w:p w14:paraId="2D5F04DF" w14:textId="77777777" w:rsidR="00B32DEF" w:rsidRPr="00B32DEF" w:rsidRDefault="00000000">
      <w:pPr>
        <w:pStyle w:val="Heading2"/>
        <w:rPr>
          <w:rPrChange w:id="299" w:author="Holli Flanagan" w:date="2025-05-12T14:20:00Z">
            <w:rPr>
              <w:sz w:val="34"/>
              <w:szCs w:val="34"/>
            </w:rPr>
          </w:rPrChange>
        </w:rPr>
        <w:pPrChange w:id="300" w:author="Holli Flanagan" w:date="2025-05-12T14:20:00Z">
          <w:pPr>
            <w:pStyle w:val="Heading2"/>
            <w:keepNext w:val="0"/>
            <w:keepLines w:val="0"/>
          </w:pPr>
        </w:pPrChange>
      </w:pPr>
      <w:bookmarkStart w:id="301" w:name="_yhn92qqwpltw" w:colFirst="0" w:colLast="0"/>
      <w:bookmarkEnd w:id="301"/>
      <w:r>
        <w:rPr>
          <w:rPrChange w:id="302" w:author="Holli Flanagan" w:date="2025-05-12T14:20:00Z">
            <w:rPr>
              <w:sz w:val="34"/>
              <w:szCs w:val="34"/>
            </w:rPr>
          </w:rPrChange>
        </w:rPr>
        <w:lastRenderedPageBreak/>
        <w:t xml:space="preserve">Submitting on </w:t>
      </w:r>
      <w:proofErr w:type="spellStart"/>
      <w:r>
        <w:rPr>
          <w:rPrChange w:id="303" w:author="Holli Flanagan" w:date="2025-05-12T14:20:00Z">
            <w:rPr>
              <w:sz w:val="34"/>
              <w:szCs w:val="34"/>
            </w:rPr>
          </w:rPrChange>
        </w:rPr>
        <w:t>GradeScope</w:t>
      </w:r>
      <w:proofErr w:type="spellEnd"/>
    </w:p>
    <w:p w14:paraId="314AB04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At the bottom of the assignment page on Canvas, you will see a box with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embedded inside (just like </w:t>
      </w:r>
      <w:proofErr w:type="spellStart"/>
      <w:r>
        <w:rPr>
          <w:rFonts w:ascii="Times New Roman" w:eastAsia="Times New Roman" w:hAnsi="Times New Roman" w:cs="Times New Roman"/>
          <w:color w:val="212529"/>
          <w:sz w:val="24"/>
          <w:szCs w:val="24"/>
        </w:rPr>
        <w:t>BlockPy</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is a platform for running student code through instructor unit tests, which will give you automatic feedback and score you.</w:t>
      </w:r>
    </w:p>
    <w:p w14:paraId="195AA39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this assignment,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will run the same tests that we gave you. But in future assignments, we may have hidden tests. This helps make sure that you are fulfilling all the parts of the assignment</w:t>
      </w:r>
      <w:del w:id="304" w:author="Holli Flanagan" w:date="2025-05-09T15:57: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not just coding directly against the tests we gave you. Make sure you follow all the instructions!</w:t>
      </w:r>
    </w:p>
    <w:p w14:paraId="45437A8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box below, click </w:t>
      </w:r>
      <w:ins w:id="305" w:author="Holli Flanagan" w:date="2025-05-09T15: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Submit</w:t>
      </w:r>
      <w:ins w:id="306" w:author="Holli Flanagan" w:date="2025-05-09T15: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then choose “GitHub” as the submission method.</w:t>
      </w:r>
    </w:p>
    <w:p w14:paraId="48BF70B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first time you submit your </w:t>
      </w:r>
      <w:proofErr w:type="gramStart"/>
      <w:r>
        <w:rPr>
          <w:rFonts w:ascii="Times New Roman" w:eastAsia="Times New Roman" w:hAnsi="Times New Roman" w:cs="Times New Roman"/>
          <w:color w:val="212529"/>
          <w:sz w:val="24"/>
          <w:szCs w:val="24"/>
        </w:rPr>
        <w:t>repository,</w:t>
      </w:r>
      <w:proofErr w:type="gramEnd"/>
      <w:r>
        <w:rPr>
          <w:rFonts w:ascii="Times New Roman" w:eastAsia="Times New Roman" w:hAnsi="Times New Roman" w:cs="Times New Roman"/>
          <w:color w:val="212529"/>
          <w:sz w:val="24"/>
          <w:szCs w:val="24"/>
        </w:rPr>
        <w:t xml:space="preserve"> you will need to authorize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to access your </w:t>
      </w:r>
      <w:commentRangeStart w:id="307"/>
      <w:r>
        <w:rPr>
          <w:rFonts w:ascii="Times New Roman" w:eastAsia="Times New Roman" w:hAnsi="Times New Roman" w:cs="Times New Roman"/>
          <w:color w:val="212529"/>
          <w:sz w:val="24"/>
          <w:szCs w:val="24"/>
        </w:rPr>
        <w:t xml:space="preserve">git </w:t>
      </w:r>
      <w:commentRangeEnd w:id="307"/>
      <w:r>
        <w:commentReference w:id="307"/>
      </w:r>
      <w:r>
        <w:rPr>
          <w:rFonts w:ascii="Times New Roman" w:eastAsia="Times New Roman" w:hAnsi="Times New Roman" w:cs="Times New Roman"/>
          <w:color w:val="212529"/>
          <w:sz w:val="24"/>
          <w:szCs w:val="24"/>
        </w:rPr>
        <w:t>repository.</w:t>
      </w:r>
    </w:p>
    <w:p w14:paraId="7355069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you click to authorize GitHub with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the embedded page may fail to load. If this happens, just open </w:t>
      </w:r>
      <w:hyperlink r:id="rId48">
        <w:r w:rsidR="00B32DEF">
          <w:rPr>
            <w:rFonts w:ascii="Times New Roman" w:eastAsia="Times New Roman" w:hAnsi="Times New Roman" w:cs="Times New Roman"/>
            <w:color w:val="0D6EFD"/>
            <w:sz w:val="24"/>
            <w:szCs w:val="24"/>
            <w:u w:val="single"/>
          </w:rPr>
          <w:t>https://gradescope.com</w:t>
        </w:r>
      </w:hyperlink>
      <w:r>
        <w:rPr>
          <w:rFonts w:ascii="Times New Roman" w:eastAsia="Times New Roman" w:hAnsi="Times New Roman" w:cs="Times New Roman"/>
          <w:color w:val="212529"/>
          <w:sz w:val="24"/>
          <w:szCs w:val="24"/>
        </w:rPr>
        <w:t xml:space="preserve">, go into the course and assignment </w:t>
      </w:r>
      <w:commentRangeStart w:id="308"/>
      <w:r>
        <w:rPr>
          <w:rFonts w:ascii="Times New Roman" w:eastAsia="Times New Roman" w:hAnsi="Times New Roman" w:cs="Times New Roman"/>
          <w:color w:val="212529"/>
          <w:sz w:val="24"/>
          <w:szCs w:val="24"/>
        </w:rPr>
        <w:t>(</w:t>
      </w:r>
      <w:del w:id="309" w:author="Holli Flanagan" w:date="2025-05-09T15:58:00Z">
        <w:r>
          <w:rPr>
            <w:rFonts w:ascii="Times New Roman" w:eastAsia="Times New Roman" w:hAnsi="Times New Roman" w:cs="Times New Roman"/>
            <w:color w:val="D63384"/>
            <w:sz w:val="21"/>
            <w:szCs w:val="21"/>
            <w:shd w:val="clear" w:color="auto" w:fill="F5F6FA"/>
          </w:rPr>
          <w:delText>"</w:delText>
        </w:r>
      </w:del>
      <w:r>
        <w:rPr>
          <w:rFonts w:ascii="Times New Roman" w:eastAsia="Times New Roman" w:hAnsi="Times New Roman" w:cs="Times New Roman"/>
          <w:color w:val="D63384"/>
          <w:sz w:val="21"/>
          <w:szCs w:val="21"/>
          <w:shd w:val="clear" w:color="auto" w:fill="F5F6FA"/>
        </w:rPr>
        <w:t>Homework 0- Setup Check</w:t>
      </w:r>
      <w:del w:id="310" w:author="Holli Flanagan" w:date="2025-05-09T15:58:00Z">
        <w:r>
          <w:rPr>
            <w:rFonts w:ascii="Times New Roman" w:eastAsia="Times New Roman" w:hAnsi="Times New Roman" w:cs="Times New Roman"/>
            <w:color w:val="D63384"/>
            <w:sz w:val="21"/>
            <w:szCs w:val="21"/>
            <w:shd w:val="clear" w:color="auto" w:fill="F5F6FA"/>
          </w:rPr>
          <w:delText>"</w:delText>
        </w:r>
      </w:del>
      <w:r>
        <w:rPr>
          <w:rFonts w:ascii="Times New Roman" w:eastAsia="Times New Roman" w:hAnsi="Times New Roman" w:cs="Times New Roman"/>
          <w:color w:val="212529"/>
          <w:sz w:val="24"/>
          <w:szCs w:val="24"/>
        </w:rPr>
        <w:t>)</w:t>
      </w:r>
      <w:commentRangeEnd w:id="308"/>
      <w:r>
        <w:commentReference w:id="308"/>
      </w:r>
      <w:r>
        <w:rPr>
          <w:rFonts w:ascii="Times New Roman" w:eastAsia="Times New Roman" w:hAnsi="Times New Roman" w:cs="Times New Roman"/>
          <w:color w:val="212529"/>
          <w:sz w:val="24"/>
          <w:szCs w:val="24"/>
        </w:rPr>
        <w:t xml:space="preserve">, and authorize there. The permissions should </w:t>
      </w:r>
      <w:proofErr w:type="gramStart"/>
      <w:r>
        <w:rPr>
          <w:rFonts w:ascii="Times New Roman" w:eastAsia="Times New Roman" w:hAnsi="Times New Roman" w:cs="Times New Roman"/>
          <w:color w:val="212529"/>
          <w:sz w:val="24"/>
          <w:szCs w:val="24"/>
        </w:rPr>
        <w:t>work</w:t>
      </w:r>
      <w:proofErr w:type="gramEnd"/>
      <w:r>
        <w:rPr>
          <w:rFonts w:ascii="Times New Roman" w:eastAsia="Times New Roman" w:hAnsi="Times New Roman" w:cs="Times New Roman"/>
          <w:color w:val="212529"/>
          <w:sz w:val="24"/>
          <w:szCs w:val="24"/>
        </w:rPr>
        <w:t xml:space="preserve"> fine in a separate browser tab.</w:t>
      </w:r>
    </w:p>
    <w:p w14:paraId="1FEB637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Type the name of your repository and choose it from the dropdown. It should start with </w:t>
      </w:r>
      <w:r>
        <w:rPr>
          <w:rFonts w:ascii="Times New Roman" w:eastAsia="Times New Roman" w:hAnsi="Times New Roman" w:cs="Times New Roman"/>
          <w:color w:val="D63384"/>
          <w:sz w:val="21"/>
          <w:szCs w:val="21"/>
          <w:shd w:val="clear" w:color="auto" w:fill="F5F6FA"/>
        </w:rPr>
        <w:t>hw0</w:t>
      </w:r>
      <w:r>
        <w:rPr>
          <w:rFonts w:ascii="Times New Roman" w:eastAsia="Times New Roman" w:hAnsi="Times New Roman" w:cs="Times New Roman"/>
          <w:color w:val="212529"/>
          <w:sz w:val="24"/>
          <w:szCs w:val="24"/>
        </w:rPr>
        <w:t>.</w:t>
      </w:r>
    </w:p>
    <w:p w14:paraId="2454A3E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From the </w:t>
      </w:r>
      <w:proofErr w:type="gramStart"/>
      <w:r>
        <w:rPr>
          <w:rFonts w:ascii="Times New Roman" w:eastAsia="Times New Roman" w:hAnsi="Times New Roman" w:cs="Times New Roman"/>
          <w:color w:val="212529"/>
          <w:sz w:val="24"/>
          <w:szCs w:val="24"/>
        </w:rPr>
        <w:t>branch dropdown</w:t>
      </w:r>
      <w:proofErr w:type="gramEnd"/>
      <w:r>
        <w:rPr>
          <w:rFonts w:ascii="Times New Roman" w:eastAsia="Times New Roman" w:hAnsi="Times New Roman" w:cs="Times New Roman"/>
          <w:color w:val="212529"/>
          <w:sz w:val="24"/>
          <w:szCs w:val="24"/>
        </w:rPr>
        <w:t xml:space="preserve">, choose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branch.</w:t>
      </w:r>
    </w:p>
    <w:p w14:paraId="5E219C0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submit multiple times before the deadline. Your last submission will determine your grade. For many assignments, we will give you additional feedback beyond what the </w:t>
      </w:r>
      <w:proofErr w:type="spellStart"/>
      <w:r>
        <w:rPr>
          <w:rFonts w:ascii="Times New Roman" w:eastAsia="Times New Roman" w:hAnsi="Times New Roman" w:cs="Times New Roman"/>
          <w:color w:val="212529"/>
          <w:sz w:val="24"/>
          <w:szCs w:val="24"/>
        </w:rPr>
        <w:t>autograder</w:t>
      </w:r>
      <w:proofErr w:type="spellEnd"/>
      <w:r>
        <w:rPr>
          <w:rFonts w:ascii="Times New Roman" w:eastAsia="Times New Roman" w:hAnsi="Times New Roman" w:cs="Times New Roman"/>
          <w:color w:val="212529"/>
          <w:sz w:val="24"/>
          <w:szCs w:val="24"/>
        </w:rPr>
        <w:t xml:space="preserve"> will give you, so do not assume that your grade will remain as it is. However, if the </w:t>
      </w:r>
      <w:proofErr w:type="spellStart"/>
      <w:r>
        <w:rPr>
          <w:rFonts w:ascii="Times New Roman" w:eastAsia="Times New Roman" w:hAnsi="Times New Roman" w:cs="Times New Roman"/>
          <w:color w:val="212529"/>
          <w:sz w:val="24"/>
          <w:szCs w:val="24"/>
        </w:rPr>
        <w:t>autograder</w:t>
      </w:r>
      <w:proofErr w:type="spellEnd"/>
      <w:r>
        <w:rPr>
          <w:rFonts w:ascii="Times New Roman" w:eastAsia="Times New Roman" w:hAnsi="Times New Roman" w:cs="Times New Roman"/>
          <w:color w:val="212529"/>
          <w:sz w:val="24"/>
          <w:szCs w:val="24"/>
        </w:rPr>
        <w:t xml:space="preserve"> reports any issues, you should </w:t>
      </w:r>
      <w:del w:id="311" w:author="Holli Flanagan" w:date="2025-05-09T15:58:00Z">
        <w:r>
          <w:rPr>
            <w:rFonts w:ascii="Times New Roman" w:eastAsia="Times New Roman" w:hAnsi="Times New Roman" w:cs="Times New Roman"/>
            <w:color w:val="212529"/>
            <w:sz w:val="24"/>
            <w:szCs w:val="24"/>
          </w:rPr>
          <w:delText>definitely h</w:delText>
        </w:r>
      </w:del>
      <w:del w:id="312" w:author="Holli Flanagan" w:date="2025-05-09T15:59:00Z">
        <w:r>
          <w:rPr>
            <w:rFonts w:ascii="Times New Roman" w:eastAsia="Times New Roman" w:hAnsi="Times New Roman" w:cs="Times New Roman"/>
            <w:color w:val="212529"/>
            <w:sz w:val="24"/>
            <w:szCs w:val="24"/>
          </w:rPr>
          <w:delText>andle</w:delText>
        </w:r>
      </w:del>
      <w:r>
        <w:rPr>
          <w:rFonts w:ascii="Times New Roman" w:eastAsia="Times New Roman" w:hAnsi="Times New Roman" w:cs="Times New Roman"/>
          <w:color w:val="212529"/>
          <w:sz w:val="24"/>
          <w:szCs w:val="24"/>
        </w:rPr>
        <w:t xml:space="preserve"> </w:t>
      </w:r>
      <w:ins w:id="313" w:author="Holli Flanagan" w:date="2025-05-09T15:59:00Z">
        <w:r>
          <w:rPr>
            <w:rFonts w:ascii="Times New Roman" w:eastAsia="Times New Roman" w:hAnsi="Times New Roman" w:cs="Times New Roman"/>
            <w:color w:val="212529"/>
            <w:sz w:val="24"/>
            <w:szCs w:val="24"/>
          </w:rPr>
          <w:t xml:space="preserve">attend to </w:t>
        </w:r>
      </w:ins>
      <w:r>
        <w:rPr>
          <w:rFonts w:ascii="Times New Roman" w:eastAsia="Times New Roman" w:hAnsi="Times New Roman" w:cs="Times New Roman"/>
          <w:color w:val="212529"/>
          <w:sz w:val="24"/>
          <w:szCs w:val="24"/>
        </w:rPr>
        <w:t>them now!</w:t>
      </w:r>
    </w:p>
    <w:p w14:paraId="4A6CA093" w14:textId="77777777" w:rsidR="00B32DEF" w:rsidRPr="00B32DEF" w:rsidRDefault="00000000">
      <w:pPr>
        <w:pStyle w:val="Heading2"/>
        <w:rPr>
          <w:rPrChange w:id="314" w:author="Holli Flanagan" w:date="2025-05-12T14:20:00Z">
            <w:rPr>
              <w:sz w:val="34"/>
              <w:szCs w:val="34"/>
            </w:rPr>
          </w:rPrChange>
        </w:rPr>
        <w:pPrChange w:id="315" w:author="Holli Flanagan" w:date="2025-05-12T14:20:00Z">
          <w:pPr>
            <w:pStyle w:val="Heading2"/>
            <w:keepNext w:val="0"/>
            <w:keepLines w:val="0"/>
          </w:pPr>
        </w:pPrChange>
      </w:pPr>
      <w:bookmarkStart w:id="316" w:name="_cubwk59ynewq" w:colFirst="0" w:colLast="0"/>
      <w:bookmarkEnd w:id="316"/>
      <w:r>
        <w:rPr>
          <w:rPrChange w:id="317" w:author="Holli Flanagan" w:date="2025-05-12T14:20:00Z">
            <w:rPr>
              <w:sz w:val="34"/>
              <w:szCs w:val="34"/>
            </w:rPr>
          </w:rPrChange>
        </w:rPr>
        <w:t>Summary</w:t>
      </w:r>
    </w:p>
    <w:p w14:paraId="4458F8E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 us review all the steps we took in this assignment:</w:t>
      </w:r>
    </w:p>
    <w:p w14:paraId="2452678D" w14:textId="77777777" w:rsidR="00B32DEF" w:rsidRPr="00B32DEF" w:rsidRDefault="00000000">
      <w:pPr>
        <w:numPr>
          <w:ilvl w:val="0"/>
          <w:numId w:val="201"/>
        </w:numPr>
        <w:shd w:val="clear" w:color="auto" w:fill="FFFFFF"/>
        <w:spacing w:before="180"/>
        <w:rPr>
          <w:rFonts w:ascii="Times New Roman" w:eastAsia="Times New Roman" w:hAnsi="Times New Roman" w:cs="Times New Roman"/>
          <w:color w:val="212529"/>
          <w:sz w:val="24"/>
          <w:szCs w:val="24"/>
          <w:rPrChange w:id="318" w:author="Holli Flanagan" w:date="2025-04-30T19:23:00Z">
            <w:rPr>
              <w:rFonts w:ascii="Times New Roman" w:eastAsia="Times New Roman" w:hAnsi="Times New Roman" w:cs="Times New Roman"/>
            </w:rPr>
          </w:rPrChange>
        </w:rPr>
        <w:pPrChange w:id="319"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Created a fork of the assignment on GitHub Classroom</w:t>
      </w:r>
    </w:p>
    <w:p w14:paraId="085B62B2" w14:textId="77777777" w:rsidR="00B32DEF" w:rsidRPr="00B32DEF" w:rsidRDefault="00000000">
      <w:pPr>
        <w:numPr>
          <w:ilvl w:val="0"/>
          <w:numId w:val="201"/>
        </w:numPr>
        <w:shd w:val="clear" w:color="auto" w:fill="FFFFFF"/>
        <w:rPr>
          <w:rFonts w:ascii="Times New Roman" w:eastAsia="Times New Roman" w:hAnsi="Times New Roman" w:cs="Times New Roman"/>
          <w:color w:val="212529"/>
          <w:sz w:val="24"/>
          <w:szCs w:val="24"/>
          <w:rPrChange w:id="320" w:author="Holli Flanagan" w:date="2025-04-30T19:23:00Z">
            <w:rPr>
              <w:rFonts w:ascii="Times New Roman" w:eastAsia="Times New Roman" w:hAnsi="Times New Roman" w:cs="Times New Roman"/>
            </w:rPr>
          </w:rPrChange>
        </w:rPr>
        <w:pPrChange w:id="321"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Cloned the repository onto your computer</w:t>
      </w:r>
    </w:p>
    <w:p w14:paraId="34E5EB4E" w14:textId="77777777" w:rsidR="00B32DEF" w:rsidRPr="00B32DEF" w:rsidRDefault="00000000">
      <w:pPr>
        <w:numPr>
          <w:ilvl w:val="0"/>
          <w:numId w:val="201"/>
        </w:numPr>
        <w:shd w:val="clear" w:color="auto" w:fill="FFFFFF"/>
        <w:rPr>
          <w:rFonts w:ascii="Times New Roman" w:eastAsia="Times New Roman" w:hAnsi="Times New Roman" w:cs="Times New Roman"/>
          <w:color w:val="212529"/>
          <w:sz w:val="24"/>
          <w:szCs w:val="24"/>
          <w:rPrChange w:id="322" w:author="Holli Flanagan" w:date="2025-04-30T19:23:00Z">
            <w:rPr>
              <w:rFonts w:ascii="Times New Roman" w:eastAsia="Times New Roman" w:hAnsi="Times New Roman" w:cs="Times New Roman"/>
            </w:rPr>
          </w:rPrChange>
        </w:rPr>
        <w:pPrChange w:id="323"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Installed the project’s modules using </w:t>
      </w:r>
      <w:proofErr w:type="spellStart"/>
      <w:r>
        <w:rPr>
          <w:rFonts w:ascii="Times New Roman" w:eastAsia="Times New Roman" w:hAnsi="Times New Roman" w:cs="Times New Roman"/>
          <w:color w:val="212529"/>
          <w:sz w:val="24"/>
          <w:szCs w:val="24"/>
        </w:rPr>
        <w:t>npm</w:t>
      </w:r>
      <w:proofErr w:type="spellEnd"/>
      <w:r>
        <w:rPr>
          <w:rFonts w:ascii="Times New Roman" w:eastAsia="Times New Roman" w:hAnsi="Times New Roman" w:cs="Times New Roman"/>
          <w:color w:val="212529"/>
          <w:sz w:val="24"/>
          <w:szCs w:val="24"/>
        </w:rPr>
        <w:t xml:space="preserve"> install</w:t>
      </w:r>
    </w:p>
    <w:p w14:paraId="7380E25B" w14:textId="77777777" w:rsidR="00B32DEF" w:rsidRPr="00B32DEF" w:rsidRDefault="00000000">
      <w:pPr>
        <w:numPr>
          <w:ilvl w:val="0"/>
          <w:numId w:val="201"/>
        </w:numPr>
        <w:shd w:val="clear" w:color="auto" w:fill="FFFFFF"/>
        <w:rPr>
          <w:rFonts w:ascii="Times New Roman" w:eastAsia="Times New Roman" w:hAnsi="Times New Roman" w:cs="Times New Roman"/>
          <w:color w:val="212529"/>
          <w:sz w:val="24"/>
          <w:szCs w:val="24"/>
          <w:rPrChange w:id="324" w:author="Holli Flanagan" w:date="2025-04-30T19:23:00Z">
            <w:rPr>
              <w:rFonts w:ascii="Times New Roman" w:eastAsia="Times New Roman" w:hAnsi="Times New Roman" w:cs="Times New Roman"/>
            </w:rPr>
          </w:rPrChange>
        </w:rPr>
        <w:pPrChange w:id="325"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Ran the project’s tests using </w:t>
      </w:r>
      <w:proofErr w:type="spellStart"/>
      <w:r>
        <w:rPr>
          <w:rFonts w:ascii="Times New Roman" w:eastAsia="Times New Roman" w:hAnsi="Times New Roman" w:cs="Times New Roman"/>
          <w:color w:val="212529"/>
          <w:sz w:val="24"/>
          <w:szCs w:val="24"/>
        </w:rPr>
        <w:t>npm</w:t>
      </w:r>
      <w:proofErr w:type="spellEnd"/>
      <w:r>
        <w:rPr>
          <w:rFonts w:ascii="Times New Roman" w:eastAsia="Times New Roman" w:hAnsi="Times New Roman" w:cs="Times New Roman"/>
          <w:color w:val="212529"/>
          <w:sz w:val="24"/>
          <w:szCs w:val="24"/>
        </w:rPr>
        <w:t xml:space="preserve"> run test</w:t>
      </w:r>
    </w:p>
    <w:p w14:paraId="3278A0CA" w14:textId="77777777" w:rsidR="00B32DEF" w:rsidRPr="00B32DEF" w:rsidRDefault="00000000">
      <w:pPr>
        <w:numPr>
          <w:ilvl w:val="0"/>
          <w:numId w:val="201"/>
        </w:numPr>
        <w:shd w:val="clear" w:color="auto" w:fill="FFFFFF"/>
        <w:rPr>
          <w:rFonts w:ascii="Times New Roman" w:eastAsia="Times New Roman" w:hAnsi="Times New Roman" w:cs="Times New Roman"/>
          <w:color w:val="212529"/>
          <w:sz w:val="24"/>
          <w:szCs w:val="24"/>
          <w:rPrChange w:id="326" w:author="Holli Flanagan" w:date="2025-04-30T19:23:00Z">
            <w:rPr>
              <w:rFonts w:ascii="Times New Roman" w:eastAsia="Times New Roman" w:hAnsi="Times New Roman" w:cs="Times New Roman"/>
            </w:rPr>
          </w:rPrChange>
        </w:rPr>
        <w:pPrChange w:id="327"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Edited the </w:t>
      </w:r>
      <w:ins w:id="328" w:author="Holli Flanagan" w:date="2025-05-09T15:22:00Z">
        <w:r>
          <w:rPr>
            <w:rFonts w:ascii="Times New Roman" w:eastAsia="Times New Roman" w:hAnsi="Times New Roman" w:cs="Times New Roman"/>
            <w:color w:val="212529"/>
            <w:sz w:val="24"/>
            <w:szCs w:val="24"/>
          </w:rPr>
          <w:t>TypeScript</w:t>
        </w:r>
      </w:ins>
      <w:del w:id="329"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source code files for the project in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 directory</w:t>
      </w:r>
    </w:p>
    <w:p w14:paraId="58BD363B" w14:textId="77777777" w:rsidR="00B32DEF" w:rsidRPr="00B32DEF" w:rsidRDefault="00000000">
      <w:pPr>
        <w:numPr>
          <w:ilvl w:val="0"/>
          <w:numId w:val="201"/>
        </w:numPr>
        <w:shd w:val="clear" w:color="auto" w:fill="FFFFFF"/>
        <w:rPr>
          <w:rFonts w:ascii="Times New Roman" w:eastAsia="Times New Roman" w:hAnsi="Times New Roman" w:cs="Times New Roman"/>
          <w:color w:val="212529"/>
          <w:sz w:val="24"/>
          <w:szCs w:val="24"/>
          <w:rPrChange w:id="330" w:author="Holli Flanagan" w:date="2025-04-30T19:23:00Z">
            <w:rPr>
              <w:rFonts w:ascii="Times New Roman" w:eastAsia="Times New Roman" w:hAnsi="Times New Roman" w:cs="Times New Roman"/>
            </w:rPr>
          </w:rPrChange>
        </w:rPr>
        <w:pPrChange w:id="331" w:author="Holli Flanagan" w:date="2025-04-30T19:23:00Z">
          <w:pPr>
            <w:numPr>
              <w:numId w:val="273"/>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Reran</w:t>
      </w:r>
      <w:proofErr w:type="gramEnd"/>
      <w:r>
        <w:rPr>
          <w:rFonts w:ascii="Times New Roman" w:eastAsia="Times New Roman" w:hAnsi="Times New Roman" w:cs="Times New Roman"/>
          <w:color w:val="212529"/>
          <w:sz w:val="24"/>
          <w:szCs w:val="24"/>
        </w:rPr>
        <w:t xml:space="preserve"> the tests to make sure everything worked</w:t>
      </w:r>
    </w:p>
    <w:p w14:paraId="6DD64EE5" w14:textId="77777777" w:rsidR="00B32DEF" w:rsidRPr="00B32DEF" w:rsidRDefault="00000000">
      <w:pPr>
        <w:numPr>
          <w:ilvl w:val="0"/>
          <w:numId w:val="201"/>
        </w:numPr>
        <w:shd w:val="clear" w:color="auto" w:fill="FFFFFF"/>
        <w:rPr>
          <w:rFonts w:ascii="Times New Roman" w:eastAsia="Times New Roman" w:hAnsi="Times New Roman" w:cs="Times New Roman"/>
          <w:color w:val="212529"/>
          <w:sz w:val="24"/>
          <w:szCs w:val="24"/>
          <w:rPrChange w:id="332" w:author="Holli Flanagan" w:date="2025-04-30T19:23:00Z">
            <w:rPr>
              <w:rFonts w:ascii="Times New Roman" w:eastAsia="Times New Roman" w:hAnsi="Times New Roman" w:cs="Times New Roman"/>
            </w:rPr>
          </w:rPrChange>
        </w:rPr>
        <w:pPrChange w:id="333"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Staged, </w:t>
      </w:r>
      <w:ins w:id="334" w:author="Holli Flanagan" w:date="2025-04-30T19:24:00Z">
        <w:r>
          <w:rPr>
            <w:rFonts w:ascii="Times New Roman" w:eastAsia="Times New Roman" w:hAnsi="Times New Roman" w:cs="Times New Roman"/>
            <w:color w:val="212529"/>
            <w:sz w:val="24"/>
            <w:szCs w:val="24"/>
          </w:rPr>
          <w:t>committed</w:t>
        </w:r>
      </w:ins>
      <w:del w:id="335" w:author="Holli Flanagan" w:date="2025-04-30T19:24:00Z">
        <w:r>
          <w:rPr>
            <w:rFonts w:ascii="Times New Roman" w:eastAsia="Times New Roman" w:hAnsi="Times New Roman" w:cs="Times New Roman"/>
            <w:color w:val="212529"/>
            <w:sz w:val="24"/>
            <w:szCs w:val="24"/>
          </w:rPr>
          <w:delText>Commited</w:delText>
        </w:r>
      </w:del>
      <w:r>
        <w:rPr>
          <w:rFonts w:ascii="Times New Roman" w:eastAsia="Times New Roman" w:hAnsi="Times New Roman" w:cs="Times New Roman"/>
          <w:color w:val="212529"/>
          <w:sz w:val="24"/>
          <w:szCs w:val="24"/>
        </w:rPr>
        <w:t xml:space="preserve">, and </w:t>
      </w:r>
      <w:del w:id="336" w:author="Holli Flanagan" w:date="2025-05-09T15:59:00Z">
        <w:r>
          <w:rPr>
            <w:rFonts w:ascii="Times New Roman" w:eastAsia="Times New Roman" w:hAnsi="Times New Roman" w:cs="Times New Roman"/>
            <w:color w:val="212529"/>
            <w:sz w:val="24"/>
            <w:szCs w:val="24"/>
          </w:rPr>
          <w:delText>P</w:delText>
        </w:r>
      </w:del>
      <w:ins w:id="337" w:author="Holli Flanagan" w:date="2025-05-09T15:59: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ushed the changes to your repository</w:t>
      </w:r>
    </w:p>
    <w:p w14:paraId="519DA2BF" w14:textId="77777777" w:rsidR="00B32DEF" w:rsidRPr="00B32DEF" w:rsidRDefault="00000000">
      <w:pPr>
        <w:numPr>
          <w:ilvl w:val="0"/>
          <w:numId w:val="201"/>
        </w:numPr>
        <w:shd w:val="clear" w:color="auto" w:fill="FFFFFF"/>
        <w:rPr>
          <w:rFonts w:ascii="Times New Roman" w:eastAsia="Times New Roman" w:hAnsi="Times New Roman" w:cs="Times New Roman"/>
          <w:color w:val="212529"/>
          <w:sz w:val="24"/>
          <w:szCs w:val="24"/>
          <w:rPrChange w:id="338" w:author="Holli Flanagan" w:date="2025-04-30T19:23:00Z">
            <w:rPr>
              <w:rFonts w:ascii="Times New Roman" w:eastAsia="Times New Roman" w:hAnsi="Times New Roman" w:cs="Times New Roman"/>
            </w:rPr>
          </w:rPrChange>
        </w:rPr>
        <w:pPrChange w:id="339"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Submitted the repository below to </w:t>
      </w:r>
      <w:proofErr w:type="spellStart"/>
      <w:r>
        <w:rPr>
          <w:rFonts w:ascii="Times New Roman" w:eastAsia="Times New Roman" w:hAnsi="Times New Roman" w:cs="Times New Roman"/>
          <w:color w:val="212529"/>
          <w:sz w:val="24"/>
          <w:szCs w:val="24"/>
        </w:rPr>
        <w:t>GradeScope</w:t>
      </w:r>
      <w:proofErr w:type="spellEnd"/>
    </w:p>
    <w:p w14:paraId="27796775" w14:textId="77777777" w:rsidR="00B32DEF" w:rsidRPr="00B32DEF" w:rsidRDefault="00000000">
      <w:pPr>
        <w:numPr>
          <w:ilvl w:val="0"/>
          <w:numId w:val="201"/>
        </w:numPr>
        <w:shd w:val="clear" w:color="auto" w:fill="FFFFFF"/>
        <w:spacing w:after="300"/>
        <w:rPr>
          <w:rFonts w:ascii="Times New Roman" w:eastAsia="Times New Roman" w:hAnsi="Times New Roman" w:cs="Times New Roman"/>
          <w:color w:val="212529"/>
          <w:sz w:val="24"/>
          <w:szCs w:val="24"/>
          <w:rPrChange w:id="340" w:author="Holli Flanagan" w:date="2025-04-30T19:23:00Z">
            <w:rPr>
              <w:rFonts w:ascii="Times New Roman" w:eastAsia="Times New Roman" w:hAnsi="Times New Roman" w:cs="Times New Roman"/>
            </w:rPr>
          </w:rPrChange>
        </w:rPr>
        <w:pPrChange w:id="341"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Confirmed that we passed all the </w:t>
      </w:r>
      <w:proofErr w:type="spellStart"/>
      <w:r>
        <w:rPr>
          <w:rFonts w:ascii="Times New Roman" w:eastAsia="Times New Roman" w:hAnsi="Times New Roman" w:cs="Times New Roman"/>
          <w:color w:val="212529"/>
          <w:sz w:val="24"/>
          <w:szCs w:val="24"/>
        </w:rPr>
        <w:t>autograder</w:t>
      </w:r>
      <w:proofErr w:type="spellEnd"/>
      <w:r>
        <w:rPr>
          <w:rFonts w:ascii="Times New Roman" w:eastAsia="Times New Roman" w:hAnsi="Times New Roman" w:cs="Times New Roman"/>
          <w:color w:val="212529"/>
          <w:sz w:val="24"/>
          <w:szCs w:val="24"/>
        </w:rPr>
        <w:t xml:space="preserve"> tests</w:t>
      </w:r>
    </w:p>
    <w:p w14:paraId="7782C6D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This will be the workflow for the rest of the semester, so get used to it!</w:t>
      </w:r>
    </w:p>
    <w:p w14:paraId="6F1265E4" w14:textId="77777777" w:rsidR="00B32DEF" w:rsidRPr="00B32DEF" w:rsidRDefault="00000000">
      <w:pPr>
        <w:pStyle w:val="Heading3"/>
        <w:keepNext w:val="0"/>
        <w:keepLines w:val="0"/>
        <w:rPr>
          <w:rPrChange w:id="342" w:author="Holli Flanagan" w:date="2025-05-12T14:20:00Z">
            <w:rPr>
              <w:sz w:val="46"/>
              <w:szCs w:val="46"/>
            </w:rPr>
          </w:rPrChange>
        </w:rPr>
        <w:pPrChange w:id="343" w:author="Holli Flanagan" w:date="2025-05-12T14:20:00Z">
          <w:pPr>
            <w:pStyle w:val="Heading1"/>
            <w:keepNext w:val="0"/>
            <w:keepLines w:val="0"/>
            <w:spacing w:before="700"/>
          </w:pPr>
        </w:pPrChange>
      </w:pPr>
      <w:bookmarkStart w:id="344" w:name="_suvjbmvtduk8" w:colFirst="0" w:colLast="0"/>
      <w:bookmarkEnd w:id="344"/>
      <w:r>
        <w:rPr>
          <w:rPrChange w:id="345" w:author="Holli Flanagan" w:date="2025-05-12T14:20:00Z">
            <w:rPr>
              <w:sz w:val="46"/>
              <w:szCs w:val="46"/>
            </w:rPr>
          </w:rPrChange>
        </w:rPr>
        <w:t>Next Step</w:t>
      </w:r>
    </w:p>
    <w:p w14:paraId="2FDBC28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has been a couple of months since you completed your CS1 course, so let’s review some concepts from last semester.</w:t>
      </w:r>
    </w:p>
    <w:p w14:paraId="1CC39CA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Python and </w:t>
      </w:r>
      <w:ins w:id="346" w:author="Holli Flanagan" w:date="2025-05-09T15:22:00Z">
        <w:r>
          <w:rPr>
            <w:rFonts w:ascii="Times New Roman" w:eastAsia="Times New Roman" w:hAnsi="Times New Roman" w:cs="Times New Roman"/>
            <w:color w:val="212529"/>
            <w:sz w:val="24"/>
            <w:szCs w:val="24"/>
          </w:rPr>
          <w:t>TypeScript</w:t>
        </w:r>
      </w:ins>
      <w:del w:id="347"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(and many other languages) are different</w:t>
      </w:r>
      <w:ins w:id="348" w:author="Holli Flanagan" w:date="2025-05-09T15:59:00Z">
        <w:r>
          <w:rPr>
            <w:rFonts w:ascii="Times New Roman" w:eastAsia="Times New Roman" w:hAnsi="Times New Roman" w:cs="Times New Roman"/>
            <w:color w:val="212529"/>
            <w:sz w:val="24"/>
            <w:szCs w:val="24"/>
          </w:rPr>
          <w:t xml:space="preserve"> from what you have already learned</w:t>
        </w:r>
      </w:ins>
      <w:r>
        <w:rPr>
          <w:rFonts w:ascii="Times New Roman" w:eastAsia="Times New Roman" w:hAnsi="Times New Roman" w:cs="Times New Roman"/>
          <w:color w:val="212529"/>
          <w:sz w:val="24"/>
          <w:szCs w:val="24"/>
        </w:rPr>
        <w:t>, the basic concepts we learned in CS1 are still valid.</w:t>
      </w:r>
    </w:p>
    <w:p w14:paraId="175C743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Concepts such as variables, operators, functions, conditionals and looping might have different syntax</w:t>
      </w:r>
      <w:del w:id="349" w:author="Holli Flanagan" w:date="2025-05-09T16:0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largely operate in the same way between languages.</w:t>
      </w:r>
    </w:p>
    <w:p w14:paraId="50E2ACB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understand the basic concepts, picking up a new language like </w:t>
      </w:r>
      <w:ins w:id="350" w:author="Holli Flanagan" w:date="2025-05-09T15:22:00Z">
        <w:r>
          <w:rPr>
            <w:rFonts w:ascii="Times New Roman" w:eastAsia="Times New Roman" w:hAnsi="Times New Roman" w:cs="Times New Roman"/>
            <w:color w:val="212529"/>
            <w:sz w:val="24"/>
            <w:szCs w:val="24"/>
          </w:rPr>
          <w:t>TypeScript</w:t>
        </w:r>
      </w:ins>
      <w:del w:id="351"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is easier. This is a critical skill as new languages and paradigms come into fashion all the time. Learning how to apply your core knowledge to a new situation is critical to stay current throughout your career as a </w:t>
      </w:r>
      <w:del w:id="352" w:author="Holli Flanagan" w:date="2025-05-09T16:00:00Z">
        <w:r>
          <w:rPr>
            <w:rFonts w:ascii="Times New Roman" w:eastAsia="Times New Roman" w:hAnsi="Times New Roman" w:cs="Times New Roman"/>
            <w:color w:val="212529"/>
            <w:sz w:val="24"/>
            <w:szCs w:val="24"/>
          </w:rPr>
          <w:delText>C</w:delText>
        </w:r>
      </w:del>
      <w:ins w:id="353" w:author="Holli Flanagan" w:date="2025-05-09T16:00: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omputer </w:t>
      </w:r>
      <w:del w:id="354" w:author="Holli Flanagan" w:date="2025-05-09T16:00:00Z">
        <w:r>
          <w:rPr>
            <w:rFonts w:ascii="Times New Roman" w:eastAsia="Times New Roman" w:hAnsi="Times New Roman" w:cs="Times New Roman"/>
            <w:color w:val="212529"/>
            <w:sz w:val="24"/>
            <w:szCs w:val="24"/>
          </w:rPr>
          <w:delText>S</w:delText>
        </w:r>
      </w:del>
      <w:ins w:id="355" w:author="Holli Flanagan" w:date="2025-05-09T16:00: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cientist.</w:t>
      </w:r>
    </w:p>
    <w:p w14:paraId="23086FFA" w14:textId="5B3561B4"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with </w:t>
      </w:r>
      <w:del w:id="356" w:author="Oestreich, Julia" w:date="2025-05-15T16:36:00Z" w16du:dateUtc="2025-05-15T20:36:00Z">
        <w:r w:rsidDel="00A76714">
          <w:rPr>
            <w:rFonts w:ascii="Times New Roman" w:eastAsia="Times New Roman" w:hAnsi="Times New Roman" w:cs="Times New Roman"/>
            <w:color w:val="212529"/>
            <w:sz w:val="24"/>
            <w:szCs w:val="24"/>
          </w:rPr>
          <w:delText xml:space="preserve">variables: </w:delText>
        </w:r>
      </w:del>
      <w:r>
        <w:fldChar w:fldCharType="begin"/>
      </w:r>
      <w:r>
        <w:instrText>HYPERLINK "https://boots-edu.github.io/textbook/text/1-typescript/variables.html"</w:instrText>
      </w:r>
      <w:r>
        <w:fldChar w:fldCharType="separate"/>
      </w:r>
      <w:r>
        <w:rPr>
          <w:rFonts w:ascii="Times New Roman" w:eastAsia="Times New Roman" w:hAnsi="Times New Roman" w:cs="Times New Roman"/>
          <w:color w:val="0D6EFD"/>
          <w:sz w:val="24"/>
          <w:szCs w:val="24"/>
          <w:u w:val="single"/>
        </w:rPr>
        <w:t>Variables</w:t>
      </w:r>
      <w:del w:id="357" w:author="Oestreich, Julia" w:date="2025-05-15T16:36:00Z" w16du:dateUtc="2025-05-15T20:36:00Z">
        <w:r w:rsidDel="00A76714">
          <w:rPr>
            <w:rFonts w:ascii="Times New Roman" w:eastAsia="Times New Roman" w:hAnsi="Times New Roman" w:cs="Times New Roman"/>
            <w:color w:val="0D6EFD"/>
            <w:sz w:val="24"/>
            <w:szCs w:val="24"/>
            <w:u w:val="single"/>
          </w:rPr>
          <w:delText xml:space="preserve"> »</w:delText>
        </w:r>
      </w:del>
      <w:r>
        <w:fldChar w:fldCharType="end"/>
      </w:r>
      <w:r>
        <w:br w:type="page"/>
      </w:r>
    </w:p>
    <w:p w14:paraId="15BC8398" w14:textId="77777777" w:rsidR="00B32DEF" w:rsidRPr="00B32DEF" w:rsidRDefault="00000000">
      <w:pPr>
        <w:pStyle w:val="Heading1"/>
        <w:rPr>
          <w:rPrChange w:id="358" w:author="Holli Flanagan" w:date="2025-05-12T14:20:00Z">
            <w:rPr>
              <w:color w:val="0D6EFD"/>
              <w:highlight w:val="white"/>
              <w:u w:val="single"/>
            </w:rPr>
          </w:rPrChange>
        </w:rPr>
        <w:pPrChange w:id="359" w:author="Holli Flanagan" w:date="2025-05-12T14:20:00Z">
          <w:pPr>
            <w:pStyle w:val="Heading1"/>
            <w:keepNext w:val="0"/>
            <w:keepLines w:val="0"/>
          </w:pPr>
        </w:pPrChange>
      </w:pPr>
      <w:bookmarkStart w:id="360" w:name="_bu1lnfxbtcat" w:colFirst="0" w:colLast="0"/>
      <w:bookmarkEnd w:id="360"/>
      <w:r>
        <w:rPr>
          <w:rPrChange w:id="361" w:author="Holli Flanagan" w:date="2025-05-12T14:20:00Z">
            <w:rPr>
              <w:sz w:val="46"/>
              <w:szCs w:val="46"/>
            </w:rPr>
          </w:rPrChange>
        </w:rPr>
        <w:lastRenderedPageBreak/>
        <w:t>Variables</w:t>
      </w:r>
    </w:p>
    <w:p w14:paraId="7C11136A" w14:textId="77777777" w:rsidR="00B32DEF" w:rsidRPr="00B32DEF" w:rsidRDefault="00000000">
      <w:pPr>
        <w:pStyle w:val="Heading2"/>
        <w:rPr>
          <w:rPrChange w:id="362" w:author="Holli Flanagan" w:date="2025-05-12T14:21:00Z">
            <w:rPr>
              <w:sz w:val="34"/>
              <w:szCs w:val="34"/>
            </w:rPr>
          </w:rPrChange>
        </w:rPr>
        <w:pPrChange w:id="363" w:author="Holli Flanagan" w:date="2025-05-12T14:21:00Z">
          <w:pPr>
            <w:pStyle w:val="Heading2"/>
            <w:keepNext w:val="0"/>
            <w:keepLines w:val="0"/>
          </w:pPr>
        </w:pPrChange>
      </w:pPr>
      <w:bookmarkStart w:id="364" w:name="_yqyditbv0y9r" w:colFirst="0" w:colLast="0"/>
      <w:bookmarkEnd w:id="364"/>
      <w:r>
        <w:rPr>
          <w:rPrChange w:id="365" w:author="Holli Flanagan" w:date="2025-05-12T14:21:00Z">
            <w:rPr>
              <w:sz w:val="34"/>
              <w:szCs w:val="34"/>
            </w:rPr>
          </w:rPrChange>
        </w:rPr>
        <w:t>Key Idea</w:t>
      </w:r>
    </w:p>
    <w:p w14:paraId="3622C85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variable is a named container for some unknown value. We can use variables to create generic code that works on different values.</w:t>
      </w:r>
    </w:p>
    <w:p w14:paraId="6F6D5F30" w14:textId="77777777" w:rsidR="00B32DEF" w:rsidRPr="00B32DEF" w:rsidRDefault="00000000">
      <w:pPr>
        <w:pStyle w:val="Heading2"/>
        <w:rPr>
          <w:rPrChange w:id="366" w:author="Holli Flanagan" w:date="2025-05-12T14:21:00Z">
            <w:rPr>
              <w:sz w:val="34"/>
              <w:szCs w:val="34"/>
            </w:rPr>
          </w:rPrChange>
        </w:rPr>
        <w:pPrChange w:id="367" w:author="Holli Flanagan" w:date="2025-05-12T14:21:00Z">
          <w:pPr>
            <w:pStyle w:val="Heading2"/>
            <w:keepNext w:val="0"/>
            <w:keepLines w:val="0"/>
          </w:pPr>
        </w:pPrChange>
      </w:pPr>
      <w:bookmarkStart w:id="368" w:name="_demjb3s5zo4k" w:colFirst="0" w:colLast="0"/>
      <w:bookmarkEnd w:id="368"/>
      <w:r>
        <w:rPr>
          <w:rPrChange w:id="369" w:author="Holli Flanagan" w:date="2025-05-12T14:21:00Z">
            <w:rPr>
              <w:sz w:val="34"/>
              <w:szCs w:val="34"/>
            </w:rPr>
          </w:rPrChange>
        </w:rPr>
        <w:t>Motivation</w:t>
      </w:r>
    </w:p>
    <w:p w14:paraId="51E9B89C"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0" w:name="_7eobcern39k6" w:colFirst="0" w:colLast="0"/>
      <w:bookmarkEnd w:id="370"/>
      <w:r>
        <w:rPr>
          <w:rFonts w:ascii="Times New Roman" w:eastAsia="Times New Roman" w:hAnsi="Times New Roman" w:cs="Times New Roman"/>
          <w:color w:val="27262B"/>
          <w:sz w:val="26"/>
          <w:szCs w:val="26"/>
        </w:rPr>
        <w:t>Simple Math Example</w:t>
      </w:r>
    </w:p>
    <w:p w14:paraId="0E5C226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a simple math expression:</w:t>
      </w:r>
    </w:p>
    <w:p w14:paraId="7FA061D7"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3+4</w:t>
      </w:r>
    </w:p>
    <w:p w14:paraId="46D67D8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is useful in computing this specific value (</w:t>
      </w:r>
      <w:r>
        <w:rPr>
          <w:rFonts w:ascii="Times New Roman" w:eastAsia="Times New Roman" w:hAnsi="Times New Roman" w:cs="Times New Roman"/>
          <w:color w:val="D63384"/>
          <w:sz w:val="21"/>
          <w:szCs w:val="21"/>
          <w:shd w:val="clear" w:color="auto" w:fill="F5F6FA"/>
        </w:rPr>
        <w:t>7</w:t>
      </w:r>
      <w:r>
        <w:rPr>
          <w:rFonts w:ascii="Times New Roman" w:eastAsia="Times New Roman" w:hAnsi="Times New Roman" w:cs="Times New Roman"/>
          <w:color w:val="212529"/>
          <w:sz w:val="24"/>
          <w:szCs w:val="24"/>
        </w:rPr>
        <w:t>), but is only useful in that one particular case. On the other hand:</w:t>
      </w:r>
    </w:p>
    <w:p w14:paraId="2D9B5B39"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X+4</w:t>
      </w:r>
    </w:p>
    <w:p w14:paraId="3C075AB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would compute the same value if </w:t>
      </w:r>
      <w:r>
        <w:rPr>
          <w:rFonts w:ascii="Times New Roman" w:eastAsia="Times New Roman" w:hAnsi="Times New Roman" w:cs="Times New Roman"/>
          <w:color w:val="D63384"/>
          <w:sz w:val="21"/>
          <w:szCs w:val="21"/>
          <w:shd w:val="clear" w:color="auto" w:fill="F5F6FA"/>
        </w:rPr>
        <w:t>X=3</w:t>
      </w:r>
      <w:r>
        <w:rPr>
          <w:rFonts w:ascii="Times New Roman" w:eastAsia="Times New Roman" w:hAnsi="Times New Roman" w:cs="Times New Roman"/>
          <w:color w:val="212529"/>
          <w:sz w:val="24"/>
          <w:szCs w:val="24"/>
        </w:rPr>
        <w:t xml:space="preserve">, but would also compute a correct value for any other value of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This is the basic idea of why we use variables. We can write a single expression that computes a correct answer for many possible values of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(the variable).</w:t>
      </w:r>
    </w:p>
    <w:p w14:paraId="01311E58"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1" w:name="_jyyk5p9ayp09" w:colFirst="0" w:colLast="0"/>
      <w:bookmarkEnd w:id="371"/>
      <w:r>
        <w:rPr>
          <w:rFonts w:ascii="Times New Roman" w:eastAsia="Times New Roman" w:hAnsi="Times New Roman" w:cs="Times New Roman"/>
          <w:color w:val="27262B"/>
          <w:sz w:val="26"/>
          <w:szCs w:val="26"/>
        </w:rPr>
        <w:t>Another Math Example</w:t>
      </w:r>
    </w:p>
    <w:p w14:paraId="5465B7FC" w14:textId="77777777" w:rsidR="00B32DEF" w:rsidRDefault="00000000">
      <w:pPr>
        <w:shd w:val="clear" w:color="auto" w:fill="FFFFFF"/>
        <w:spacing w:after="240"/>
        <w:rPr>
          <w:rFonts w:ascii="Times New Roman" w:eastAsia="Times New Roman" w:hAnsi="Times New Roman" w:cs="Times New Roman"/>
          <w:color w:val="27262B"/>
          <w:sz w:val="26"/>
          <w:szCs w:val="26"/>
        </w:rPr>
      </w:pPr>
      <w:commentRangeStart w:id="372"/>
      <w:r>
        <w:rPr>
          <w:rFonts w:ascii="Times New Roman" w:eastAsia="Times New Roman" w:hAnsi="Times New Roman" w:cs="Times New Roman"/>
          <w:noProof/>
          <w:color w:val="27262B"/>
          <w:sz w:val="26"/>
          <w:szCs w:val="26"/>
        </w:rPr>
        <w:drawing>
          <wp:inline distT="114300" distB="114300" distL="114300" distR="114300" wp14:anchorId="0049AA27" wp14:editId="2511458E">
            <wp:extent cx="3448050" cy="2495550"/>
            <wp:effectExtent l="9525" t="9525" r="9525" b="9525"/>
            <wp:docPr id="94" name="image91.png" descr="Visualization of the mathematical equation of a line, representing the slope between two points P and Q offset by C"/>
            <wp:cNvGraphicFramePr/>
            <a:graphic xmlns:a="http://schemas.openxmlformats.org/drawingml/2006/main">
              <a:graphicData uri="http://schemas.openxmlformats.org/drawingml/2006/picture">
                <pic:pic xmlns:pic="http://schemas.openxmlformats.org/drawingml/2006/picture">
                  <pic:nvPicPr>
                    <pic:cNvPr id="0" name="image91.png" descr="Visualization of the mathematical equation of a line, representing the slope between two points P and Q offset by C"/>
                    <pic:cNvPicPr preferRelativeResize="0"/>
                  </pic:nvPicPr>
                  <pic:blipFill>
                    <a:blip r:embed="rId49"/>
                    <a:srcRect/>
                    <a:stretch>
                      <a:fillRect/>
                    </a:stretch>
                  </pic:blipFill>
                  <pic:spPr>
                    <a:xfrm>
                      <a:off x="0" y="0"/>
                      <a:ext cx="3448050" cy="2495550"/>
                    </a:xfrm>
                    <a:prstGeom prst="rect">
                      <a:avLst/>
                    </a:prstGeom>
                    <a:ln w="9525">
                      <a:solidFill>
                        <a:srgbClr val="DDDDDD"/>
                      </a:solidFill>
                      <a:prstDash val="solid"/>
                    </a:ln>
                  </pic:spPr>
                </pic:pic>
              </a:graphicData>
            </a:graphic>
          </wp:inline>
        </w:drawing>
      </w:r>
      <w:commentRangeEnd w:id="372"/>
      <w:r>
        <w:commentReference w:id="372"/>
      </w:r>
    </w:p>
    <w:p w14:paraId="5D502A3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proofErr w:type="gramStart"/>
      <w:r>
        <w:rPr>
          <w:rFonts w:ascii="Times New Roman" w:eastAsia="Times New Roman" w:hAnsi="Times New Roman" w:cs="Times New Roman"/>
          <w:color w:val="212529"/>
          <w:sz w:val="24"/>
          <w:szCs w:val="24"/>
        </w:rPr>
        <w:t>variables</w:t>
      </w:r>
      <w:proofErr w:type="gramEnd"/>
      <w:r>
        <w:rPr>
          <w:rFonts w:ascii="Times New Roman" w:eastAsia="Times New Roman" w:hAnsi="Times New Roman" w:cs="Times New Roman"/>
          <w:color w:val="212529"/>
          <w:sz w:val="24"/>
          <w:szCs w:val="24"/>
        </w:rPr>
        <w:t xml:space="preserve"> we can represent concepts like the equation of a line. In the visualization shown:</w:t>
      </w:r>
    </w:p>
    <w:p w14:paraId="67708C52" w14:textId="77777777" w:rsidR="00B32DEF" w:rsidRDefault="00000000">
      <w:pPr>
        <w:numPr>
          <w:ilvl w:val="0"/>
          <w:numId w:val="55"/>
        </w:numPr>
        <w:shd w:val="clear" w:color="auto" w:fill="FFFFFF"/>
        <w:spacing w:before="180"/>
      </w:pPr>
      <w:r>
        <w:rPr>
          <w:rFonts w:ascii="Times New Roman" w:eastAsia="Times New Roman" w:hAnsi="Times New Roman" w:cs="Times New Roman"/>
          <w:color w:val="D63384"/>
          <w:sz w:val="21"/>
          <w:szCs w:val="21"/>
          <w:shd w:val="clear" w:color="auto" w:fill="F5F6FA"/>
        </w:rPr>
        <w:lastRenderedPageBreak/>
        <w:t>m</w:t>
      </w:r>
      <w:r>
        <w:rPr>
          <w:rFonts w:ascii="Times New Roman" w:eastAsia="Times New Roman" w:hAnsi="Times New Roman" w:cs="Times New Roman"/>
          <w:color w:val="212529"/>
          <w:sz w:val="24"/>
          <w:szCs w:val="24"/>
        </w:rPr>
        <w:t xml:space="preserve"> is the slope of the line (change in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over change in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and</w:t>
      </w:r>
    </w:p>
    <w:p w14:paraId="63C407CB" w14:textId="77777777" w:rsidR="00B32DEF" w:rsidRDefault="00000000">
      <w:pPr>
        <w:numPr>
          <w:ilvl w:val="0"/>
          <w:numId w:val="55"/>
        </w:numPr>
        <w:shd w:val="clear" w:color="auto" w:fill="FFFFFF"/>
        <w:spacing w:after="300"/>
      </w:pPr>
      <w:r>
        <w:rPr>
          <w:rFonts w:ascii="Times New Roman" w:eastAsia="Times New Roman" w:hAnsi="Times New Roman" w:cs="Times New Roman"/>
          <w:color w:val="D63384"/>
          <w:sz w:val="21"/>
          <w:szCs w:val="21"/>
          <w:shd w:val="clear" w:color="auto" w:fill="F5F6FA"/>
        </w:rPr>
        <w:t>c</w:t>
      </w:r>
      <w:r>
        <w:rPr>
          <w:rFonts w:ascii="Times New Roman" w:eastAsia="Times New Roman" w:hAnsi="Times New Roman" w:cs="Times New Roman"/>
          <w:color w:val="212529"/>
          <w:sz w:val="24"/>
          <w:szCs w:val="24"/>
        </w:rPr>
        <w:t xml:space="preserve"> is where the line intersects the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axis.</w:t>
      </w:r>
    </w:p>
    <w:p w14:paraId="726BE71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equation </w:t>
      </w:r>
      <w:r>
        <w:rPr>
          <w:rFonts w:ascii="Times New Roman" w:eastAsia="Times New Roman" w:hAnsi="Times New Roman" w:cs="Times New Roman"/>
          <w:color w:val="D63384"/>
          <w:sz w:val="21"/>
          <w:szCs w:val="21"/>
          <w:shd w:val="clear" w:color="auto" w:fill="F5F6FA"/>
        </w:rPr>
        <w:t>y = mx + c</w:t>
      </w:r>
      <w:r>
        <w:rPr>
          <w:rFonts w:ascii="Times New Roman" w:eastAsia="Times New Roman" w:hAnsi="Times New Roman" w:cs="Times New Roman"/>
          <w:color w:val="212529"/>
          <w:sz w:val="24"/>
          <w:szCs w:val="24"/>
        </w:rPr>
        <w:t xml:space="preserve"> represents every possible straight line.</w:t>
      </w:r>
    </w:p>
    <w:p w14:paraId="308C355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y = 2x + 4</w:t>
      </w:r>
      <w:r>
        <w:rPr>
          <w:rFonts w:ascii="Times New Roman" w:eastAsia="Times New Roman" w:hAnsi="Times New Roman" w:cs="Times New Roman"/>
          <w:color w:val="212529"/>
          <w:sz w:val="24"/>
          <w:szCs w:val="24"/>
        </w:rPr>
        <w:t xml:space="preserve"> represents a specific line. By assigning a value to the variable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we can compute the appropriate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for this line.</w:t>
      </w:r>
    </w:p>
    <w:p w14:paraId="0DE8280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Just like we can use variables in math to create an expression that represents a line, in </w:t>
      </w:r>
      <w:ins w:id="373" w:author="Holli Flanagan" w:date="2025-05-12T15:14:00Z">
        <w:r>
          <w:rPr>
            <w:rFonts w:ascii="Times New Roman" w:eastAsia="Times New Roman" w:hAnsi="Times New Roman" w:cs="Times New Roman"/>
            <w:color w:val="212529"/>
            <w:sz w:val="24"/>
            <w:szCs w:val="24"/>
          </w:rPr>
          <w:t>computer science</w:t>
        </w:r>
      </w:ins>
      <w:del w:id="374" w:author="Holli Flanagan" w:date="2025-05-12T15:14:00Z">
        <w:r>
          <w:rPr>
            <w:rFonts w:ascii="Times New Roman" w:eastAsia="Times New Roman" w:hAnsi="Times New Roman" w:cs="Times New Roman"/>
            <w:color w:val="212529"/>
            <w:sz w:val="24"/>
            <w:szCs w:val="24"/>
          </w:rPr>
          <w:delText>Computer Science</w:delText>
        </w:r>
      </w:del>
      <w:r>
        <w:rPr>
          <w:rFonts w:ascii="Times New Roman" w:eastAsia="Times New Roman" w:hAnsi="Times New Roman" w:cs="Times New Roman"/>
          <w:color w:val="212529"/>
          <w:sz w:val="24"/>
          <w:szCs w:val="24"/>
        </w:rPr>
        <w:t xml:space="preserve"> we can use the same idea to create code that computes the correct answer for a variety of input values.</w:t>
      </w:r>
    </w:p>
    <w:p w14:paraId="1E533B1A" w14:textId="77777777" w:rsidR="00B32DEF" w:rsidRPr="00B32DEF" w:rsidRDefault="00000000">
      <w:pPr>
        <w:pStyle w:val="Heading2"/>
        <w:rPr>
          <w:rPrChange w:id="375" w:author="Holli Flanagan" w:date="2025-05-12T14:21:00Z">
            <w:rPr>
              <w:sz w:val="34"/>
              <w:szCs w:val="34"/>
            </w:rPr>
          </w:rPrChange>
        </w:rPr>
        <w:pPrChange w:id="376" w:author="Holli Flanagan" w:date="2025-05-12T14:21:00Z">
          <w:pPr>
            <w:pStyle w:val="Heading2"/>
            <w:keepNext w:val="0"/>
            <w:keepLines w:val="0"/>
          </w:pPr>
        </w:pPrChange>
      </w:pPr>
      <w:bookmarkStart w:id="377" w:name="_qakka3qw6q5n" w:colFirst="0" w:colLast="0"/>
      <w:bookmarkEnd w:id="377"/>
      <w:r>
        <w:rPr>
          <w:rPrChange w:id="378" w:author="Holli Flanagan" w:date="2025-05-12T14:21:00Z">
            <w:rPr>
              <w:sz w:val="34"/>
              <w:szCs w:val="34"/>
            </w:rPr>
          </w:rPrChange>
        </w:rPr>
        <w:t>Variables Have Types</w:t>
      </w:r>
    </w:p>
    <w:p w14:paraId="7A0F29A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But what happens if we do this?</w:t>
      </w:r>
    </w:p>
    <w:p w14:paraId="32BD4036"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x</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
    <w:p w14:paraId="215523F9"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x</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p>
    <w:p w14:paraId="5A51BE7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doesn’t make any sense.</w:t>
      </w:r>
    </w:p>
    <w:p w14:paraId="0D044E6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To make sure that our code makes sense, we attach a type to our variables so that we will get an error if we try to assign a value to the variable that is not appropriate.</w:t>
      </w:r>
    </w:p>
    <w:p w14:paraId="7941366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do this by declaring the variable and specifying what type of data it can contain. Once declared, we will not be able to assign an inappropriate value type to that variable.</w:t>
      </w:r>
    </w:p>
    <w:p w14:paraId="55D053CC" w14:textId="77777777" w:rsidR="00B32DEF" w:rsidRPr="00B32DEF" w:rsidRDefault="00000000">
      <w:pPr>
        <w:pStyle w:val="Heading2"/>
        <w:rPr>
          <w:rPrChange w:id="379" w:author="Holli Flanagan" w:date="2025-05-12T14:21:00Z">
            <w:rPr>
              <w:sz w:val="34"/>
              <w:szCs w:val="34"/>
            </w:rPr>
          </w:rPrChange>
        </w:rPr>
        <w:pPrChange w:id="380" w:author="Holli Flanagan" w:date="2025-05-12T14:21:00Z">
          <w:pPr>
            <w:pStyle w:val="Heading2"/>
            <w:keepNext w:val="0"/>
            <w:keepLines w:val="0"/>
          </w:pPr>
        </w:pPrChange>
      </w:pPr>
      <w:bookmarkStart w:id="381" w:name="_a0dwhwxsvbfb" w:colFirst="0" w:colLast="0"/>
      <w:bookmarkEnd w:id="381"/>
      <w:r>
        <w:rPr>
          <w:rPrChange w:id="382" w:author="Holli Flanagan" w:date="2025-05-12T14:21:00Z">
            <w:rPr>
              <w:sz w:val="34"/>
              <w:szCs w:val="34"/>
            </w:rPr>
          </w:rPrChange>
        </w:rPr>
        <w:t>Declare Variables</w:t>
      </w:r>
    </w:p>
    <w:p w14:paraId="342B9F3D" w14:textId="77777777" w:rsidR="00B32DEF" w:rsidRDefault="00000000">
      <w:pPr>
        <w:shd w:val="clear" w:color="auto" w:fill="FFFFFF"/>
        <w:spacing w:after="240"/>
        <w:rPr>
          <w:del w:id="383" w:author="Holli Flanagan" w:date="2025-05-09T16:0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how do we declare a variable? It depends on the language we are using, but in general, we specify</w:t>
      </w:r>
      <w:ins w:id="384" w:author="Holli Flanagan" w:date="2025-05-09T16:03:00Z">
        <w:r>
          <w:rPr>
            <w:rFonts w:ascii="Times New Roman" w:eastAsia="Times New Roman" w:hAnsi="Times New Roman" w:cs="Times New Roman"/>
            <w:color w:val="212529"/>
            <w:sz w:val="24"/>
            <w:szCs w:val="24"/>
          </w:rPr>
          <w:t xml:space="preserve"> </w:t>
        </w:r>
      </w:ins>
      <w:del w:id="385" w:author="Holli Flanagan" w:date="2025-05-09T16:03:00Z">
        <w:r>
          <w:rPr>
            <w:rFonts w:ascii="Times New Roman" w:eastAsia="Times New Roman" w:hAnsi="Times New Roman" w:cs="Times New Roman"/>
            <w:color w:val="212529"/>
            <w:sz w:val="24"/>
            <w:szCs w:val="24"/>
          </w:rPr>
          <w:delText>:</w:delText>
        </w:r>
      </w:del>
    </w:p>
    <w:p w14:paraId="0888B0BE" w14:textId="77777777" w:rsidR="00B32DEF" w:rsidRPr="00B32DEF" w:rsidRDefault="00000000">
      <w:pPr>
        <w:shd w:val="clear" w:color="auto" w:fill="FFFFFF"/>
        <w:spacing w:before="180"/>
        <w:rPr>
          <w:del w:id="386" w:author="Holli Flanagan" w:date="2025-05-09T16:03:00Z"/>
          <w:color w:val="000000"/>
          <w:rPrChange w:id="387" w:author="Holli Flanagan" w:date="2025-05-09T16:03:00Z">
            <w:rPr>
              <w:del w:id="388" w:author="Holli Flanagan" w:date="2025-05-09T16:03:00Z"/>
              <w:rFonts w:ascii="Times New Roman" w:eastAsia="Times New Roman" w:hAnsi="Times New Roman" w:cs="Times New Roman"/>
            </w:rPr>
          </w:rPrChange>
        </w:rPr>
        <w:pPrChange w:id="389" w:author="Holli Flanagan" w:date="2025-05-09T16:03:00Z">
          <w:pPr>
            <w:numPr>
              <w:numId w:val="306"/>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name,</w:t>
      </w:r>
      <w:ins w:id="390" w:author="Holli Flanagan" w:date="2025-05-09T16:03:00Z">
        <w:r>
          <w:rPr>
            <w:rFonts w:ascii="Times New Roman" w:eastAsia="Times New Roman" w:hAnsi="Times New Roman" w:cs="Times New Roman"/>
            <w:color w:val="212529"/>
            <w:sz w:val="24"/>
            <w:szCs w:val="24"/>
          </w:rPr>
          <w:t xml:space="preserve"> </w:t>
        </w:r>
      </w:ins>
    </w:p>
    <w:p w14:paraId="7EF12ABB" w14:textId="77777777" w:rsidR="00B32DEF" w:rsidRPr="00B32DEF" w:rsidRDefault="00000000">
      <w:pPr>
        <w:shd w:val="clear" w:color="auto" w:fill="FFFFFF"/>
        <w:rPr>
          <w:del w:id="391" w:author="Holli Flanagan" w:date="2025-05-09T16:03:00Z"/>
          <w:color w:val="000000"/>
          <w:rPrChange w:id="392" w:author="Holli Flanagan" w:date="2025-05-09T16:03:00Z">
            <w:rPr>
              <w:del w:id="393" w:author="Holli Flanagan" w:date="2025-05-09T16:03:00Z"/>
              <w:rFonts w:ascii="Times New Roman" w:eastAsia="Times New Roman" w:hAnsi="Times New Roman" w:cs="Times New Roman"/>
            </w:rPr>
          </w:rPrChange>
        </w:rPr>
        <w:pPrChange w:id="394" w:author="Holli Flanagan" w:date="2025-05-09T16:03:00Z">
          <w:pPr>
            <w:numPr>
              <w:numId w:val="306"/>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type, and</w:t>
      </w:r>
      <w:ins w:id="395" w:author="Holli Flanagan" w:date="2025-05-09T16:03:00Z">
        <w:r>
          <w:rPr>
            <w:rFonts w:ascii="Times New Roman" w:eastAsia="Times New Roman" w:hAnsi="Times New Roman" w:cs="Times New Roman"/>
            <w:color w:val="212529"/>
            <w:sz w:val="24"/>
            <w:szCs w:val="24"/>
          </w:rPr>
          <w:t xml:space="preserve"> </w:t>
        </w:r>
      </w:ins>
    </w:p>
    <w:p w14:paraId="0501539B" w14:textId="77777777" w:rsidR="00B32DEF" w:rsidRPr="00B32DEF" w:rsidRDefault="00000000">
      <w:pPr>
        <w:shd w:val="clear" w:color="auto" w:fill="FFFFFF"/>
        <w:spacing w:after="300"/>
        <w:rPr>
          <w:color w:val="000000"/>
          <w:rPrChange w:id="396" w:author="Holli Flanagan" w:date="2025-05-09T16:03:00Z">
            <w:rPr>
              <w:rFonts w:ascii="Times New Roman" w:eastAsia="Times New Roman" w:hAnsi="Times New Roman" w:cs="Times New Roman"/>
            </w:rPr>
          </w:rPrChange>
        </w:rPr>
        <w:pPrChange w:id="397" w:author="Holli Flanagan" w:date="2025-05-09T16:03:00Z">
          <w:pPr>
            <w:numPr>
              <w:numId w:val="306"/>
            </w:numPr>
            <w:shd w:val="clear" w:color="auto" w:fill="FFFFFF"/>
            <w:spacing w:before="180" w:after="300"/>
            <w:ind w:left="720" w:hanging="360"/>
          </w:pPr>
        </w:pPrChange>
      </w:pPr>
      <w:r>
        <w:rPr>
          <w:rFonts w:ascii="Times New Roman" w:eastAsia="Times New Roman" w:hAnsi="Times New Roman" w:cs="Times New Roman"/>
          <w:color w:val="212529"/>
          <w:sz w:val="24"/>
          <w:szCs w:val="24"/>
        </w:rPr>
        <w:t>potentially</w:t>
      </w:r>
      <w:ins w:id="398" w:author="Holli Flanagan" w:date="2025-05-09T16: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its initial value.</w:t>
      </w:r>
    </w:p>
    <w:p w14:paraId="1EF1049A" w14:textId="77777777" w:rsidR="00B32DEF" w:rsidRDefault="00000000">
      <w:pPr>
        <w:shd w:val="clear" w:color="auto" w:fill="FFFFFF"/>
        <w:spacing w:before="120"/>
        <w:rPr>
          <w:rFonts w:ascii="Times New Roman" w:eastAsia="Times New Roman" w:hAnsi="Times New Roman" w:cs="Times New Roman"/>
          <w:b/>
          <w:color w:val="DD2E2E"/>
          <w:sz w:val="18"/>
          <w:szCs w:val="18"/>
        </w:rPr>
      </w:pPr>
      <w:r>
        <w:rPr>
          <w:rFonts w:ascii="Times New Roman" w:eastAsia="Times New Roman" w:hAnsi="Times New Roman" w:cs="Times New Roman"/>
          <w:b/>
          <w:color w:val="DD2E2E"/>
          <w:sz w:val="18"/>
          <w:szCs w:val="18"/>
        </w:rPr>
        <w:t>ASSIGN BEFORE USE</w:t>
      </w:r>
    </w:p>
    <w:p w14:paraId="1F4A50A1" w14:textId="77777777" w:rsidR="00B32DEF" w:rsidRDefault="00000000">
      <w:pPr>
        <w:shd w:val="clear" w:color="auto" w:fill="FFFFFF"/>
        <w:spacing w:before="120" w:after="200"/>
        <w:rPr>
          <w:rFonts w:ascii="Times New Roman" w:eastAsia="Times New Roman" w:hAnsi="Times New Roman" w:cs="Times New Roman"/>
          <w:color w:val="212529"/>
          <w:sz w:val="24"/>
          <w:szCs w:val="24"/>
        </w:rPr>
        <w:pPrChange w:id="399" w:author="Holli Flanagan" w:date="2025-05-09T16:04:00Z">
          <w:pPr>
            <w:shd w:val="clear" w:color="auto" w:fill="FFFFFF"/>
            <w:spacing w:before="120"/>
          </w:pPr>
        </w:pPrChange>
      </w:pPr>
      <w:r>
        <w:rPr>
          <w:rFonts w:ascii="Times New Roman" w:eastAsia="Times New Roman" w:hAnsi="Times New Roman" w:cs="Times New Roman"/>
          <w:color w:val="212529"/>
          <w:sz w:val="24"/>
          <w:szCs w:val="24"/>
        </w:rPr>
        <w:t>Note, if we do not specify a variable’s initial value, then we cannot read the variable’s value until we do.</w:t>
      </w:r>
    </w:p>
    <w:p w14:paraId="0103EB50"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 xml:space="preserve">In this short </w:t>
      </w:r>
      <w:ins w:id="400" w:author="Holli Flanagan" w:date="2025-05-09T15:22:00Z">
        <w:r>
          <w:rPr>
            <w:rFonts w:ascii="Times New Roman" w:eastAsia="Times New Roman" w:hAnsi="Times New Roman" w:cs="Times New Roman"/>
            <w:color w:val="212529"/>
            <w:sz w:val="24"/>
            <w:szCs w:val="24"/>
          </w:rPr>
          <w:t>TypeScript</w:t>
        </w:r>
      </w:ins>
      <w:del w:id="401"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code snippet, we declare the variable </w:t>
      </w:r>
      <w:proofErr w:type="spellStart"/>
      <w:r>
        <w:rPr>
          <w:rFonts w:ascii="Times New Roman" w:eastAsia="Times New Roman" w:hAnsi="Times New Roman" w:cs="Times New Roman"/>
          <w:color w:val="D63384"/>
          <w:sz w:val="21"/>
          <w:szCs w:val="21"/>
          <w:shd w:val="clear" w:color="auto" w:fill="F5F6FA"/>
        </w:rPr>
        <w:t>myValue</w:t>
      </w:r>
      <w:proofErr w:type="spellEnd"/>
      <w:r>
        <w:rPr>
          <w:rFonts w:ascii="Times New Roman" w:eastAsia="Times New Roman" w:hAnsi="Times New Roman" w:cs="Times New Roman"/>
          <w:color w:val="212529"/>
          <w:sz w:val="24"/>
          <w:szCs w:val="24"/>
        </w:rPr>
        <w:t xml:space="preserve"> to hold a number and assign it an initial value of </w:t>
      </w:r>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rPr>
        <w:t xml:space="preserve">. We declare the variable </w:t>
      </w:r>
      <w:r>
        <w:rPr>
          <w:rFonts w:ascii="Times New Roman" w:eastAsia="Times New Roman" w:hAnsi="Times New Roman" w:cs="Times New Roman"/>
          <w:color w:val="D63384"/>
          <w:sz w:val="21"/>
          <w:szCs w:val="21"/>
          <w:shd w:val="clear" w:color="auto" w:fill="F5F6FA"/>
        </w:rPr>
        <w:t>answer</w:t>
      </w:r>
      <w:r>
        <w:rPr>
          <w:rFonts w:ascii="Times New Roman" w:eastAsia="Times New Roman" w:hAnsi="Times New Roman" w:cs="Times New Roman"/>
          <w:color w:val="212529"/>
          <w:sz w:val="24"/>
          <w:szCs w:val="24"/>
        </w:rPr>
        <w:t xml:space="preserve"> as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but do not give it a value. We then compute </w:t>
      </w:r>
      <w:r>
        <w:rPr>
          <w:rFonts w:ascii="Times New Roman" w:eastAsia="Times New Roman" w:hAnsi="Times New Roman" w:cs="Times New Roman"/>
          <w:color w:val="D63384"/>
          <w:sz w:val="21"/>
          <w:szCs w:val="21"/>
          <w:shd w:val="clear" w:color="auto" w:fill="F5F6FA"/>
        </w:rPr>
        <w:t>myValue+3</w:t>
      </w:r>
      <w:r>
        <w:rPr>
          <w:rFonts w:ascii="Times New Roman" w:eastAsia="Times New Roman" w:hAnsi="Times New Roman" w:cs="Times New Roman"/>
          <w:color w:val="212529"/>
          <w:sz w:val="24"/>
          <w:szCs w:val="24"/>
        </w:rPr>
        <w:t xml:space="preserve"> and store it in </w:t>
      </w:r>
      <w:ins w:id="402" w:author="Holli Flanagan" w:date="2025-04-30T19:28:00Z">
        <w:r>
          <w:rPr>
            <w:rFonts w:ascii="Times New Roman" w:eastAsia="Times New Roman" w:hAnsi="Times New Roman" w:cs="Times New Roman"/>
            <w:color w:val="212529"/>
            <w:sz w:val="24"/>
            <w:szCs w:val="24"/>
          </w:rPr>
          <w:t>the answer</w:t>
        </w:r>
      </w:ins>
      <w:del w:id="403" w:author="Holli Flanagan" w:date="2025-04-30T19:28:00Z">
        <w:r>
          <w:rPr>
            <w:rFonts w:ascii="Times New Roman" w:eastAsia="Times New Roman" w:hAnsi="Times New Roman" w:cs="Times New Roman"/>
            <w:color w:val="212529"/>
            <w:sz w:val="24"/>
            <w:szCs w:val="24"/>
          </w:rPr>
          <w:delText>answer</w:delText>
        </w:r>
      </w:del>
      <w:r>
        <w:rPr>
          <w:rFonts w:ascii="Times New Roman" w:eastAsia="Times New Roman" w:hAnsi="Times New Roman" w:cs="Times New Roman"/>
          <w:color w:val="212529"/>
          <w:sz w:val="24"/>
          <w:szCs w:val="24"/>
        </w:rPr>
        <w:t>.</w:t>
      </w:r>
    </w:p>
    <w:p w14:paraId="0E66FFBB"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myValue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w:t>
      </w:r>
      <w:proofErr w:type="gramEnd"/>
    </w:p>
    <w:p w14:paraId="206D6E19"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number;</w:t>
      </w:r>
      <w:proofErr w:type="gramEnd"/>
    </w:p>
    <w:p w14:paraId="212566CD"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myValue</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w:t>
      </w:r>
      <w:proofErr w:type="gramEnd"/>
    </w:p>
    <w:p w14:paraId="32E57AA9"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console.log(answer</w:t>
      </w:r>
      <w:proofErr w:type="gramStart"/>
      <w:r>
        <w:rPr>
          <w:rFonts w:ascii="Times New Roman" w:eastAsia="Times New Roman" w:hAnsi="Times New Roman" w:cs="Times New Roman"/>
          <w:color w:val="188038"/>
          <w:sz w:val="24"/>
          <w:szCs w:val="24"/>
        </w:rPr>
        <w:t>);</w:t>
      </w:r>
      <w:proofErr w:type="gramEnd"/>
    </w:p>
    <w:p w14:paraId="289F7FB9" w14:textId="77777777" w:rsidR="00B32DEF" w:rsidRPr="00B32DEF" w:rsidRDefault="00000000">
      <w:pPr>
        <w:pStyle w:val="Heading2"/>
        <w:rPr>
          <w:rPrChange w:id="404" w:author="Holli Flanagan" w:date="2025-05-12T14:21:00Z">
            <w:rPr>
              <w:sz w:val="34"/>
              <w:szCs w:val="34"/>
            </w:rPr>
          </w:rPrChange>
        </w:rPr>
        <w:pPrChange w:id="405" w:author="Holli Flanagan" w:date="2025-05-12T14:21:00Z">
          <w:pPr>
            <w:pStyle w:val="Heading2"/>
            <w:keepNext w:val="0"/>
            <w:keepLines w:val="0"/>
          </w:pPr>
        </w:pPrChange>
      </w:pPr>
      <w:bookmarkStart w:id="406" w:name="_anmulmllpcpz" w:colFirst="0" w:colLast="0"/>
      <w:bookmarkEnd w:id="406"/>
      <w:r>
        <w:rPr>
          <w:color w:val="5C5962"/>
        </w:rPr>
        <w:t></w:t>
      </w:r>
      <w:r>
        <w:rPr>
          <w:rPrChange w:id="407" w:author="Holli Flanagan" w:date="2025-05-12T14:21:00Z">
            <w:rPr>
              <w:sz w:val="34"/>
              <w:szCs w:val="34"/>
            </w:rPr>
          </w:rPrChange>
        </w:rPr>
        <w:t>Declaration Syntax</w:t>
      </w:r>
    </w:p>
    <w:p w14:paraId="09F3A1A2" w14:textId="77777777" w:rsidR="00B32DEF" w:rsidRDefault="00000000">
      <w:pPr>
        <w:shd w:val="clear" w:color="auto" w:fill="FFFFFF"/>
        <w:spacing w:after="240"/>
        <w:rPr>
          <w:rFonts w:ascii="Times New Roman" w:eastAsia="Times New Roman" w:hAnsi="Times New Roman" w:cs="Times New Roman"/>
          <w:color w:val="27262B"/>
          <w:sz w:val="34"/>
          <w:szCs w:val="34"/>
        </w:rPr>
      </w:pPr>
      <w:r>
        <w:rPr>
          <w:rFonts w:ascii="Times New Roman" w:eastAsia="Times New Roman" w:hAnsi="Times New Roman" w:cs="Times New Roman"/>
          <w:noProof/>
          <w:color w:val="27262B"/>
          <w:sz w:val="34"/>
          <w:szCs w:val="34"/>
        </w:rPr>
        <w:drawing>
          <wp:inline distT="114300" distB="114300" distL="114300" distR="114300" wp14:anchorId="22A61296" wp14:editId="5823B69E">
            <wp:extent cx="5943600" cy="2908300"/>
            <wp:effectExtent l="9525" t="9525" r="9525" b="9525"/>
            <wp:docPr id="99"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50"/>
                    <a:srcRect/>
                    <a:stretch>
                      <a:fillRect/>
                    </a:stretch>
                  </pic:blipFill>
                  <pic:spPr>
                    <a:xfrm>
                      <a:off x="0" y="0"/>
                      <a:ext cx="5943600" cy="2908300"/>
                    </a:xfrm>
                    <a:prstGeom prst="rect">
                      <a:avLst/>
                    </a:prstGeom>
                    <a:ln w="9525">
                      <a:solidFill>
                        <a:srgbClr val="DDDDDD"/>
                      </a:solidFill>
                      <a:prstDash val="solid"/>
                    </a:ln>
                  </pic:spPr>
                </pic:pic>
              </a:graphicData>
            </a:graphic>
          </wp:inline>
        </w:drawing>
      </w:r>
    </w:p>
    <w:p w14:paraId="628C6F4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key notes on the syntax of declaring a variable:</w:t>
      </w:r>
    </w:p>
    <w:p w14:paraId="4095A117" w14:textId="77777777" w:rsidR="00B32DEF" w:rsidRDefault="00000000">
      <w:pPr>
        <w:numPr>
          <w:ilvl w:val="0"/>
          <w:numId w:val="42"/>
        </w:numPr>
        <w:shd w:val="clear" w:color="auto" w:fill="FFFFFF"/>
        <w:spacing w:before="180"/>
        <w:pPrChange w:id="408" w:author="Holli Flanagan" w:date="2025-05-09T16:04:00Z">
          <w:pPr>
            <w:numPr>
              <w:numId w:val="26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w:t>
      </w:r>
      <w:r>
        <w:rPr>
          <w:rFonts w:ascii="Times New Roman" w:eastAsia="Times New Roman" w:hAnsi="Times New Roman" w:cs="Times New Roman"/>
          <w:color w:val="D63384"/>
          <w:sz w:val="21"/>
          <w:szCs w:val="21"/>
          <w:shd w:val="clear" w:color="auto" w:fill="F5F6FA"/>
        </w:rPr>
        <w:t>let</w:t>
      </w:r>
      <w:r>
        <w:rPr>
          <w:rFonts w:ascii="Times New Roman" w:eastAsia="Times New Roman" w:hAnsi="Times New Roman" w:cs="Times New Roman"/>
          <w:color w:val="212529"/>
          <w:sz w:val="24"/>
          <w:szCs w:val="24"/>
        </w:rPr>
        <w:t xml:space="preserve"> to declare a variable.</w:t>
      </w:r>
    </w:p>
    <w:p w14:paraId="4751CA9E" w14:textId="77777777" w:rsidR="00B32DEF" w:rsidRDefault="00000000">
      <w:pPr>
        <w:numPr>
          <w:ilvl w:val="0"/>
          <w:numId w:val="42"/>
        </w:numPr>
        <w:shd w:val="clear" w:color="auto" w:fill="FFFFFF"/>
        <w:pPrChange w:id="409" w:author="Holli Flanagan" w:date="2025-05-09T16:04:00Z">
          <w:pPr>
            <w:numPr>
              <w:numId w:val="267"/>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 xml:space="preserve">Use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212529"/>
          <w:sz w:val="24"/>
          <w:szCs w:val="24"/>
        </w:rPr>
        <w:t xml:space="preserve"> symbol after the name, followed by the type.</w:t>
      </w:r>
    </w:p>
    <w:p w14:paraId="27D6F261" w14:textId="77777777" w:rsidR="00B32DEF" w:rsidRDefault="00000000">
      <w:pPr>
        <w:numPr>
          <w:ilvl w:val="0"/>
          <w:numId w:val="42"/>
        </w:numPr>
        <w:shd w:val="clear" w:color="auto" w:fill="FFFFFF"/>
        <w:pPrChange w:id="410" w:author="Holli Flanagan" w:date="2025-05-09T16:04:00Z">
          <w:pPr>
            <w:numPr>
              <w:numId w:val="26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followed by an expression to assign an initial value.</w:t>
      </w:r>
    </w:p>
    <w:p w14:paraId="7C1D4B0D" w14:textId="77777777" w:rsidR="00B32DEF" w:rsidRDefault="00000000">
      <w:pPr>
        <w:numPr>
          <w:ilvl w:val="0"/>
          <w:numId w:val="42"/>
        </w:numPr>
        <w:shd w:val="clear" w:color="auto" w:fill="FFFFFF"/>
        <w:spacing w:after="300"/>
        <w:pPrChange w:id="411" w:author="Holli Flanagan" w:date="2025-05-09T16:04:00Z">
          <w:pPr>
            <w:numPr>
              <w:numId w:val="26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statement should end with </w:t>
      </w:r>
      <w:proofErr w:type="gramStart"/>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D63384"/>
          <w:sz w:val="21"/>
          <w:szCs w:val="21"/>
          <w:shd w:val="clear" w:color="auto" w:fill="F5F6FA"/>
        </w:rPr>
        <w:t>;</w:t>
      </w:r>
      <w:proofErr w:type="gramEnd"/>
    </w:p>
    <w:p w14:paraId="0AD52D6F" w14:textId="77777777" w:rsidR="00B32DEF" w:rsidRPr="00B32DEF" w:rsidRDefault="00000000">
      <w:pPr>
        <w:pStyle w:val="Heading2"/>
        <w:rPr>
          <w:rPrChange w:id="412" w:author="Holli Flanagan" w:date="2025-05-12T14:21:00Z">
            <w:rPr>
              <w:sz w:val="34"/>
              <w:szCs w:val="34"/>
            </w:rPr>
          </w:rPrChange>
        </w:rPr>
        <w:pPrChange w:id="413" w:author="Holli Flanagan" w:date="2025-05-12T14:21:00Z">
          <w:pPr>
            <w:pStyle w:val="Heading2"/>
            <w:keepNext w:val="0"/>
            <w:keepLines w:val="0"/>
          </w:pPr>
        </w:pPrChange>
      </w:pPr>
      <w:bookmarkStart w:id="414" w:name="_t20p13z8grlt" w:colFirst="0" w:colLast="0"/>
      <w:bookmarkEnd w:id="414"/>
      <w:r>
        <w:rPr>
          <w:rPrChange w:id="415" w:author="Holli Flanagan" w:date="2025-05-12T14:21:00Z">
            <w:rPr>
              <w:sz w:val="34"/>
              <w:szCs w:val="34"/>
            </w:rPr>
          </w:rPrChange>
        </w:rPr>
        <w:t>Types in TypeScript</w:t>
      </w:r>
    </w:p>
    <w:p w14:paraId="2F3CAA9B" w14:textId="77777777" w:rsidR="00B32DEF" w:rsidRDefault="00000000">
      <w:pPr>
        <w:shd w:val="clear" w:color="auto" w:fill="FFFFFF"/>
        <w:spacing w:after="240"/>
        <w:rPr>
          <w:rFonts w:ascii="Times New Roman" w:eastAsia="Times New Roman" w:hAnsi="Times New Roman" w:cs="Times New Roman"/>
          <w:color w:val="212529"/>
          <w:sz w:val="24"/>
          <w:szCs w:val="24"/>
        </w:rPr>
      </w:pPr>
      <w:ins w:id="416" w:author="Holli Flanagan" w:date="2025-05-09T15:22:00Z">
        <w:r>
          <w:rPr>
            <w:rFonts w:ascii="Times New Roman" w:eastAsia="Times New Roman" w:hAnsi="Times New Roman" w:cs="Times New Roman"/>
            <w:color w:val="27262B"/>
            <w:sz w:val="34"/>
            <w:szCs w:val="34"/>
          </w:rPr>
          <w:t>TypeScript</w:t>
        </w:r>
      </w:ins>
      <w:del w:id="417"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has only three basic types.</w:t>
      </w:r>
    </w:p>
    <w:p w14:paraId="4569C763" w14:textId="77777777" w:rsidR="00B32DEF" w:rsidRDefault="00000000">
      <w:pPr>
        <w:numPr>
          <w:ilvl w:val="0"/>
          <w:numId w:val="59"/>
        </w:numPr>
        <w:shd w:val="clear" w:color="auto" w:fill="FFFFFF"/>
        <w:spacing w:before="180"/>
        <w:pPrChange w:id="418" w:author="Holli Flanagan" w:date="2025-05-09T16:04:00Z">
          <w:pPr>
            <w:numPr>
              <w:numId w:val="21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Holds any numeric data (e.g. </w:t>
      </w:r>
      <w:r>
        <w:rPr>
          <w:rFonts w:ascii="Times New Roman" w:eastAsia="Times New Roman" w:hAnsi="Times New Roman" w:cs="Times New Roman"/>
          <w:color w:val="D63384"/>
          <w:sz w:val="21"/>
          <w:szCs w:val="21"/>
          <w:shd w:val="clear" w:color="auto" w:fill="F5F6FA"/>
        </w:rPr>
        <w:t>42</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3.14159</w:t>
      </w:r>
      <w:r>
        <w:rPr>
          <w:rFonts w:ascii="Times New Roman" w:eastAsia="Times New Roman" w:hAnsi="Times New Roman" w:cs="Times New Roman"/>
          <w:color w:val="212529"/>
          <w:sz w:val="24"/>
          <w:szCs w:val="24"/>
        </w:rPr>
        <w:t>)</w:t>
      </w:r>
    </w:p>
    <w:p w14:paraId="0612FAF5" w14:textId="77777777" w:rsidR="00B32DEF" w:rsidRDefault="00000000">
      <w:pPr>
        <w:numPr>
          <w:ilvl w:val="0"/>
          <w:numId w:val="59"/>
        </w:numPr>
        <w:shd w:val="clear" w:color="auto" w:fill="FFFFFF"/>
        <w:pPrChange w:id="419" w:author="Holli Flanagan" w:date="2025-05-09T16:04:00Z">
          <w:pPr>
            <w:numPr>
              <w:numId w:val="21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string</w:t>
      </w:r>
      <w:r>
        <w:rPr>
          <w:rFonts w:ascii="Times New Roman" w:eastAsia="Times New Roman" w:hAnsi="Times New Roman" w:cs="Times New Roman"/>
          <w:color w:val="212529"/>
          <w:sz w:val="24"/>
          <w:szCs w:val="24"/>
        </w:rPr>
        <w:t xml:space="preserve">: Holds a string of characters (e.g. </w:t>
      </w:r>
      <w:r>
        <w:rPr>
          <w:rFonts w:ascii="Times New Roman" w:eastAsia="Times New Roman" w:hAnsi="Times New Roman" w:cs="Times New Roman"/>
          <w:color w:val="D63384"/>
          <w:sz w:val="21"/>
          <w:szCs w:val="21"/>
          <w:shd w:val="clear" w:color="auto" w:fill="F5F6FA"/>
        </w:rPr>
        <w:t>"Hello World"</w:t>
      </w:r>
      <w:r>
        <w:rPr>
          <w:rFonts w:ascii="Times New Roman" w:eastAsia="Times New Roman" w:hAnsi="Times New Roman" w:cs="Times New Roman"/>
          <w:color w:val="212529"/>
          <w:sz w:val="24"/>
          <w:szCs w:val="24"/>
        </w:rPr>
        <w:t>)</w:t>
      </w:r>
    </w:p>
    <w:p w14:paraId="21324240" w14:textId="77777777" w:rsidR="00B32DEF" w:rsidRDefault="00000000">
      <w:pPr>
        <w:numPr>
          <w:ilvl w:val="0"/>
          <w:numId w:val="59"/>
        </w:numPr>
        <w:shd w:val="clear" w:color="auto" w:fill="FFFFFF"/>
        <w:spacing w:after="300"/>
        <w:pPrChange w:id="420" w:author="Holli Flanagan" w:date="2025-05-09T16:04:00Z">
          <w:pPr>
            <w:numPr>
              <w:numId w:val="217"/>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boolean</w:t>
      </w:r>
      <w:proofErr w:type="spellEnd"/>
      <w:r>
        <w:rPr>
          <w:rFonts w:ascii="Times New Roman" w:eastAsia="Times New Roman" w:hAnsi="Times New Roman" w:cs="Times New Roman"/>
          <w:color w:val="212529"/>
          <w:sz w:val="24"/>
          <w:szCs w:val="24"/>
        </w:rPr>
        <w:t xml:space="preserve">: Holds the value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false</w:t>
      </w:r>
    </w:p>
    <w:p w14:paraId="2024626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other more complex types we will examine later (like arrays</w:t>
      </w:r>
      <w:proofErr w:type="gramStart"/>
      <w:r>
        <w:rPr>
          <w:rFonts w:ascii="Times New Roman" w:eastAsia="Times New Roman" w:hAnsi="Times New Roman" w:cs="Times New Roman"/>
          <w:color w:val="212529"/>
          <w:sz w:val="24"/>
          <w:szCs w:val="24"/>
        </w:rPr>
        <w:t>)</w:t>
      </w:r>
      <w:proofErr w:type="gramEnd"/>
      <w:r>
        <w:rPr>
          <w:rFonts w:ascii="Times New Roman" w:eastAsia="Times New Roman" w:hAnsi="Times New Roman" w:cs="Times New Roman"/>
          <w:color w:val="212529"/>
          <w:sz w:val="24"/>
          <w:szCs w:val="24"/>
        </w:rPr>
        <w:t xml:space="preserve"> and we can even create our own types to use in our programs.</w:t>
      </w:r>
    </w:p>
    <w:p w14:paraId="2EDFB208" w14:textId="77777777" w:rsidR="00B32DEF" w:rsidRPr="00B32DEF" w:rsidRDefault="00000000">
      <w:pPr>
        <w:pStyle w:val="Heading2"/>
        <w:rPr>
          <w:rPrChange w:id="421" w:author="Holli Flanagan" w:date="2025-05-12T14:21:00Z">
            <w:rPr>
              <w:sz w:val="34"/>
              <w:szCs w:val="34"/>
            </w:rPr>
          </w:rPrChange>
        </w:rPr>
        <w:pPrChange w:id="422" w:author="Holli Flanagan" w:date="2025-05-12T14:21:00Z">
          <w:pPr>
            <w:pStyle w:val="Heading2"/>
            <w:keepNext w:val="0"/>
            <w:keepLines w:val="0"/>
          </w:pPr>
        </w:pPrChange>
      </w:pPr>
      <w:bookmarkStart w:id="423" w:name="_7xjtf5prlbp1" w:colFirst="0" w:colLast="0"/>
      <w:bookmarkEnd w:id="423"/>
      <w:r>
        <w:rPr>
          <w:rPrChange w:id="424" w:author="Holli Flanagan" w:date="2025-05-12T14:21:00Z">
            <w:rPr>
              <w:sz w:val="34"/>
              <w:szCs w:val="34"/>
            </w:rPr>
          </w:rPrChange>
        </w:rPr>
        <w:t xml:space="preserve">The </w:t>
      </w:r>
      <w:r>
        <w:rPr>
          <w:rPrChange w:id="425" w:author="Holli Flanagan" w:date="2025-05-12T14:21:00Z">
            <w:rPr>
              <w:i/>
              <w:sz w:val="34"/>
              <w:szCs w:val="34"/>
            </w:rPr>
          </w:rPrChange>
        </w:rPr>
        <w:t>const</w:t>
      </w:r>
      <w:r>
        <w:rPr>
          <w:rPrChange w:id="426" w:author="Holli Flanagan" w:date="2025-05-12T14:21:00Z">
            <w:rPr>
              <w:sz w:val="34"/>
              <w:szCs w:val="34"/>
            </w:rPr>
          </w:rPrChange>
        </w:rPr>
        <w:t xml:space="preserve"> </w:t>
      </w:r>
      <w:del w:id="427" w:author="Holli Flanagan" w:date="2025-05-09T16:05:00Z">
        <w:r>
          <w:rPr>
            <w:rPrChange w:id="428" w:author="Holli Flanagan" w:date="2025-05-12T14:21:00Z">
              <w:rPr>
                <w:sz w:val="34"/>
                <w:szCs w:val="34"/>
              </w:rPr>
            </w:rPrChange>
          </w:rPr>
          <w:delText>k</w:delText>
        </w:r>
      </w:del>
      <w:ins w:id="429" w:author="Holli Flanagan" w:date="2025-05-09T16:05:00Z">
        <w:r>
          <w:rPr>
            <w:rPrChange w:id="430" w:author="Holli Flanagan" w:date="2025-05-12T14:21:00Z">
              <w:rPr>
                <w:sz w:val="34"/>
                <w:szCs w:val="34"/>
              </w:rPr>
            </w:rPrChange>
          </w:rPr>
          <w:t>K</w:t>
        </w:r>
      </w:ins>
      <w:r>
        <w:rPr>
          <w:rPrChange w:id="431" w:author="Holli Flanagan" w:date="2025-05-12T14:21:00Z">
            <w:rPr>
              <w:sz w:val="34"/>
              <w:szCs w:val="34"/>
            </w:rPr>
          </w:rPrChange>
        </w:rPr>
        <w:t>eyword</w:t>
      </w:r>
    </w:p>
    <w:p w14:paraId="56BDA19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const</w:t>
      </w:r>
      <w:r>
        <w:rPr>
          <w:rFonts w:ascii="Times New Roman" w:eastAsia="Times New Roman" w:hAnsi="Times New Roman" w:cs="Times New Roman"/>
          <w:color w:val="212529"/>
          <w:sz w:val="24"/>
          <w:szCs w:val="24"/>
        </w:rPr>
        <w:t xml:space="preserve"> keyword in TypeScript is used to declare variables whose values are intended to remain constant once assigned. It provides developers with a way to ensure that the variable cannot be reassigned, promoting safer and more predictable code.</w:t>
      </w:r>
    </w:p>
    <w:p w14:paraId="43EDF38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Immutable Binding: The </w:t>
      </w:r>
      <w:r>
        <w:rPr>
          <w:rFonts w:ascii="Times New Roman" w:eastAsia="Times New Roman" w:hAnsi="Times New Roman" w:cs="Times New Roman"/>
          <w:color w:val="D63384"/>
          <w:sz w:val="21"/>
          <w:szCs w:val="21"/>
          <w:shd w:val="clear" w:color="auto" w:fill="F5F6FA"/>
        </w:rPr>
        <w:t>const</w:t>
      </w:r>
      <w:r>
        <w:rPr>
          <w:rFonts w:ascii="Times New Roman" w:eastAsia="Times New Roman" w:hAnsi="Times New Roman" w:cs="Times New Roman"/>
          <w:color w:val="212529"/>
          <w:sz w:val="24"/>
          <w:szCs w:val="24"/>
        </w:rPr>
        <w:t xml:space="preserve"> keyword ensures that a variable cannot be reassigned after it is initialized. This is particularly useful for defining constants or values that should not change throughout the execution of your program.</w:t>
      </w:r>
    </w:p>
    <w:p w14:paraId="1AA466AD"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3.14;</w:t>
      </w:r>
      <w:proofErr w:type="gramEnd"/>
      <w:r>
        <w:rPr>
          <w:rFonts w:ascii="Times New Roman" w:eastAsia="Times New Roman" w:hAnsi="Times New Roman" w:cs="Times New Roman"/>
          <w:color w:val="5C5962"/>
          <w:sz w:val="24"/>
          <w:szCs w:val="24"/>
        </w:rPr>
        <w:t xml:space="preserve"> </w:t>
      </w:r>
    </w:p>
    <w:p w14:paraId="3003AC27"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3.14159;</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Error: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Cannot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reassign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variable.</w:t>
      </w:r>
    </w:p>
    <w:p w14:paraId="17F01B9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While this might seem unnecessary, using </w:t>
      </w:r>
      <w:r>
        <w:rPr>
          <w:rFonts w:ascii="Times New Roman" w:eastAsia="Times New Roman" w:hAnsi="Times New Roman" w:cs="Times New Roman"/>
          <w:i/>
          <w:color w:val="212529"/>
          <w:sz w:val="24"/>
          <w:szCs w:val="24"/>
        </w:rPr>
        <w:t>const</w:t>
      </w:r>
      <w:r>
        <w:rPr>
          <w:rFonts w:ascii="Times New Roman" w:eastAsia="Times New Roman" w:hAnsi="Times New Roman" w:cs="Times New Roman"/>
          <w:color w:val="212529"/>
          <w:sz w:val="24"/>
          <w:szCs w:val="24"/>
        </w:rPr>
        <w:t xml:space="preserve"> allows the programmer to express intention which is both helpful to make code more readable, and useful in debugging.</w:t>
      </w:r>
    </w:p>
    <w:p w14:paraId="715EB43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 example of some defined constants.</w:t>
      </w:r>
    </w:p>
    <w:p w14:paraId="59346557"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pi:</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proofErr w:type="gramStart"/>
      <w:r>
        <w:rPr>
          <w:rFonts w:ascii="Times New Roman" w:eastAsia="Times New Roman" w:hAnsi="Times New Roman" w:cs="Times New Roman"/>
          <w:color w:val="188038"/>
          <w:sz w:val="24"/>
          <w:szCs w:val="24"/>
        </w:rPr>
        <w:t>3.1415927;</w:t>
      </w:r>
      <w:proofErr w:type="gramEnd"/>
    </w:p>
    <w:p w14:paraId="4A209FD5"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sol_ms</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number=299792458;</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//speed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light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m/s</w:t>
      </w:r>
    </w:p>
    <w:p w14:paraId="60A0976D"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In some programming languages, using </w:t>
      </w:r>
      <w:r>
        <w:rPr>
          <w:rFonts w:ascii="Times New Roman" w:eastAsia="Times New Roman" w:hAnsi="Times New Roman" w:cs="Times New Roman"/>
          <w:color w:val="D63384"/>
          <w:sz w:val="21"/>
          <w:szCs w:val="21"/>
          <w:shd w:val="clear" w:color="auto" w:fill="F5F6FA"/>
        </w:rPr>
        <w:t>const</w:t>
      </w:r>
      <w:r>
        <w:rPr>
          <w:rFonts w:ascii="Times New Roman" w:eastAsia="Times New Roman" w:hAnsi="Times New Roman" w:cs="Times New Roman"/>
          <w:color w:val="212529"/>
          <w:sz w:val="24"/>
          <w:szCs w:val="24"/>
          <w:highlight w:val="white"/>
        </w:rPr>
        <w:t xml:space="preserve"> can also lead to more efficient memory access as those values do not need to be changed.</w:t>
      </w:r>
    </w:p>
    <w:p w14:paraId="0BDE23C4" w14:textId="77777777" w:rsidR="00B32DEF" w:rsidRPr="00B32DEF" w:rsidRDefault="00000000">
      <w:pPr>
        <w:pStyle w:val="Heading2"/>
        <w:rPr>
          <w:rPrChange w:id="432" w:author="Holli Flanagan" w:date="2025-05-12T14:21:00Z">
            <w:rPr>
              <w:color w:val="FFFFFF"/>
              <w:shd w:val="clear" w:color="auto" w:fill="0D6EFD"/>
            </w:rPr>
          </w:rPrChange>
        </w:rPr>
        <w:pPrChange w:id="433" w:author="Holli Flanagan" w:date="2025-05-12T14:21:00Z">
          <w:pPr>
            <w:pStyle w:val="Heading2"/>
            <w:keepNext w:val="0"/>
            <w:keepLines w:val="0"/>
          </w:pPr>
        </w:pPrChange>
      </w:pPr>
      <w:bookmarkStart w:id="434" w:name="_8k64i5p5ucbn" w:colFirst="0" w:colLast="0"/>
      <w:bookmarkEnd w:id="434"/>
      <w:r>
        <w:rPr>
          <w:rPrChange w:id="435" w:author="Holli Flanagan" w:date="2025-05-12T14:21:00Z">
            <w:rPr>
              <w:sz w:val="34"/>
              <w:szCs w:val="34"/>
            </w:rPr>
          </w:rPrChange>
        </w:rPr>
        <w:t>Combining Variables</w:t>
      </w:r>
    </w:p>
    <w:p w14:paraId="640ED0A5"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Code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compute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area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circle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with</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radius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2.</w:t>
      </w:r>
    </w:p>
    <w:p w14:paraId="27673DDB"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pi:</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3.1415927;</w:t>
      </w:r>
      <w:proofErr w:type="gramEnd"/>
    </w:p>
    <w:p w14:paraId="3EBCD453"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2;</w:t>
      </w:r>
      <w:proofErr w:type="gramEnd"/>
    </w:p>
    <w:p w14:paraId="6D2A3EDA"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r;</w:t>
      </w:r>
      <w:proofErr w:type="gramEnd"/>
    </w:p>
    <w:p w14:paraId="08BA3513"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console.log(answer</w:t>
      </w:r>
      <w:proofErr w:type="gramStart"/>
      <w:r>
        <w:rPr>
          <w:rFonts w:ascii="Times New Roman" w:eastAsia="Times New Roman" w:hAnsi="Times New Roman" w:cs="Times New Roman"/>
          <w:color w:val="188038"/>
          <w:sz w:val="24"/>
          <w:szCs w:val="24"/>
        </w:rPr>
        <w:t>);</w:t>
      </w:r>
      <w:proofErr w:type="gramEnd"/>
    </w:p>
    <w:p w14:paraId="6A92C16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color w:val="212529"/>
          <w:sz w:val="24"/>
          <w:szCs w:val="24"/>
        </w:rPr>
        <w:t xml:space="preserve">If we change the value of </w:t>
      </w:r>
      <w:r>
        <w:rPr>
          <w:rFonts w:ascii="Times New Roman" w:eastAsia="Times New Roman" w:hAnsi="Times New Roman" w:cs="Times New Roman"/>
          <w:color w:val="D63384"/>
          <w:sz w:val="21"/>
          <w:szCs w:val="21"/>
          <w:shd w:val="clear" w:color="auto" w:fill="F5F6FA"/>
        </w:rPr>
        <w:t>r</w:t>
      </w:r>
      <w:r>
        <w:rPr>
          <w:rFonts w:ascii="Times New Roman" w:eastAsia="Times New Roman" w:hAnsi="Times New Roman" w:cs="Times New Roman"/>
          <w:color w:val="212529"/>
          <w:sz w:val="24"/>
          <w:szCs w:val="24"/>
        </w:rPr>
        <w:t>, then we compute the area of a different circle.</w:t>
      </w:r>
    </w:p>
    <w:p w14:paraId="1B11E89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Later we will look at turning this code into a function that can be called with different values of </w:t>
      </w:r>
      <w:r>
        <w:rPr>
          <w:rFonts w:ascii="Times New Roman" w:eastAsia="Times New Roman" w:hAnsi="Times New Roman" w:cs="Times New Roman"/>
          <w:color w:val="D63384"/>
          <w:sz w:val="21"/>
          <w:szCs w:val="21"/>
          <w:shd w:val="clear" w:color="auto" w:fill="F5F6FA"/>
        </w:rPr>
        <w:t>r</w:t>
      </w:r>
      <w:r>
        <w:rPr>
          <w:rFonts w:ascii="Times New Roman" w:eastAsia="Times New Roman" w:hAnsi="Times New Roman" w:cs="Times New Roman"/>
          <w:color w:val="212529"/>
          <w:sz w:val="24"/>
          <w:szCs w:val="24"/>
        </w:rPr>
        <w:t xml:space="preserve"> and reused.</w:t>
      </w:r>
    </w:p>
    <w:p w14:paraId="19153C88"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we assign a non-numeric value to </w:t>
      </w:r>
      <w:r>
        <w:rPr>
          <w:rFonts w:ascii="Times New Roman" w:eastAsia="Times New Roman" w:hAnsi="Times New Roman" w:cs="Times New Roman"/>
          <w:color w:val="D63384"/>
          <w:sz w:val="21"/>
          <w:szCs w:val="21"/>
          <w:shd w:val="clear" w:color="auto" w:fill="F5F6FA"/>
        </w:rPr>
        <w:t>r</w:t>
      </w:r>
      <w:r>
        <w:rPr>
          <w:rFonts w:ascii="Times New Roman" w:eastAsia="Times New Roman" w:hAnsi="Times New Roman" w:cs="Times New Roman"/>
          <w:color w:val="212529"/>
          <w:sz w:val="24"/>
          <w:szCs w:val="24"/>
        </w:rPr>
        <w:t xml:space="preserve"> (which makes no sense) we would get a compiler error telling us where the problem is so we can fix it.</w:t>
      </w:r>
    </w:p>
    <w:p w14:paraId="5EBFE60D"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pi:</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3.1415927;</w:t>
      </w:r>
      <w:proofErr w:type="gramEnd"/>
    </w:p>
    <w:p w14:paraId="02E966DB"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4F1B82C6"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r;</w:t>
      </w:r>
      <w:proofErr w:type="gramEnd"/>
    </w:p>
    <w:p w14:paraId="6D74CE01"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console.log(answer</w:t>
      </w:r>
      <w:proofErr w:type="gramStart"/>
      <w:r>
        <w:rPr>
          <w:rFonts w:ascii="Times New Roman" w:eastAsia="Times New Roman" w:hAnsi="Times New Roman" w:cs="Times New Roman"/>
          <w:color w:val="188038"/>
          <w:sz w:val="24"/>
          <w:szCs w:val="24"/>
        </w:rPr>
        <w:t>);</w:t>
      </w:r>
      <w:proofErr w:type="gramEnd"/>
    </w:p>
    <w:p w14:paraId="350FF8AC" w14:textId="77777777" w:rsidR="00B32DEF" w:rsidRPr="00B32DEF" w:rsidRDefault="00000000">
      <w:pPr>
        <w:pStyle w:val="Heading2"/>
        <w:rPr>
          <w:rPrChange w:id="436" w:author="Holli Flanagan" w:date="2025-05-12T14:21:00Z">
            <w:rPr>
              <w:sz w:val="34"/>
              <w:szCs w:val="34"/>
            </w:rPr>
          </w:rPrChange>
        </w:rPr>
        <w:pPrChange w:id="437" w:author="Holli Flanagan" w:date="2025-05-12T14:21:00Z">
          <w:pPr>
            <w:pStyle w:val="Heading2"/>
            <w:keepNext w:val="0"/>
            <w:keepLines w:val="0"/>
          </w:pPr>
        </w:pPrChange>
      </w:pPr>
      <w:bookmarkStart w:id="438" w:name="_mjsfdm7uqh9g" w:colFirst="0" w:colLast="0"/>
      <w:bookmarkEnd w:id="438"/>
      <w:r>
        <w:rPr>
          <w:color w:val="5C5962"/>
        </w:rPr>
        <w:t></w:t>
      </w:r>
      <w:r>
        <w:rPr>
          <w:rPrChange w:id="439" w:author="Holli Flanagan" w:date="2025-05-12T14:21:00Z">
            <w:rPr>
              <w:sz w:val="34"/>
              <w:szCs w:val="34"/>
            </w:rPr>
          </w:rPrChange>
        </w:rPr>
        <w:t>Boolean Expressions</w:t>
      </w:r>
    </w:p>
    <w:p w14:paraId="40C39F2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Since a variable can take on many values, we might want to compare the value to something to see if it is the same, or greater than or less than.</w:t>
      </w:r>
    </w:p>
    <w:p w14:paraId="2BBD454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typescript, we do this with:</w:t>
      </w:r>
    </w:p>
    <w:p w14:paraId="171791C8" w14:textId="77777777" w:rsidR="00B32DEF" w:rsidRDefault="00000000">
      <w:pPr>
        <w:numPr>
          <w:ilvl w:val="0"/>
          <w:numId w:val="195"/>
        </w:numPr>
        <w:shd w:val="clear" w:color="auto" w:fill="FFFFFF"/>
        <w:spacing w:before="180"/>
      </w:pP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test if equal</w:t>
      </w:r>
    </w:p>
    <w:p w14:paraId="7E406917" w14:textId="77777777" w:rsidR="00B32DEF" w:rsidRDefault="00000000">
      <w:pPr>
        <w:numPr>
          <w:ilvl w:val="0"/>
          <w:numId w:val="195"/>
        </w:numPr>
        <w:shd w:val="clear" w:color="auto" w:fill="FFFFFF"/>
      </w:pPr>
      <w:proofErr w:type="gramStart"/>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test if not equal</w:t>
      </w:r>
    </w:p>
    <w:p w14:paraId="080C837B" w14:textId="77777777" w:rsidR="00B32DEF" w:rsidRDefault="00000000">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&lt;=</w:t>
      </w:r>
      <w:r>
        <w:rPr>
          <w:rFonts w:ascii="Times New Roman" w:eastAsia="Times New Roman" w:hAnsi="Times New Roman" w:cs="Times New Roman"/>
          <w:color w:val="212529"/>
          <w:sz w:val="24"/>
          <w:szCs w:val="24"/>
        </w:rPr>
        <w:t>: test if less than or equal to,</w:t>
      </w:r>
    </w:p>
    <w:p w14:paraId="631CBD5A" w14:textId="77777777" w:rsidR="00B32DEF" w:rsidRDefault="00000000">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test if greater than or equal to</w:t>
      </w:r>
    </w:p>
    <w:p w14:paraId="60992453" w14:textId="77777777" w:rsidR="00B32DEF" w:rsidRDefault="00000000">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&lt;</w:t>
      </w:r>
      <w:r>
        <w:rPr>
          <w:rFonts w:ascii="Times New Roman" w:eastAsia="Times New Roman" w:hAnsi="Times New Roman" w:cs="Times New Roman"/>
          <w:color w:val="212529"/>
          <w:sz w:val="24"/>
          <w:szCs w:val="24"/>
        </w:rPr>
        <w:t>: test if less than</w:t>
      </w:r>
    </w:p>
    <w:p w14:paraId="6E135CF1" w14:textId="77777777" w:rsidR="00B32DEF" w:rsidRDefault="00000000">
      <w:pPr>
        <w:numPr>
          <w:ilvl w:val="0"/>
          <w:numId w:val="195"/>
        </w:numPr>
        <w:shd w:val="clear" w:color="auto" w:fill="FFFFFF"/>
        <w:spacing w:after="300"/>
      </w:pPr>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test if greater than</w:t>
      </w:r>
    </w:p>
    <w:p w14:paraId="77E16CC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the equality operator is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(three equal signs) and not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(two equal signs). There is a double equal operator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operator, but it is not recommended to use it since it is not type safe. Most modern TypeScript code will use the triple equal operator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w:t>
      </w:r>
    </w:p>
    <w:p w14:paraId="1E1614D6" w14:textId="3339113E"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result of the expression will have the type </w:t>
      </w:r>
      <w:del w:id="440" w:author="Oestreich, Julia" w:date="2025-05-16T10:38:00Z" w16du:dateUtc="2025-05-16T14:38:00Z">
        <w:r w:rsidDel="00697632">
          <w:rPr>
            <w:rFonts w:ascii="Times New Roman" w:eastAsia="Times New Roman" w:hAnsi="Times New Roman" w:cs="Times New Roman"/>
            <w:color w:val="212529"/>
            <w:sz w:val="24"/>
            <w:szCs w:val="24"/>
          </w:rPr>
          <w:delText>b</w:delText>
        </w:r>
      </w:del>
      <w:ins w:id="441" w:author="Oestreich, Julia" w:date="2025-05-16T10:39:00Z" w16du:dateUtc="2025-05-16T14:39: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That is, it will be either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w:t>
      </w:r>
    </w:p>
    <w:p w14:paraId="502A1ECC"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AEC55C4" w14:textId="77777777" w:rsidR="00B32DEF" w:rsidRPr="00B32DEF" w:rsidRDefault="00000000">
      <w:pPr>
        <w:pStyle w:val="Heading2"/>
        <w:rPr>
          <w:rPrChange w:id="442" w:author="Holli Flanagan" w:date="2025-05-12T14:21:00Z">
            <w:rPr>
              <w:sz w:val="34"/>
              <w:szCs w:val="34"/>
            </w:rPr>
          </w:rPrChange>
        </w:rPr>
        <w:pPrChange w:id="443" w:author="Holli Flanagan" w:date="2025-05-12T14:21:00Z">
          <w:pPr>
            <w:pStyle w:val="Heading2"/>
            <w:keepNext w:val="0"/>
            <w:keepLines w:val="0"/>
          </w:pPr>
        </w:pPrChange>
      </w:pPr>
      <w:bookmarkStart w:id="444" w:name="_e317xh3jd184" w:colFirst="0" w:colLast="0"/>
      <w:bookmarkEnd w:id="444"/>
      <w:r>
        <w:rPr>
          <w:rPrChange w:id="445" w:author="Holli Flanagan" w:date="2025-05-12T14:21:00Z">
            <w:rPr>
              <w:sz w:val="34"/>
              <w:szCs w:val="34"/>
            </w:rPr>
          </w:rPrChange>
        </w:rPr>
        <w:t>Summary</w:t>
      </w:r>
    </w:p>
    <w:p w14:paraId="57A3425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Variables are a powerful way to create generic code that produces expected results on a variety of different inputs.</w:t>
      </w:r>
    </w:p>
    <w:p w14:paraId="2D35642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The values that we assign to variables can come from many sources like data files, user input, databases, or online resources. The code will work regardless of the values so long as they are of the correct type.</w:t>
      </w:r>
    </w:p>
    <w:p w14:paraId="7450878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Throughout this text we will use variables to create reusable code. We will later learn other data types, and even how to create our own types containing complex data.</w:t>
      </w:r>
    </w:p>
    <w:p w14:paraId="506D4CCB" w14:textId="77777777" w:rsidR="00B32DEF" w:rsidRPr="00B32DEF" w:rsidRDefault="00000000">
      <w:pPr>
        <w:pStyle w:val="Heading2"/>
        <w:keepNext w:val="0"/>
        <w:keepLines w:val="0"/>
        <w:rPr>
          <w:rPrChange w:id="446" w:author="Holli Flanagan" w:date="2025-05-12T14:21:00Z">
            <w:rPr>
              <w:sz w:val="46"/>
              <w:szCs w:val="46"/>
            </w:rPr>
          </w:rPrChange>
        </w:rPr>
        <w:pPrChange w:id="447" w:author="Holli Flanagan" w:date="2025-05-12T14:21:00Z">
          <w:pPr>
            <w:pStyle w:val="Heading1"/>
            <w:keepNext w:val="0"/>
            <w:keepLines w:val="0"/>
            <w:spacing w:before="700"/>
          </w:pPr>
        </w:pPrChange>
      </w:pPr>
      <w:bookmarkStart w:id="448" w:name="_wuli00l1g3bz" w:colFirst="0" w:colLast="0"/>
      <w:bookmarkEnd w:id="448"/>
      <w:r>
        <w:rPr>
          <w:rPrChange w:id="449" w:author="Holli Flanagan" w:date="2025-05-12T14:21:00Z">
            <w:rPr>
              <w:sz w:val="46"/>
              <w:szCs w:val="46"/>
            </w:rPr>
          </w:rPrChange>
        </w:rPr>
        <w:t>Next Step</w:t>
      </w:r>
    </w:p>
    <w:p w14:paraId="0C27EB7B" w14:textId="27576722" w:rsidR="00B32DEF" w:rsidRDefault="00000000">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review Functions</w:t>
      </w:r>
      <w:ins w:id="450" w:author="Holli Flanagan" w:date="2025-05-09T16:05:00Z">
        <w:r>
          <w:rPr>
            <w:rFonts w:ascii="Times New Roman" w:eastAsia="Times New Roman" w:hAnsi="Times New Roman" w:cs="Times New Roman"/>
            <w:color w:val="212529"/>
            <w:sz w:val="24"/>
            <w:szCs w:val="24"/>
          </w:rPr>
          <w:t>.</w:t>
        </w:r>
      </w:ins>
      <w:del w:id="451" w:author="Holli Flanagan" w:date="2025-05-09T16:05:00Z">
        <w:r>
          <w:rPr>
            <w:rFonts w:ascii="Times New Roman" w:eastAsia="Times New Roman" w:hAnsi="Times New Roman" w:cs="Times New Roman"/>
            <w:color w:val="212529"/>
            <w:sz w:val="24"/>
            <w:szCs w:val="24"/>
          </w:rPr>
          <w:delText xml:space="preserve"> »</w:delText>
        </w:r>
      </w:del>
      <w:r>
        <w:br w:type="page"/>
      </w:r>
    </w:p>
    <w:p w14:paraId="72817817" w14:textId="77777777" w:rsidR="00B32DEF" w:rsidRPr="00B32DEF" w:rsidRDefault="00000000">
      <w:pPr>
        <w:pStyle w:val="Heading1"/>
        <w:rPr>
          <w:rPrChange w:id="452" w:author="Holli Flanagan" w:date="2025-05-12T14:22:00Z">
            <w:rPr>
              <w:color w:val="0D6EFD"/>
              <w:highlight w:val="white"/>
              <w:u w:val="single"/>
            </w:rPr>
          </w:rPrChange>
        </w:rPr>
        <w:pPrChange w:id="453" w:author="Holli Flanagan" w:date="2025-05-12T14:22:00Z">
          <w:pPr>
            <w:pStyle w:val="Heading1"/>
            <w:keepNext w:val="0"/>
            <w:keepLines w:val="0"/>
          </w:pPr>
        </w:pPrChange>
      </w:pPr>
      <w:bookmarkStart w:id="454" w:name="_giz1un288lz8" w:colFirst="0" w:colLast="0"/>
      <w:bookmarkEnd w:id="454"/>
      <w:r>
        <w:rPr>
          <w:rPrChange w:id="455" w:author="Holli Flanagan" w:date="2025-05-12T14:22:00Z">
            <w:rPr>
              <w:sz w:val="46"/>
              <w:szCs w:val="46"/>
            </w:rPr>
          </w:rPrChange>
        </w:rPr>
        <w:lastRenderedPageBreak/>
        <w:t>Functions</w:t>
      </w:r>
    </w:p>
    <w:p w14:paraId="6BE90336" w14:textId="77777777" w:rsidR="00B32DEF" w:rsidRPr="00B32DEF" w:rsidRDefault="00000000">
      <w:pPr>
        <w:pStyle w:val="Heading2"/>
        <w:rPr>
          <w:rPrChange w:id="456" w:author="Holli Flanagan" w:date="2025-05-12T14:22:00Z">
            <w:rPr>
              <w:sz w:val="34"/>
              <w:szCs w:val="34"/>
            </w:rPr>
          </w:rPrChange>
        </w:rPr>
        <w:pPrChange w:id="457" w:author="Holli Flanagan" w:date="2025-05-12T14:22:00Z">
          <w:pPr>
            <w:pStyle w:val="Heading2"/>
            <w:keepNext w:val="0"/>
            <w:keepLines w:val="0"/>
          </w:pPr>
        </w:pPrChange>
      </w:pPr>
      <w:bookmarkStart w:id="458" w:name="_tlzjfk4e7v2e" w:colFirst="0" w:colLast="0"/>
      <w:bookmarkEnd w:id="458"/>
      <w:r>
        <w:rPr>
          <w:rPrChange w:id="459" w:author="Holli Flanagan" w:date="2025-05-12T14:22:00Z">
            <w:rPr>
              <w:sz w:val="34"/>
              <w:szCs w:val="34"/>
            </w:rPr>
          </w:rPrChange>
        </w:rPr>
        <w:t>Key Idea</w:t>
      </w:r>
    </w:p>
    <w:p w14:paraId="652D2E5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function is a collection of code which performs a specific task. It can take parameters and return a value.</w:t>
      </w:r>
    </w:p>
    <w:p w14:paraId="1158C0D1" w14:textId="77777777" w:rsidR="00B32DEF" w:rsidRPr="00B32DEF" w:rsidRDefault="00000000">
      <w:pPr>
        <w:pStyle w:val="Heading2"/>
        <w:rPr>
          <w:rPrChange w:id="460" w:author="Holli Flanagan" w:date="2025-05-12T14:22:00Z">
            <w:rPr>
              <w:sz w:val="34"/>
              <w:szCs w:val="34"/>
            </w:rPr>
          </w:rPrChange>
        </w:rPr>
        <w:pPrChange w:id="461" w:author="Holli Flanagan" w:date="2025-05-12T14:22:00Z">
          <w:pPr>
            <w:pStyle w:val="Heading2"/>
            <w:keepNext w:val="0"/>
            <w:keepLines w:val="0"/>
          </w:pPr>
        </w:pPrChange>
      </w:pPr>
      <w:bookmarkStart w:id="462" w:name="_f9szmc85xwpw" w:colFirst="0" w:colLast="0"/>
      <w:bookmarkEnd w:id="462"/>
      <w:r>
        <w:rPr>
          <w:rPrChange w:id="463" w:author="Holli Flanagan" w:date="2025-05-12T14:22:00Z">
            <w:rPr>
              <w:sz w:val="34"/>
              <w:szCs w:val="34"/>
            </w:rPr>
          </w:rPrChange>
        </w:rPr>
        <w:t>Functions Are Blocks of Code</w:t>
      </w:r>
    </w:p>
    <w:p w14:paraId="14E9BE4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now, we will discuss functions as named blocks of code. Later we will learn how to create anonymous functions which do not have a name, but for this review, functions will have names.</w:t>
      </w:r>
    </w:p>
    <w:p w14:paraId="6635BE6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declare (or define) a function in typescript by specifying </w:t>
      </w:r>
      <w:proofErr w:type="gramStart"/>
      <w:r>
        <w:rPr>
          <w:rFonts w:ascii="Times New Roman" w:eastAsia="Times New Roman" w:hAnsi="Times New Roman" w:cs="Times New Roman"/>
          <w:color w:val="212529"/>
          <w:sz w:val="24"/>
          <w:szCs w:val="24"/>
        </w:rPr>
        <w:t>its</w:t>
      </w:r>
      <w:proofErr w:type="gramEnd"/>
      <w:r>
        <w:rPr>
          <w:rFonts w:ascii="Times New Roman" w:eastAsia="Times New Roman" w:hAnsi="Times New Roman" w:cs="Times New Roman"/>
          <w:color w:val="212529"/>
          <w:sz w:val="24"/>
          <w:szCs w:val="24"/>
        </w:rPr>
        <w:t>:</w:t>
      </w:r>
    </w:p>
    <w:p w14:paraId="36D54A22" w14:textId="77777777" w:rsidR="00B32DEF" w:rsidRDefault="00000000">
      <w:pPr>
        <w:numPr>
          <w:ilvl w:val="0"/>
          <w:numId w:val="74"/>
        </w:numPr>
        <w:shd w:val="clear" w:color="auto" w:fill="FFFFFF"/>
        <w:spacing w:before="180"/>
        <w:rPr>
          <w:rFonts w:ascii="Times New Roman" w:eastAsia="Times New Roman" w:hAnsi="Times New Roman" w:cs="Times New Roman"/>
        </w:rPr>
        <w:pPrChange w:id="464"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Name: The name of the function</w:t>
      </w:r>
    </w:p>
    <w:p w14:paraId="2F89CB5A" w14:textId="77777777" w:rsidR="00B32DEF" w:rsidRDefault="00000000">
      <w:pPr>
        <w:numPr>
          <w:ilvl w:val="0"/>
          <w:numId w:val="74"/>
        </w:numPr>
        <w:shd w:val="clear" w:color="auto" w:fill="FFFFFF"/>
        <w:rPr>
          <w:rFonts w:ascii="Times New Roman" w:eastAsia="Times New Roman" w:hAnsi="Times New Roman" w:cs="Times New Roman"/>
        </w:rPr>
        <w:pPrChange w:id="465"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Parameters: Local variables that are set to the value of the arguments passed into the call</w:t>
      </w:r>
    </w:p>
    <w:p w14:paraId="544AFCBB" w14:textId="77777777" w:rsidR="00B32DEF" w:rsidRDefault="00000000">
      <w:pPr>
        <w:numPr>
          <w:ilvl w:val="0"/>
          <w:numId w:val="74"/>
        </w:numPr>
        <w:shd w:val="clear" w:color="auto" w:fill="FFFFFF"/>
        <w:rPr>
          <w:rFonts w:ascii="Times New Roman" w:eastAsia="Times New Roman" w:hAnsi="Times New Roman" w:cs="Times New Roman"/>
        </w:rPr>
        <w:pPrChange w:id="466"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Return type: The expected type that this function will return</w:t>
      </w:r>
    </w:p>
    <w:p w14:paraId="5BCE853F" w14:textId="77777777" w:rsidR="00B32DEF" w:rsidRDefault="00000000">
      <w:pPr>
        <w:numPr>
          <w:ilvl w:val="0"/>
          <w:numId w:val="74"/>
        </w:numPr>
        <w:shd w:val="clear" w:color="auto" w:fill="FFFFFF"/>
        <w:spacing w:after="300"/>
        <w:rPr>
          <w:rFonts w:ascii="Times New Roman" w:eastAsia="Times New Roman" w:hAnsi="Times New Roman" w:cs="Times New Roman"/>
        </w:rPr>
        <w:pPrChange w:id="467"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Body: The code that makes up the function and will be executed when the function is called.</w:t>
      </w:r>
    </w:p>
    <w:p w14:paraId="1CDAB0A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declared, we can call (use) that function anywhere in our code to execute it without worrying about the code inside. As long as we know how to call it and the meaning of what it returns, we can use it.</w:t>
      </w:r>
    </w:p>
    <w:p w14:paraId="0CB6FC2A" w14:textId="77777777" w:rsidR="00B32DEF" w:rsidRDefault="00000000">
      <w:pPr>
        <w:shd w:val="clear" w:color="auto" w:fill="FFFFFF"/>
        <w:spacing w:before="120"/>
        <w:rPr>
          <w:rFonts w:ascii="Times New Roman" w:eastAsia="Times New Roman" w:hAnsi="Times New Roman" w:cs="Times New Roman"/>
          <w:b/>
          <w:color w:val="DD2E2E"/>
          <w:sz w:val="18"/>
          <w:szCs w:val="18"/>
        </w:rPr>
      </w:pPr>
      <w:commentRangeStart w:id="468"/>
      <w:r>
        <w:rPr>
          <w:rFonts w:ascii="Times New Roman" w:eastAsia="Times New Roman" w:hAnsi="Times New Roman" w:cs="Times New Roman"/>
          <w:b/>
          <w:color w:val="DD2E2E"/>
          <w:sz w:val="18"/>
          <w:szCs w:val="18"/>
        </w:rPr>
        <w:t>“CALL” FUNCTIONS, “USE” VARIABLES</w:t>
      </w:r>
      <w:commentRangeEnd w:id="468"/>
      <w:r>
        <w:commentReference w:id="468"/>
      </w:r>
    </w:p>
    <w:p w14:paraId="62F48B68" w14:textId="77777777" w:rsidR="00B32DEF" w:rsidRDefault="00000000">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Remember, you should only use the verb “call” when you are talking about invoking a function. When you are talking about defining a function or variable, use the verb “declare” or “define</w:t>
      </w:r>
      <w:ins w:id="469"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70"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When you are talking about using a variable, use the verb “use</w:t>
      </w:r>
      <w:ins w:id="471"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72"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“access</w:t>
      </w:r>
      <w:ins w:id="473"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74"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or “get</w:t>
      </w:r>
      <w:ins w:id="475"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76"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You should never use the verb “call” when talking about accessing a variable (unless that variable is a function).</w:t>
      </w:r>
    </w:p>
    <w:p w14:paraId="5A94FECE" w14:textId="77777777" w:rsidR="00B32DEF" w:rsidRPr="00B32DEF" w:rsidRDefault="00000000">
      <w:pPr>
        <w:pStyle w:val="Heading2"/>
        <w:rPr>
          <w:rPrChange w:id="477" w:author="Holli Flanagan" w:date="2025-05-12T14:22:00Z">
            <w:rPr>
              <w:sz w:val="34"/>
              <w:szCs w:val="34"/>
            </w:rPr>
          </w:rPrChange>
        </w:rPr>
        <w:pPrChange w:id="478" w:author="Holli Flanagan" w:date="2025-05-12T14:22:00Z">
          <w:pPr>
            <w:pStyle w:val="Heading2"/>
            <w:keepNext w:val="0"/>
            <w:keepLines w:val="0"/>
          </w:pPr>
        </w:pPrChange>
      </w:pPr>
      <w:bookmarkStart w:id="479" w:name="_pup8wj517nv5" w:colFirst="0" w:colLast="0"/>
      <w:bookmarkEnd w:id="479"/>
      <w:r>
        <w:rPr>
          <w:rPrChange w:id="480" w:author="Holli Flanagan" w:date="2025-05-12T14:22:00Z">
            <w:rPr>
              <w:sz w:val="34"/>
              <w:szCs w:val="34"/>
            </w:rPr>
          </w:rPrChange>
        </w:rPr>
        <w:t>Examples</w:t>
      </w:r>
    </w:p>
    <w:p w14:paraId="20FFFF80"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81" w:name="_gtli53k14a5m" w:colFirst="0" w:colLast="0"/>
      <w:bookmarkEnd w:id="481"/>
      <w:r>
        <w:rPr>
          <w:rFonts w:ascii="Times New Roman" w:eastAsia="Times New Roman" w:hAnsi="Times New Roman" w:cs="Times New Roman"/>
          <w:color w:val="27262B"/>
          <w:sz w:val="26"/>
          <w:szCs w:val="26"/>
        </w:rPr>
        <w:t>An Example Function</w:t>
      </w:r>
    </w:p>
    <w:p w14:paraId="17F9A31A"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5EF2C88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example, we have a function named </w:t>
      </w:r>
      <w:proofErr w:type="spellStart"/>
      <w:r>
        <w:rPr>
          <w:rFonts w:ascii="Times New Roman" w:eastAsia="Times New Roman" w:hAnsi="Times New Roman" w:cs="Times New Roman"/>
          <w:color w:val="D63384"/>
          <w:sz w:val="21"/>
          <w:szCs w:val="21"/>
          <w:shd w:val="clear" w:color="auto" w:fill="F5F6FA"/>
        </w:rPr>
        <w:t>areaOfCircle</w:t>
      </w:r>
      <w:proofErr w:type="spellEnd"/>
      <w:r>
        <w:rPr>
          <w:rFonts w:ascii="Times New Roman" w:eastAsia="Times New Roman" w:hAnsi="Times New Roman" w:cs="Times New Roman"/>
          <w:color w:val="212529"/>
          <w:sz w:val="24"/>
          <w:szCs w:val="24"/>
        </w:rPr>
        <w:t xml:space="preserve">. It takes one parameter, </w:t>
      </w:r>
      <w:r>
        <w:rPr>
          <w:rFonts w:ascii="Times New Roman" w:eastAsia="Times New Roman" w:hAnsi="Times New Roman" w:cs="Times New Roman"/>
          <w:color w:val="D63384"/>
          <w:sz w:val="21"/>
          <w:szCs w:val="21"/>
          <w:shd w:val="clear" w:color="auto" w:fill="F5F6FA"/>
        </w:rPr>
        <w:t>radius</w:t>
      </w:r>
      <w:r>
        <w:rPr>
          <w:rFonts w:ascii="Times New Roman" w:eastAsia="Times New Roman" w:hAnsi="Times New Roman" w:cs="Times New Roman"/>
          <w:color w:val="212529"/>
          <w:sz w:val="24"/>
          <w:szCs w:val="24"/>
        </w:rPr>
        <w:t xml:space="preserve">, which is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The function returns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w:t>
      </w:r>
    </w:p>
    <w:p w14:paraId="2302CF3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Notice that the parameter’s type is specified after the parameter name, separated by a colon. The return type is specified after the parameter list, also separated by a colon.</w:t>
      </w:r>
    </w:p>
    <w:p w14:paraId="3DD415F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body of the function is enclosed in curly </w:t>
      </w:r>
      <w:proofErr w:type="gramStart"/>
      <w:r>
        <w:rPr>
          <w:rFonts w:ascii="Times New Roman" w:eastAsia="Times New Roman" w:hAnsi="Times New Roman" w:cs="Times New Roman"/>
          <w:color w:val="212529"/>
          <w:sz w:val="24"/>
          <w:szCs w:val="24"/>
        </w:rPr>
        <w:t xml:space="preserve">braces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w:t>
      </w:r>
      <w:proofErr w:type="gramEnd"/>
      <w:r>
        <w:rPr>
          <w:rFonts w:ascii="Times New Roman" w:eastAsia="Times New Roman" w:hAnsi="Times New Roman" w:cs="Times New Roman"/>
          <w:color w:val="212529"/>
          <w:sz w:val="24"/>
          <w:szCs w:val="24"/>
        </w:rPr>
        <w:t xml:space="preserve"> The code that makes up the function goes inside the curly braces, on separate lines separated by semicolons.</w:t>
      </w:r>
    </w:p>
    <w:p w14:paraId="0C5CA72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final line of the function is a </w:t>
      </w:r>
      <w:r>
        <w:rPr>
          <w:rFonts w:ascii="Times New Roman" w:eastAsia="Times New Roman" w:hAnsi="Times New Roman" w:cs="Times New Roman"/>
          <w:color w:val="D63384"/>
          <w:sz w:val="21"/>
          <w:szCs w:val="21"/>
          <w:shd w:val="clear" w:color="auto" w:fill="F5F6FA"/>
        </w:rPr>
        <w:t>return</w:t>
      </w:r>
      <w:r>
        <w:rPr>
          <w:rFonts w:ascii="Times New Roman" w:eastAsia="Times New Roman" w:hAnsi="Times New Roman" w:cs="Times New Roman"/>
          <w:color w:val="212529"/>
          <w:sz w:val="24"/>
          <w:szCs w:val="24"/>
        </w:rPr>
        <w:t xml:space="preserve"> statement. This statement returns the value of the expression to the right of the </w:t>
      </w:r>
      <w:r>
        <w:rPr>
          <w:rFonts w:ascii="Times New Roman" w:eastAsia="Times New Roman" w:hAnsi="Times New Roman" w:cs="Times New Roman"/>
          <w:color w:val="D63384"/>
          <w:sz w:val="21"/>
          <w:szCs w:val="21"/>
          <w:shd w:val="clear" w:color="auto" w:fill="F5F6FA"/>
        </w:rPr>
        <w:t>return</w:t>
      </w:r>
      <w:r>
        <w:rPr>
          <w:rFonts w:ascii="Times New Roman" w:eastAsia="Times New Roman" w:hAnsi="Times New Roman" w:cs="Times New Roman"/>
          <w:color w:val="212529"/>
          <w:sz w:val="24"/>
          <w:szCs w:val="24"/>
        </w:rPr>
        <w:t xml:space="preserve"> keyword. The function will </w:t>
      </w:r>
      <w:proofErr w:type="gramStart"/>
      <w:r>
        <w:rPr>
          <w:rFonts w:ascii="Times New Roman" w:eastAsia="Times New Roman" w:hAnsi="Times New Roman" w:cs="Times New Roman"/>
          <w:color w:val="212529"/>
          <w:sz w:val="24"/>
          <w:szCs w:val="24"/>
        </w:rPr>
        <w:t>exit</w:t>
      </w:r>
      <w:proofErr w:type="gramEnd"/>
      <w:r>
        <w:rPr>
          <w:rFonts w:ascii="Times New Roman" w:eastAsia="Times New Roman" w:hAnsi="Times New Roman" w:cs="Times New Roman"/>
          <w:color w:val="212529"/>
          <w:sz w:val="24"/>
          <w:szCs w:val="24"/>
        </w:rPr>
        <w:t xml:space="preserve"> at this point, and the value will be returned to the call site.</w:t>
      </w:r>
    </w:p>
    <w:p w14:paraId="5984B8D6"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82" w:name="_17xv695uj19q" w:colFirst="0" w:colLast="0"/>
      <w:bookmarkEnd w:id="482"/>
      <w:r>
        <w:rPr>
          <w:rFonts w:ascii="Times New Roman" w:eastAsia="Times New Roman" w:hAnsi="Times New Roman" w:cs="Times New Roman"/>
          <w:color w:val="27262B"/>
          <w:sz w:val="26"/>
          <w:szCs w:val="26"/>
        </w:rPr>
        <w:t>Another Example Function</w:t>
      </w:r>
    </w:p>
    <w:p w14:paraId="53B3E2C0"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70EC70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example, we have two parameters,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both of which are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s. The function returns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The parameters are separated by commas.</w:t>
      </w:r>
    </w:p>
    <w:p w14:paraId="4CF53061"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483" w:name="_kj6amet679q0" w:colFirst="0" w:colLast="0"/>
      <w:bookmarkEnd w:id="483"/>
      <w:r>
        <w:rPr>
          <w:rFonts w:ascii="Times New Roman" w:eastAsia="Times New Roman" w:hAnsi="Times New Roman" w:cs="Times New Roman"/>
          <w:color w:val="27262B"/>
          <w:sz w:val="26"/>
          <w:szCs w:val="26"/>
        </w:rPr>
        <w:t>Example Function Calls</w:t>
      </w:r>
    </w:p>
    <w:p w14:paraId="754DC9DC"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445E7D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call this function from anywhere in our code by using its name.</w:t>
      </w:r>
    </w:p>
    <w:p w14:paraId="48DC2B1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code will call our function </w:t>
      </w:r>
      <w:proofErr w:type="spellStart"/>
      <w:r>
        <w:rPr>
          <w:rFonts w:ascii="Times New Roman" w:eastAsia="Times New Roman" w:hAnsi="Times New Roman" w:cs="Times New Roman"/>
          <w:color w:val="D63384"/>
          <w:sz w:val="21"/>
          <w:szCs w:val="21"/>
          <w:shd w:val="clear" w:color="auto" w:fill="F5F6FA"/>
        </w:rPr>
        <w:t>areaOfCircle</w:t>
      </w:r>
      <w:proofErr w:type="spellEnd"/>
      <w:r>
        <w:rPr>
          <w:rFonts w:ascii="Times New Roman" w:eastAsia="Times New Roman" w:hAnsi="Times New Roman" w:cs="Times New Roman"/>
          <w:color w:val="212529"/>
          <w:sz w:val="24"/>
          <w:szCs w:val="24"/>
        </w:rPr>
        <w:t xml:space="preserve"> and substitute </w:t>
      </w:r>
      <w:r>
        <w:rPr>
          <w:rFonts w:ascii="Times New Roman" w:eastAsia="Times New Roman" w:hAnsi="Times New Roman" w:cs="Times New Roman"/>
          <w:color w:val="D63384"/>
          <w:sz w:val="21"/>
          <w:szCs w:val="21"/>
          <w:shd w:val="clear" w:color="auto" w:fill="F5F6FA"/>
        </w:rPr>
        <w:t>2</w:t>
      </w:r>
      <w:r>
        <w:rPr>
          <w:rFonts w:ascii="Times New Roman" w:eastAsia="Times New Roman" w:hAnsi="Times New Roman" w:cs="Times New Roman"/>
          <w:color w:val="212529"/>
          <w:sz w:val="24"/>
          <w:szCs w:val="24"/>
        </w:rPr>
        <w:t xml:space="preserve"> for the parameter </w:t>
      </w:r>
      <w:r>
        <w:rPr>
          <w:rFonts w:ascii="Times New Roman" w:eastAsia="Times New Roman" w:hAnsi="Times New Roman" w:cs="Times New Roman"/>
          <w:color w:val="D63384"/>
          <w:sz w:val="21"/>
          <w:szCs w:val="21"/>
          <w:shd w:val="clear" w:color="auto" w:fill="F5F6FA"/>
        </w:rPr>
        <w:t>radius</w:t>
      </w:r>
      <w:r>
        <w:rPr>
          <w:rFonts w:ascii="Times New Roman" w:eastAsia="Times New Roman" w:hAnsi="Times New Roman" w:cs="Times New Roman"/>
          <w:color w:val="212529"/>
          <w:sz w:val="24"/>
          <w:szCs w:val="24"/>
        </w:rPr>
        <w:t xml:space="preserve">, then return the </w:t>
      </w:r>
      <w:r>
        <w:rPr>
          <w:rFonts w:ascii="Times New Roman" w:eastAsia="Times New Roman" w:hAnsi="Times New Roman" w:cs="Times New Roman"/>
          <w:color w:val="D63384"/>
          <w:sz w:val="21"/>
          <w:szCs w:val="21"/>
          <w:shd w:val="clear" w:color="auto" w:fill="F5F6FA"/>
        </w:rPr>
        <w:t>calculation</w:t>
      </w:r>
      <w:r>
        <w:rPr>
          <w:rFonts w:ascii="Times New Roman" w:eastAsia="Times New Roman" w:hAnsi="Times New Roman" w:cs="Times New Roman"/>
          <w:color w:val="212529"/>
          <w:sz w:val="24"/>
          <w:szCs w:val="24"/>
        </w:rPr>
        <w:t xml:space="preserve"> and store the result </w:t>
      </w:r>
      <w:r>
        <w:rPr>
          <w:rFonts w:ascii="Times New Roman" w:eastAsia="Times New Roman" w:hAnsi="Times New Roman" w:cs="Times New Roman"/>
          <w:color w:val="D63384"/>
          <w:sz w:val="21"/>
          <w:szCs w:val="21"/>
          <w:shd w:val="clear" w:color="auto" w:fill="F5F6FA"/>
        </w:rPr>
        <w:t>12.5663708</w:t>
      </w:r>
      <w:r>
        <w:rPr>
          <w:rFonts w:ascii="Times New Roman" w:eastAsia="Times New Roman" w:hAnsi="Times New Roman" w:cs="Times New Roman"/>
          <w:color w:val="212529"/>
          <w:sz w:val="24"/>
          <w:szCs w:val="24"/>
        </w:rPr>
        <w:t xml:space="preserve"> in the variable </w:t>
      </w:r>
      <w:proofErr w:type="spellStart"/>
      <w:r>
        <w:rPr>
          <w:rFonts w:ascii="Times New Roman" w:eastAsia="Times New Roman" w:hAnsi="Times New Roman" w:cs="Times New Roman"/>
          <w:color w:val="D63384"/>
          <w:sz w:val="21"/>
          <w:szCs w:val="21"/>
          <w:shd w:val="clear" w:color="auto" w:fill="F5F6FA"/>
        </w:rPr>
        <w:t>myArea</w:t>
      </w:r>
      <w:proofErr w:type="spellEnd"/>
      <w:r>
        <w:rPr>
          <w:rFonts w:ascii="Times New Roman" w:eastAsia="Times New Roman" w:hAnsi="Times New Roman" w:cs="Times New Roman"/>
          <w:color w:val="212529"/>
          <w:sz w:val="24"/>
          <w:szCs w:val="24"/>
        </w:rPr>
        <w:t>.</w:t>
      </w:r>
    </w:p>
    <w:p w14:paraId="416E51EC" w14:textId="77777777" w:rsidR="00B32DEF" w:rsidRPr="00B32DEF" w:rsidRDefault="00000000">
      <w:pPr>
        <w:pStyle w:val="Heading2"/>
        <w:rPr>
          <w:rPrChange w:id="484" w:author="Holli Flanagan" w:date="2025-05-12T14:22:00Z">
            <w:rPr>
              <w:color w:val="D63384"/>
              <w:sz w:val="30"/>
              <w:szCs w:val="30"/>
              <w:shd w:val="clear" w:color="auto" w:fill="F5F6FA"/>
            </w:rPr>
          </w:rPrChange>
        </w:rPr>
        <w:pPrChange w:id="485" w:author="Holli Flanagan" w:date="2025-05-12T14:22:00Z">
          <w:pPr>
            <w:pStyle w:val="Heading2"/>
            <w:keepNext w:val="0"/>
            <w:keepLines w:val="0"/>
          </w:pPr>
        </w:pPrChange>
      </w:pPr>
      <w:bookmarkStart w:id="486" w:name="_hx5fefdyq17m" w:colFirst="0" w:colLast="0"/>
      <w:bookmarkEnd w:id="486"/>
      <w:r>
        <w:rPr>
          <w:rPrChange w:id="487" w:author="Holli Flanagan" w:date="2025-05-12T14:22:00Z">
            <w:rPr>
              <w:sz w:val="34"/>
              <w:szCs w:val="34"/>
            </w:rPr>
          </w:rPrChange>
        </w:rPr>
        <w:t xml:space="preserve">Printing with </w:t>
      </w:r>
      <w:r>
        <w:rPr>
          <w:rPrChange w:id="488" w:author="Holli Flanagan" w:date="2025-05-12T14:22:00Z">
            <w:rPr>
              <w:color w:val="D63384"/>
              <w:sz w:val="30"/>
              <w:szCs w:val="30"/>
              <w:shd w:val="clear" w:color="auto" w:fill="F5F6FA"/>
            </w:rPr>
          </w:rPrChange>
        </w:rPr>
        <w:t>console.log</w:t>
      </w:r>
    </w:p>
    <w:p w14:paraId="40499D88"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You may have noticed the use of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in our previous examples.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is a very important built-in function in TypeScript. This function takes any number of arguments and prints them to the console.</w:t>
      </w:r>
    </w:p>
    <w:p w14:paraId="632D393B"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58F9699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code will print </w:t>
      </w:r>
      <w:r>
        <w:rPr>
          <w:rFonts w:ascii="Times New Roman" w:eastAsia="Times New Roman" w:hAnsi="Times New Roman" w:cs="Times New Roman"/>
          <w:color w:val="D63384"/>
          <w:sz w:val="21"/>
          <w:szCs w:val="21"/>
          <w:shd w:val="clear" w:color="auto" w:fill="F5F6FA"/>
        </w:rPr>
        <w:t>Hello, world!</w:t>
      </w:r>
      <w:r>
        <w:rPr>
          <w:rFonts w:ascii="Times New Roman" w:eastAsia="Times New Roman" w:hAnsi="Times New Roman" w:cs="Times New Roman"/>
          <w:color w:val="212529"/>
          <w:sz w:val="24"/>
          <w:szCs w:val="24"/>
        </w:rPr>
        <w:t xml:space="preserve"> to the console.</w:t>
      </w:r>
    </w:p>
    <w:p w14:paraId="7353D769"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89" w:name="_kw75vnhiyyw0" w:colFirst="0" w:colLast="0"/>
      <w:bookmarkEnd w:id="489"/>
      <w:r>
        <w:rPr>
          <w:rFonts w:ascii="Times New Roman" w:eastAsia="Times New Roman" w:hAnsi="Times New Roman" w:cs="Times New Roman"/>
          <w:color w:val="27262B"/>
          <w:sz w:val="26"/>
          <w:szCs w:val="26"/>
        </w:rPr>
        <w:t>Calling and Printing</w:t>
      </w:r>
    </w:p>
    <w:p w14:paraId="727BBB05" w14:textId="77777777" w:rsidR="00B32DEF" w:rsidRDefault="00000000">
      <w:pPr>
        <w:pBdr>
          <w:left w:val="single" w:sz="24" w:space="0" w:color="DD2E2E"/>
        </w:pBd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A common misconception is that functions print their return value. This is not true. Functions return a value, but they do not print it. If you want to see the value, you must print it.</w:t>
      </w:r>
    </w:p>
    <w:p w14:paraId="0FC2B3F8"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B7EDC0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do not have to store the return value in a variable before printing it. You can print it directly.</w:t>
      </w:r>
    </w:p>
    <w:p w14:paraId="0CCBD575"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lastRenderedPageBreak/>
        <w:t>[INSERT CODE BLOCK]</w:t>
      </w:r>
    </w:p>
    <w:p w14:paraId="02C8A5FA"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490" w:name="_ul4kp0s9b74z" w:colFirst="0" w:colLast="0"/>
      <w:bookmarkEnd w:id="490"/>
      <w:r>
        <w:rPr>
          <w:rFonts w:ascii="Times New Roman" w:eastAsia="Times New Roman" w:hAnsi="Times New Roman" w:cs="Times New Roman"/>
          <w:color w:val="27262B"/>
          <w:sz w:val="26"/>
          <w:szCs w:val="26"/>
        </w:rPr>
        <w:t xml:space="preserve">Multiple Arguments to </w:t>
      </w:r>
      <w:r>
        <w:rPr>
          <w:rFonts w:ascii="Times New Roman" w:eastAsia="Times New Roman" w:hAnsi="Times New Roman" w:cs="Times New Roman"/>
          <w:color w:val="D63384"/>
          <w:sz w:val="23"/>
          <w:szCs w:val="23"/>
          <w:shd w:val="clear" w:color="auto" w:fill="F5F6FA"/>
        </w:rPr>
        <w:t>console.log</w:t>
      </w:r>
    </w:p>
    <w:p w14:paraId="66940B56"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You can pass multiple arguments to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It will print each argument separated by </w:t>
      </w:r>
      <w:proofErr w:type="gramStart"/>
      <w:r>
        <w:rPr>
          <w:rFonts w:ascii="Times New Roman" w:eastAsia="Times New Roman" w:hAnsi="Times New Roman" w:cs="Times New Roman"/>
          <w:color w:val="212529"/>
          <w:sz w:val="24"/>
          <w:szCs w:val="24"/>
        </w:rPr>
        <w:t>a space</w:t>
      </w:r>
      <w:proofErr w:type="gramEnd"/>
      <w:r>
        <w:rPr>
          <w:rFonts w:ascii="Times New Roman" w:eastAsia="Times New Roman" w:hAnsi="Times New Roman" w:cs="Times New Roman"/>
          <w:color w:val="212529"/>
          <w:sz w:val="24"/>
          <w:szCs w:val="24"/>
        </w:rPr>
        <w:t>.</w:t>
      </w:r>
    </w:p>
    <w:p w14:paraId="5883BFD4"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proofErr w:type="gramStart"/>
      <w:r>
        <w:rPr>
          <w:rFonts w:ascii="Times New Roman" w:eastAsia="Times New Roman" w:hAnsi="Times New Roman" w:cs="Times New Roman"/>
          <w:color w:val="188038"/>
          <w:sz w:val="24"/>
          <w:szCs w:val="24"/>
        </w:rPr>
        <w:t>con</w:t>
      </w:r>
      <w:ins w:id="491" w:author="Holli Flanagan" w:date="2025-05-09T15:17:00Z">
        <w:r>
          <w:rPr>
            <w:rFonts w:ascii="Times New Roman" w:eastAsia="Times New Roman" w:hAnsi="Times New Roman" w:cs="Times New Roman"/>
            <w:color w:val="188038"/>
            <w:sz w:val="24"/>
            <w:szCs w:val="24"/>
          </w:rPr>
          <w:t>[</w:t>
        </w:r>
      </w:ins>
      <w:r>
        <w:rPr>
          <w:rFonts w:ascii="Times New Roman" w:eastAsia="Times New Roman" w:hAnsi="Times New Roman" w:cs="Times New Roman"/>
          <w:color w:val="188038"/>
          <w:sz w:val="24"/>
          <w:szCs w:val="24"/>
        </w:rPr>
        <w:t>sole.log(</w:t>
      </w:r>
      <w:proofErr w:type="gramEnd"/>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of",</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"and",</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516313D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output of this code will </w:t>
      </w:r>
      <w:proofErr w:type="gramStart"/>
      <w:r>
        <w:rPr>
          <w:rFonts w:ascii="Times New Roman" w:eastAsia="Times New Roman" w:hAnsi="Times New Roman" w:cs="Times New Roman"/>
          <w:color w:val="212529"/>
          <w:sz w:val="24"/>
          <w:szCs w:val="24"/>
        </w:rPr>
        <w:t xml:space="preserve">be </w:t>
      </w:r>
      <w:r>
        <w:rPr>
          <w:rFonts w:ascii="Times New Roman" w:eastAsia="Times New Roman" w:hAnsi="Times New Roman" w:cs="Times New Roman"/>
          <w:color w:val="D63384"/>
          <w:sz w:val="21"/>
          <w:szCs w:val="21"/>
          <w:shd w:val="clear" w:color="auto" w:fill="F5F6FA"/>
        </w:rPr>
        <w:t>The sum of 2 and 3 is</w:t>
      </w:r>
      <w:proofErr w:type="gramEnd"/>
      <w:r>
        <w:rPr>
          <w:rFonts w:ascii="Times New Roman" w:eastAsia="Times New Roman" w:hAnsi="Times New Roman" w:cs="Times New Roman"/>
          <w:color w:val="D63384"/>
          <w:sz w:val="21"/>
          <w:szCs w:val="21"/>
          <w:shd w:val="clear" w:color="auto" w:fill="F5F6FA"/>
        </w:rPr>
        <w:t xml:space="preserve"> 5</w:t>
      </w:r>
      <w:r>
        <w:rPr>
          <w:rFonts w:ascii="Times New Roman" w:eastAsia="Times New Roman" w:hAnsi="Times New Roman" w:cs="Times New Roman"/>
          <w:color w:val="212529"/>
          <w:sz w:val="24"/>
          <w:szCs w:val="24"/>
        </w:rPr>
        <w:t>.</w:t>
      </w:r>
    </w:p>
    <w:p w14:paraId="60FCE131" w14:textId="77777777" w:rsidR="00B32DEF" w:rsidRPr="00B32DEF" w:rsidRDefault="00000000">
      <w:pPr>
        <w:pStyle w:val="Heading2"/>
        <w:rPr>
          <w:rPrChange w:id="492" w:author="Holli Flanagan" w:date="2025-05-12T14:22:00Z">
            <w:rPr>
              <w:color w:val="FFFFFF"/>
              <w:shd w:val="clear" w:color="auto" w:fill="0D6EFD"/>
            </w:rPr>
          </w:rPrChange>
        </w:rPr>
        <w:pPrChange w:id="493" w:author="Holli Flanagan" w:date="2025-05-12T14:22:00Z">
          <w:pPr>
            <w:pStyle w:val="Heading2"/>
            <w:keepNext w:val="0"/>
            <w:keepLines w:val="0"/>
          </w:pPr>
        </w:pPrChange>
      </w:pPr>
      <w:bookmarkStart w:id="494" w:name="_44t916pi6nzb" w:colFirst="0" w:colLast="0"/>
      <w:bookmarkEnd w:id="494"/>
      <w:r>
        <w:rPr>
          <w:rPrChange w:id="495" w:author="Holli Flanagan" w:date="2025-05-12T14:22:00Z">
            <w:rPr>
              <w:sz w:val="34"/>
              <w:szCs w:val="34"/>
            </w:rPr>
          </w:rPrChange>
        </w:rPr>
        <w:t>Testing Functions</w:t>
      </w:r>
    </w:p>
    <w:p w14:paraId="6057F695"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299B8D8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test our functions by calling them with different arguments and checking the return value. Usually, testing in TypeScript is done with a testing framework like Jest. The tests will be placed in a separate file from the code being tested, and the testing framework will run the tests and report the results. These testing frameworks have built-in functions like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toBe</w:t>
      </w:r>
      <w:proofErr w:type="spellEnd"/>
      <w:r>
        <w:rPr>
          <w:rFonts w:ascii="Times New Roman" w:eastAsia="Times New Roman" w:hAnsi="Times New Roman" w:cs="Times New Roman"/>
          <w:color w:val="212529"/>
          <w:sz w:val="24"/>
          <w:szCs w:val="24"/>
        </w:rPr>
        <w:t xml:space="preserve"> that make it easy to write tests, and organize them into test suites using the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functions. </w:t>
      </w:r>
      <w:proofErr w:type="gramStart"/>
      <w:r>
        <w:rPr>
          <w:rFonts w:ascii="Times New Roman" w:eastAsia="Times New Roman" w:hAnsi="Times New Roman" w:cs="Times New Roman"/>
          <w:color w:val="212529"/>
          <w:sz w:val="24"/>
          <w:szCs w:val="24"/>
        </w:rPr>
        <w:t>Much</w:t>
      </w:r>
      <w:proofErr w:type="gramEnd"/>
      <w:r>
        <w:rPr>
          <w:rFonts w:ascii="Times New Roman" w:eastAsia="Times New Roman" w:hAnsi="Times New Roman" w:cs="Times New Roman"/>
          <w:color w:val="212529"/>
          <w:sz w:val="24"/>
          <w:szCs w:val="24"/>
        </w:rPr>
        <w:t xml:space="preserve"> of these details are not important for now, but you should be aware that testing is an important part of software development.</w:t>
      </w:r>
    </w:p>
    <w:p w14:paraId="4F91D80D" w14:textId="77777777" w:rsidR="00B32DEF" w:rsidRPr="00B32DEF" w:rsidRDefault="00000000">
      <w:pPr>
        <w:pStyle w:val="Heading2"/>
        <w:rPr>
          <w:rPrChange w:id="496" w:author="Holli Flanagan" w:date="2025-05-12T14:22:00Z">
            <w:rPr>
              <w:sz w:val="34"/>
              <w:szCs w:val="34"/>
            </w:rPr>
          </w:rPrChange>
        </w:rPr>
        <w:pPrChange w:id="497" w:author="Holli Flanagan" w:date="2025-05-12T14:22:00Z">
          <w:pPr>
            <w:pStyle w:val="Heading2"/>
            <w:keepNext w:val="0"/>
            <w:keepLines w:val="0"/>
          </w:pPr>
        </w:pPrChange>
      </w:pPr>
      <w:bookmarkStart w:id="498" w:name="_5accccskutx" w:colFirst="0" w:colLast="0"/>
      <w:bookmarkEnd w:id="498"/>
      <w:r>
        <w:rPr>
          <w:rPrChange w:id="499" w:author="Holli Flanagan" w:date="2025-05-12T14:22:00Z">
            <w:rPr>
              <w:sz w:val="34"/>
              <w:szCs w:val="34"/>
            </w:rPr>
          </w:rPrChange>
        </w:rPr>
        <w:t>Documenting Functions</w:t>
      </w:r>
    </w:p>
    <w:p w14:paraId="291A3A4C"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6E3B4BB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document our functions by adding a comment above the function declaration. This comment should describe what the function does, what parameters it takes, and what it returns. This is called a </w:t>
      </w:r>
      <w:proofErr w:type="spellStart"/>
      <w:r>
        <w:rPr>
          <w:rFonts w:ascii="Times New Roman" w:eastAsia="Times New Roman" w:hAnsi="Times New Roman" w:cs="Times New Roman"/>
          <w:color w:val="212529"/>
          <w:sz w:val="24"/>
          <w:szCs w:val="24"/>
        </w:rPr>
        <w:t>JSDoc</w:t>
      </w:r>
      <w:proofErr w:type="spellEnd"/>
      <w:r>
        <w:rPr>
          <w:rFonts w:ascii="Times New Roman" w:eastAsia="Times New Roman" w:hAnsi="Times New Roman" w:cs="Times New Roman"/>
          <w:color w:val="212529"/>
          <w:sz w:val="24"/>
          <w:szCs w:val="24"/>
        </w:rPr>
        <w:t xml:space="preserve"> comment. It is a special type of comment that is used to document functions, variables, and classes in TypeScript. It is important to document your code so that others can understand it, and so that you can remember what you were thinking when you wrote it. We’ll talk more about documentation later.</w:t>
      </w:r>
    </w:p>
    <w:p w14:paraId="73D406EA" w14:textId="77777777" w:rsidR="00B32DEF" w:rsidRPr="00B32DEF" w:rsidRDefault="00000000">
      <w:pPr>
        <w:pStyle w:val="Heading2"/>
        <w:rPr>
          <w:rPrChange w:id="500" w:author="Holli Flanagan" w:date="2025-05-12T14:23:00Z">
            <w:rPr>
              <w:sz w:val="34"/>
              <w:szCs w:val="34"/>
            </w:rPr>
          </w:rPrChange>
        </w:rPr>
        <w:pPrChange w:id="501" w:author="Holli Flanagan" w:date="2025-05-12T14:23:00Z">
          <w:pPr>
            <w:pStyle w:val="Heading2"/>
            <w:keepNext w:val="0"/>
            <w:keepLines w:val="0"/>
          </w:pPr>
        </w:pPrChange>
      </w:pPr>
      <w:bookmarkStart w:id="502" w:name="_u024nfyd3za0" w:colFirst="0" w:colLast="0"/>
      <w:bookmarkEnd w:id="502"/>
      <w:r>
        <w:rPr>
          <w:rPrChange w:id="503" w:author="Holli Flanagan" w:date="2025-05-12T14:23:00Z">
            <w:rPr>
              <w:sz w:val="34"/>
              <w:szCs w:val="34"/>
            </w:rPr>
          </w:rPrChange>
        </w:rPr>
        <w:t>Summary</w:t>
      </w:r>
    </w:p>
    <w:p w14:paraId="281A26A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Functions are blocks of code that perform a specific task. They can take parameters and return a value. We declare a function by specifying its name, parameters, return type, and body. We can call a function anywhere in our code to execute it.</w:t>
      </w:r>
    </w:p>
    <w:p w14:paraId="0E48F6C9" w14:textId="77777777" w:rsidR="00B32DEF" w:rsidRPr="00B32DEF" w:rsidRDefault="00000000">
      <w:pPr>
        <w:pStyle w:val="Heading2"/>
        <w:keepNext w:val="0"/>
        <w:keepLines w:val="0"/>
        <w:spacing w:before="700"/>
        <w:rPr>
          <w:rPrChange w:id="504" w:author="Holli Flanagan" w:date="2025-05-12T14:23:00Z">
            <w:rPr>
              <w:sz w:val="46"/>
              <w:szCs w:val="46"/>
            </w:rPr>
          </w:rPrChange>
        </w:rPr>
        <w:pPrChange w:id="505" w:author="Holli Flanagan" w:date="2025-05-12T14:23:00Z">
          <w:pPr>
            <w:pStyle w:val="Heading1"/>
            <w:keepNext w:val="0"/>
            <w:keepLines w:val="0"/>
            <w:spacing w:before="700"/>
          </w:pPr>
        </w:pPrChange>
      </w:pPr>
      <w:bookmarkStart w:id="506" w:name="_8ia6zmy1ir7n" w:colFirst="0" w:colLast="0"/>
      <w:bookmarkEnd w:id="506"/>
      <w:r>
        <w:rPr>
          <w:rPrChange w:id="507" w:author="Holli Flanagan" w:date="2025-05-12T14:23:00Z">
            <w:rPr>
              <w:sz w:val="46"/>
              <w:szCs w:val="46"/>
            </w:rPr>
          </w:rPrChange>
        </w:rPr>
        <w:t>Next Step</w:t>
      </w:r>
    </w:p>
    <w:p w14:paraId="20304002" w14:textId="3FA14EB2" w:rsidR="00B32DEF" w:rsidRDefault="00000000">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review Conditionals</w:t>
      </w:r>
      <w:ins w:id="508" w:author="Holli Flanagan" w:date="2025-05-09T16:07:00Z">
        <w:r>
          <w:rPr>
            <w:rFonts w:ascii="Times New Roman" w:eastAsia="Times New Roman" w:hAnsi="Times New Roman" w:cs="Times New Roman"/>
            <w:color w:val="212529"/>
            <w:sz w:val="24"/>
            <w:szCs w:val="24"/>
          </w:rPr>
          <w:t>.</w:t>
        </w:r>
      </w:ins>
      <w:del w:id="509" w:author="Holli Flanagan" w:date="2025-05-09T16:07:00Z">
        <w:r>
          <w:rPr>
            <w:rFonts w:ascii="Times New Roman" w:eastAsia="Times New Roman" w:hAnsi="Times New Roman" w:cs="Times New Roman"/>
            <w:color w:val="212529"/>
            <w:sz w:val="24"/>
            <w:szCs w:val="24"/>
          </w:rPr>
          <w:delText xml:space="preserve"> »</w:delText>
        </w:r>
      </w:del>
      <w:r>
        <w:br w:type="page"/>
      </w:r>
    </w:p>
    <w:p w14:paraId="76144F09" w14:textId="77777777" w:rsidR="00B32DEF" w:rsidRPr="00B32DEF" w:rsidRDefault="00000000">
      <w:pPr>
        <w:pStyle w:val="Heading1"/>
        <w:rPr>
          <w:rPrChange w:id="510" w:author="Holli Flanagan" w:date="2025-05-12T14:23:00Z">
            <w:rPr>
              <w:color w:val="0D6EFD"/>
              <w:highlight w:val="white"/>
              <w:u w:val="single"/>
            </w:rPr>
          </w:rPrChange>
        </w:rPr>
        <w:pPrChange w:id="511" w:author="Holli Flanagan" w:date="2025-05-12T14:23:00Z">
          <w:pPr>
            <w:pStyle w:val="Heading1"/>
            <w:keepNext w:val="0"/>
            <w:keepLines w:val="0"/>
          </w:pPr>
        </w:pPrChange>
      </w:pPr>
      <w:bookmarkStart w:id="512" w:name="_u1ky55pw572k" w:colFirst="0" w:colLast="0"/>
      <w:bookmarkEnd w:id="512"/>
      <w:r>
        <w:rPr>
          <w:rPrChange w:id="513" w:author="Holli Flanagan" w:date="2025-05-12T14:23:00Z">
            <w:rPr>
              <w:sz w:val="46"/>
              <w:szCs w:val="46"/>
            </w:rPr>
          </w:rPrChange>
        </w:rPr>
        <w:lastRenderedPageBreak/>
        <w:t>Conditionals</w:t>
      </w:r>
    </w:p>
    <w:p w14:paraId="042902F6" w14:textId="77777777" w:rsidR="00B32DEF" w:rsidRPr="00B32DEF" w:rsidRDefault="00000000">
      <w:pPr>
        <w:pStyle w:val="Heading2"/>
        <w:spacing w:before="180" w:after="300"/>
        <w:rPr>
          <w:rPrChange w:id="514" w:author="Holli Flanagan" w:date="2025-05-12T14:23:00Z">
            <w:rPr>
              <w:rFonts w:ascii="Times New Roman" w:eastAsia="Times New Roman" w:hAnsi="Times New Roman" w:cs="Times New Roman"/>
              <w:color w:val="27262B"/>
              <w:sz w:val="34"/>
              <w:szCs w:val="34"/>
            </w:rPr>
          </w:rPrChange>
        </w:rPr>
        <w:pPrChange w:id="515" w:author="Holli Flanagan" w:date="2025-05-12T14:23:00Z">
          <w:pPr>
            <w:shd w:val="clear" w:color="auto" w:fill="FFFFFF"/>
            <w:spacing w:before="180" w:after="300"/>
          </w:pPr>
        </w:pPrChange>
      </w:pPr>
      <w:r>
        <w:rPr>
          <w:rPrChange w:id="516" w:author="Holli Flanagan" w:date="2025-05-12T14:23:00Z">
            <w:rPr>
              <w:sz w:val="34"/>
              <w:szCs w:val="34"/>
            </w:rPr>
          </w:rPrChange>
        </w:rPr>
        <w:t>Key Idea</w:t>
      </w:r>
    </w:p>
    <w:p w14:paraId="3463400E" w14:textId="7CA4C105"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conditional is a way to alter program flow based on the value (truthiness) of some </w:t>
      </w:r>
      <w:del w:id="517" w:author="Oestreich, Julia" w:date="2025-05-16T10:39:00Z" w16du:dateUtc="2025-05-16T14:39:00Z">
        <w:r w:rsidDel="00697632">
          <w:rPr>
            <w:rFonts w:ascii="Times New Roman" w:eastAsia="Times New Roman" w:hAnsi="Times New Roman" w:cs="Times New Roman"/>
            <w:color w:val="212529"/>
            <w:sz w:val="24"/>
            <w:szCs w:val="24"/>
          </w:rPr>
          <w:delText>b</w:delText>
        </w:r>
      </w:del>
      <w:ins w:id="518" w:author="Oestreich, Julia" w:date="2025-05-16T10:39:00Z" w16du:dateUtc="2025-05-16T14:39: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expression.</w:t>
      </w:r>
    </w:p>
    <w:p w14:paraId="5E9D24C3" w14:textId="77777777" w:rsidR="00B32DEF" w:rsidRPr="00B32DEF" w:rsidRDefault="00000000">
      <w:pPr>
        <w:pStyle w:val="Heading2"/>
        <w:rPr>
          <w:rPrChange w:id="519" w:author="Holli Flanagan" w:date="2025-05-12T14:23:00Z">
            <w:rPr>
              <w:sz w:val="34"/>
              <w:szCs w:val="34"/>
            </w:rPr>
          </w:rPrChange>
        </w:rPr>
        <w:pPrChange w:id="520" w:author="Holli Flanagan" w:date="2025-05-12T14:23:00Z">
          <w:pPr>
            <w:pStyle w:val="Heading2"/>
            <w:keepNext w:val="0"/>
            <w:keepLines w:val="0"/>
          </w:pPr>
        </w:pPrChange>
      </w:pPr>
      <w:bookmarkStart w:id="521" w:name="_ca646rvqb71n" w:colFirst="0" w:colLast="0"/>
      <w:bookmarkEnd w:id="521"/>
      <w:r>
        <w:rPr>
          <w:rPrChange w:id="522" w:author="Holli Flanagan" w:date="2025-05-12T14:23:00Z">
            <w:rPr>
              <w:sz w:val="34"/>
              <w:szCs w:val="34"/>
            </w:rPr>
          </w:rPrChange>
        </w:rPr>
        <w:t xml:space="preserve">The </w:t>
      </w:r>
      <w:r>
        <w:rPr>
          <w:rPrChange w:id="523" w:author="Holli Flanagan" w:date="2025-05-12T14:23:00Z">
            <w:rPr>
              <w:color w:val="D63384"/>
              <w:sz w:val="30"/>
              <w:szCs w:val="30"/>
              <w:shd w:val="clear" w:color="auto" w:fill="F5F6FA"/>
            </w:rPr>
          </w:rPrChange>
        </w:rPr>
        <w:t>if</w:t>
      </w:r>
      <w:r>
        <w:rPr>
          <w:rPrChange w:id="524" w:author="Holli Flanagan" w:date="2025-05-12T14:23:00Z">
            <w:rPr>
              <w:sz w:val="34"/>
              <w:szCs w:val="34"/>
            </w:rPr>
          </w:rPrChange>
        </w:rPr>
        <w:t xml:space="preserve"> Statement</w:t>
      </w:r>
    </w:p>
    <w:p w14:paraId="4D98383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typescript, the most common conditional is 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w:t>
      </w:r>
    </w:p>
    <w:p w14:paraId="63B1549E" w14:textId="77777777" w:rsidR="00B32DEF" w:rsidRDefault="00000000">
      <w:pPr>
        <w:numPr>
          <w:ilvl w:val="0"/>
          <w:numId w:val="19"/>
        </w:numPr>
        <w:shd w:val="clear" w:color="auto" w:fill="FFFFFF"/>
        <w:spacing w:before="18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evaluates a conditional (or logical) expression and executes the code inside 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only </w:t>
      </w:r>
      <w:r>
        <w:rPr>
          <w:rFonts w:ascii="Times New Roman" w:eastAsia="Times New Roman" w:hAnsi="Times New Roman" w:cs="Times New Roman"/>
          <w:i/>
          <w:color w:val="212529"/>
          <w:sz w:val="24"/>
          <w:szCs w:val="24"/>
        </w:rPr>
        <w:t>if</w:t>
      </w:r>
      <w:r>
        <w:rPr>
          <w:rFonts w:ascii="Times New Roman" w:eastAsia="Times New Roman" w:hAnsi="Times New Roman" w:cs="Times New Roman"/>
          <w:color w:val="212529"/>
          <w:sz w:val="24"/>
          <w:szCs w:val="24"/>
        </w:rPr>
        <w:t xml:space="preserve"> that expression is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w:t>
      </w:r>
    </w:p>
    <w:p w14:paraId="25082BE8" w14:textId="77777777" w:rsidR="00B32DEF" w:rsidRDefault="00B32DEF">
      <w:pPr>
        <w:numPr>
          <w:ilvl w:val="0"/>
          <w:numId w:val="19"/>
        </w:numPr>
        <w:shd w:val="clear" w:color="auto" w:fill="FFFFFF"/>
        <w:rPr>
          <w:ins w:id="525" w:author="Holli Flanagan" w:date="2025-05-09T15:16:00Z"/>
        </w:rPr>
      </w:pPr>
    </w:p>
    <w:p w14:paraId="45893C72" w14:textId="77777777" w:rsidR="00B32DEF" w:rsidRDefault="00000000">
      <w:pPr>
        <w:numPr>
          <w:ilvl w:val="0"/>
          <w:numId w:val="19"/>
        </w:numPr>
        <w:shd w:val="clear" w:color="auto" w:fill="FFFFFF"/>
        <w:spacing w:after="30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can have </w:t>
      </w:r>
      <w:proofErr w:type="gramStart"/>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else</w:t>
      </w:r>
      <w:proofErr w:type="gramEnd"/>
      <w:r>
        <w:rPr>
          <w:rFonts w:ascii="Times New Roman" w:eastAsia="Times New Roman" w:hAnsi="Times New Roman" w:cs="Times New Roman"/>
          <w:color w:val="212529"/>
          <w:sz w:val="24"/>
          <w:szCs w:val="24"/>
        </w:rPr>
        <w:t xml:space="preserve"> branch. The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branch is only executed if the expression evaluates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w:t>
      </w:r>
    </w:p>
    <w:p w14:paraId="3CE0C11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statements we can execute different code based on the values of variables at run time, allowing us to create programs that are reactive to different states as the program runs.</w:t>
      </w:r>
    </w:p>
    <w:p w14:paraId="155CB433"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526" w:name="_7hywlocpain9" w:colFirst="0" w:colLast="0"/>
      <w:bookmarkEnd w:id="526"/>
      <w:r>
        <w:rPr>
          <w:rFonts w:ascii="Times New Roman" w:eastAsia="Times New Roman" w:hAnsi="Times New Roman" w:cs="Times New Roman"/>
          <w:color w:val="27262B"/>
          <w:sz w:val="26"/>
          <w:szCs w:val="26"/>
        </w:rPr>
        <w:t xml:space="preserve">Example of an </w:t>
      </w:r>
      <w:r>
        <w:rPr>
          <w:rFonts w:ascii="Times New Roman" w:eastAsia="Times New Roman" w:hAnsi="Times New Roman" w:cs="Times New Roman"/>
          <w:color w:val="D63384"/>
          <w:sz w:val="23"/>
          <w:szCs w:val="23"/>
          <w:shd w:val="clear" w:color="auto" w:fill="F5F6FA"/>
        </w:rPr>
        <w:t>if</w:t>
      </w:r>
      <w:r>
        <w:rPr>
          <w:rFonts w:ascii="Times New Roman" w:eastAsia="Times New Roman" w:hAnsi="Times New Roman" w:cs="Times New Roman"/>
          <w:color w:val="27262B"/>
          <w:sz w:val="26"/>
          <w:szCs w:val="26"/>
        </w:rPr>
        <w:t xml:space="preserve"> Statement</w:t>
      </w:r>
    </w:p>
    <w:p w14:paraId="2079D362"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CAF1BA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case of a program that asks the user their year.</w:t>
      </w:r>
    </w:p>
    <w:p w14:paraId="64C5F48B" w14:textId="12F4EF44" w:rsidR="00B32DEF" w:rsidRPr="00B32DEF" w:rsidRDefault="00000000">
      <w:pPr>
        <w:numPr>
          <w:ilvl w:val="0"/>
          <w:numId w:val="291"/>
        </w:numPr>
        <w:shd w:val="clear" w:color="auto" w:fill="FFFFFF"/>
        <w:spacing w:before="180"/>
        <w:rPr>
          <w:rFonts w:ascii="Times New Roman" w:eastAsia="Times New Roman" w:hAnsi="Times New Roman" w:cs="Times New Roman"/>
          <w:color w:val="212529"/>
          <w:sz w:val="24"/>
          <w:szCs w:val="24"/>
          <w:rPrChange w:id="527" w:author="Holli Flanagan" w:date="2025-05-09T16:08:00Z">
            <w:rPr>
              <w:rFonts w:ascii="Times New Roman" w:eastAsia="Times New Roman" w:hAnsi="Times New Roman" w:cs="Times New Roman"/>
            </w:rPr>
          </w:rPrChange>
        </w:rPr>
        <w:pPrChange w:id="528" w:author="Holli Flanagan" w:date="2025-05-09T16:08:00Z">
          <w:pPr>
            <w:numPr>
              <w:numId w:val="13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If they are not a senior, </w:t>
      </w:r>
      <w:ins w:id="529" w:author="Oestreich, Julia" w:date="2025-05-15T16:23:00Z" w16du:dateUtc="2025-05-15T20:23:00Z">
        <w:r w:rsidR="00383CB5">
          <w:rPr>
            <w:rFonts w:ascii="Times New Roman" w:eastAsia="Times New Roman" w:hAnsi="Times New Roman" w:cs="Times New Roman"/>
            <w:color w:val="212529"/>
            <w:sz w:val="24"/>
            <w:szCs w:val="24"/>
          </w:rPr>
          <w:t xml:space="preserve">then </w:t>
        </w:r>
      </w:ins>
      <w:r>
        <w:rPr>
          <w:rFonts w:ascii="Times New Roman" w:eastAsia="Times New Roman" w:hAnsi="Times New Roman" w:cs="Times New Roman"/>
          <w:color w:val="212529"/>
          <w:sz w:val="24"/>
          <w:szCs w:val="24"/>
        </w:rPr>
        <w:t>the program registers them for next semester.</w:t>
      </w:r>
    </w:p>
    <w:p w14:paraId="19436EF6" w14:textId="77777777" w:rsidR="00B32DEF" w:rsidRPr="00B32DEF" w:rsidRDefault="00000000">
      <w:pPr>
        <w:numPr>
          <w:ilvl w:val="0"/>
          <w:numId w:val="291"/>
        </w:numPr>
        <w:shd w:val="clear" w:color="auto" w:fill="FFFFFF"/>
        <w:spacing w:after="300"/>
        <w:rPr>
          <w:rFonts w:ascii="Times New Roman" w:eastAsia="Times New Roman" w:hAnsi="Times New Roman" w:cs="Times New Roman"/>
          <w:color w:val="212529"/>
          <w:sz w:val="24"/>
          <w:szCs w:val="24"/>
          <w:rPrChange w:id="530" w:author="Holli Flanagan" w:date="2025-05-09T16:08:00Z">
            <w:rPr>
              <w:rFonts w:ascii="Times New Roman" w:eastAsia="Times New Roman" w:hAnsi="Times New Roman" w:cs="Times New Roman"/>
            </w:rPr>
          </w:rPrChange>
        </w:rPr>
        <w:pPrChange w:id="531" w:author="Holli Flanagan" w:date="2025-05-09T16:08:00Z">
          <w:pPr>
            <w:numPr>
              <w:numId w:val="139"/>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they are a senior</w:t>
      </w:r>
      <w:ins w:id="532" w:author="Holli Flanagan" w:date="2025-05-09T16:0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then the program does nothing.</w:t>
      </w:r>
    </w:p>
    <w:p w14:paraId="4B048D83" w14:textId="77777777" w:rsidR="00B32DEF" w:rsidRDefault="00000000">
      <w:pPr>
        <w:shd w:val="clear" w:color="auto" w:fill="FFFFFF"/>
        <w:spacing w:before="180" w:after="30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8B5B2A2"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33" w:name="_2q2qyajohlad" w:colFirst="0" w:colLast="0"/>
      <w:bookmarkEnd w:id="533"/>
      <w:r>
        <w:rPr>
          <w:rFonts w:ascii="Times New Roman" w:eastAsia="Times New Roman" w:hAnsi="Times New Roman" w:cs="Times New Roman"/>
          <w:color w:val="27262B"/>
          <w:sz w:val="26"/>
          <w:szCs w:val="26"/>
        </w:rPr>
        <w:t xml:space="preserve">Example of an </w:t>
      </w:r>
      <w:r>
        <w:rPr>
          <w:rFonts w:ascii="Times New Roman" w:eastAsia="Times New Roman" w:hAnsi="Times New Roman" w:cs="Times New Roman"/>
          <w:color w:val="D63384"/>
          <w:sz w:val="23"/>
          <w:szCs w:val="23"/>
          <w:shd w:val="clear" w:color="auto" w:fill="F5F6FA"/>
        </w:rPr>
        <w:t>if</w:t>
      </w:r>
      <w:r>
        <w:rPr>
          <w:rFonts w:ascii="Times New Roman" w:eastAsia="Times New Roman" w:hAnsi="Times New Roman" w:cs="Times New Roman"/>
          <w:color w:val="27262B"/>
          <w:sz w:val="26"/>
          <w:szCs w:val="26"/>
        </w:rPr>
        <w:t xml:space="preserve"> Statement with an </w:t>
      </w:r>
      <w:r>
        <w:rPr>
          <w:rFonts w:ascii="Times New Roman" w:eastAsia="Times New Roman" w:hAnsi="Times New Roman" w:cs="Times New Roman"/>
          <w:color w:val="D63384"/>
          <w:sz w:val="23"/>
          <w:szCs w:val="23"/>
          <w:shd w:val="clear" w:color="auto" w:fill="F5F6FA"/>
        </w:rPr>
        <w:t>else</w:t>
      </w:r>
      <w:r>
        <w:rPr>
          <w:rFonts w:ascii="Times New Roman" w:eastAsia="Times New Roman" w:hAnsi="Times New Roman" w:cs="Times New Roman"/>
          <w:color w:val="27262B"/>
          <w:sz w:val="26"/>
          <w:szCs w:val="26"/>
        </w:rPr>
        <w:t xml:space="preserve"> Branch</w:t>
      </w:r>
    </w:p>
    <w:p w14:paraId="3D92B4B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suppose instead of doing nothing special when the user enters senior, we want to send them an invitation to graduation. We can handle this with </w:t>
      </w:r>
      <w:proofErr w:type="gramStart"/>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else</w:t>
      </w:r>
      <w:proofErr w:type="gramEnd"/>
      <w:r>
        <w:rPr>
          <w:rFonts w:ascii="Times New Roman" w:eastAsia="Times New Roman" w:hAnsi="Times New Roman" w:cs="Times New Roman"/>
          <w:color w:val="212529"/>
          <w:sz w:val="24"/>
          <w:szCs w:val="24"/>
        </w:rPr>
        <w:t xml:space="preserve"> branch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our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w:t>
      </w:r>
    </w:p>
    <w:p w14:paraId="402C7FDE"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6322CE3"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34" w:name="_9eer71jt5pw3" w:colFirst="0" w:colLast="0"/>
      <w:bookmarkEnd w:id="534"/>
      <w:r>
        <w:rPr>
          <w:rFonts w:ascii="Times New Roman" w:eastAsia="Times New Roman" w:hAnsi="Times New Roman" w:cs="Times New Roman"/>
          <w:color w:val="27262B"/>
          <w:sz w:val="26"/>
          <w:szCs w:val="26"/>
        </w:rPr>
        <w:t xml:space="preserve">Nesting </w:t>
      </w:r>
      <w:r>
        <w:rPr>
          <w:rFonts w:ascii="Times New Roman" w:eastAsia="Times New Roman" w:hAnsi="Times New Roman" w:cs="Times New Roman"/>
          <w:color w:val="D63384"/>
          <w:sz w:val="23"/>
          <w:szCs w:val="23"/>
          <w:shd w:val="clear" w:color="auto" w:fill="F5F6FA"/>
        </w:rPr>
        <w:t>if</w:t>
      </w:r>
      <w:r>
        <w:rPr>
          <w:rFonts w:ascii="Times New Roman" w:eastAsia="Times New Roman" w:hAnsi="Times New Roman" w:cs="Times New Roman"/>
          <w:color w:val="27262B"/>
          <w:sz w:val="26"/>
          <w:szCs w:val="26"/>
        </w:rPr>
        <w:t xml:space="preserve"> inside of Functions</w:t>
      </w:r>
    </w:p>
    <w:p w14:paraId="4DF0ADA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also nest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statements inside of functions.</w:t>
      </w:r>
    </w:p>
    <w:p w14:paraId="25428117"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35F0349"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35" w:name="_4fuwtfwyu47" w:colFirst="0" w:colLast="0"/>
      <w:bookmarkEnd w:id="535"/>
      <w:r>
        <w:rPr>
          <w:rFonts w:ascii="Times New Roman" w:eastAsia="Times New Roman" w:hAnsi="Times New Roman" w:cs="Times New Roman"/>
          <w:color w:val="27262B"/>
          <w:sz w:val="26"/>
          <w:szCs w:val="26"/>
        </w:rPr>
        <w:lastRenderedPageBreak/>
        <w:t xml:space="preserve">The </w:t>
      </w:r>
      <w:r>
        <w:rPr>
          <w:rFonts w:ascii="Times New Roman" w:eastAsia="Times New Roman" w:hAnsi="Times New Roman" w:cs="Times New Roman"/>
          <w:color w:val="D63384"/>
          <w:sz w:val="23"/>
          <w:szCs w:val="23"/>
          <w:shd w:val="clear" w:color="auto" w:fill="F5F6FA"/>
        </w:rPr>
        <w:t>else if</w:t>
      </w:r>
      <w:r>
        <w:rPr>
          <w:rFonts w:ascii="Times New Roman" w:eastAsia="Times New Roman" w:hAnsi="Times New Roman" w:cs="Times New Roman"/>
          <w:color w:val="27262B"/>
          <w:sz w:val="26"/>
          <w:szCs w:val="26"/>
        </w:rPr>
        <w:t xml:space="preserve"> construct</w:t>
      </w:r>
    </w:p>
    <w:p w14:paraId="6F0DB64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following code will execute the first block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w:t>
      </w:r>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rPr>
        <w:t xml:space="preserve">, otherwise it will execute the second block. Inside of the second block,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w:t>
      </w:r>
      <w:r>
        <w:rPr>
          <w:rFonts w:ascii="Times New Roman" w:eastAsia="Times New Roman" w:hAnsi="Times New Roman" w:cs="Times New Roman"/>
          <w:color w:val="D63384"/>
          <w:sz w:val="21"/>
          <w:szCs w:val="21"/>
          <w:shd w:val="clear" w:color="auto" w:fill="F5F6FA"/>
        </w:rPr>
        <w:t>2</w:t>
      </w:r>
      <w:r>
        <w:rPr>
          <w:rFonts w:ascii="Times New Roman" w:eastAsia="Times New Roman" w:hAnsi="Times New Roman" w:cs="Times New Roman"/>
          <w:color w:val="212529"/>
          <w:sz w:val="24"/>
          <w:szCs w:val="24"/>
        </w:rPr>
        <w:t>, it will execute the third block, otherwise it will execute the fourth block.</w:t>
      </w:r>
    </w:p>
    <w:p w14:paraId="7C16827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697930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the </w:t>
      </w:r>
      <w:r>
        <w:rPr>
          <w:rFonts w:ascii="Times New Roman" w:eastAsia="Times New Roman" w:hAnsi="Times New Roman" w:cs="Times New Roman"/>
          <w:color w:val="D63384"/>
          <w:sz w:val="21"/>
          <w:szCs w:val="21"/>
          <w:shd w:val="clear" w:color="auto" w:fill="F5F6FA"/>
        </w:rPr>
        <w:t>else if</w:t>
      </w:r>
      <w:r>
        <w:rPr>
          <w:rFonts w:ascii="Times New Roman" w:eastAsia="Times New Roman" w:hAnsi="Times New Roman" w:cs="Times New Roman"/>
          <w:color w:val="212529"/>
          <w:sz w:val="24"/>
          <w:szCs w:val="24"/>
        </w:rPr>
        <w:t xml:space="preserve"> construct, we can rewrite this code to be more readable:</w:t>
      </w:r>
    </w:p>
    <w:p w14:paraId="7FF13DC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4DADB6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turns out that if the block inside 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is only one statement long, we are allowed to drop the </w:t>
      </w:r>
      <w:proofErr w:type="gramStart"/>
      <w:r>
        <w:rPr>
          <w:rFonts w:ascii="Times New Roman" w:eastAsia="Times New Roman" w:hAnsi="Times New Roman" w:cs="Times New Roman"/>
          <w:color w:val="D63384"/>
          <w:sz w:val="21"/>
          <w:szCs w:val="21"/>
          <w:shd w:val="clear" w:color="auto" w:fill="F5F6FA"/>
        </w:rPr>
        <w:t>{ }</w:t>
      </w:r>
      <w:proofErr w:type="gramEnd"/>
      <w:r>
        <w:rPr>
          <w:rFonts w:ascii="Times New Roman" w:eastAsia="Times New Roman" w:hAnsi="Times New Roman" w:cs="Times New Roman"/>
          <w:color w:val="212529"/>
          <w:sz w:val="24"/>
          <w:szCs w:val="24"/>
        </w:rPr>
        <w:t xml:space="preserve">. The compiler will then assume only the next statement is inside the block. Even though 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is multiple lines, it is a single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with body, so this still works. We end up with something that does the same thing, but looks a lot better. We have simply dropped the {} around the first else block, since the </w:t>
      </w:r>
      <w:r>
        <w:rPr>
          <w:rFonts w:ascii="Times New Roman" w:eastAsia="Times New Roman" w:hAnsi="Times New Roman" w:cs="Times New Roman"/>
          <w:color w:val="D63384"/>
          <w:sz w:val="21"/>
          <w:szCs w:val="21"/>
          <w:shd w:val="clear" w:color="auto" w:fill="F5F6FA"/>
        </w:rPr>
        <w:t>if (x &gt; 2) {...}</w:t>
      </w:r>
      <w:r>
        <w:rPr>
          <w:rFonts w:ascii="Times New Roman" w:eastAsia="Times New Roman" w:hAnsi="Times New Roman" w:cs="Times New Roman"/>
          <w:color w:val="212529"/>
          <w:sz w:val="24"/>
          <w:szCs w:val="24"/>
        </w:rPr>
        <w:t xml:space="preserve"> statement is the only thing inside of it.</w:t>
      </w:r>
    </w:p>
    <w:p w14:paraId="3B1F9A38" w14:textId="77777777" w:rsidR="00B32DEF" w:rsidRPr="00B32DEF" w:rsidRDefault="00000000">
      <w:pPr>
        <w:pStyle w:val="Heading2"/>
        <w:rPr>
          <w:rPrChange w:id="536" w:author="Holli Flanagan" w:date="2025-05-12T14:23:00Z">
            <w:rPr>
              <w:sz w:val="34"/>
              <w:szCs w:val="34"/>
            </w:rPr>
          </w:rPrChange>
        </w:rPr>
        <w:pPrChange w:id="537" w:author="Holli Flanagan" w:date="2025-05-12T14:23:00Z">
          <w:pPr>
            <w:pStyle w:val="Heading2"/>
            <w:keepNext w:val="0"/>
            <w:keepLines w:val="0"/>
          </w:pPr>
        </w:pPrChange>
      </w:pPr>
      <w:bookmarkStart w:id="538" w:name="_tduoupd4kcfz" w:colFirst="0" w:colLast="0"/>
      <w:bookmarkEnd w:id="538"/>
      <w:r>
        <w:rPr>
          <w:rPrChange w:id="539" w:author="Holli Flanagan" w:date="2025-05-12T14:23:00Z">
            <w:rPr>
              <w:sz w:val="34"/>
              <w:szCs w:val="34"/>
            </w:rPr>
          </w:rPrChange>
        </w:rPr>
        <w:t>Comparison Operators for Equality and Ordering</w:t>
      </w:r>
    </w:p>
    <w:p w14:paraId="466C18B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a reminder, there are six main comparison operators in TypeScript:</w:t>
      </w:r>
    </w:p>
    <w:p w14:paraId="3BFD953A" w14:textId="77777777" w:rsidR="00B32DEF" w:rsidRDefault="00000000">
      <w:pPr>
        <w:numPr>
          <w:ilvl w:val="0"/>
          <w:numId w:val="15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Equality:</w:t>
      </w:r>
    </w:p>
    <w:p w14:paraId="0A529D01" w14:textId="77777777" w:rsidR="00B32DEF" w:rsidRDefault="00000000">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are equal</w:t>
      </w:r>
    </w:p>
    <w:p w14:paraId="1E5DD50E" w14:textId="77777777" w:rsidR="00B32DEF" w:rsidRDefault="00000000">
      <w:pPr>
        <w:numPr>
          <w:ilvl w:val="1"/>
          <w:numId w:val="155"/>
        </w:numPr>
        <w:shd w:val="clear" w:color="auto" w:fill="FFFFFF"/>
      </w:pPr>
      <w:proofErr w:type="gramStart"/>
      <w:r>
        <w:rPr>
          <w:rFonts w:ascii="Times New Roman" w:eastAsia="Times New Roman" w:hAnsi="Times New Roman" w:cs="Times New Roman"/>
          <w:color w:val="D63384"/>
          <w:sz w:val="21"/>
          <w:szCs w:val="21"/>
          <w:shd w:val="clear" w:color="auto" w:fill="F5F6FA"/>
        </w:rPr>
        <w:t>X !</w:t>
      </w:r>
      <w:proofErr w:type="gramEnd"/>
      <w:r>
        <w:rPr>
          <w:rFonts w:ascii="Times New Roman" w:eastAsia="Times New Roman" w:hAnsi="Times New Roman" w:cs="Times New Roman"/>
          <w:color w:val="D63384"/>
          <w:sz w:val="21"/>
          <w:szCs w:val="21"/>
          <w:shd w:val="clear" w:color="auto" w:fill="F5F6FA"/>
        </w:rPr>
        <w: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are not equal</w:t>
      </w:r>
    </w:p>
    <w:p w14:paraId="10C33B94" w14:textId="77777777" w:rsidR="00B32DEF" w:rsidRDefault="00000000">
      <w:pPr>
        <w:numPr>
          <w:ilvl w:val="0"/>
          <w:numId w:val="155"/>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Ordering:</w:t>
      </w:r>
    </w:p>
    <w:p w14:paraId="2CD146CD" w14:textId="77777777" w:rsidR="00B32DEF" w:rsidRDefault="00000000">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&lt;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less than </w:t>
      </w:r>
      <w:r>
        <w:rPr>
          <w:rFonts w:ascii="Times New Roman" w:eastAsia="Times New Roman" w:hAnsi="Times New Roman" w:cs="Times New Roman"/>
          <w:color w:val="D63384"/>
          <w:sz w:val="21"/>
          <w:szCs w:val="21"/>
          <w:shd w:val="clear" w:color="auto" w:fill="F5F6FA"/>
        </w:rPr>
        <w:t>Y</w:t>
      </w:r>
    </w:p>
    <w:p w14:paraId="7395FC7D" w14:textId="77777777" w:rsidR="00B32DEF" w:rsidRDefault="00000000">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&gt;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w:t>
      </w:r>
      <w:r>
        <w:rPr>
          <w:rFonts w:ascii="Times New Roman" w:eastAsia="Times New Roman" w:hAnsi="Times New Roman" w:cs="Times New Roman"/>
          <w:color w:val="D63384"/>
          <w:sz w:val="21"/>
          <w:szCs w:val="21"/>
          <w:shd w:val="clear" w:color="auto" w:fill="F5F6FA"/>
        </w:rPr>
        <w:t>Y</w:t>
      </w:r>
    </w:p>
    <w:p w14:paraId="5C043554" w14:textId="77777777" w:rsidR="00B32DEF" w:rsidRDefault="00000000">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&gt;=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or equal to </w:t>
      </w:r>
      <w:r>
        <w:rPr>
          <w:rFonts w:ascii="Times New Roman" w:eastAsia="Times New Roman" w:hAnsi="Times New Roman" w:cs="Times New Roman"/>
          <w:color w:val="D63384"/>
          <w:sz w:val="21"/>
          <w:szCs w:val="21"/>
          <w:shd w:val="clear" w:color="auto" w:fill="F5F6FA"/>
        </w:rPr>
        <w:t>Y</w:t>
      </w:r>
    </w:p>
    <w:p w14:paraId="287EC357" w14:textId="77777777" w:rsidR="00B32DEF" w:rsidRDefault="00000000">
      <w:pPr>
        <w:numPr>
          <w:ilvl w:val="1"/>
          <w:numId w:val="155"/>
        </w:numPr>
        <w:shd w:val="clear" w:color="auto" w:fill="FFFFFF"/>
        <w:spacing w:after="360"/>
      </w:pPr>
      <w:r>
        <w:rPr>
          <w:rFonts w:ascii="Times New Roman" w:eastAsia="Times New Roman" w:hAnsi="Times New Roman" w:cs="Times New Roman"/>
          <w:color w:val="D63384"/>
          <w:sz w:val="21"/>
          <w:szCs w:val="21"/>
          <w:shd w:val="clear" w:color="auto" w:fill="F5F6FA"/>
        </w:rPr>
        <w:t>X &lt;=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less than or equal to </w:t>
      </w:r>
      <w:r>
        <w:rPr>
          <w:rFonts w:ascii="Times New Roman" w:eastAsia="Times New Roman" w:hAnsi="Times New Roman" w:cs="Times New Roman"/>
          <w:color w:val="D63384"/>
          <w:sz w:val="21"/>
          <w:szCs w:val="21"/>
          <w:shd w:val="clear" w:color="auto" w:fill="F5F6FA"/>
        </w:rPr>
        <w:t>Y</w:t>
      </w:r>
    </w:p>
    <w:p w14:paraId="2218A2B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All of these operators are comparison operators, but they are also either equality operators or ordering operators.</w:t>
      </w:r>
    </w:p>
    <w:p w14:paraId="26264216"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40" w:name="_1wvnn0u0wl7g" w:colFirst="0" w:colLast="0"/>
      <w:bookmarkEnd w:id="540"/>
      <w:r>
        <w:rPr>
          <w:rFonts w:ascii="Times New Roman" w:eastAsia="Times New Roman" w:hAnsi="Times New Roman" w:cs="Times New Roman"/>
          <w:color w:val="27262B"/>
          <w:sz w:val="26"/>
          <w:szCs w:val="26"/>
        </w:rPr>
        <w:t>Boolean Operators</w:t>
      </w:r>
    </w:p>
    <w:p w14:paraId="24C1FB0B" w14:textId="4D3F99A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use Boolean operators to combine </w:t>
      </w:r>
      <w:del w:id="541" w:author="Oestreich, Julia" w:date="2025-05-16T10:40:00Z" w16du:dateUtc="2025-05-16T14:40:00Z">
        <w:r w:rsidDel="00697632">
          <w:rPr>
            <w:rFonts w:ascii="Times New Roman" w:eastAsia="Times New Roman" w:hAnsi="Times New Roman" w:cs="Times New Roman"/>
            <w:color w:val="212529"/>
            <w:sz w:val="24"/>
            <w:szCs w:val="24"/>
          </w:rPr>
          <w:delText>b</w:delText>
        </w:r>
      </w:del>
      <w:ins w:id="542" w:author="Oestreich, Julia" w:date="2025-05-16T10:40:00Z" w16du:dateUtc="2025-05-16T14:40: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expressions:</w:t>
      </w:r>
    </w:p>
    <w:p w14:paraId="40C89F8D" w14:textId="77777777" w:rsidR="00B32DEF" w:rsidRDefault="00000000">
      <w:pPr>
        <w:numPr>
          <w:ilvl w:val="0"/>
          <w:numId w:val="96"/>
        </w:numPr>
        <w:shd w:val="clear" w:color="auto" w:fill="FFFFFF"/>
        <w:spacing w:before="180"/>
        <w:pPrChange w:id="543" w:author="Holli Flanagan" w:date="2025-05-09T16:08:00Z">
          <w:pPr>
            <w:numPr>
              <w:numId w:val="134"/>
            </w:numPr>
            <w:shd w:val="clear" w:color="auto" w:fill="FFFFFF"/>
            <w:spacing w:before="180" w:after="300"/>
            <w:ind w:left="720" w:hanging="360"/>
          </w:pPr>
        </w:pPrChange>
      </w:pPr>
      <w:r>
        <w:rPr>
          <w:rFonts w:ascii="Times New Roman" w:eastAsia="Times New Roman" w:hAnsi="Times New Roman" w:cs="Times New Roman"/>
          <w:color w:val="212529"/>
          <w:sz w:val="24"/>
          <w:szCs w:val="24"/>
        </w:rPr>
        <w:t>and (</w:t>
      </w:r>
      <w:r>
        <w:rPr>
          <w:rFonts w:ascii="Times New Roman" w:eastAsia="Times New Roman" w:hAnsi="Times New Roman" w:cs="Times New Roman"/>
          <w:color w:val="D63384"/>
          <w:sz w:val="21"/>
          <w:szCs w:val="21"/>
          <w:shd w:val="clear" w:color="auto" w:fill="F5F6FA"/>
        </w:rPr>
        <w:t>&amp;&amp;</w:t>
      </w:r>
      <w:r>
        <w:rPr>
          <w:rFonts w:ascii="Times New Roman" w:eastAsia="Times New Roman" w:hAnsi="Times New Roman" w:cs="Times New Roman"/>
          <w:color w:val="212529"/>
          <w:sz w:val="24"/>
          <w:szCs w:val="24"/>
        </w:rPr>
        <w:t>): true when both conditions are true</w:t>
      </w:r>
    </w:p>
    <w:p w14:paraId="6B9DB3CB" w14:textId="77777777" w:rsidR="00B32DEF" w:rsidRDefault="00000000">
      <w:pPr>
        <w:numPr>
          <w:ilvl w:val="0"/>
          <w:numId w:val="96"/>
        </w:numPr>
        <w:shd w:val="clear" w:color="auto" w:fill="FFFFFF"/>
        <w:spacing w:after="300"/>
        <w:pPrChange w:id="544" w:author="Holli Flanagan" w:date="2025-05-09T16:08:00Z">
          <w:pPr>
            <w:numPr>
              <w:numId w:val="134"/>
            </w:numPr>
            <w:shd w:val="clear" w:color="auto" w:fill="FFFFFF"/>
            <w:spacing w:before="180" w:after="300"/>
            <w:ind w:left="720" w:hanging="360"/>
          </w:pPr>
        </w:pPrChange>
      </w:pPr>
      <w:r>
        <w:rPr>
          <w:rFonts w:ascii="Times New Roman" w:eastAsia="Times New Roman" w:hAnsi="Times New Roman" w:cs="Times New Roman"/>
          <w:color w:val="212529"/>
          <w:sz w:val="24"/>
          <w:szCs w:val="24"/>
        </w:rPr>
        <w: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true when at least one of the conditions is true, and also when both are true</w:t>
      </w:r>
    </w:p>
    <w:p w14:paraId="1C076F34"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6441EC7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Just think of this in words:</w:t>
      </w:r>
    </w:p>
    <w:p w14:paraId="501A6601" w14:textId="77777777" w:rsidR="00B32DEF" w:rsidRPr="00B32DEF" w:rsidRDefault="00000000">
      <w:pPr>
        <w:numPr>
          <w:ilvl w:val="0"/>
          <w:numId w:val="244"/>
        </w:numPr>
        <w:shd w:val="clear" w:color="auto" w:fill="FFFFFF"/>
        <w:spacing w:before="180"/>
        <w:rPr>
          <w:rFonts w:ascii="Times New Roman" w:eastAsia="Times New Roman" w:hAnsi="Times New Roman" w:cs="Times New Roman"/>
          <w:color w:val="212529"/>
          <w:sz w:val="24"/>
          <w:szCs w:val="24"/>
          <w:rPrChange w:id="545" w:author="Holli Flanagan" w:date="2025-05-09T16:09:00Z">
            <w:rPr>
              <w:rFonts w:ascii="Times New Roman" w:eastAsia="Times New Roman" w:hAnsi="Times New Roman" w:cs="Times New Roman"/>
            </w:rPr>
          </w:rPrChange>
        </w:rPr>
        <w:pPrChange w:id="546" w:author="Holli Flanagan" w:date="2025-05-09T16:09:00Z">
          <w:pPr>
            <w:numPr>
              <w:numId w:val="105"/>
            </w:numPr>
            <w:shd w:val="clear" w:color="auto" w:fill="FFFFFF"/>
            <w:spacing w:before="180" w:after="300"/>
            <w:ind w:left="720" w:hanging="360"/>
          </w:pPr>
        </w:pPrChange>
      </w:pPr>
      <w:r>
        <w:rPr>
          <w:rFonts w:ascii="Times New Roman" w:eastAsia="Times New Roman" w:hAnsi="Times New Roman" w:cs="Times New Roman"/>
          <w:color w:val="212529"/>
          <w:sz w:val="24"/>
          <w:szCs w:val="24"/>
        </w:rPr>
        <w:t>A and B implies both.</w:t>
      </w:r>
    </w:p>
    <w:p w14:paraId="1FC8121A" w14:textId="77777777" w:rsidR="00B32DEF" w:rsidRPr="00B32DEF" w:rsidRDefault="00000000">
      <w:pPr>
        <w:numPr>
          <w:ilvl w:val="0"/>
          <w:numId w:val="244"/>
        </w:numPr>
        <w:shd w:val="clear" w:color="auto" w:fill="FFFFFF"/>
        <w:spacing w:after="300"/>
        <w:rPr>
          <w:rFonts w:ascii="Times New Roman" w:eastAsia="Times New Roman" w:hAnsi="Times New Roman" w:cs="Times New Roman"/>
          <w:color w:val="212529"/>
          <w:sz w:val="24"/>
          <w:szCs w:val="24"/>
          <w:rPrChange w:id="547" w:author="Holli Flanagan" w:date="2025-05-09T16:09:00Z">
            <w:rPr>
              <w:rFonts w:ascii="Times New Roman" w:eastAsia="Times New Roman" w:hAnsi="Times New Roman" w:cs="Times New Roman"/>
            </w:rPr>
          </w:rPrChange>
        </w:rPr>
        <w:pPrChange w:id="548" w:author="Holli Flanagan" w:date="2025-05-09T16:09:00Z">
          <w:pPr>
            <w:numPr>
              <w:numId w:val="105"/>
            </w:numPr>
            <w:shd w:val="clear" w:color="auto" w:fill="FFFFFF"/>
            <w:spacing w:before="180" w:after="300"/>
            <w:ind w:left="720" w:hanging="360"/>
          </w:pPr>
        </w:pPrChange>
      </w:pPr>
      <w:r>
        <w:rPr>
          <w:rFonts w:ascii="Times New Roman" w:eastAsia="Times New Roman" w:hAnsi="Times New Roman" w:cs="Times New Roman"/>
          <w:color w:val="212529"/>
          <w:sz w:val="24"/>
          <w:szCs w:val="24"/>
        </w:rPr>
        <w:t>A or B implies either.</w:t>
      </w:r>
    </w:p>
    <w:p w14:paraId="596B2BD6"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49" w:name="_h5kcuwsevvi1" w:colFirst="0" w:colLast="0"/>
      <w:bookmarkEnd w:id="549"/>
      <w:r>
        <w:rPr>
          <w:rFonts w:ascii="Times New Roman" w:eastAsia="Times New Roman" w:hAnsi="Times New Roman" w:cs="Times New Roman"/>
          <w:color w:val="27262B"/>
          <w:sz w:val="26"/>
          <w:szCs w:val="26"/>
        </w:rPr>
        <w:t>The Not Operator (</w:t>
      </w:r>
      <w:r>
        <w:rPr>
          <w:rFonts w:ascii="Times New Roman" w:eastAsia="Times New Roman" w:hAnsi="Times New Roman" w:cs="Times New Roman"/>
          <w:color w:val="D63384"/>
          <w:sz w:val="23"/>
          <w:szCs w:val="23"/>
          <w:shd w:val="clear" w:color="auto" w:fill="F5F6FA"/>
        </w:rPr>
        <w:t>!</w:t>
      </w:r>
      <w:r>
        <w:rPr>
          <w:rFonts w:ascii="Times New Roman" w:eastAsia="Times New Roman" w:hAnsi="Times New Roman" w:cs="Times New Roman"/>
          <w:color w:val="27262B"/>
          <w:sz w:val="26"/>
          <w:szCs w:val="26"/>
        </w:rPr>
        <w:t>)</w:t>
      </w:r>
    </w:p>
    <w:p w14:paraId="7F7D9A0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 additional Boolean operator that we have available is the not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operator (also called the negation operator). Unlike the other operators, this operator simply negates whatever comes next.</w:t>
      </w:r>
    </w:p>
    <w:p w14:paraId="108A6D2A" w14:textId="77777777" w:rsidR="00B32DEF" w:rsidRDefault="00000000">
      <w:pPr>
        <w:numPr>
          <w:ilvl w:val="0"/>
          <w:numId w:val="109"/>
        </w:numPr>
        <w:shd w:val="clear" w:color="auto" w:fill="FFFFFF"/>
        <w:spacing w:before="180"/>
        <w:pPrChange w:id="550" w:author="Holli Flanagan" w:date="2025-05-09T16:09:00Z">
          <w:pPr>
            <w:numPr>
              <w:numId w:val="140"/>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!A</w:t>
      </w:r>
      <w:proofErr w:type="gramEnd"/>
      <w:r>
        <w:rPr>
          <w:rFonts w:ascii="Times New Roman" w:eastAsia="Times New Roman" w:hAnsi="Times New Roman" w:cs="Times New Roman"/>
          <w:color w:val="D63384"/>
          <w:sz w:val="21"/>
          <w:szCs w:val="21"/>
          <w:shd w:val="clear" w:color="auto" w:fill="F5F6FA"/>
        </w:rPr>
        <w:t xml:space="preserve"> &amp;&amp; B</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is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is </w:t>
      </w:r>
      <w:r>
        <w:rPr>
          <w:rFonts w:ascii="Times New Roman" w:eastAsia="Times New Roman" w:hAnsi="Times New Roman" w:cs="Times New Roman"/>
          <w:color w:val="D63384"/>
          <w:sz w:val="21"/>
          <w:szCs w:val="21"/>
          <w:shd w:val="clear" w:color="auto" w:fill="F5F6FA"/>
        </w:rPr>
        <w:t>true</w:t>
      </w:r>
    </w:p>
    <w:p w14:paraId="298A9257" w14:textId="77777777" w:rsidR="00B32DEF" w:rsidRDefault="00000000">
      <w:pPr>
        <w:numPr>
          <w:ilvl w:val="0"/>
          <w:numId w:val="109"/>
        </w:numPr>
        <w:shd w:val="clear" w:color="auto" w:fill="FFFFFF"/>
        <w:pPrChange w:id="551" w:author="Holli Flanagan" w:date="2025-05-09T16:09:00Z">
          <w:pPr>
            <w:numPr>
              <w:numId w:val="140"/>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!(A &amp;&amp;</w:t>
      </w:r>
      <w:proofErr w:type="gramEnd"/>
      <w:r>
        <w:rPr>
          <w:rFonts w:ascii="Times New Roman" w:eastAsia="Times New Roman" w:hAnsi="Times New Roman" w:cs="Times New Roman"/>
          <w:color w:val="D63384"/>
          <w:sz w:val="21"/>
          <w:szCs w:val="21"/>
          <w:shd w:val="clear" w:color="auto" w:fill="F5F6FA"/>
        </w:rPr>
        <w:t xml:space="preserve"> B)</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at least one of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are </w:t>
      </w:r>
      <w:r>
        <w:rPr>
          <w:rFonts w:ascii="Times New Roman" w:eastAsia="Times New Roman" w:hAnsi="Times New Roman" w:cs="Times New Roman"/>
          <w:color w:val="D63384"/>
          <w:sz w:val="21"/>
          <w:szCs w:val="21"/>
          <w:shd w:val="clear" w:color="auto" w:fill="F5F6FA"/>
        </w:rPr>
        <w:t>false</w:t>
      </w:r>
    </w:p>
    <w:p w14:paraId="441CE248" w14:textId="77777777" w:rsidR="00B32DEF" w:rsidRDefault="00000000">
      <w:pPr>
        <w:numPr>
          <w:ilvl w:val="0"/>
          <w:numId w:val="109"/>
        </w:numPr>
        <w:shd w:val="clear" w:color="auto" w:fill="FFFFFF"/>
        <w:pPrChange w:id="552" w:author="Holli Flanagan" w:date="2025-05-09T16:09:00Z">
          <w:pPr>
            <w:numPr>
              <w:numId w:val="140"/>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!A</w:t>
      </w:r>
      <w:proofErr w:type="gramEnd"/>
      <w:r>
        <w:rPr>
          <w:rFonts w:ascii="Times New Roman" w:eastAsia="Times New Roman" w:hAnsi="Times New Roman" w:cs="Times New Roman"/>
          <w:color w:val="D63384"/>
          <w:sz w:val="21"/>
          <w:szCs w:val="21"/>
          <w:shd w:val="clear" w:color="auto" w:fill="F5F6FA"/>
        </w:rPr>
        <w:t xml:space="preserve"> |</w:t>
      </w:r>
      <w:proofErr w:type="gramStart"/>
      <w:r>
        <w:rPr>
          <w:rFonts w:ascii="Times New Roman" w:eastAsia="Times New Roman" w:hAnsi="Times New Roman" w:cs="Times New Roman"/>
          <w:color w:val="D63384"/>
          <w:sz w:val="21"/>
          <w:szCs w:val="21"/>
          <w:shd w:val="clear" w:color="auto" w:fill="F5F6FA"/>
        </w:rPr>
        <w:t>| !B</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at least one of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are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DeMorgan’s</w:t>
      </w:r>
      <w:proofErr w:type="spellEnd"/>
      <w:r>
        <w:rPr>
          <w:rFonts w:ascii="Times New Roman" w:eastAsia="Times New Roman" w:hAnsi="Times New Roman" w:cs="Times New Roman"/>
          <w:color w:val="212529"/>
          <w:sz w:val="24"/>
          <w:szCs w:val="24"/>
        </w:rPr>
        <w:t xml:space="preserve"> Law)</w:t>
      </w:r>
    </w:p>
    <w:p w14:paraId="2321B35C" w14:textId="77777777" w:rsidR="00B32DEF" w:rsidRDefault="00000000">
      <w:pPr>
        <w:numPr>
          <w:ilvl w:val="0"/>
          <w:numId w:val="109"/>
        </w:numPr>
        <w:shd w:val="clear" w:color="auto" w:fill="FFFFFF"/>
        <w:spacing w:after="300"/>
        <w:pPrChange w:id="553" w:author="Holli Flanagan" w:date="2025-05-09T16:09:00Z">
          <w:pPr>
            <w:numPr>
              <w:numId w:val="140"/>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!(A &amp;&amp;</w:t>
      </w:r>
      <w:proofErr w:type="gramEnd"/>
      <w:r>
        <w:rPr>
          <w:rFonts w:ascii="Times New Roman" w:eastAsia="Times New Roman" w:hAnsi="Times New Roman" w:cs="Times New Roman"/>
          <w:color w:val="D63384"/>
          <w:sz w:val="21"/>
          <w:szCs w:val="21"/>
          <w:shd w:val="clear" w:color="auto" w:fill="F5F6FA"/>
        </w:rPr>
        <w:t xml:space="preserve"> B) || C</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at least one of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are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 xml:space="preserve"> or any time </w:t>
      </w:r>
      <w:r>
        <w:rPr>
          <w:rFonts w:ascii="Times New Roman" w:eastAsia="Times New Roman" w:hAnsi="Times New Roman" w:cs="Times New Roman"/>
          <w:color w:val="D63384"/>
          <w:sz w:val="21"/>
          <w:szCs w:val="21"/>
          <w:shd w:val="clear" w:color="auto" w:fill="F5F6FA"/>
        </w:rPr>
        <w:t>C</w:t>
      </w:r>
      <w:r>
        <w:rPr>
          <w:rFonts w:ascii="Times New Roman" w:eastAsia="Times New Roman" w:hAnsi="Times New Roman" w:cs="Times New Roman"/>
          <w:color w:val="212529"/>
          <w:sz w:val="24"/>
          <w:szCs w:val="24"/>
        </w:rPr>
        <w:t xml:space="preserve"> is </w:t>
      </w:r>
      <w:r>
        <w:rPr>
          <w:rFonts w:ascii="Times New Roman" w:eastAsia="Times New Roman" w:hAnsi="Times New Roman" w:cs="Times New Roman"/>
          <w:color w:val="D63384"/>
          <w:sz w:val="21"/>
          <w:szCs w:val="21"/>
          <w:shd w:val="clear" w:color="auto" w:fill="F5F6FA"/>
        </w:rPr>
        <w:t>true</w:t>
      </w:r>
    </w:p>
    <w:p w14:paraId="5EEA83A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using a combination of comparison operators, logical connectors, and </w:t>
      </w:r>
      <w:r>
        <w:rPr>
          <w:rFonts w:ascii="Times New Roman" w:eastAsia="Times New Roman" w:hAnsi="Times New Roman" w:cs="Times New Roman"/>
          <w:i/>
          <w:color w:val="212529"/>
          <w:sz w:val="24"/>
          <w:szCs w:val="24"/>
        </w:rPr>
        <w:t>not</w:t>
      </w:r>
      <w:del w:id="554" w:author="Holli Flanagan" w:date="2025-05-09T16:09:00Z">
        <w:r>
          <w:rPr>
            <w:rFonts w:ascii="Times New Roman" w:eastAsia="Times New Roman" w:hAnsi="Times New Roman" w:cs="Times New Roman"/>
            <w:color w:val="212529"/>
            <w:sz w:val="24"/>
            <w:szCs w:val="24"/>
          </w:rPr>
          <w:delText>’s</w:delText>
        </w:r>
      </w:del>
      <w:ins w:id="555" w:author="Holli Flanagan" w:date="2025-05-09T16:0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can build complex logic to</w:t>
      </w:r>
      <w:commentRangeStart w:id="556"/>
      <w:r>
        <w:rPr>
          <w:rFonts w:ascii="Times New Roman" w:eastAsia="Times New Roman" w:hAnsi="Times New Roman" w:cs="Times New Roman"/>
          <w:color w:val="212529"/>
          <w:sz w:val="24"/>
          <w:szCs w:val="24"/>
        </w:rPr>
        <w:t xml:space="preserve"> test state to use</w:t>
      </w:r>
      <w:commentRangeEnd w:id="556"/>
      <w:r>
        <w:commentReference w:id="556"/>
      </w:r>
      <w:r>
        <w:rPr>
          <w:rFonts w:ascii="Times New Roman" w:eastAsia="Times New Roman" w:hAnsi="Times New Roman" w:cs="Times New Roman"/>
          <w:color w:val="212529"/>
          <w:sz w:val="24"/>
          <w:szCs w:val="24"/>
        </w:rPr>
        <w:t xml:space="preserve"> in conditionals and loops</w:t>
      </w:r>
      <w:ins w:id="557" w:author="Holli Flanagan" w:date="2025-05-09T16:11:00Z">
        <w:r>
          <w:rPr>
            <w:rFonts w:ascii="Times New Roman" w:eastAsia="Times New Roman" w:hAnsi="Times New Roman" w:cs="Times New Roman"/>
            <w:color w:val="212529"/>
            <w:sz w:val="24"/>
            <w:szCs w:val="24"/>
          </w:rPr>
          <w:t>.</w:t>
        </w:r>
      </w:ins>
      <w:del w:id="558" w:author="Holli Flanagan" w:date="2025-05-09T16:11:00Z">
        <w:r>
          <w:rPr>
            <w:rFonts w:ascii="Times New Roman" w:eastAsia="Times New Roman" w:hAnsi="Times New Roman" w:cs="Times New Roman"/>
            <w:color w:val="212529"/>
            <w:sz w:val="24"/>
            <w:szCs w:val="24"/>
          </w:rPr>
          <w:delText>…</w:delText>
        </w:r>
      </w:del>
    </w:p>
    <w:p w14:paraId="65CA409D" w14:textId="77777777" w:rsidR="00B32DEF" w:rsidRPr="00B32DEF" w:rsidRDefault="00000000">
      <w:pPr>
        <w:pStyle w:val="Heading2"/>
        <w:rPr>
          <w:rPrChange w:id="559" w:author="Holli Flanagan" w:date="2025-05-12T14:23:00Z">
            <w:rPr>
              <w:sz w:val="34"/>
              <w:szCs w:val="34"/>
            </w:rPr>
          </w:rPrChange>
        </w:rPr>
        <w:pPrChange w:id="560" w:author="Holli Flanagan" w:date="2025-05-12T14:23:00Z">
          <w:pPr>
            <w:pStyle w:val="Heading2"/>
            <w:keepNext w:val="0"/>
            <w:keepLines w:val="0"/>
          </w:pPr>
        </w:pPrChange>
      </w:pPr>
      <w:bookmarkStart w:id="561" w:name="_gn0019elj674" w:colFirst="0" w:colLast="0"/>
      <w:bookmarkEnd w:id="561"/>
      <w:r>
        <w:rPr>
          <w:rPrChange w:id="562" w:author="Holli Flanagan" w:date="2025-05-12T14:23:00Z">
            <w:rPr>
              <w:sz w:val="34"/>
              <w:szCs w:val="34"/>
            </w:rPr>
          </w:rPrChange>
        </w:rPr>
        <w:t>A Complex Example</w:t>
      </w:r>
    </w:p>
    <w:p w14:paraId="1B1DACCA" w14:textId="77777777" w:rsidR="00B32DEF" w:rsidRDefault="00000000">
      <w:pP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[INSERT CODE BLOCK]</w:t>
      </w:r>
    </w:p>
    <w:p w14:paraId="5C7A8E7C" w14:textId="77777777" w:rsidR="00B32DEF" w:rsidRPr="00B32DEF" w:rsidRDefault="00000000">
      <w:pPr>
        <w:pStyle w:val="Heading2"/>
        <w:rPr>
          <w:rPrChange w:id="563" w:author="Holli Flanagan" w:date="2025-05-12T14:23:00Z">
            <w:rPr>
              <w:sz w:val="34"/>
              <w:szCs w:val="34"/>
            </w:rPr>
          </w:rPrChange>
        </w:rPr>
        <w:pPrChange w:id="564" w:author="Holli Flanagan" w:date="2025-05-12T14:23:00Z">
          <w:pPr>
            <w:pStyle w:val="Heading2"/>
            <w:keepNext w:val="0"/>
            <w:keepLines w:val="0"/>
          </w:pPr>
        </w:pPrChange>
      </w:pPr>
      <w:bookmarkStart w:id="565" w:name="_2od7nh9jo92c" w:colFirst="0" w:colLast="0"/>
      <w:bookmarkEnd w:id="565"/>
      <w:r>
        <w:rPr>
          <w:rPrChange w:id="566" w:author="Holli Flanagan" w:date="2025-05-12T14:23:00Z">
            <w:rPr>
              <w:sz w:val="34"/>
              <w:szCs w:val="34"/>
            </w:rPr>
          </w:rPrChange>
        </w:rPr>
        <w:t>Summary</w:t>
      </w:r>
    </w:p>
    <w:p w14:paraId="64B9015D" w14:textId="0D4EFC76" w:rsidR="00B32DEF" w:rsidRDefault="00000000">
      <w:pPr>
        <w:numPr>
          <w:ilvl w:val="0"/>
          <w:numId w:val="117"/>
        </w:numPr>
        <w:shd w:val="clear" w:color="auto" w:fill="FFFFFF"/>
        <w:spacing w:before="180"/>
        <w:pPrChange w:id="567"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is a way to alter program flow based on the value of some </w:t>
      </w:r>
      <w:del w:id="568" w:author="Oestreich, Julia" w:date="2025-05-16T10:40:00Z" w16du:dateUtc="2025-05-16T14:40:00Z">
        <w:r w:rsidDel="00697632">
          <w:rPr>
            <w:rFonts w:ascii="Times New Roman" w:eastAsia="Times New Roman" w:hAnsi="Times New Roman" w:cs="Times New Roman"/>
            <w:color w:val="212529"/>
            <w:sz w:val="24"/>
            <w:szCs w:val="24"/>
          </w:rPr>
          <w:delText>b</w:delText>
        </w:r>
      </w:del>
      <w:ins w:id="569" w:author="Oestreich, Julia" w:date="2025-05-16T10:40:00Z" w16du:dateUtc="2025-05-16T14:40: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expression.</w:t>
      </w:r>
    </w:p>
    <w:p w14:paraId="28763037" w14:textId="77777777" w:rsidR="00B32DEF" w:rsidRDefault="00000000">
      <w:pPr>
        <w:numPr>
          <w:ilvl w:val="0"/>
          <w:numId w:val="117"/>
        </w:numPr>
        <w:shd w:val="clear" w:color="auto" w:fill="FFFFFF"/>
        <w:pPrChange w:id="570"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branch can be added to 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to handle the case when the expression is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w:t>
      </w:r>
    </w:p>
    <w:p w14:paraId="5924893E" w14:textId="77777777" w:rsidR="00B32DEF" w:rsidRDefault="00000000">
      <w:pPr>
        <w:numPr>
          <w:ilvl w:val="0"/>
          <w:numId w:val="117"/>
        </w:numPr>
        <w:shd w:val="clear" w:color="auto" w:fill="FFFFFF"/>
        <w:rPr>
          <w:rFonts w:ascii="Times New Roman" w:eastAsia="Times New Roman" w:hAnsi="Times New Roman" w:cs="Times New Roman"/>
        </w:rPr>
        <w:pPrChange w:id="571"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We can use comparison operators to compare values and logical operators to combine multiple conditions.</w:t>
      </w:r>
    </w:p>
    <w:p w14:paraId="69B1F280" w14:textId="77777777" w:rsidR="00B32DEF" w:rsidRDefault="00000000">
      <w:pPr>
        <w:numPr>
          <w:ilvl w:val="0"/>
          <w:numId w:val="117"/>
        </w:numPr>
        <w:shd w:val="clear" w:color="auto" w:fill="FFFFFF"/>
        <w:spacing w:after="300"/>
        <w:pPrChange w:id="572"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can be nested inside of a function to create complex logic.</w:t>
      </w:r>
    </w:p>
    <w:p w14:paraId="6AB116AD" w14:textId="77777777" w:rsidR="00B32DEF" w:rsidRPr="00B32DEF" w:rsidRDefault="00000000">
      <w:pPr>
        <w:pStyle w:val="Heading2"/>
        <w:keepNext w:val="0"/>
        <w:keepLines w:val="0"/>
        <w:spacing w:before="700"/>
        <w:rPr>
          <w:rPrChange w:id="573" w:author="Holli Flanagan" w:date="2025-05-12T14:23:00Z">
            <w:rPr>
              <w:sz w:val="46"/>
              <w:szCs w:val="46"/>
            </w:rPr>
          </w:rPrChange>
        </w:rPr>
        <w:pPrChange w:id="574" w:author="Holli Flanagan" w:date="2025-05-12T14:23:00Z">
          <w:pPr>
            <w:pStyle w:val="Heading1"/>
            <w:keepNext w:val="0"/>
            <w:keepLines w:val="0"/>
            <w:spacing w:before="700"/>
          </w:pPr>
        </w:pPrChange>
      </w:pPr>
      <w:bookmarkStart w:id="575" w:name="_69iqo81aw9r6" w:colFirst="0" w:colLast="0"/>
      <w:bookmarkEnd w:id="575"/>
      <w:r>
        <w:rPr>
          <w:rPrChange w:id="576" w:author="Holli Flanagan" w:date="2025-05-12T14:23:00Z">
            <w:rPr>
              <w:sz w:val="46"/>
              <w:szCs w:val="46"/>
            </w:rPr>
          </w:rPrChange>
        </w:rPr>
        <w:t xml:space="preserve">Next </w:t>
      </w:r>
      <w:ins w:id="577" w:author="Holli Flanagan" w:date="2025-05-12T14:23:00Z">
        <w:r>
          <w:rPr>
            <w:rPrChange w:id="578" w:author="Holli Flanagan" w:date="2025-05-12T14:23:00Z">
              <w:rPr>
                <w:sz w:val="46"/>
                <w:szCs w:val="46"/>
              </w:rPr>
            </w:rPrChange>
          </w:rPr>
          <w:t>step</w:t>
        </w:r>
      </w:ins>
      <w:del w:id="579" w:author="Holli Flanagan" w:date="2025-05-12T14:24:00Z">
        <w:r>
          <w:rPr>
            <w:rPrChange w:id="580" w:author="Holli Flanagan" w:date="2025-05-12T14:23:00Z">
              <w:rPr>
                <w:sz w:val="46"/>
                <w:szCs w:val="46"/>
              </w:rPr>
            </w:rPrChange>
          </w:rPr>
          <w:delText>Up</w:delText>
        </w:r>
      </w:del>
    </w:p>
    <w:p w14:paraId="26BFE68E" w14:textId="26BE7A48"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onto the next chapter: Strings</w:t>
      </w:r>
      <w:ins w:id="581" w:author="Holli Flanagan" w:date="2025-05-09T16:12:00Z">
        <w:r>
          <w:rPr>
            <w:rFonts w:ascii="Times New Roman" w:eastAsia="Times New Roman" w:hAnsi="Times New Roman" w:cs="Times New Roman"/>
            <w:color w:val="212529"/>
            <w:sz w:val="24"/>
            <w:szCs w:val="24"/>
          </w:rPr>
          <w:t>.</w:t>
        </w:r>
      </w:ins>
      <w:del w:id="582" w:author="Holli Flanagan" w:date="2025-05-09T16:12:00Z">
        <w:r>
          <w:rPr>
            <w:rFonts w:ascii="Times New Roman" w:eastAsia="Times New Roman" w:hAnsi="Times New Roman" w:cs="Times New Roman"/>
            <w:color w:val="212529"/>
            <w:sz w:val="24"/>
            <w:szCs w:val="24"/>
          </w:rPr>
          <w:delText xml:space="preserve"> »</w:delText>
        </w:r>
      </w:del>
      <w:r>
        <w:br w:type="page"/>
      </w:r>
    </w:p>
    <w:p w14:paraId="2AFCAB28" w14:textId="77777777" w:rsidR="00B32DEF" w:rsidRPr="00B32DEF" w:rsidRDefault="00000000">
      <w:pPr>
        <w:pStyle w:val="Heading1"/>
        <w:rPr>
          <w:rPrChange w:id="583" w:author="Holli Flanagan" w:date="2025-05-12T14:24:00Z">
            <w:rPr>
              <w:sz w:val="46"/>
              <w:szCs w:val="46"/>
            </w:rPr>
          </w:rPrChange>
        </w:rPr>
        <w:pPrChange w:id="584" w:author="Holli Flanagan" w:date="2025-05-12T14:24:00Z">
          <w:pPr>
            <w:pStyle w:val="Heading1"/>
            <w:keepNext w:val="0"/>
            <w:keepLines w:val="0"/>
          </w:pPr>
        </w:pPrChange>
      </w:pPr>
      <w:bookmarkStart w:id="585" w:name="_vc0b5vb8qgxu" w:colFirst="0" w:colLast="0"/>
      <w:bookmarkEnd w:id="585"/>
      <w:r>
        <w:rPr>
          <w:rPrChange w:id="586" w:author="Holli Flanagan" w:date="2025-05-12T14:24:00Z">
            <w:rPr>
              <w:sz w:val="46"/>
              <w:szCs w:val="46"/>
            </w:rPr>
          </w:rPrChange>
        </w:rPr>
        <w:lastRenderedPageBreak/>
        <w:t>Strings</w:t>
      </w:r>
    </w:p>
    <w:p w14:paraId="3A3EE1A4" w14:textId="77777777" w:rsidR="00B32DEF" w:rsidRPr="00B32DEF" w:rsidRDefault="00000000">
      <w:pPr>
        <w:pStyle w:val="Heading2"/>
        <w:rPr>
          <w:rPrChange w:id="587" w:author="Holli Flanagan" w:date="2025-05-12T14:24:00Z">
            <w:rPr>
              <w:sz w:val="34"/>
              <w:szCs w:val="34"/>
            </w:rPr>
          </w:rPrChange>
        </w:rPr>
        <w:pPrChange w:id="588" w:author="Holli Flanagan" w:date="2025-05-12T14:24:00Z">
          <w:pPr>
            <w:pStyle w:val="Heading2"/>
            <w:keepNext w:val="0"/>
            <w:keepLines w:val="0"/>
          </w:pPr>
        </w:pPrChange>
      </w:pPr>
      <w:bookmarkStart w:id="589" w:name="_l1oyplvv041" w:colFirst="0" w:colLast="0"/>
      <w:bookmarkEnd w:id="589"/>
      <w:r>
        <w:rPr>
          <w:rPrChange w:id="590" w:author="Holli Flanagan" w:date="2025-05-12T14:24:00Z">
            <w:rPr>
              <w:sz w:val="34"/>
              <w:szCs w:val="34"/>
            </w:rPr>
          </w:rPrChange>
        </w:rPr>
        <w:t>Key Idea</w:t>
      </w:r>
    </w:p>
    <w:p w14:paraId="19632EB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string is </w:t>
      </w:r>
      <w:ins w:id="591" w:author="Holli Flanagan" w:date="2025-05-09T15:14:00Z">
        <w:r>
          <w:rPr>
            <w:rFonts w:ascii="Times New Roman" w:eastAsia="Times New Roman" w:hAnsi="Times New Roman" w:cs="Times New Roman"/>
            <w:color w:val="212529"/>
            <w:sz w:val="24"/>
            <w:szCs w:val="24"/>
          </w:rPr>
          <w:t xml:space="preserve">a </w:t>
        </w:r>
      </w:ins>
      <w:r>
        <w:rPr>
          <w:rFonts w:ascii="Times New Roman" w:eastAsia="Times New Roman" w:hAnsi="Times New Roman" w:cs="Times New Roman"/>
          <w:color w:val="212529"/>
          <w:sz w:val="24"/>
          <w:szCs w:val="24"/>
        </w:rPr>
        <w:t>sequence of character values used to store text data.</w:t>
      </w:r>
    </w:p>
    <w:p w14:paraId="0D02F52D" w14:textId="77777777" w:rsidR="00B32DEF" w:rsidRPr="00B32DEF" w:rsidRDefault="00000000">
      <w:pPr>
        <w:pStyle w:val="Heading2"/>
        <w:rPr>
          <w:rPrChange w:id="592" w:author="Holli Flanagan" w:date="2025-05-12T14:24:00Z">
            <w:rPr>
              <w:sz w:val="34"/>
              <w:szCs w:val="34"/>
            </w:rPr>
          </w:rPrChange>
        </w:rPr>
        <w:pPrChange w:id="593" w:author="Holli Flanagan" w:date="2025-05-12T14:24:00Z">
          <w:pPr>
            <w:pStyle w:val="Heading2"/>
            <w:keepNext w:val="0"/>
            <w:keepLines w:val="0"/>
          </w:pPr>
        </w:pPrChange>
      </w:pPr>
      <w:bookmarkStart w:id="594" w:name="_nhk3wo273403" w:colFirst="0" w:colLast="0"/>
      <w:bookmarkEnd w:id="594"/>
      <w:r>
        <w:rPr>
          <w:rPrChange w:id="595" w:author="Holli Flanagan" w:date="2025-05-12T14:24:00Z">
            <w:rPr>
              <w:sz w:val="34"/>
              <w:szCs w:val="34"/>
            </w:rPr>
          </w:rPrChange>
        </w:rPr>
        <w:t>Overview</w:t>
      </w:r>
    </w:p>
    <w:p w14:paraId="45846DA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type is a primitive data type in </w:t>
      </w:r>
      <w:ins w:id="596" w:author="Holli Flanagan" w:date="2025-05-09T15:22:00Z">
        <w:r>
          <w:rPr>
            <w:rFonts w:ascii="Times New Roman" w:eastAsia="Times New Roman" w:hAnsi="Times New Roman" w:cs="Times New Roman"/>
            <w:color w:val="212529"/>
            <w:sz w:val="24"/>
            <w:szCs w:val="24"/>
          </w:rPr>
          <w:t>TypeScript</w:t>
        </w:r>
      </w:ins>
      <w:del w:id="597"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We can declare a variable to be of type string directly:</w:t>
      </w:r>
    </w:p>
    <w:p w14:paraId="046F8340"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username: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"gauss</w:t>
      </w:r>
      <w:proofErr w:type="gramStart"/>
      <w:r>
        <w:rPr>
          <w:rFonts w:ascii="Times New Roman" w:eastAsia="Times New Roman" w:hAnsi="Times New Roman" w:cs="Times New Roman"/>
          <w:color w:val="188038"/>
          <w:sz w:val="24"/>
          <w:szCs w:val="24"/>
        </w:rPr>
        <w:t>";</w:t>
      </w:r>
      <w:proofErr w:type="gramEnd"/>
    </w:p>
    <w:p w14:paraId="450AF116"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password: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'captain</w:t>
      </w:r>
      <w:proofErr w:type="gramStart"/>
      <w:r>
        <w:rPr>
          <w:rFonts w:ascii="Times New Roman" w:eastAsia="Times New Roman" w:hAnsi="Times New Roman" w:cs="Times New Roman"/>
          <w:color w:val="188038"/>
          <w:sz w:val="24"/>
          <w:szCs w:val="24"/>
        </w:rPr>
        <w:t>';</w:t>
      </w:r>
      <w:proofErr w:type="gramEnd"/>
    </w:p>
    <w:p w14:paraId="4FCFB3B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Notice how we can use either single or double quotes to define a string.</w:t>
      </w:r>
    </w:p>
    <w:p w14:paraId="6E2EE57F"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While you can use either single or double quotes, in practice, you should be consistent.</w:t>
      </w:r>
    </w:p>
    <w:p w14:paraId="18272DCE" w14:textId="77777777" w:rsidR="00B32DEF" w:rsidRPr="00B32DEF" w:rsidRDefault="00000000">
      <w:pPr>
        <w:pStyle w:val="Heading2"/>
        <w:rPr>
          <w:rPrChange w:id="598" w:author="Holli Flanagan" w:date="2025-05-12T14:24:00Z">
            <w:rPr>
              <w:sz w:val="34"/>
              <w:szCs w:val="34"/>
            </w:rPr>
          </w:rPrChange>
        </w:rPr>
        <w:pPrChange w:id="599" w:author="Holli Flanagan" w:date="2025-05-12T14:24:00Z">
          <w:pPr>
            <w:pStyle w:val="Heading2"/>
            <w:keepNext w:val="0"/>
            <w:keepLines w:val="0"/>
          </w:pPr>
        </w:pPrChange>
      </w:pPr>
      <w:bookmarkStart w:id="600" w:name="_rat3tecqzbbj" w:colFirst="0" w:colLast="0"/>
      <w:bookmarkEnd w:id="600"/>
      <w:r>
        <w:rPr>
          <w:rPrChange w:id="601" w:author="Holli Flanagan" w:date="2025-05-12T14:24:00Z">
            <w:rPr>
              <w:sz w:val="34"/>
              <w:szCs w:val="34"/>
            </w:rPr>
          </w:rPrChange>
        </w:rPr>
        <w:t>String Methods and operations</w:t>
      </w:r>
    </w:p>
    <w:p w14:paraId="3214E44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several functions which we can use to operate on strings in </w:t>
      </w:r>
      <w:ins w:id="602" w:author="Holli Flanagan" w:date="2025-05-09T15:22:00Z">
        <w:r>
          <w:rPr>
            <w:rFonts w:ascii="Times New Roman" w:eastAsia="Times New Roman" w:hAnsi="Times New Roman" w:cs="Times New Roman"/>
            <w:color w:val="212529"/>
            <w:sz w:val="24"/>
            <w:szCs w:val="24"/>
          </w:rPr>
          <w:t>TypeScript</w:t>
        </w:r>
      </w:ins>
      <w:del w:id="603"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We will look at some of the most common ones briefly, but there are actually many more!</w:t>
      </w:r>
    </w:p>
    <w:p w14:paraId="6685F9E4"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IMAGE]</w:t>
      </w:r>
    </w:p>
    <w:p w14:paraId="3CD07CF7"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i/>
          <w:color w:val="27262B"/>
          <w:sz w:val="26"/>
          <w:szCs w:val="26"/>
        </w:rPr>
      </w:pPr>
      <w:bookmarkStart w:id="604" w:name="_jbzmfw2wyfxy" w:colFirst="0" w:colLast="0"/>
      <w:bookmarkEnd w:id="604"/>
      <w:proofErr w:type="spellStart"/>
      <w:r>
        <w:rPr>
          <w:rFonts w:ascii="Times New Roman" w:eastAsia="Times New Roman" w:hAnsi="Times New Roman" w:cs="Times New Roman"/>
          <w:i/>
          <w:color w:val="27262B"/>
          <w:sz w:val="26"/>
          <w:szCs w:val="26"/>
        </w:rPr>
        <w:t>charAt</w:t>
      </w:r>
      <w:proofErr w:type="spellEnd"/>
      <w:r>
        <w:rPr>
          <w:rFonts w:ascii="Times New Roman" w:eastAsia="Times New Roman" w:hAnsi="Times New Roman" w:cs="Times New Roman"/>
          <w:color w:val="27262B"/>
          <w:sz w:val="26"/>
          <w:szCs w:val="26"/>
        </w:rPr>
        <w:t xml:space="preserve">, </w:t>
      </w:r>
      <w:proofErr w:type="spellStart"/>
      <w:r>
        <w:rPr>
          <w:rFonts w:ascii="Times New Roman" w:eastAsia="Times New Roman" w:hAnsi="Times New Roman" w:cs="Times New Roman"/>
          <w:i/>
          <w:color w:val="27262B"/>
          <w:sz w:val="26"/>
          <w:szCs w:val="26"/>
        </w:rPr>
        <w:t>indexOf</w:t>
      </w:r>
      <w:proofErr w:type="spellEnd"/>
      <w:r>
        <w:rPr>
          <w:rFonts w:ascii="Times New Roman" w:eastAsia="Times New Roman" w:hAnsi="Times New Roman" w:cs="Times New Roman"/>
          <w:color w:val="27262B"/>
          <w:sz w:val="26"/>
          <w:szCs w:val="26"/>
        </w:rPr>
        <w:t xml:space="preserve">, and </w:t>
      </w:r>
      <w:proofErr w:type="spellStart"/>
      <w:r>
        <w:rPr>
          <w:rFonts w:ascii="Times New Roman" w:eastAsia="Times New Roman" w:hAnsi="Times New Roman" w:cs="Times New Roman"/>
          <w:i/>
          <w:color w:val="27262B"/>
          <w:sz w:val="26"/>
          <w:szCs w:val="26"/>
        </w:rPr>
        <w:t>lastIndexOf</w:t>
      </w:r>
      <w:proofErr w:type="spellEnd"/>
    </w:p>
    <w:p w14:paraId="2556E11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use </w:t>
      </w:r>
      <w:proofErr w:type="gramStart"/>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charAt</w:t>
      </w:r>
      <w:proofErr w:type="spellEnd"/>
      <w:proofErr w:type="gram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indexOf</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lastIndexOf</w:t>
      </w:r>
      <w:proofErr w:type="spellEnd"/>
      <w:r>
        <w:rPr>
          <w:rFonts w:ascii="Times New Roman" w:eastAsia="Times New Roman" w:hAnsi="Times New Roman" w:cs="Times New Roman"/>
          <w:color w:val="212529"/>
          <w:sz w:val="24"/>
          <w:szCs w:val="24"/>
        </w:rPr>
        <w:t xml:space="preserve"> methods to get information about the characters in a string.</w:t>
      </w:r>
    </w:p>
    <w:p w14:paraId="11068654" w14:textId="77777777" w:rsidR="00B32DEF" w:rsidRDefault="00000000">
      <w:pPr>
        <w:numPr>
          <w:ilvl w:val="0"/>
          <w:numId w:val="128"/>
        </w:numPr>
        <w:shd w:val="clear" w:color="auto" w:fill="FFFFFF"/>
        <w:spacing w:before="180"/>
        <w:pPrChange w:id="605" w:author="Holli Flanagan" w:date="2025-05-09T16:13:00Z">
          <w:pPr>
            <w:numPr>
              <w:numId w:val="71"/>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D63384"/>
          <w:sz w:val="21"/>
          <w:szCs w:val="21"/>
          <w:shd w:val="clear" w:color="auto" w:fill="F5F6FA"/>
        </w:rPr>
        <w:t>(index)</w:t>
      </w:r>
      <w:r>
        <w:rPr>
          <w:rFonts w:ascii="Times New Roman" w:eastAsia="Times New Roman" w:hAnsi="Times New Roman" w:cs="Times New Roman"/>
          <w:color w:val="212529"/>
          <w:sz w:val="24"/>
          <w:szCs w:val="24"/>
        </w:rPr>
        <w:t>: This method will return a string containing the single character at the specified index, or an empty string if the index is out of range.</w:t>
      </w:r>
    </w:p>
    <w:p w14:paraId="425BFCDD" w14:textId="77777777" w:rsidR="00B32DEF" w:rsidRDefault="00000000">
      <w:pPr>
        <w:numPr>
          <w:ilvl w:val="0"/>
          <w:numId w:val="128"/>
        </w:numPr>
        <w:shd w:val="clear" w:color="auto" w:fill="FFFFFF"/>
        <w:pPrChange w:id="606" w:author="Holli Flanagan" w:date="2025-05-09T16:13:00Z">
          <w:pPr>
            <w:numPr>
              <w:numId w:val="71"/>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indexOf</w:t>
      </w:r>
      <w:proofErr w:type="spellEnd"/>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This method will return the index of the first occurrence of the specified value, or -1 if not found.</w:t>
      </w:r>
    </w:p>
    <w:p w14:paraId="5E00748A" w14:textId="77777777" w:rsidR="00B32DEF" w:rsidRDefault="00000000">
      <w:pPr>
        <w:numPr>
          <w:ilvl w:val="0"/>
          <w:numId w:val="128"/>
        </w:numPr>
        <w:shd w:val="clear" w:color="auto" w:fill="FFFFFF"/>
        <w:spacing w:after="300"/>
        <w:pPrChange w:id="607" w:author="Holli Flanagan" w:date="2025-05-09T16:13:00Z">
          <w:pPr>
            <w:numPr>
              <w:numId w:val="71"/>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lastIndexOf</w:t>
      </w:r>
      <w:proofErr w:type="spellEnd"/>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This method will return the index of the last occurrence of the specified value, or -1 if not found.</w:t>
      </w:r>
    </w:p>
    <w:p w14:paraId="5283AC32"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As a more concrete example:</w:t>
      </w:r>
    </w:p>
    <w:p w14:paraId="2071E0BE"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4BC7A60D"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453A1012"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lastRenderedPageBreak/>
        <w:t>console.log(</w:t>
      </w:r>
      <w:proofErr w:type="spellStart"/>
      <w:proofErr w:type="gramEnd"/>
      <w:r>
        <w:rPr>
          <w:rFonts w:ascii="Times New Roman" w:eastAsia="Times New Roman" w:hAnsi="Times New Roman" w:cs="Times New Roman"/>
          <w:color w:val="188038"/>
          <w:sz w:val="24"/>
          <w:szCs w:val="24"/>
        </w:rPr>
        <w:t>myStr.charAt</w:t>
      </w:r>
      <w:proofErr w:type="spell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w:t>
      </w:r>
    </w:p>
    <w:p w14:paraId="5F876A17"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myStr.indexOf</w:t>
      </w:r>
      <w:proofErr w:type="spellEnd"/>
      <w:r>
        <w:rPr>
          <w:rFonts w:ascii="Times New Roman" w:eastAsia="Times New Roman" w:hAnsi="Times New Roman" w:cs="Times New Roman"/>
          <w:color w:val="188038"/>
          <w:sz w:val="24"/>
          <w:szCs w:val="24"/>
        </w:rPr>
        <w:t>("o"));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4</w:t>
      </w:r>
    </w:p>
    <w:p w14:paraId="68FDCF3E"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myStr.indexOf</w:t>
      </w:r>
      <w:proofErr w:type="spellEnd"/>
      <w:r>
        <w:rPr>
          <w:rFonts w:ascii="Times New Roman" w:eastAsia="Times New Roman" w:hAnsi="Times New Roman" w:cs="Times New Roman"/>
          <w:color w:val="188038"/>
          <w:sz w:val="24"/>
          <w:szCs w:val="24"/>
        </w:rPr>
        <w:t>("x"));</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-1</w:t>
      </w:r>
    </w:p>
    <w:p w14:paraId="6C046406"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myStr.indexOf</w:t>
      </w:r>
      <w:proofErr w:type="spellEnd"/>
      <w:r>
        <w:rPr>
          <w:rFonts w:ascii="Times New Roman" w:eastAsia="Times New Roman" w:hAnsi="Times New Roman" w:cs="Times New Roman"/>
          <w:color w:val="188038"/>
          <w:sz w:val="24"/>
          <w:szCs w:val="24"/>
        </w:rPr>
        <w:t>("lo"));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3</w:t>
      </w:r>
    </w:p>
    <w:p w14:paraId="7F7E2699"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myStr.lastIndexOf</w:t>
      </w:r>
      <w:proofErr w:type="spellEnd"/>
      <w:r>
        <w:rPr>
          <w:rFonts w:ascii="Times New Roman" w:eastAsia="Times New Roman" w:hAnsi="Times New Roman" w:cs="Times New Roman"/>
          <w:color w:val="188038"/>
          <w:sz w:val="24"/>
          <w:szCs w:val="24"/>
        </w:rPr>
        <w:t>("o"));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7</w:t>
      </w:r>
    </w:p>
    <w:p w14:paraId="259BB57E"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myStr.lastIndexOf</w:t>
      </w:r>
      <w:proofErr w:type="spellEnd"/>
      <w:r>
        <w:rPr>
          <w:rFonts w:ascii="Times New Roman" w:eastAsia="Times New Roman" w:hAnsi="Times New Roman" w:cs="Times New Roman"/>
          <w:color w:val="188038"/>
          <w:sz w:val="24"/>
          <w:szCs w:val="24"/>
        </w:rPr>
        <w:t>("z"));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-1</w:t>
      </w:r>
    </w:p>
    <w:p w14:paraId="618E6AA1"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Note that the index passed to </w:t>
      </w: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212529"/>
          <w:sz w:val="24"/>
          <w:szCs w:val="24"/>
          <w:highlight w:val="white"/>
        </w:rPr>
        <w:t xml:space="preserve"> is 0 based (i.e. 0 is the index of the first </w:t>
      </w:r>
      <w:proofErr w:type="spellStart"/>
      <w:r>
        <w:rPr>
          <w:rFonts w:ascii="Times New Roman" w:eastAsia="Times New Roman" w:hAnsi="Times New Roman" w:cs="Times New Roman"/>
          <w:color w:val="212529"/>
          <w:sz w:val="24"/>
          <w:szCs w:val="24"/>
          <w:highlight w:val="white"/>
        </w:rPr>
        <w:t>charater</w:t>
      </w:r>
      <w:proofErr w:type="spellEnd"/>
      <w:r>
        <w:rPr>
          <w:rFonts w:ascii="Times New Roman" w:eastAsia="Times New Roman" w:hAnsi="Times New Roman" w:cs="Times New Roman"/>
          <w:color w:val="212529"/>
          <w:sz w:val="24"/>
          <w:szCs w:val="24"/>
          <w:highlight w:val="white"/>
        </w:rPr>
        <w:t xml:space="preserve"> in the string). In </w:t>
      </w:r>
      <w:proofErr w:type="gramStart"/>
      <w:r>
        <w:rPr>
          <w:rFonts w:ascii="Times New Roman" w:eastAsia="Times New Roman" w:hAnsi="Times New Roman" w:cs="Times New Roman"/>
          <w:color w:val="212529"/>
          <w:sz w:val="24"/>
          <w:szCs w:val="24"/>
          <w:highlight w:val="white"/>
        </w:rPr>
        <w:t>general</w:t>
      </w:r>
      <w:proofErr w:type="gramEnd"/>
      <w:r>
        <w:rPr>
          <w:rFonts w:ascii="Times New Roman" w:eastAsia="Times New Roman" w:hAnsi="Times New Roman" w:cs="Times New Roman"/>
          <w:color w:val="212529"/>
          <w:sz w:val="24"/>
          <w:szCs w:val="24"/>
          <w:highlight w:val="white"/>
        </w:rPr>
        <w:t xml:space="preserve"> all string (and array) operations in </w:t>
      </w:r>
      <w:ins w:id="608" w:author="Holli Flanagan" w:date="2025-05-09T15:22:00Z">
        <w:r>
          <w:rPr>
            <w:rFonts w:ascii="Times New Roman" w:eastAsia="Times New Roman" w:hAnsi="Times New Roman" w:cs="Times New Roman"/>
            <w:color w:val="212529"/>
            <w:sz w:val="24"/>
            <w:szCs w:val="24"/>
            <w:highlight w:val="white"/>
          </w:rPr>
          <w:t>TypeScript</w:t>
        </w:r>
      </w:ins>
      <w:del w:id="609" w:author="Holli Flanagan" w:date="2025-05-09T15:22:00Z">
        <w:r>
          <w:rPr>
            <w:rFonts w:ascii="Times New Roman" w:eastAsia="Times New Roman" w:hAnsi="Times New Roman" w:cs="Times New Roman"/>
            <w:color w:val="212529"/>
            <w:sz w:val="24"/>
            <w:szCs w:val="24"/>
            <w:highlight w:val="white"/>
          </w:rPr>
          <w:delText>Typescript</w:delText>
        </w:r>
      </w:del>
      <w:r>
        <w:rPr>
          <w:rFonts w:ascii="Times New Roman" w:eastAsia="Times New Roman" w:hAnsi="Times New Roman" w:cs="Times New Roman"/>
          <w:color w:val="212529"/>
          <w:sz w:val="24"/>
          <w:szCs w:val="24"/>
          <w:highlight w:val="white"/>
        </w:rPr>
        <w:t xml:space="preserve"> (and most other languages) are 0 based.</w:t>
      </w:r>
    </w:p>
    <w:p w14:paraId="2F9D83BF"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10" w:name="_22kqpslb2y0u" w:colFirst="0" w:colLast="0"/>
      <w:bookmarkEnd w:id="610"/>
      <w:r>
        <w:rPr>
          <w:rFonts w:ascii="Times New Roman" w:eastAsia="Times New Roman" w:hAnsi="Times New Roman" w:cs="Times New Roman"/>
          <w:color w:val="27262B"/>
          <w:sz w:val="26"/>
          <w:szCs w:val="26"/>
        </w:rPr>
        <w:t>Square Bracket Access of Strings</w:t>
      </w:r>
    </w:p>
    <w:p w14:paraId="48D40762"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Besides using the </w:t>
      </w: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212529"/>
          <w:sz w:val="24"/>
          <w:szCs w:val="24"/>
        </w:rPr>
        <w:t xml:space="preserve"> method, you can also access individual characters in a string using square brackets.</w:t>
      </w:r>
    </w:p>
    <w:p w14:paraId="092C2202"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7D214D50"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019FE4D0"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w:t>
      </w:r>
    </w:p>
    <w:p w14:paraId="6E199EA8"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w:t>
      </w:r>
    </w:p>
    <w:p w14:paraId="67E87B7B"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10]);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"d"</w:t>
      </w:r>
    </w:p>
    <w:p w14:paraId="5CD60B01" w14:textId="77777777" w:rsidR="00B32DEF" w:rsidRDefault="00000000">
      <w:pPr>
        <w:pStyle w:val="Heading4"/>
        <w:keepNext w:val="0"/>
        <w:keepLines w:val="0"/>
        <w:shd w:val="clear" w:color="auto" w:fill="FFFFFF"/>
        <w:spacing w:before="340" w:after="60" w:line="288" w:lineRule="auto"/>
        <w:rPr>
          <w:rFonts w:ascii="Times New Roman" w:eastAsia="Times New Roman" w:hAnsi="Times New Roman" w:cs="Times New Roman"/>
          <w:color w:val="27262B"/>
          <w:sz w:val="22"/>
          <w:szCs w:val="22"/>
        </w:rPr>
      </w:pPr>
      <w:bookmarkStart w:id="611" w:name="_7egac2rd2ui0" w:colFirst="0" w:colLast="0"/>
      <w:bookmarkEnd w:id="611"/>
      <w:r>
        <w:rPr>
          <w:rFonts w:ascii="Times New Roman" w:eastAsia="Times New Roman" w:hAnsi="Times New Roman" w:cs="Times New Roman"/>
          <w:color w:val="5C5962"/>
        </w:rPr>
        <w:t></w:t>
      </w:r>
      <w:commentRangeStart w:id="612"/>
      <w:r>
        <w:rPr>
          <w:rFonts w:ascii="Times New Roman" w:eastAsia="Times New Roman" w:hAnsi="Times New Roman" w:cs="Times New Roman"/>
          <w:color w:val="27262B"/>
          <w:sz w:val="22"/>
          <w:szCs w:val="22"/>
        </w:rPr>
        <w:t>NO NEGATIVE INDICES WITH BRACKETS</w:t>
      </w:r>
      <w:commentRangeEnd w:id="612"/>
      <w:r>
        <w:commentReference w:id="612"/>
      </w:r>
    </w:p>
    <w:p w14:paraId="1A70FFBB"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Unlike Python, you cannot access characters in a string using negative indexes in TypeScript. The result will be the special value </w:t>
      </w:r>
      <w:r>
        <w:rPr>
          <w:rFonts w:ascii="Times New Roman" w:eastAsia="Times New Roman" w:hAnsi="Times New Roman" w:cs="Times New Roman"/>
          <w:color w:val="D63384"/>
          <w:sz w:val="21"/>
          <w:szCs w:val="21"/>
          <w:shd w:val="clear" w:color="auto" w:fill="F5F6FA"/>
        </w:rPr>
        <w:t>undefined</w:t>
      </w:r>
      <w:r>
        <w:rPr>
          <w:rFonts w:ascii="Times New Roman" w:eastAsia="Times New Roman" w:hAnsi="Times New Roman" w:cs="Times New Roman"/>
          <w:color w:val="212529"/>
          <w:sz w:val="24"/>
          <w:szCs w:val="24"/>
        </w:rPr>
        <w:t>.</w:t>
      </w:r>
    </w:p>
    <w:p w14:paraId="7C0F5EA7"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74AF35EF"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00B5090A"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undefined</w:t>
      </w:r>
    </w:p>
    <w:p w14:paraId="3C2877CF"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undefined</w:t>
      </w:r>
    </w:p>
    <w:p w14:paraId="77891C5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With the </w:t>
      </w: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212529"/>
          <w:sz w:val="24"/>
          <w:szCs w:val="24"/>
        </w:rPr>
        <w:t xml:space="preserve"> method, the result would be an empty string instead.</w:t>
      </w:r>
    </w:p>
    <w:p w14:paraId="6211EAC2"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613" w:name="_ctpwt8sfsq8w" w:colFirst="0" w:colLast="0"/>
      <w:bookmarkEnd w:id="613"/>
      <w:r>
        <w:rPr>
          <w:rFonts w:ascii="Times New Roman" w:eastAsia="Times New Roman" w:hAnsi="Times New Roman" w:cs="Times New Roman"/>
          <w:color w:val="27262B"/>
          <w:sz w:val="26"/>
          <w:szCs w:val="26"/>
        </w:rPr>
        <w:lastRenderedPageBreak/>
        <w:t xml:space="preserve">Taking Parts of Strings with </w:t>
      </w:r>
      <w:r>
        <w:rPr>
          <w:rFonts w:ascii="Times New Roman" w:eastAsia="Times New Roman" w:hAnsi="Times New Roman" w:cs="Times New Roman"/>
          <w:color w:val="D63384"/>
          <w:sz w:val="23"/>
          <w:szCs w:val="23"/>
          <w:shd w:val="clear" w:color="auto" w:fill="F5F6FA"/>
        </w:rPr>
        <w:t>slice</w:t>
      </w:r>
    </w:p>
    <w:p w14:paraId="6467FFB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use the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 to extract parts of a string.</w:t>
      </w:r>
    </w:p>
    <w:p w14:paraId="04C94D19" w14:textId="77777777" w:rsidR="00B32DEF" w:rsidRDefault="00000000">
      <w:pPr>
        <w:numPr>
          <w:ilvl w:val="0"/>
          <w:numId w:val="2"/>
        </w:numPr>
        <w:shd w:val="clear" w:color="auto" w:fill="FFFFFF"/>
        <w:spacing w:before="180"/>
        <w:rPr>
          <w:rFonts w:ascii="Times New Roman" w:eastAsia="Times New Roman" w:hAnsi="Times New Roman" w:cs="Times New Roman"/>
        </w:rPr>
        <w:pPrChange w:id="614"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first parameter is the starting slice position.</w:t>
      </w:r>
    </w:p>
    <w:p w14:paraId="399F6E1B" w14:textId="77777777" w:rsidR="00B32DEF" w:rsidRDefault="00000000">
      <w:pPr>
        <w:numPr>
          <w:ilvl w:val="0"/>
          <w:numId w:val="2"/>
        </w:numPr>
        <w:shd w:val="clear" w:color="auto" w:fill="FFFFFF"/>
        <w:rPr>
          <w:rFonts w:ascii="Times New Roman" w:eastAsia="Times New Roman" w:hAnsi="Times New Roman" w:cs="Times New Roman"/>
        </w:rPr>
        <w:pPrChange w:id="615"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second parameter is the ending slice position (not included in the result).</w:t>
      </w:r>
    </w:p>
    <w:p w14:paraId="344FDA3A" w14:textId="77777777" w:rsidR="00B32DEF" w:rsidRDefault="00000000">
      <w:pPr>
        <w:numPr>
          <w:ilvl w:val="0"/>
          <w:numId w:val="2"/>
        </w:numPr>
        <w:shd w:val="clear" w:color="auto" w:fill="FFFFFF"/>
        <w:rPr>
          <w:rFonts w:ascii="Times New Roman" w:eastAsia="Times New Roman" w:hAnsi="Times New Roman" w:cs="Times New Roman"/>
        </w:rPr>
        <w:pPrChange w:id="616"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second parameter is omitted, the slice will go to the end of the string.</w:t>
      </w:r>
    </w:p>
    <w:p w14:paraId="7673A36E" w14:textId="77777777" w:rsidR="00B32DEF" w:rsidRDefault="00000000">
      <w:pPr>
        <w:numPr>
          <w:ilvl w:val="0"/>
          <w:numId w:val="2"/>
        </w:numPr>
        <w:shd w:val="clear" w:color="auto" w:fill="FFFFFF"/>
        <w:rPr>
          <w:rFonts w:ascii="Times New Roman" w:eastAsia="Times New Roman" w:hAnsi="Times New Roman" w:cs="Times New Roman"/>
        </w:rPr>
        <w:pPrChange w:id="617"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first parameter is negative, it will be treated as an offset from the end of the string.</w:t>
      </w:r>
    </w:p>
    <w:p w14:paraId="4D51B449" w14:textId="77777777" w:rsidR="00B32DEF" w:rsidRDefault="00000000">
      <w:pPr>
        <w:numPr>
          <w:ilvl w:val="0"/>
          <w:numId w:val="2"/>
        </w:numPr>
        <w:shd w:val="clear" w:color="auto" w:fill="FFFFFF"/>
        <w:spacing w:after="300"/>
        <w:rPr>
          <w:rFonts w:ascii="Times New Roman" w:eastAsia="Times New Roman" w:hAnsi="Times New Roman" w:cs="Times New Roman"/>
        </w:rPr>
        <w:pPrChange w:id="618"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second parameter is negative, it will be treated as an offset from the end of the string.</w:t>
      </w:r>
    </w:p>
    <w:p w14:paraId="527E4224" w14:textId="77777777" w:rsidR="00B32DEF" w:rsidRPr="00B32DEF" w:rsidRDefault="00000000">
      <w:pPr>
        <w:shd w:val="clear" w:color="auto" w:fill="FFFFFF"/>
        <w:spacing w:before="180" w:after="300"/>
        <w:rPr>
          <w:rFonts w:ascii="Times New Roman" w:eastAsia="Times New Roman" w:hAnsi="Times New Roman" w:cs="Times New Roman"/>
          <w:color w:val="212529"/>
          <w:sz w:val="24"/>
          <w:szCs w:val="24"/>
          <w:highlight w:val="yellow"/>
          <w:rPrChange w:id="619" w:author="Holli Flanagan" w:date="2025-05-09T16:14:00Z">
            <w:rPr>
              <w:rFonts w:ascii="Times New Roman" w:eastAsia="Times New Roman" w:hAnsi="Times New Roman" w:cs="Times New Roman"/>
              <w:color w:val="212529"/>
              <w:sz w:val="24"/>
              <w:szCs w:val="24"/>
            </w:rPr>
          </w:rPrChange>
        </w:rPr>
      </w:pPr>
      <w:r>
        <w:rPr>
          <w:rFonts w:ascii="Times New Roman" w:eastAsia="Times New Roman" w:hAnsi="Times New Roman" w:cs="Times New Roman"/>
          <w:color w:val="212529"/>
          <w:sz w:val="24"/>
          <w:szCs w:val="24"/>
          <w:highlight w:val="yellow"/>
          <w:rPrChange w:id="620" w:author="Holli Flanagan" w:date="2025-05-09T16:14:00Z">
            <w:rPr>
              <w:rFonts w:ascii="Times New Roman" w:eastAsia="Times New Roman" w:hAnsi="Times New Roman" w:cs="Times New Roman"/>
              <w:color w:val="212529"/>
              <w:sz w:val="24"/>
              <w:szCs w:val="24"/>
            </w:rPr>
          </w:rPrChange>
        </w:rPr>
        <w:t>[INSERT CODE BLOCK]</w:t>
      </w:r>
    </w:p>
    <w:p w14:paraId="50BC2EF3"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21" w:name="_fid27crs06gv" w:colFirst="0" w:colLast="0"/>
      <w:bookmarkEnd w:id="621"/>
      <w:r>
        <w:rPr>
          <w:rFonts w:ascii="Times New Roman" w:eastAsia="Times New Roman" w:hAnsi="Times New Roman" w:cs="Times New Roman"/>
          <w:color w:val="27262B"/>
          <w:sz w:val="26"/>
          <w:szCs w:val="26"/>
        </w:rPr>
        <w:t>Indexes and Slices in Strings</w:t>
      </w:r>
    </w:p>
    <w:p w14:paraId="5E62123E" w14:textId="77777777" w:rsidR="00B32DEF" w:rsidRDefault="00000000">
      <w:pPr>
        <w:shd w:val="clear" w:color="auto" w:fill="FFFFFF"/>
        <w:spacing w:after="240"/>
        <w:rPr>
          <w:rFonts w:ascii="Times New Roman" w:eastAsia="Times New Roman" w:hAnsi="Times New Roman" w:cs="Times New Roman"/>
          <w:color w:val="27262B"/>
          <w:sz w:val="26"/>
          <w:szCs w:val="26"/>
          <w:highlight w:val="yellow"/>
        </w:rPr>
      </w:pPr>
      <w:r>
        <w:rPr>
          <w:rFonts w:ascii="Times New Roman" w:eastAsia="Times New Roman" w:hAnsi="Times New Roman" w:cs="Times New Roman"/>
          <w:color w:val="27262B"/>
          <w:sz w:val="26"/>
          <w:szCs w:val="26"/>
          <w:highlight w:val="yellow"/>
        </w:rPr>
        <w:t>[INSERT IMAGE]</w:t>
      </w:r>
    </w:p>
    <w:p w14:paraId="7362B8E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can be difficult to remember how string slicing works, compared to regular indexes. The image above should help you remember how to slice strings:</w:t>
      </w:r>
    </w:p>
    <w:p w14:paraId="2D5D4539" w14:textId="77777777" w:rsidR="00B32DEF" w:rsidRPr="00B32DEF" w:rsidRDefault="00000000">
      <w:pPr>
        <w:numPr>
          <w:ilvl w:val="0"/>
          <w:numId w:val="191"/>
        </w:numPr>
        <w:shd w:val="clear" w:color="auto" w:fill="FFFFFF"/>
        <w:spacing w:before="180"/>
        <w:rPr>
          <w:rFonts w:ascii="Times New Roman" w:eastAsia="Times New Roman" w:hAnsi="Times New Roman" w:cs="Times New Roman"/>
          <w:color w:val="212529"/>
          <w:sz w:val="24"/>
          <w:szCs w:val="24"/>
          <w:rPrChange w:id="622" w:author="Holli Flanagan" w:date="2025-05-09T16:14:00Z">
            <w:rPr>
              <w:rFonts w:ascii="Times New Roman" w:eastAsia="Times New Roman" w:hAnsi="Times New Roman" w:cs="Times New Roman"/>
            </w:rPr>
          </w:rPrChange>
        </w:rPr>
        <w:pPrChange w:id="623" w:author="Holli Flanagan" w:date="2025-05-09T16:14:00Z">
          <w:pPr>
            <w:numPr>
              <w:numId w:val="289"/>
            </w:numPr>
            <w:shd w:val="clear" w:color="auto" w:fill="FFFFFF"/>
            <w:spacing w:before="180" w:after="300"/>
            <w:ind w:left="720" w:hanging="360"/>
          </w:pPr>
        </w:pPrChange>
      </w:pPr>
      <w:r>
        <w:rPr>
          <w:rFonts w:ascii="Times New Roman" w:eastAsia="Times New Roman" w:hAnsi="Times New Roman" w:cs="Times New Roman"/>
          <w:color w:val="212529"/>
          <w:sz w:val="24"/>
          <w:szCs w:val="24"/>
        </w:rPr>
        <w:t>When indexing, put numbers directly below the characters</w:t>
      </w:r>
    </w:p>
    <w:p w14:paraId="6E356F8D" w14:textId="77777777" w:rsidR="00B32DEF" w:rsidRDefault="00000000">
      <w:pPr>
        <w:numPr>
          <w:ilvl w:val="0"/>
          <w:numId w:val="19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slicing, put the numbers </w:t>
      </w:r>
      <w:r>
        <w:rPr>
          <w:rFonts w:ascii="Times New Roman" w:eastAsia="Times New Roman" w:hAnsi="Times New Roman" w:cs="Times New Roman"/>
          <w:i/>
          <w:color w:val="212529"/>
          <w:sz w:val="24"/>
          <w:szCs w:val="24"/>
        </w:rPr>
        <w:t>between</w:t>
      </w:r>
      <w:r>
        <w:rPr>
          <w:rFonts w:ascii="Times New Roman" w:eastAsia="Times New Roman" w:hAnsi="Times New Roman" w:cs="Times New Roman"/>
          <w:color w:val="212529"/>
          <w:sz w:val="24"/>
          <w:szCs w:val="24"/>
        </w:rPr>
        <w:t xml:space="preserve"> the characters.</w:t>
      </w:r>
    </w:p>
    <w:p w14:paraId="130557E1" w14:textId="77777777" w:rsidR="00B32DEF" w:rsidRPr="00B32DEF" w:rsidRDefault="00000000">
      <w:pPr>
        <w:shd w:val="clear" w:color="auto" w:fill="FFFFFF"/>
        <w:spacing w:after="300"/>
        <w:rPr>
          <w:color w:val="000000"/>
          <w:rPrChange w:id="624" w:author="Holli Flanagan" w:date="2025-05-09T16:14:00Z">
            <w:rPr>
              <w:rFonts w:ascii="Times New Roman" w:eastAsia="Times New Roman" w:hAnsi="Times New Roman" w:cs="Times New Roman"/>
            </w:rPr>
          </w:rPrChange>
        </w:rPr>
        <w:pPrChange w:id="625" w:author="Holli Flanagan" w:date="2025-05-09T16:14:00Z">
          <w:pPr>
            <w:numPr>
              <w:numId w:val="28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yellow"/>
        </w:rPr>
        <w:t>[INSERT CODE BLOCK]</w:t>
      </w:r>
    </w:p>
    <w:p w14:paraId="4F091CB1"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626" w:name="_jpuo5erwmebe" w:colFirst="0" w:colLast="0"/>
      <w:bookmarkEnd w:id="626"/>
      <w:r>
        <w:rPr>
          <w:rFonts w:ascii="Times New Roman" w:eastAsia="Times New Roman" w:hAnsi="Times New Roman" w:cs="Times New Roman"/>
          <w:color w:val="27262B"/>
          <w:sz w:val="26"/>
          <w:szCs w:val="26"/>
        </w:rPr>
        <w:t xml:space="preserve">Combining Strings with </w:t>
      </w:r>
      <w:proofErr w:type="spellStart"/>
      <w:r>
        <w:rPr>
          <w:rFonts w:ascii="Times New Roman" w:eastAsia="Times New Roman" w:hAnsi="Times New Roman" w:cs="Times New Roman"/>
          <w:color w:val="D63384"/>
          <w:sz w:val="23"/>
          <w:szCs w:val="23"/>
          <w:shd w:val="clear" w:color="auto" w:fill="F5F6FA"/>
        </w:rPr>
        <w:t>concat</w:t>
      </w:r>
      <w:proofErr w:type="spellEnd"/>
    </w:p>
    <w:p w14:paraId="2B9E96DB"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concat</w:t>
      </w:r>
      <w:proofErr w:type="spellEnd"/>
      <w:r>
        <w:rPr>
          <w:rFonts w:ascii="Times New Roman" w:eastAsia="Times New Roman" w:hAnsi="Times New Roman" w:cs="Times New Roman"/>
          <w:color w:val="212529"/>
          <w:sz w:val="24"/>
          <w:szCs w:val="24"/>
        </w:rPr>
        <w:t xml:space="preserve"> method will combine two separate strings and return that combined string.</w:t>
      </w:r>
    </w:p>
    <w:p w14:paraId="7E0E2041"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7EF84F80"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170EE54D"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317F81EE"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myStr1.concat(myStr2));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"HelloWorld"</w:t>
      </w:r>
    </w:p>
    <w:p w14:paraId="03A861D4"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myStr1.</w:t>
      </w:r>
      <w:proofErr w:type="gramStart"/>
      <w:r>
        <w:rPr>
          <w:rFonts w:ascii="Times New Roman" w:eastAsia="Times New Roman" w:hAnsi="Times New Roman" w:cs="Times New Roman"/>
          <w:color w:val="188038"/>
          <w:sz w:val="24"/>
          <w:szCs w:val="24"/>
        </w:rPr>
        <w:t>concat("</w:t>
      </w:r>
      <w:r>
        <w:rPr>
          <w:rFonts w:ascii="Times New Roman" w:eastAsia="Times New Roman" w:hAnsi="Times New Roman" w:cs="Times New Roman"/>
          <w:color w:val="50A04F"/>
          <w:sz w:val="24"/>
          <w:szCs w:val="24"/>
        </w:rPr>
        <w:t xml:space="preserve"> </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w:t>
      </w:r>
    </w:p>
    <w:p w14:paraId="6DBDB7BD"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myStr2.concat(myStr1));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t>
      </w:r>
      <w:proofErr w:type="spellStart"/>
      <w:r>
        <w:rPr>
          <w:rFonts w:ascii="Times New Roman" w:eastAsia="Times New Roman" w:hAnsi="Times New Roman" w:cs="Times New Roman"/>
          <w:i/>
          <w:color w:val="188038"/>
          <w:sz w:val="24"/>
          <w:szCs w:val="24"/>
        </w:rPr>
        <w:t>WorldHello</w:t>
      </w:r>
      <w:proofErr w:type="spellEnd"/>
      <w:r>
        <w:rPr>
          <w:rFonts w:ascii="Times New Roman" w:eastAsia="Times New Roman" w:hAnsi="Times New Roman" w:cs="Times New Roman"/>
          <w:i/>
          <w:color w:val="188038"/>
          <w:sz w:val="24"/>
          <w:szCs w:val="24"/>
        </w:rPr>
        <w:t>"</w:t>
      </w:r>
    </w:p>
    <w:p w14:paraId="223EB091"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myStr2.concat(",",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t>
      </w:r>
      <w:proofErr w:type="spellStart"/>
      <w:proofErr w:type="gramStart"/>
      <w:r>
        <w:rPr>
          <w:rFonts w:ascii="Times New Roman" w:eastAsia="Times New Roman" w:hAnsi="Times New Roman" w:cs="Times New Roman"/>
          <w:i/>
          <w:color w:val="188038"/>
          <w:sz w:val="24"/>
          <w:szCs w:val="24"/>
        </w:rPr>
        <w:t>World,Hello</w:t>
      </w:r>
      <w:proofErr w:type="spellEnd"/>
      <w:proofErr w:type="gramEnd"/>
      <w:r>
        <w:rPr>
          <w:rFonts w:ascii="Times New Roman" w:eastAsia="Times New Roman" w:hAnsi="Times New Roman" w:cs="Times New Roman"/>
          <w:i/>
          <w:color w:val="188038"/>
          <w:sz w:val="24"/>
          <w:szCs w:val="24"/>
        </w:rPr>
        <w:t>"</w:t>
      </w:r>
    </w:p>
    <w:p w14:paraId="5A087B86"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627" w:name="_l3qq0flff4jg" w:colFirst="0" w:colLast="0"/>
      <w:bookmarkEnd w:id="627"/>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 xml:space="preserve">Combining Strings with </w:t>
      </w:r>
      <w:r>
        <w:rPr>
          <w:rFonts w:ascii="Times New Roman" w:eastAsia="Times New Roman" w:hAnsi="Times New Roman" w:cs="Times New Roman"/>
          <w:color w:val="D63384"/>
          <w:sz w:val="23"/>
          <w:szCs w:val="23"/>
          <w:shd w:val="clear" w:color="auto" w:fill="F5F6FA"/>
        </w:rPr>
        <w:t>+</w:t>
      </w:r>
    </w:p>
    <w:p w14:paraId="12779D26"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Note that you can also use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to concatenate strings:</w:t>
      </w:r>
    </w:p>
    <w:p w14:paraId="11D469A3"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1CE559D9"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25B4A630"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1E583670"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combined: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myStr2;</w:t>
      </w:r>
      <w:proofErr w:type="gramEnd"/>
    </w:p>
    <w:p w14:paraId="392D269A"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console.log(combined);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w:t>
      </w:r>
    </w:p>
    <w:p w14:paraId="142EB977" w14:textId="77777777" w:rsidR="00B32DEF" w:rsidRDefault="00000000">
      <w:pPr>
        <w:shd w:val="clear" w:color="auto" w:fill="FFFFFF"/>
        <w:spacing w:after="240"/>
        <w:rPr>
          <w:del w:id="628" w:author="Holli Flanagan" w:date="2025-05-09T16:15:00Z"/>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advantages of </w:t>
      </w:r>
      <w:proofErr w:type="spellStart"/>
      <w:r>
        <w:rPr>
          <w:rFonts w:ascii="Times New Roman" w:eastAsia="Times New Roman" w:hAnsi="Times New Roman" w:cs="Times New Roman"/>
          <w:color w:val="D63384"/>
          <w:sz w:val="21"/>
          <w:szCs w:val="21"/>
          <w:shd w:val="clear" w:color="auto" w:fill="F5F6FA"/>
        </w:rPr>
        <w:t>concat</w:t>
      </w:r>
      <w:proofErr w:type="spellEnd"/>
      <w:r>
        <w:rPr>
          <w:rFonts w:ascii="Times New Roman" w:eastAsia="Times New Roman" w:hAnsi="Times New Roman" w:cs="Times New Roman"/>
          <w:color w:val="212529"/>
          <w:sz w:val="24"/>
          <w:szCs w:val="24"/>
        </w:rPr>
        <w:t xml:space="preserve"> are that</w:t>
      </w:r>
      <w:ins w:id="629" w:author="Holli Flanagan" w:date="2025-05-09T16:15:00Z">
        <w:r>
          <w:rPr>
            <w:rFonts w:ascii="Times New Roman" w:eastAsia="Times New Roman" w:hAnsi="Times New Roman" w:cs="Times New Roman"/>
            <w:color w:val="212529"/>
            <w:sz w:val="24"/>
            <w:szCs w:val="24"/>
          </w:rPr>
          <w:t xml:space="preserve"> </w:t>
        </w:r>
      </w:ins>
      <w:del w:id="630" w:author="Holli Flanagan" w:date="2025-05-09T16:15:00Z">
        <w:r>
          <w:rPr>
            <w:rFonts w:ascii="Times New Roman" w:eastAsia="Times New Roman" w:hAnsi="Times New Roman" w:cs="Times New Roman"/>
            <w:color w:val="212529"/>
            <w:sz w:val="24"/>
            <w:szCs w:val="24"/>
          </w:rPr>
          <w:delText>:</w:delText>
        </w:r>
      </w:del>
    </w:p>
    <w:p w14:paraId="5F8DC3B3" w14:textId="77777777" w:rsidR="00B32DEF" w:rsidRPr="00B32DEF" w:rsidRDefault="00000000">
      <w:pPr>
        <w:shd w:val="clear" w:color="auto" w:fill="FFFFFF"/>
        <w:spacing w:before="180"/>
        <w:rPr>
          <w:del w:id="631" w:author="Holli Flanagan" w:date="2025-05-09T16:15:00Z"/>
          <w:color w:val="000000"/>
          <w:rPrChange w:id="632" w:author="Holli Flanagan" w:date="2025-05-09T16:15:00Z">
            <w:rPr>
              <w:del w:id="633" w:author="Holli Flanagan" w:date="2025-05-09T16:15:00Z"/>
              <w:rFonts w:ascii="Times New Roman" w:eastAsia="Times New Roman" w:hAnsi="Times New Roman" w:cs="Times New Roman"/>
            </w:rPr>
          </w:rPrChange>
        </w:rPr>
        <w:pPrChange w:id="634" w:author="Holli Flanagan" w:date="2025-05-09T16:15:00Z">
          <w:pPr>
            <w:numPr>
              <w:numId w:val="315"/>
            </w:numPr>
            <w:shd w:val="clear" w:color="auto" w:fill="FFFFFF"/>
            <w:spacing w:before="180" w:after="300"/>
            <w:ind w:left="720" w:hanging="360"/>
          </w:pPr>
        </w:pPrChange>
      </w:pPr>
      <w:del w:id="635" w:author="Holli Flanagan" w:date="2025-05-09T16:15:00Z">
        <w:r>
          <w:rPr>
            <w:rFonts w:ascii="Times New Roman" w:eastAsia="Times New Roman" w:hAnsi="Times New Roman" w:cs="Times New Roman"/>
            <w:color w:val="212529"/>
            <w:sz w:val="24"/>
            <w:szCs w:val="24"/>
          </w:rPr>
          <w:delText>Y</w:delText>
        </w:r>
      </w:del>
      <w:ins w:id="636" w:author="Holli Flanagan" w:date="2025-05-09T16:15:00Z">
        <w:r>
          <w:rPr>
            <w:rFonts w:ascii="Times New Roman" w:eastAsia="Times New Roman" w:hAnsi="Times New Roman" w:cs="Times New Roman"/>
            <w:color w:val="212529"/>
            <w:sz w:val="24"/>
            <w:szCs w:val="24"/>
          </w:rPr>
          <w:t>y</w:t>
        </w:r>
      </w:ins>
      <w:r>
        <w:rPr>
          <w:rFonts w:ascii="Times New Roman" w:eastAsia="Times New Roman" w:hAnsi="Times New Roman" w:cs="Times New Roman"/>
          <w:color w:val="212529"/>
          <w:sz w:val="24"/>
          <w:szCs w:val="24"/>
        </w:rPr>
        <w:t>ou can combine more than two strings at once with a single operation</w:t>
      </w:r>
      <w:ins w:id="637" w:author="Holli Flanagan" w:date="2025-05-09T16:15:00Z">
        <w:r>
          <w:rPr>
            <w:rFonts w:ascii="Times New Roman" w:eastAsia="Times New Roman" w:hAnsi="Times New Roman" w:cs="Times New Roman"/>
            <w:color w:val="212529"/>
            <w:sz w:val="24"/>
            <w:szCs w:val="24"/>
          </w:rPr>
          <w:t xml:space="preserve"> and </w:t>
        </w:r>
      </w:ins>
    </w:p>
    <w:p w14:paraId="5C999014" w14:textId="77777777" w:rsidR="00B32DEF" w:rsidRDefault="00000000">
      <w:pPr>
        <w:shd w:val="clear" w:color="auto" w:fill="FFFFFF"/>
        <w:spacing w:after="240"/>
        <w:pPrChange w:id="638" w:author="Holli Flanagan" w:date="2025-05-09T16:15:00Z">
          <w:pPr>
            <w:numPr>
              <w:numId w:val="315"/>
            </w:numPr>
            <w:shd w:val="clear" w:color="auto" w:fill="FFFFFF"/>
            <w:spacing w:before="180" w:after="300"/>
            <w:ind w:left="720" w:hanging="360"/>
          </w:pPr>
        </w:pPrChange>
      </w:pPr>
      <w:del w:id="639" w:author="Holli Flanagan" w:date="2025-05-09T16:15:00Z">
        <w:r>
          <w:rPr>
            <w:rFonts w:ascii="Times New Roman" w:eastAsia="Times New Roman" w:hAnsi="Times New Roman" w:cs="Times New Roman"/>
            <w:color w:val="212529"/>
            <w:sz w:val="24"/>
            <w:szCs w:val="24"/>
          </w:rPr>
          <w:delText>Y</w:delText>
        </w:r>
      </w:del>
      <w:ins w:id="640" w:author="Holli Flanagan" w:date="2025-05-09T16:15:00Z">
        <w:r>
          <w:rPr>
            <w:rFonts w:ascii="Times New Roman" w:eastAsia="Times New Roman" w:hAnsi="Times New Roman" w:cs="Times New Roman"/>
            <w:color w:val="212529"/>
            <w:sz w:val="24"/>
            <w:szCs w:val="24"/>
          </w:rPr>
          <w:t>y</w:t>
        </w:r>
      </w:ins>
      <w:r>
        <w:rPr>
          <w:rFonts w:ascii="Times New Roman" w:eastAsia="Times New Roman" w:hAnsi="Times New Roman" w:cs="Times New Roman"/>
          <w:color w:val="212529"/>
          <w:sz w:val="24"/>
          <w:szCs w:val="24"/>
        </w:rPr>
        <w:t xml:space="preserve">ou can make sure that you are only combining strings (no numbers or other types), since </w:t>
      </w:r>
      <w:proofErr w:type="spellStart"/>
      <w:r>
        <w:rPr>
          <w:rFonts w:ascii="Times New Roman" w:eastAsia="Times New Roman" w:hAnsi="Times New Roman" w:cs="Times New Roman"/>
          <w:color w:val="D63384"/>
          <w:sz w:val="21"/>
          <w:szCs w:val="21"/>
          <w:shd w:val="clear" w:color="auto" w:fill="F5F6FA"/>
        </w:rPr>
        <w:t>concat</w:t>
      </w:r>
      <w:proofErr w:type="spellEnd"/>
      <w:r>
        <w:rPr>
          <w:rFonts w:ascii="Times New Roman" w:eastAsia="Times New Roman" w:hAnsi="Times New Roman" w:cs="Times New Roman"/>
          <w:color w:val="212529"/>
          <w:sz w:val="24"/>
          <w:szCs w:val="24"/>
        </w:rPr>
        <w:t xml:space="preserve"> only works with strings. With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you can accidentally add numbers to strings, which can lead to unexpected results (since JavaScript will convert the number to a string and concatenate it).</w:t>
      </w:r>
    </w:p>
    <w:p w14:paraId="0A39383E"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41" w:name="_my0yuuktqp17" w:colFirst="0" w:colLast="0"/>
      <w:bookmarkEnd w:id="641"/>
      <w:r>
        <w:rPr>
          <w:rFonts w:ascii="Times New Roman" w:eastAsia="Times New Roman" w:hAnsi="Times New Roman" w:cs="Times New Roman"/>
          <w:color w:val="27262B"/>
          <w:sz w:val="26"/>
          <w:szCs w:val="26"/>
        </w:rPr>
        <w:t xml:space="preserve">The </w:t>
      </w:r>
      <w:r>
        <w:rPr>
          <w:rFonts w:ascii="Times New Roman" w:eastAsia="Times New Roman" w:hAnsi="Times New Roman" w:cs="Times New Roman"/>
          <w:color w:val="D63384"/>
          <w:sz w:val="23"/>
          <w:szCs w:val="23"/>
          <w:shd w:val="clear" w:color="auto" w:fill="F5F6FA"/>
        </w:rPr>
        <w:t>split</w:t>
      </w:r>
      <w:r>
        <w:rPr>
          <w:rFonts w:ascii="Times New Roman" w:eastAsia="Times New Roman" w:hAnsi="Times New Roman" w:cs="Times New Roman"/>
          <w:color w:val="27262B"/>
          <w:sz w:val="26"/>
          <w:szCs w:val="26"/>
        </w:rPr>
        <w:t xml:space="preserve"> and </w:t>
      </w:r>
      <w:r>
        <w:rPr>
          <w:rFonts w:ascii="Times New Roman" w:eastAsia="Times New Roman" w:hAnsi="Times New Roman" w:cs="Times New Roman"/>
          <w:color w:val="D63384"/>
          <w:sz w:val="23"/>
          <w:szCs w:val="23"/>
          <w:shd w:val="clear" w:color="auto" w:fill="F5F6FA"/>
        </w:rPr>
        <w:t>substring</w:t>
      </w:r>
      <w:r>
        <w:rPr>
          <w:rFonts w:ascii="Times New Roman" w:eastAsia="Times New Roman" w:hAnsi="Times New Roman" w:cs="Times New Roman"/>
          <w:color w:val="27262B"/>
          <w:sz w:val="26"/>
          <w:szCs w:val="26"/>
        </w:rPr>
        <w:t xml:space="preserve"> method</w:t>
      </w:r>
    </w:p>
    <w:p w14:paraId="502F685B" w14:textId="77777777" w:rsidR="00B32DEF" w:rsidRDefault="00000000">
      <w:pPr>
        <w:numPr>
          <w:ilvl w:val="0"/>
          <w:numId w:val="256"/>
        </w:numPr>
        <w:shd w:val="clear" w:color="auto" w:fill="FFFFFF"/>
        <w:spacing w:before="180"/>
      </w:pPr>
      <w:r>
        <w:rPr>
          <w:rFonts w:ascii="Times New Roman" w:eastAsia="Times New Roman" w:hAnsi="Times New Roman" w:cs="Times New Roman"/>
          <w:color w:val="212529"/>
          <w:sz w:val="24"/>
          <w:szCs w:val="24"/>
        </w:rPr>
        <w:t xml:space="preserve">Assume the string </w:t>
      </w:r>
      <w:r>
        <w:rPr>
          <w:rFonts w:ascii="Times New Roman" w:eastAsia="Times New Roman" w:hAnsi="Times New Roman" w:cs="Times New Roman"/>
          <w:color w:val="D63384"/>
          <w:sz w:val="21"/>
          <w:szCs w:val="21"/>
          <w:shd w:val="clear" w:color="auto" w:fill="F5F6FA"/>
        </w:rPr>
        <w:t xml:space="preserve">let </w:t>
      </w:r>
      <w:proofErr w:type="spellStart"/>
      <w:r>
        <w:rPr>
          <w:rFonts w:ascii="Times New Roman" w:eastAsia="Times New Roman" w:hAnsi="Times New Roman" w:cs="Times New Roman"/>
          <w:color w:val="D63384"/>
          <w:sz w:val="21"/>
          <w:szCs w:val="21"/>
          <w:shd w:val="clear" w:color="auto" w:fill="F5F6FA"/>
        </w:rPr>
        <w:t>myStr</w:t>
      </w:r>
      <w:proofErr w:type="spellEnd"/>
      <w:r>
        <w:rPr>
          <w:rFonts w:ascii="Times New Roman" w:eastAsia="Times New Roman" w:hAnsi="Times New Roman" w:cs="Times New Roman"/>
          <w:color w:val="D63384"/>
          <w:sz w:val="21"/>
          <w:szCs w:val="21"/>
          <w:shd w:val="clear" w:color="auto" w:fill="F5F6FA"/>
        </w:rPr>
        <w:t>="Hello World</w:t>
      </w:r>
      <w:proofErr w:type="gramStart"/>
      <w:r>
        <w:rPr>
          <w:rFonts w:ascii="Times New Roman" w:eastAsia="Times New Roman" w:hAnsi="Times New Roman" w:cs="Times New Roman"/>
          <w:color w:val="D63384"/>
          <w:sz w:val="21"/>
          <w:szCs w:val="21"/>
          <w:shd w:val="clear" w:color="auto" w:fill="F5F6FA"/>
        </w:rPr>
        <w:t>";</w:t>
      </w:r>
      <w:proofErr w:type="gramEnd"/>
    </w:p>
    <w:p w14:paraId="45C34FFD" w14:textId="77777777" w:rsidR="00B32DEF" w:rsidRDefault="00000000">
      <w:pPr>
        <w:numPr>
          <w:ilvl w:val="0"/>
          <w:numId w:val="256"/>
        </w:numPr>
        <w:shd w:val="clear" w:color="auto" w:fill="FFFFFF"/>
        <w:rPr>
          <w:rFonts w:ascii="Times New Roman" w:eastAsia="Times New Roman" w:hAnsi="Times New Roman" w:cs="Times New Roman"/>
        </w:rPr>
      </w:pPr>
      <w:proofErr w:type="gramStart"/>
      <w:r>
        <w:rPr>
          <w:rFonts w:ascii="Times New Roman" w:eastAsia="Times New Roman" w:hAnsi="Times New Roman" w:cs="Times New Roman"/>
          <w:color w:val="212529"/>
          <w:sz w:val="24"/>
          <w:szCs w:val="24"/>
        </w:rPr>
        <w:t>split(</w:t>
      </w:r>
      <w:proofErr w:type="gramEnd"/>
      <w:r>
        <w:rPr>
          <w:rFonts w:ascii="Times New Roman" w:eastAsia="Times New Roman" w:hAnsi="Times New Roman" w:cs="Times New Roman"/>
          <w:color w:val="212529"/>
          <w:sz w:val="24"/>
          <w:szCs w:val="24"/>
        </w:rPr>
        <w:t xml:space="preserve">): </w:t>
      </w:r>
      <w:commentRangeStart w:id="642"/>
      <w:r>
        <w:rPr>
          <w:rFonts w:ascii="Times New Roman" w:eastAsia="Times New Roman" w:hAnsi="Times New Roman" w:cs="Times New Roman"/>
          <w:color w:val="212529"/>
          <w:sz w:val="24"/>
          <w:szCs w:val="24"/>
        </w:rPr>
        <w:t xml:space="preserve">Splits </w:t>
      </w:r>
      <w:commentRangeEnd w:id="642"/>
      <w:r>
        <w:commentReference w:id="642"/>
      </w:r>
      <w:r>
        <w:rPr>
          <w:rFonts w:ascii="Times New Roman" w:eastAsia="Times New Roman" w:hAnsi="Times New Roman" w:cs="Times New Roman"/>
          <w:color w:val="212529"/>
          <w:sz w:val="24"/>
          <w:szCs w:val="24"/>
        </w:rPr>
        <w:t>the specified String object into an array of strings.</w:t>
      </w:r>
    </w:p>
    <w:p w14:paraId="70E06A15" w14:textId="77777777" w:rsidR="00B32DEF" w:rsidRDefault="00000000">
      <w:pPr>
        <w:numPr>
          <w:ilvl w:val="1"/>
          <w:numId w:val="256"/>
        </w:numPr>
        <w:shd w:val="clear" w:color="auto" w:fill="FFFFFF"/>
        <w:spacing w:after="360"/>
        <w:rPr>
          <w:rFonts w:ascii="Times New Roman" w:eastAsia="Times New Roman" w:hAnsi="Times New Roman" w:cs="Times New Roman"/>
        </w:rPr>
      </w:pPr>
      <w:proofErr w:type="spellStart"/>
      <w:r>
        <w:rPr>
          <w:rFonts w:ascii="Times New Roman" w:eastAsia="Times New Roman" w:hAnsi="Times New Roman" w:cs="Times New Roman"/>
          <w:color w:val="212529"/>
          <w:sz w:val="24"/>
          <w:szCs w:val="24"/>
        </w:rPr>
        <w:t>myStr.split</w:t>
      </w:r>
      <w:proofErr w:type="spellEnd"/>
      <w:proofErr w:type="gramStart"/>
      <w:r>
        <w:rPr>
          <w:rFonts w:ascii="Times New Roman" w:eastAsia="Times New Roman" w:hAnsi="Times New Roman" w:cs="Times New Roman"/>
          <w:color w:val="212529"/>
          <w:sz w:val="24"/>
          <w:szCs w:val="24"/>
        </w:rPr>
        <w:t>(“ “</w:t>
      </w:r>
      <w:proofErr w:type="gramEnd"/>
      <w:r>
        <w:rPr>
          <w:rFonts w:ascii="Times New Roman" w:eastAsia="Times New Roman" w:hAnsi="Times New Roman" w:cs="Times New Roman"/>
          <w:color w:val="212529"/>
          <w:sz w:val="24"/>
          <w:szCs w:val="24"/>
        </w:rPr>
        <w:t>); //returns the array [“</w:t>
      </w:r>
      <w:proofErr w:type="spellStart"/>
      <w:r>
        <w:rPr>
          <w:rFonts w:ascii="Times New Roman" w:eastAsia="Times New Roman" w:hAnsi="Times New Roman" w:cs="Times New Roman"/>
          <w:color w:val="212529"/>
          <w:sz w:val="24"/>
          <w:szCs w:val="24"/>
        </w:rPr>
        <w:t>Hello”</w:t>
      </w:r>
      <w:proofErr w:type="gramStart"/>
      <w:r>
        <w:rPr>
          <w:rFonts w:ascii="Times New Roman" w:eastAsia="Times New Roman" w:hAnsi="Times New Roman" w:cs="Times New Roman"/>
          <w:color w:val="212529"/>
          <w:sz w:val="24"/>
          <w:szCs w:val="24"/>
        </w:rPr>
        <w:t>,”World</w:t>
      </w:r>
      <w:proofErr w:type="spellEnd"/>
      <w:proofErr w:type="gramEnd"/>
      <w:r>
        <w:rPr>
          <w:rFonts w:ascii="Times New Roman" w:eastAsia="Times New Roman" w:hAnsi="Times New Roman" w:cs="Times New Roman"/>
          <w:color w:val="212529"/>
          <w:sz w:val="24"/>
          <w:szCs w:val="24"/>
        </w:rPr>
        <w:t>”]</w:t>
      </w:r>
    </w:p>
    <w:p w14:paraId="6C52AB47" w14:textId="77777777" w:rsidR="00B32DEF" w:rsidRDefault="00B32DEF">
      <w:pPr>
        <w:shd w:val="clear" w:color="auto" w:fill="FFFFFF"/>
        <w:spacing w:before="180" w:after="300" w:line="360" w:lineRule="auto"/>
        <w:ind w:left="720"/>
        <w:rPr>
          <w:rFonts w:ascii="Times New Roman" w:eastAsia="Times New Roman" w:hAnsi="Times New Roman" w:cs="Times New Roman"/>
          <w:color w:val="FFFFFF"/>
          <w:sz w:val="24"/>
          <w:szCs w:val="24"/>
          <w:shd w:val="clear" w:color="auto" w:fill="0D6EFD"/>
        </w:rPr>
      </w:pPr>
    </w:p>
    <w:p w14:paraId="3A81A22D"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FFFFFF"/>
          <w:sz w:val="24"/>
          <w:szCs w:val="24"/>
          <w:shd w:val="clear" w:color="auto" w:fill="0D6EFD"/>
        </w:rPr>
        <w:br/>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1A377B08"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myStr.split</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5D779DD9" w14:textId="77777777" w:rsidR="00B32DEF" w:rsidRPr="00B32DEF" w:rsidRDefault="00000000">
      <w:pPr>
        <w:shd w:val="clear" w:color="auto" w:fill="FFFFFF"/>
        <w:spacing w:before="180"/>
        <w:rPr>
          <w:color w:val="000000"/>
          <w:rPrChange w:id="643" w:author="Holli Flanagan" w:date="2025-05-09T16:17:00Z">
            <w:rPr>
              <w:rFonts w:ascii="Times New Roman" w:eastAsia="Times New Roman" w:hAnsi="Times New Roman" w:cs="Times New Roman"/>
            </w:rPr>
          </w:rPrChange>
        </w:rPr>
        <w:pPrChange w:id="644" w:author="Holli Flanagan" w:date="2025-05-09T16:17:00Z">
          <w:pPr>
            <w:numPr>
              <w:numId w:val="256"/>
            </w:numPr>
            <w:shd w:val="clear" w:color="auto" w:fill="FFFFFF"/>
            <w:spacing w:before="180" w:after="300"/>
            <w:ind w:left="720" w:hanging="360"/>
          </w:pPr>
        </w:pPrChange>
      </w:pPr>
      <w:r>
        <w:rPr>
          <w:rFonts w:ascii="Times New Roman" w:eastAsia="Times New Roman" w:hAnsi="Times New Roman" w:cs="Times New Roman"/>
          <w:color w:val="5C5962"/>
          <w:sz w:val="24"/>
          <w:szCs w:val="24"/>
        </w:rPr>
        <w:t></w:t>
      </w:r>
      <w:proofErr w:type="gramStart"/>
      <w:r>
        <w:rPr>
          <w:rFonts w:ascii="Times New Roman" w:eastAsia="Times New Roman" w:hAnsi="Times New Roman" w:cs="Times New Roman"/>
          <w:color w:val="212529"/>
          <w:sz w:val="24"/>
          <w:szCs w:val="24"/>
        </w:rPr>
        <w:t>substring(</w:t>
      </w:r>
      <w:proofErr w:type="gramEnd"/>
      <w:r>
        <w:rPr>
          <w:rFonts w:ascii="Times New Roman" w:eastAsia="Times New Roman" w:hAnsi="Times New Roman" w:cs="Times New Roman"/>
          <w:color w:val="212529"/>
          <w:sz w:val="24"/>
          <w:szCs w:val="24"/>
        </w:rPr>
        <w:t>): Returns characters from the string between two defined indexes</w:t>
      </w:r>
      <w:ins w:id="645" w:author="Holli Flanagan" w:date="2025-05-09T16:17:00Z">
        <w:r>
          <w:rPr>
            <w:rFonts w:ascii="Times New Roman" w:eastAsia="Times New Roman" w:hAnsi="Times New Roman" w:cs="Times New Roman"/>
            <w:color w:val="212529"/>
            <w:sz w:val="24"/>
            <w:szCs w:val="24"/>
          </w:rPr>
          <w:t>:</w:t>
        </w:r>
      </w:ins>
      <w:del w:id="646" w:author="Holli Flanagan" w:date="2025-05-09T16:17:00Z">
        <w:r>
          <w:rPr>
            <w:rFonts w:ascii="Times New Roman" w:eastAsia="Times New Roman" w:hAnsi="Times New Roman" w:cs="Times New Roman"/>
            <w:color w:val="212529"/>
            <w:sz w:val="24"/>
            <w:szCs w:val="24"/>
          </w:rPr>
          <w:delText>.</w:delText>
        </w:r>
      </w:del>
    </w:p>
    <w:p w14:paraId="50EF73A9" w14:textId="77777777" w:rsidR="00B32DEF" w:rsidRPr="00B32DEF" w:rsidRDefault="00000000">
      <w:pPr>
        <w:numPr>
          <w:ilvl w:val="0"/>
          <w:numId w:val="230"/>
        </w:numPr>
        <w:shd w:val="clear" w:color="auto" w:fill="FFFFFF"/>
        <w:rPr>
          <w:rFonts w:ascii="Times New Roman" w:eastAsia="Times New Roman" w:hAnsi="Times New Roman" w:cs="Times New Roman"/>
          <w:color w:val="212529"/>
          <w:sz w:val="24"/>
          <w:szCs w:val="24"/>
          <w:rPrChange w:id="647" w:author="Holli Flanagan" w:date="2025-05-09T16:17:00Z">
            <w:rPr>
              <w:rFonts w:ascii="Times New Roman" w:eastAsia="Times New Roman" w:hAnsi="Times New Roman" w:cs="Times New Roman"/>
            </w:rPr>
          </w:rPrChange>
        </w:rPr>
        <w:pPrChange w:id="648" w:author="Holli Flanagan" w:date="2025-05-09T16:17:00Z">
          <w:pPr>
            <w:numPr>
              <w:ilvl w:val="1"/>
              <w:numId w:val="256"/>
            </w:numPr>
            <w:shd w:val="clear" w:color="auto" w:fill="FFFFFF"/>
            <w:spacing w:before="360" w:after="360"/>
            <w:ind w:left="1440" w:hanging="360"/>
          </w:pPr>
        </w:pPrChange>
      </w:pPr>
      <w:proofErr w:type="spellStart"/>
      <w:r>
        <w:rPr>
          <w:rFonts w:ascii="Times New Roman" w:eastAsia="Times New Roman" w:hAnsi="Times New Roman" w:cs="Times New Roman"/>
          <w:color w:val="212529"/>
          <w:sz w:val="24"/>
          <w:szCs w:val="24"/>
        </w:rPr>
        <w:t>myStr.substring</w:t>
      </w:r>
      <w:proofErr w:type="spellEnd"/>
      <w:r>
        <w:rPr>
          <w:rFonts w:ascii="Times New Roman" w:eastAsia="Times New Roman" w:hAnsi="Times New Roman" w:cs="Times New Roman"/>
          <w:color w:val="212529"/>
          <w:sz w:val="24"/>
          <w:szCs w:val="24"/>
        </w:rPr>
        <w:t>(2); // returns “</w:t>
      </w:r>
      <w:proofErr w:type="spellStart"/>
      <w:r>
        <w:rPr>
          <w:rFonts w:ascii="Times New Roman" w:eastAsia="Times New Roman" w:hAnsi="Times New Roman" w:cs="Times New Roman"/>
          <w:color w:val="212529"/>
          <w:sz w:val="24"/>
          <w:szCs w:val="24"/>
        </w:rPr>
        <w:t>llo</w:t>
      </w:r>
      <w:proofErr w:type="spellEnd"/>
      <w:r>
        <w:rPr>
          <w:rFonts w:ascii="Times New Roman" w:eastAsia="Times New Roman" w:hAnsi="Times New Roman" w:cs="Times New Roman"/>
          <w:color w:val="212529"/>
          <w:sz w:val="24"/>
          <w:szCs w:val="24"/>
        </w:rPr>
        <w:t xml:space="preserve"> World”</w:t>
      </w:r>
    </w:p>
    <w:p w14:paraId="0D34EE78" w14:textId="77777777" w:rsidR="00B32DEF" w:rsidRDefault="00000000">
      <w:pPr>
        <w:numPr>
          <w:ilvl w:val="0"/>
          <w:numId w:val="230"/>
        </w:numPr>
        <w:shd w:val="clear" w:color="auto" w:fill="FFFFFF"/>
        <w:rPr>
          <w:ins w:id="649" w:author="Holli Flanagan" w:date="2025-05-09T16:17:00Z"/>
          <w:rFonts w:ascii="Times New Roman" w:eastAsia="Times New Roman" w:hAnsi="Times New Roman" w:cs="Times New Roman"/>
          <w:color w:val="212529"/>
          <w:sz w:val="24"/>
          <w:szCs w:val="24"/>
        </w:rPr>
      </w:pPr>
      <w:proofErr w:type="spellStart"/>
      <w:r>
        <w:rPr>
          <w:rFonts w:ascii="Times New Roman" w:eastAsia="Times New Roman" w:hAnsi="Times New Roman" w:cs="Times New Roman"/>
          <w:color w:val="212529"/>
          <w:sz w:val="24"/>
          <w:szCs w:val="24"/>
        </w:rPr>
        <w:t>myStr.substring</w:t>
      </w:r>
      <w:proofErr w:type="spellEnd"/>
      <w:r>
        <w:rPr>
          <w:rFonts w:ascii="Times New Roman" w:eastAsia="Times New Roman" w:hAnsi="Times New Roman" w:cs="Times New Roman"/>
          <w:color w:val="212529"/>
          <w:sz w:val="24"/>
          <w:szCs w:val="24"/>
        </w:rPr>
        <w:t>(2,5); // returns “</w:t>
      </w:r>
      <w:proofErr w:type="spellStart"/>
      <w:r>
        <w:rPr>
          <w:rFonts w:ascii="Times New Roman" w:eastAsia="Times New Roman" w:hAnsi="Times New Roman" w:cs="Times New Roman"/>
          <w:color w:val="212529"/>
          <w:sz w:val="24"/>
          <w:szCs w:val="24"/>
        </w:rPr>
        <w:t>llo</w:t>
      </w:r>
      <w:proofErr w:type="spellEnd"/>
      <w:r>
        <w:rPr>
          <w:rFonts w:ascii="Times New Roman" w:eastAsia="Times New Roman" w:hAnsi="Times New Roman" w:cs="Times New Roman"/>
          <w:color w:val="212529"/>
          <w:sz w:val="24"/>
          <w:szCs w:val="24"/>
        </w:rPr>
        <w:t>”</w:t>
      </w:r>
      <w:del w:id="650" w:author="Holli Flanagan" w:date="2025-05-09T16:17:00Z">
        <w:r>
          <w:rPr>
            <w:rFonts w:ascii="Times New Roman" w:eastAsia="Times New Roman" w:hAnsi="Times New Roman" w:cs="Times New Roman"/>
            <w:color w:val="212529"/>
            <w:sz w:val="24"/>
            <w:szCs w:val="24"/>
          </w:rPr>
          <w:br/>
        </w:r>
      </w:del>
    </w:p>
    <w:p w14:paraId="42AD1D6D" w14:textId="77777777" w:rsidR="00B32DEF" w:rsidRPr="00B32DEF" w:rsidRDefault="00000000">
      <w:pPr>
        <w:shd w:val="clear" w:color="auto" w:fill="FFFFFF"/>
        <w:rPr>
          <w:del w:id="651" w:author="Holli Flanagan" w:date="2025-05-09T16:17:00Z"/>
          <w:color w:val="000000"/>
          <w:rPrChange w:id="652" w:author="Holli Flanagan" w:date="2025-05-09T16:17:00Z">
            <w:rPr>
              <w:del w:id="653" w:author="Holli Flanagan" w:date="2025-05-09T16:17:00Z"/>
              <w:rFonts w:ascii="Times New Roman" w:eastAsia="Times New Roman" w:hAnsi="Times New Roman" w:cs="Times New Roman"/>
            </w:rPr>
          </w:rPrChange>
        </w:rPr>
        <w:pPrChange w:id="654" w:author="Holli Flanagan" w:date="2025-05-09T16:17:00Z">
          <w:pPr>
            <w:numPr>
              <w:ilvl w:val="1"/>
              <w:numId w:val="256"/>
            </w:numPr>
            <w:shd w:val="clear" w:color="auto" w:fill="FFFFFF"/>
            <w:spacing w:before="360" w:after="360"/>
            <w:ind w:left="1440" w:hanging="360"/>
          </w:pPr>
        </w:pPrChange>
      </w:pPr>
      <w:del w:id="655" w:author="Holli Flanagan" w:date="2025-05-09T16:16:00Z">
        <w:r>
          <w:rPr>
            <w:rFonts w:ascii="Times New Roman" w:eastAsia="Times New Roman" w:hAnsi="Times New Roman" w:cs="Times New Roman"/>
            <w:color w:val="212529"/>
            <w:sz w:val="24"/>
            <w:szCs w:val="24"/>
          </w:rPr>
          <w:delText>_</w:delText>
        </w:r>
      </w:del>
      <w:r>
        <w:rPr>
          <w:rFonts w:ascii="Times New Roman" w:eastAsia="Times New Roman" w:hAnsi="Times New Roman" w:cs="Times New Roman"/>
          <w:color w:val="212529"/>
          <w:sz w:val="24"/>
          <w:szCs w:val="24"/>
        </w:rPr>
        <w:t xml:space="preserve">Note: the first parameter is the index of the first character to return, and the second is the index of the first character NOT returned. If the second parameter is </w:t>
      </w:r>
    </w:p>
    <w:p w14:paraId="064EC268" w14:textId="77777777" w:rsidR="00B32DEF" w:rsidRPr="00B32DEF" w:rsidRDefault="00000000">
      <w:pPr>
        <w:shd w:val="clear" w:color="auto" w:fill="FFFFFF"/>
        <w:spacing w:after="360"/>
        <w:rPr>
          <w:color w:val="000000"/>
          <w:rPrChange w:id="656" w:author="Holli Flanagan" w:date="2025-05-09T16:17:00Z">
            <w:rPr>
              <w:rFonts w:ascii="Times New Roman" w:eastAsia="Times New Roman" w:hAnsi="Times New Roman" w:cs="Times New Roman"/>
            </w:rPr>
          </w:rPrChange>
        </w:rPr>
        <w:pPrChange w:id="657" w:author="Holli Flanagan" w:date="2025-05-09T16:17:00Z">
          <w:pPr>
            <w:numPr>
              <w:ilvl w:val="1"/>
              <w:numId w:val="256"/>
            </w:numPr>
            <w:shd w:val="clear" w:color="auto" w:fill="FFFFFF"/>
            <w:spacing w:before="360" w:after="360"/>
            <w:ind w:left="1440" w:hanging="360"/>
          </w:pPr>
        </w:pPrChange>
      </w:pPr>
      <w:r>
        <w:rPr>
          <w:rFonts w:ascii="Times New Roman" w:eastAsia="Times New Roman" w:hAnsi="Times New Roman" w:cs="Times New Roman"/>
          <w:color w:val="212529"/>
          <w:sz w:val="24"/>
          <w:szCs w:val="24"/>
        </w:rPr>
        <w:t>not provided, the remainder of the string is returned.</w:t>
      </w:r>
    </w:p>
    <w:p w14:paraId="1684C129"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DF3104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methods are very similar, with two primary differences:</w:t>
      </w:r>
    </w:p>
    <w:p w14:paraId="70C400C1" w14:textId="77777777" w:rsidR="00B32DEF" w:rsidRDefault="00000000">
      <w:pPr>
        <w:numPr>
          <w:ilvl w:val="0"/>
          <w:numId w:val="4"/>
        </w:numPr>
        <w:shd w:val="clear" w:color="auto" w:fill="FFFFFF"/>
        <w:spacing w:before="180"/>
        <w:pPrChange w:id="658" w:author="Holli Flanagan" w:date="2025-05-09T16:18:00Z">
          <w:pPr>
            <w:numPr>
              <w:numId w:val="194"/>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If the second parameter is less than the first, the </w:t>
      </w: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method will swap them. The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 will return an empty string in this case.</w:t>
      </w:r>
    </w:p>
    <w:p w14:paraId="2A5DD64A" w14:textId="77777777" w:rsidR="00B32DEF" w:rsidRDefault="00000000">
      <w:pPr>
        <w:numPr>
          <w:ilvl w:val="0"/>
          <w:numId w:val="4"/>
        </w:numPr>
        <w:shd w:val="clear" w:color="auto" w:fill="FFFFFF"/>
        <w:spacing w:after="300"/>
        <w:pPrChange w:id="659" w:author="Holli Flanagan" w:date="2025-05-09T16:18:00Z">
          <w:pPr>
            <w:numPr>
              <w:numId w:val="19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method does not support negative indexes.</w:t>
      </w:r>
    </w:p>
    <w:p w14:paraId="6CF29731"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60" w:name="_u53462mskap8" w:colFirst="0" w:colLast="0"/>
      <w:bookmarkEnd w:id="660"/>
      <w:r>
        <w:rPr>
          <w:rFonts w:ascii="Times New Roman" w:eastAsia="Times New Roman" w:hAnsi="Times New Roman" w:cs="Times New Roman"/>
          <w:color w:val="27262B"/>
          <w:sz w:val="26"/>
          <w:szCs w:val="26"/>
        </w:rPr>
        <w:t xml:space="preserve">The </w:t>
      </w:r>
      <w:proofErr w:type="spellStart"/>
      <w:r>
        <w:rPr>
          <w:rFonts w:ascii="Times New Roman" w:eastAsia="Times New Roman" w:hAnsi="Times New Roman" w:cs="Times New Roman"/>
          <w:color w:val="D63384"/>
          <w:sz w:val="23"/>
          <w:szCs w:val="23"/>
          <w:shd w:val="clear" w:color="auto" w:fill="F5F6FA"/>
        </w:rPr>
        <w:t>toLowerCase</w:t>
      </w:r>
      <w:proofErr w:type="spellEnd"/>
      <w:r>
        <w:rPr>
          <w:rFonts w:ascii="Times New Roman" w:eastAsia="Times New Roman" w:hAnsi="Times New Roman" w:cs="Times New Roman"/>
          <w:color w:val="27262B"/>
          <w:sz w:val="26"/>
          <w:szCs w:val="26"/>
        </w:rPr>
        <w:t xml:space="preserve"> and </w:t>
      </w:r>
      <w:proofErr w:type="spellStart"/>
      <w:r>
        <w:rPr>
          <w:rFonts w:ascii="Times New Roman" w:eastAsia="Times New Roman" w:hAnsi="Times New Roman" w:cs="Times New Roman"/>
          <w:color w:val="D63384"/>
          <w:sz w:val="23"/>
          <w:szCs w:val="23"/>
          <w:shd w:val="clear" w:color="auto" w:fill="F5F6FA"/>
        </w:rPr>
        <w:t>toUpperCase</w:t>
      </w:r>
      <w:proofErr w:type="spellEnd"/>
      <w:r>
        <w:rPr>
          <w:rFonts w:ascii="Times New Roman" w:eastAsia="Times New Roman" w:hAnsi="Times New Roman" w:cs="Times New Roman"/>
          <w:color w:val="27262B"/>
          <w:sz w:val="26"/>
          <w:szCs w:val="26"/>
        </w:rPr>
        <w:t xml:space="preserve"> methods</w:t>
      </w:r>
    </w:p>
    <w:p w14:paraId="319F297D" w14:textId="77777777" w:rsidR="00B32DEF" w:rsidRDefault="00000000">
      <w:pPr>
        <w:shd w:val="clear" w:color="auto" w:fill="FFFFFF"/>
        <w:spacing w:after="240"/>
        <w:rPr>
          <w:ins w:id="661" w:author="Holli Flanagan" w:date="2025-05-09T16:18: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toLowerCase</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toUpperCase</w:t>
      </w:r>
      <w:proofErr w:type="spellEnd"/>
      <w:r>
        <w:rPr>
          <w:rFonts w:ascii="Times New Roman" w:eastAsia="Times New Roman" w:hAnsi="Times New Roman" w:cs="Times New Roman"/>
          <w:color w:val="212529"/>
          <w:sz w:val="24"/>
          <w:szCs w:val="24"/>
        </w:rPr>
        <w:t xml:space="preserve"> methods will create a new string with all characters in either lowercase or uppercase, respectively.</w:t>
      </w:r>
    </w:p>
    <w:p w14:paraId="42076F76" w14:textId="77777777" w:rsidR="00B32DEF" w:rsidRPr="00B32DEF" w:rsidRDefault="00000000">
      <w:pPr>
        <w:shd w:val="clear" w:color="auto" w:fill="FFFFFF"/>
        <w:spacing w:after="240"/>
        <w:rPr>
          <w:rFonts w:ascii="Times New Roman" w:eastAsia="Times New Roman" w:hAnsi="Times New Roman" w:cs="Times New Roman"/>
          <w:color w:val="212529"/>
          <w:sz w:val="24"/>
          <w:szCs w:val="24"/>
          <w:rPrChange w:id="662" w:author="Holli Flanagan" w:date="2025-05-09T16:18:00Z">
            <w:rPr>
              <w:rFonts w:ascii="Times New Roman" w:eastAsia="Times New Roman" w:hAnsi="Times New Roman" w:cs="Times New Roman"/>
              <w:color w:val="FFFFFF"/>
              <w:sz w:val="24"/>
              <w:szCs w:val="24"/>
              <w:shd w:val="clear" w:color="auto" w:fill="0D6EFD"/>
            </w:rPr>
          </w:rPrChange>
        </w:rPr>
      </w:pPr>
      <w:ins w:id="663" w:author="Holli Flanagan" w:date="2025-05-09T16:18:00Z">
        <w:r>
          <w:rPr>
            <w:rFonts w:ascii="Times New Roman" w:eastAsia="Times New Roman" w:hAnsi="Times New Roman" w:cs="Times New Roman"/>
            <w:color w:val="212529"/>
            <w:sz w:val="24"/>
            <w:szCs w:val="24"/>
          </w:rPr>
          <w:t>[INSERT CODE BLOCK]</w:t>
        </w:r>
      </w:ins>
    </w:p>
    <w:p w14:paraId="324BCD8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Notice how the methods take no arguments; the parentheses are still required to call the method, even with nothing in between them. These are nullary methods because they take no arguments.</w:t>
      </w:r>
    </w:p>
    <w:p w14:paraId="211938DF"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664" w:name="_5mwh45wwv8zd" w:colFirst="0" w:colLast="0"/>
      <w:bookmarkEnd w:id="664"/>
      <w:r>
        <w:rPr>
          <w:rFonts w:ascii="Times New Roman" w:eastAsia="Times New Roman" w:hAnsi="Times New Roman" w:cs="Times New Roman"/>
          <w:color w:val="27262B"/>
          <w:sz w:val="26"/>
          <w:szCs w:val="26"/>
        </w:rPr>
        <w:t xml:space="preserve">String to Number Conversion with </w:t>
      </w:r>
      <w:proofErr w:type="spellStart"/>
      <w:r>
        <w:rPr>
          <w:rFonts w:ascii="Times New Roman" w:eastAsia="Times New Roman" w:hAnsi="Times New Roman" w:cs="Times New Roman"/>
          <w:color w:val="D63384"/>
          <w:sz w:val="23"/>
          <w:szCs w:val="23"/>
          <w:shd w:val="clear" w:color="auto" w:fill="F5F6FA"/>
        </w:rPr>
        <w:t>parseInt</w:t>
      </w:r>
      <w:proofErr w:type="spellEnd"/>
      <w:r>
        <w:rPr>
          <w:rFonts w:ascii="Times New Roman" w:eastAsia="Times New Roman" w:hAnsi="Times New Roman" w:cs="Times New Roman"/>
          <w:color w:val="27262B"/>
          <w:sz w:val="26"/>
          <w:szCs w:val="26"/>
        </w:rPr>
        <w:t xml:space="preserve"> and </w:t>
      </w:r>
      <w:r>
        <w:rPr>
          <w:rFonts w:ascii="Times New Roman" w:eastAsia="Times New Roman" w:hAnsi="Times New Roman" w:cs="Times New Roman"/>
          <w:color w:val="D63384"/>
          <w:sz w:val="23"/>
          <w:szCs w:val="23"/>
          <w:shd w:val="clear" w:color="auto" w:fill="F5F6FA"/>
        </w:rPr>
        <w:t>+</w:t>
      </w:r>
    </w:p>
    <w:p w14:paraId="5FA781A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if the string contains a number and we want to convert it to a number type? We can use two approaches:</w:t>
      </w:r>
    </w:p>
    <w:p w14:paraId="3825B7D0" w14:textId="77777777" w:rsidR="00B32DEF" w:rsidRDefault="00000000">
      <w:pPr>
        <w:numPr>
          <w:ilvl w:val="0"/>
          <w:numId w:val="313"/>
        </w:numPr>
        <w:shd w:val="clear" w:color="auto" w:fill="FFFFFF"/>
        <w:rPr>
          <w:ins w:id="665" w:author="Holli Flanagan" w:date="2025-05-09T16:20:00Z"/>
          <w:rFonts w:ascii="Times New Roman" w:eastAsia="Times New Roman" w:hAnsi="Times New Roman" w:cs="Times New Roman"/>
        </w:rPr>
      </w:pP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xml:space="preserve">: This function will convert a string to a number, but only if the string contains a valid number. If the string does not contain a valid number, </w:t>
      </w: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xml:space="preserve"> will return the special value </w:t>
      </w:r>
      <w:proofErr w:type="spellStart"/>
      <w:r>
        <w:rPr>
          <w:rFonts w:ascii="Times New Roman" w:eastAsia="Times New Roman" w:hAnsi="Times New Roman" w:cs="Times New Roman"/>
          <w:color w:val="D63384"/>
          <w:sz w:val="21"/>
          <w:szCs w:val="21"/>
          <w:shd w:val="clear" w:color="auto" w:fill="F5F6FA"/>
        </w:rPr>
        <w:t>NaN</w:t>
      </w:r>
      <w:proofErr w:type="spellEnd"/>
      <w:r>
        <w:rPr>
          <w:rFonts w:ascii="Times New Roman" w:eastAsia="Times New Roman" w:hAnsi="Times New Roman" w:cs="Times New Roman"/>
          <w:color w:val="212529"/>
          <w:sz w:val="24"/>
          <w:szCs w:val="24"/>
        </w:rPr>
        <w:t>.</w:t>
      </w:r>
    </w:p>
    <w:p w14:paraId="1A097FBB" w14:textId="77777777" w:rsidR="00B32DEF" w:rsidRDefault="00B32DEF">
      <w:pPr>
        <w:numPr>
          <w:ilvl w:val="0"/>
          <w:numId w:val="250"/>
        </w:numPr>
        <w:shd w:val="clear" w:color="auto" w:fill="FFFFFF"/>
        <w:rPr>
          <w:del w:id="666" w:author="Holli Flanagan" w:date="2025-05-09T16:20:00Z"/>
        </w:rPr>
        <w:pPrChange w:id="667" w:author="Holli Flanagan" w:date="2025-05-09T16:20:00Z">
          <w:pPr>
            <w:numPr>
              <w:numId w:val="250"/>
            </w:numPr>
            <w:shd w:val="clear" w:color="auto" w:fill="FFFFFF"/>
            <w:spacing w:before="180" w:after="300"/>
            <w:ind w:left="720" w:hanging="360"/>
          </w:pPr>
        </w:pPrChange>
      </w:pPr>
    </w:p>
    <w:p w14:paraId="7975E240" w14:textId="77777777" w:rsidR="00B32DEF" w:rsidRDefault="00000000">
      <w:pPr>
        <w:shd w:val="clear" w:color="auto" w:fill="FFFFFF"/>
        <w:spacing w:after="300"/>
        <w:pPrChange w:id="668" w:author="Holli Flanagan" w:date="2025-05-09T16:20:00Z">
          <w:pPr>
            <w:numPr>
              <w:numId w:val="25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The unary addition operator can be placed before a value to convert the value to a number. This is different than the binary </w:t>
      </w:r>
      <w:proofErr w:type="gramStart"/>
      <w:r>
        <w:rPr>
          <w:rFonts w:ascii="Times New Roman" w:eastAsia="Times New Roman" w:hAnsi="Times New Roman" w:cs="Times New Roman"/>
          <w:color w:val="212529"/>
          <w:sz w:val="24"/>
          <w:szCs w:val="24"/>
        </w:rPr>
        <w:t>addition</w:t>
      </w:r>
      <w:proofErr w:type="gramEnd"/>
      <w:r>
        <w:rPr>
          <w:rFonts w:ascii="Times New Roman" w:eastAsia="Times New Roman" w:hAnsi="Times New Roman" w:cs="Times New Roman"/>
          <w:color w:val="212529"/>
          <w:sz w:val="24"/>
          <w:szCs w:val="24"/>
        </w:rPr>
        <w:t xml:space="preserve"> operator, which will add two numbers or strings together. The unary addition operator is less explicit than </w:t>
      </w: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but it is a common shorthand.</w:t>
      </w:r>
    </w:p>
    <w:p w14:paraId="3A75AFBB"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"42</w:t>
      </w:r>
      <w:proofErr w:type="gramStart"/>
      <w:r>
        <w:rPr>
          <w:rFonts w:ascii="Times New Roman" w:eastAsia="Times New Roman" w:hAnsi="Times New Roman" w:cs="Times New Roman"/>
          <w:color w:val="188038"/>
          <w:sz w:val="24"/>
          <w:szCs w:val="24"/>
        </w:rPr>
        <w:t>";</w:t>
      </w:r>
      <w:proofErr w:type="gramEnd"/>
    </w:p>
    <w:p w14:paraId="4FE363C9"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61780177"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parseInt</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function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does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trick</w:t>
      </w:r>
    </w:p>
    <w:p w14:paraId="53DD1E34"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also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works,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less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explicit</w:t>
      </w:r>
    </w:p>
    <w:p w14:paraId="64DC80EA"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myNum</w:t>
      </w:r>
      <w:proofErr w:type="spellEnd"/>
      <w:proofErr w:type="gramStart"/>
      <w:r>
        <w:rPr>
          <w:rFonts w:ascii="Times New Roman" w:eastAsia="Times New Roman" w:hAnsi="Times New Roman" w:cs="Times New Roman"/>
          <w:color w:val="188038"/>
          <w:sz w:val="24"/>
          <w:szCs w:val="24"/>
        </w:rPr>
        <w:t>);</w:t>
      </w:r>
      <w:proofErr w:type="gramEnd"/>
    </w:p>
    <w:p w14:paraId="7A4A6A8B"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console.log(myNum2</w:t>
      </w:r>
      <w:proofErr w:type="gramStart"/>
      <w:r>
        <w:rPr>
          <w:rFonts w:ascii="Times New Roman" w:eastAsia="Times New Roman" w:hAnsi="Times New Roman" w:cs="Times New Roman"/>
          <w:color w:val="188038"/>
          <w:sz w:val="24"/>
          <w:szCs w:val="24"/>
        </w:rPr>
        <w:t>);</w:t>
      </w:r>
      <w:proofErr w:type="gramEnd"/>
    </w:p>
    <w:p w14:paraId="13E65906"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w:t>
      </w:r>
      <w:proofErr w:type="spellStart"/>
      <w:r>
        <w:rPr>
          <w:rFonts w:ascii="Times New Roman" w:eastAsia="Times New Roman" w:hAnsi="Times New Roman" w:cs="Times New Roman"/>
          <w:color w:val="D63384"/>
          <w:sz w:val="21"/>
          <w:szCs w:val="21"/>
          <w:shd w:val="clear" w:color="auto" w:fill="F5F6FA"/>
        </w:rPr>
        <w:t>myNumStr</w:t>
      </w:r>
      <w:proofErr w:type="spellEnd"/>
      <w:r>
        <w:rPr>
          <w:rFonts w:ascii="Times New Roman" w:eastAsia="Times New Roman" w:hAnsi="Times New Roman" w:cs="Times New Roman"/>
          <w:color w:val="212529"/>
          <w:sz w:val="24"/>
          <w:szCs w:val="24"/>
        </w:rPr>
        <w:t xml:space="preserve"> did not contain a valid number, the </w:t>
      </w: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xml:space="preserve"> function would return the special value </w:t>
      </w:r>
      <w:proofErr w:type="spellStart"/>
      <w:r>
        <w:rPr>
          <w:rFonts w:ascii="Times New Roman" w:eastAsia="Times New Roman" w:hAnsi="Times New Roman" w:cs="Times New Roman"/>
          <w:color w:val="D63384"/>
          <w:sz w:val="21"/>
          <w:szCs w:val="21"/>
          <w:shd w:val="clear" w:color="auto" w:fill="F5F6FA"/>
        </w:rPr>
        <w:t>NaN</w:t>
      </w:r>
      <w:proofErr w:type="spellEnd"/>
      <w:r>
        <w:rPr>
          <w:rFonts w:ascii="Times New Roman" w:eastAsia="Times New Roman" w:hAnsi="Times New Roman" w:cs="Times New Roman"/>
          <w:color w:val="212529"/>
          <w:sz w:val="24"/>
          <w:szCs w:val="24"/>
        </w:rPr>
        <w:t xml:space="preserve"> to specify “Not a number”.</w:t>
      </w:r>
    </w:p>
    <w:p w14:paraId="06F1FED8"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0CCA58C6"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49BC4F2A"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parseInt</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proofErr w:type="spellStart"/>
      <w:r>
        <w:rPr>
          <w:rFonts w:ascii="Times New Roman" w:eastAsia="Times New Roman" w:hAnsi="Times New Roman" w:cs="Times New Roman"/>
          <w:i/>
          <w:color w:val="188038"/>
          <w:sz w:val="24"/>
          <w:szCs w:val="24"/>
        </w:rPr>
        <w:t>NaN</w:t>
      </w:r>
      <w:proofErr w:type="spellEnd"/>
    </w:p>
    <w:p w14:paraId="5835D0AE"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proofErr w:type="spellStart"/>
      <w:r>
        <w:rPr>
          <w:rFonts w:ascii="Times New Roman" w:eastAsia="Times New Roman" w:hAnsi="Times New Roman" w:cs="Times New Roman"/>
          <w:i/>
          <w:color w:val="188038"/>
          <w:sz w:val="24"/>
          <w:szCs w:val="24"/>
        </w:rPr>
        <w:t>NaN</w:t>
      </w:r>
      <w:proofErr w:type="spellEnd"/>
    </w:p>
    <w:p w14:paraId="2393758F"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myNum</w:t>
      </w:r>
      <w:proofErr w:type="spellEnd"/>
      <w:proofErr w:type="gramStart"/>
      <w:r>
        <w:rPr>
          <w:rFonts w:ascii="Times New Roman" w:eastAsia="Times New Roman" w:hAnsi="Times New Roman" w:cs="Times New Roman"/>
          <w:color w:val="188038"/>
          <w:sz w:val="24"/>
          <w:szCs w:val="24"/>
        </w:rPr>
        <w:t>);</w:t>
      </w:r>
      <w:proofErr w:type="gramEnd"/>
    </w:p>
    <w:p w14:paraId="6B11BA53"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console.log(myNum2</w:t>
      </w:r>
      <w:proofErr w:type="gramStart"/>
      <w:r>
        <w:rPr>
          <w:rFonts w:ascii="Times New Roman" w:eastAsia="Times New Roman" w:hAnsi="Times New Roman" w:cs="Times New Roman"/>
          <w:color w:val="188038"/>
          <w:sz w:val="24"/>
          <w:szCs w:val="24"/>
        </w:rPr>
        <w:t>);</w:t>
      </w:r>
      <w:proofErr w:type="gramEnd"/>
    </w:p>
    <w:p w14:paraId="2225F804"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669" w:name="_l3ptpghe4ji" w:colFirst="0" w:colLast="0"/>
      <w:bookmarkEnd w:id="669"/>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 xml:space="preserve">Number to String Conversion with </w:t>
      </w:r>
      <w:proofErr w:type="spellStart"/>
      <w:proofErr w:type="gramStart"/>
      <w:r>
        <w:rPr>
          <w:rFonts w:ascii="Times New Roman" w:eastAsia="Times New Roman" w:hAnsi="Times New Roman" w:cs="Times New Roman"/>
          <w:color w:val="D63384"/>
          <w:sz w:val="23"/>
          <w:szCs w:val="23"/>
          <w:shd w:val="clear" w:color="auto" w:fill="F5F6FA"/>
        </w:rPr>
        <w:t>toString</w:t>
      </w:r>
      <w:proofErr w:type="spellEnd"/>
      <w:proofErr w:type="gramEnd"/>
    </w:p>
    <w:p w14:paraId="25A880A7"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we want to go the other way, and convert a number to a string, we can use the </w:t>
      </w:r>
      <w:proofErr w:type="spell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212529"/>
          <w:sz w:val="24"/>
          <w:szCs w:val="24"/>
        </w:rPr>
        <w:t xml:space="preserve"> method to explicitly convert a non-string value to a string.</w:t>
      </w:r>
    </w:p>
    <w:p w14:paraId="4C5C6048"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42;</w:t>
      </w:r>
      <w:proofErr w:type="gramEnd"/>
    </w:p>
    <w:p w14:paraId="0EE68D4A"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3DC70F46"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myNum.toString</w:t>
      </w:r>
      <w:proofErr w:type="spell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18A1BD89"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myNumStr</w:t>
      </w:r>
      <w:proofErr w:type="spellEnd"/>
      <w:proofErr w:type="gramStart"/>
      <w:r>
        <w:rPr>
          <w:rFonts w:ascii="Times New Roman" w:eastAsia="Times New Roman" w:hAnsi="Times New Roman" w:cs="Times New Roman"/>
          <w:color w:val="188038"/>
          <w:sz w:val="24"/>
          <w:szCs w:val="24"/>
        </w:rPr>
        <w:t>);</w:t>
      </w:r>
      <w:proofErr w:type="gramEnd"/>
    </w:p>
    <w:p w14:paraId="0FF0E0BA" w14:textId="0A0AAEF4"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212529"/>
          <w:sz w:val="24"/>
          <w:szCs w:val="24"/>
        </w:rPr>
        <w:t xml:space="preserve"> method is available on all non-string types in TypeScript, by default. That means we can use it on numbers, </w:t>
      </w:r>
      <w:del w:id="670" w:author="Oestreich, Julia" w:date="2025-05-16T10:40:00Z" w16du:dateUtc="2025-05-16T14:40:00Z">
        <w:r w:rsidDel="00697632">
          <w:rPr>
            <w:rFonts w:ascii="Times New Roman" w:eastAsia="Times New Roman" w:hAnsi="Times New Roman" w:cs="Times New Roman"/>
            <w:color w:val="212529"/>
            <w:sz w:val="24"/>
            <w:szCs w:val="24"/>
          </w:rPr>
          <w:delText>b</w:delText>
        </w:r>
      </w:del>
      <w:ins w:id="671" w:author="Oestreich, Julia" w:date="2025-05-16T10:40:00Z" w16du:dateUtc="2025-05-16T14:40: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ooleans, and other more complex types (although that is not always useful, as we will see).</w:t>
      </w:r>
    </w:p>
    <w:p w14:paraId="26E9FCA4"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672" w:name="_v3dfturoz21o" w:colFirst="0" w:colLast="0"/>
      <w:bookmarkEnd w:id="672"/>
      <w:r>
        <w:rPr>
          <w:rFonts w:ascii="Times New Roman" w:eastAsia="Times New Roman" w:hAnsi="Times New Roman" w:cs="Times New Roman"/>
          <w:color w:val="27262B"/>
          <w:sz w:val="26"/>
          <w:szCs w:val="26"/>
        </w:rPr>
        <w:t xml:space="preserve">Implicit String Conversion with </w:t>
      </w:r>
      <w:r>
        <w:rPr>
          <w:rFonts w:ascii="Times New Roman" w:eastAsia="Times New Roman" w:hAnsi="Times New Roman" w:cs="Times New Roman"/>
          <w:color w:val="D63384"/>
          <w:sz w:val="23"/>
          <w:szCs w:val="23"/>
          <w:shd w:val="clear" w:color="auto" w:fill="F5F6FA"/>
        </w:rPr>
        <w:t>+</w:t>
      </w:r>
    </w:p>
    <w:p w14:paraId="798DD479"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you use the binary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to combine a string and a number, the number will be converted to a string automatically.</w:t>
      </w:r>
    </w:p>
    <w:p w14:paraId="511D2F4D"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42;</w:t>
      </w:r>
      <w:proofErr w:type="gramEnd"/>
    </w:p>
    <w:p w14:paraId="67AC74DD"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is</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proofErr w:type="gramEnd"/>
    </w:p>
    <w:p w14:paraId="5E0C1E98"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myStr</w:t>
      </w:r>
      <w:proofErr w:type="spellEnd"/>
      <w:proofErr w:type="gramStart"/>
      <w:r>
        <w:rPr>
          <w:rFonts w:ascii="Times New Roman" w:eastAsia="Times New Roman" w:hAnsi="Times New Roman" w:cs="Times New Roman"/>
          <w:color w:val="188038"/>
          <w:sz w:val="24"/>
          <w:szCs w:val="24"/>
        </w:rPr>
        <w:t>);</w:t>
      </w:r>
      <w:proofErr w:type="gramEnd"/>
    </w:p>
    <w:p w14:paraId="11FEA508"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can be a useful shorthand, but it can also lead to unexpected results if you are not careful. For example, if you add a number to a string, the number will be converted to a string and concatenated to the other string.</w:t>
      </w:r>
    </w:p>
    <w:p w14:paraId="710DE863"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42;</w:t>
      </w:r>
      <w:proofErr w:type="gramEnd"/>
    </w:p>
    <w:p w14:paraId="3D991EEB"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is</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1;</w:t>
      </w:r>
      <w:proofErr w:type="gramEnd"/>
    </w:p>
    <w:p w14:paraId="3643E813"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answer</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421"</w:t>
      </w:r>
    </w:p>
    <w:p w14:paraId="662AFE69"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73" w:name="_w36hbkmvrutk" w:colFirst="0" w:colLast="0"/>
      <w:bookmarkEnd w:id="673"/>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Strings Are Immutable</w:t>
      </w:r>
    </w:p>
    <w:p w14:paraId="1A6EF65C"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 does NOT modify the string. In fact, no methods or functions can modify a string in TypeScript. Instead, they return a new string.</w:t>
      </w:r>
    </w:p>
    <w:p w14:paraId="2DEDF6B3"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1D1DEB40"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1FD6AEE6"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spellStart"/>
      <w:r>
        <w:rPr>
          <w:rFonts w:ascii="Times New Roman" w:eastAsia="Times New Roman" w:hAnsi="Times New Roman" w:cs="Times New Roman"/>
          <w:color w:val="188038"/>
          <w:sz w:val="24"/>
          <w:szCs w:val="24"/>
        </w:rPr>
        <w:t>myStr.slice</w:t>
      </w:r>
      <w:proofErr w:type="spellEnd"/>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t>
      </w:r>
      <w:proofErr w:type="spellStart"/>
      <w:r>
        <w:rPr>
          <w:rFonts w:ascii="Times New Roman" w:eastAsia="Times New Roman" w:hAnsi="Times New Roman" w:cs="Times New Roman"/>
          <w:i/>
          <w:color w:val="188038"/>
          <w:sz w:val="24"/>
          <w:szCs w:val="24"/>
        </w:rPr>
        <w:t>el</w:t>
      </w:r>
      <w:proofErr w:type="spellEnd"/>
      <w:r>
        <w:rPr>
          <w:rFonts w:ascii="Times New Roman" w:eastAsia="Times New Roman" w:hAnsi="Times New Roman" w:cs="Times New Roman"/>
          <w:i/>
          <w:color w:val="188038"/>
          <w:sz w:val="24"/>
          <w:szCs w:val="24"/>
        </w:rPr>
        <w:t>"</w:t>
      </w:r>
    </w:p>
    <w:p w14:paraId="0A006D53"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w:t>
      </w:r>
    </w:p>
    <w:p w14:paraId="4D6EAC5E"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74" w:name="_pvrjm113j7s8" w:colFirst="0" w:colLast="0"/>
      <w:bookmarkEnd w:id="674"/>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Other String Methods</w:t>
      </w:r>
    </w:p>
    <w:p w14:paraId="29D77A3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MANY other methods available to the string type, but these are some of the more useful and common. Some other useful ones we will not cover in detail here are:</w:t>
      </w:r>
    </w:p>
    <w:p w14:paraId="4A78C203" w14:textId="77777777" w:rsidR="00B32DEF" w:rsidRDefault="00000000">
      <w:pPr>
        <w:numPr>
          <w:ilvl w:val="0"/>
          <w:numId w:val="311"/>
        </w:numPr>
        <w:shd w:val="clear" w:color="auto" w:fill="FFFFFF"/>
        <w:spacing w:before="180"/>
      </w:pPr>
      <w:proofErr w:type="spellStart"/>
      <w:r>
        <w:rPr>
          <w:rFonts w:ascii="Times New Roman" w:eastAsia="Times New Roman" w:hAnsi="Times New Roman" w:cs="Times New Roman"/>
          <w:color w:val="D63384"/>
          <w:sz w:val="21"/>
          <w:szCs w:val="21"/>
          <w:shd w:val="clear" w:color="auto" w:fill="F5F6FA"/>
        </w:rPr>
        <w:t>startsWith</w:t>
      </w:r>
      <w:proofErr w:type="spellEnd"/>
      <w:r>
        <w:rPr>
          <w:rFonts w:ascii="Times New Roman" w:eastAsia="Times New Roman" w:hAnsi="Times New Roman" w:cs="Times New Roman"/>
          <w:color w:val="D63384"/>
          <w:sz w:val="21"/>
          <w:szCs w:val="21"/>
          <w:shd w:val="clear" w:color="auto" w:fill="F5F6FA"/>
        </w:rPr>
        <w:t>(pattern)</w:t>
      </w: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D63384"/>
          <w:sz w:val="21"/>
          <w:szCs w:val="21"/>
          <w:shd w:val="clear" w:color="auto" w:fill="F5F6FA"/>
        </w:rPr>
        <w:t>endsWith</w:t>
      </w:r>
      <w:proofErr w:type="spellEnd"/>
      <w:r>
        <w:rPr>
          <w:rFonts w:ascii="Times New Roman" w:eastAsia="Times New Roman" w:hAnsi="Times New Roman" w:cs="Times New Roman"/>
          <w:color w:val="D63384"/>
          <w:sz w:val="21"/>
          <w:szCs w:val="21"/>
          <w:shd w:val="clear" w:color="auto" w:fill="F5F6FA"/>
        </w:rPr>
        <w:t>(pattern)</w:t>
      </w:r>
      <w:r>
        <w:rPr>
          <w:rFonts w:ascii="Times New Roman" w:eastAsia="Times New Roman" w:hAnsi="Times New Roman" w:cs="Times New Roman"/>
          <w:color w:val="212529"/>
          <w:sz w:val="24"/>
          <w:szCs w:val="24"/>
        </w:rPr>
        <w:t>: Check if a string starts or ends with a certain value</w:t>
      </w:r>
    </w:p>
    <w:p w14:paraId="15B7B6BF" w14:textId="77777777" w:rsidR="00B32DEF" w:rsidRDefault="00000000">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includes(pattern)</w:t>
      </w:r>
      <w:r>
        <w:rPr>
          <w:rFonts w:ascii="Times New Roman" w:eastAsia="Times New Roman" w:hAnsi="Times New Roman" w:cs="Times New Roman"/>
          <w:color w:val="212529"/>
          <w:sz w:val="24"/>
          <w:szCs w:val="24"/>
        </w:rPr>
        <w:t>: Check if a string contains a certain value anywhere inside</w:t>
      </w:r>
    </w:p>
    <w:p w14:paraId="43EA8611" w14:textId="77777777" w:rsidR="00B32DEF" w:rsidRDefault="00000000">
      <w:pPr>
        <w:numPr>
          <w:ilvl w:val="0"/>
          <w:numId w:val="311"/>
        </w:numPr>
        <w:shd w:val="clear" w:color="auto" w:fill="FFFFFF"/>
      </w:pPr>
      <w:proofErr w:type="spellStart"/>
      <w:proofErr w:type="gramStart"/>
      <w:r>
        <w:rPr>
          <w:rFonts w:ascii="Times New Roman" w:eastAsia="Times New Roman" w:hAnsi="Times New Roman" w:cs="Times New Roman"/>
          <w:color w:val="D63384"/>
          <w:sz w:val="21"/>
          <w:szCs w:val="21"/>
          <w:shd w:val="clear" w:color="auto" w:fill="F5F6FA"/>
        </w:rPr>
        <w:t>padStart</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 xml:space="preserve">length, </w:t>
      </w:r>
      <w:proofErr w:type="spellStart"/>
      <w:r>
        <w:rPr>
          <w:rFonts w:ascii="Times New Roman" w:eastAsia="Times New Roman" w:hAnsi="Times New Roman" w:cs="Times New Roman"/>
          <w:color w:val="D63384"/>
          <w:sz w:val="21"/>
          <w:szCs w:val="21"/>
          <w:shd w:val="clear" w:color="auto" w:fill="F5F6FA"/>
        </w:rPr>
        <w:t>padString</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w:t>
      </w:r>
      <w:proofErr w:type="spellStart"/>
      <w:proofErr w:type="gramStart"/>
      <w:r>
        <w:rPr>
          <w:rFonts w:ascii="Times New Roman" w:eastAsia="Times New Roman" w:hAnsi="Times New Roman" w:cs="Times New Roman"/>
          <w:color w:val="D63384"/>
          <w:sz w:val="21"/>
          <w:szCs w:val="21"/>
          <w:shd w:val="clear" w:color="auto" w:fill="F5F6FA"/>
        </w:rPr>
        <w:t>padEnd</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 xml:space="preserve">length, </w:t>
      </w:r>
      <w:proofErr w:type="spellStart"/>
      <w:r>
        <w:rPr>
          <w:rFonts w:ascii="Times New Roman" w:eastAsia="Times New Roman" w:hAnsi="Times New Roman" w:cs="Times New Roman"/>
          <w:color w:val="D63384"/>
          <w:sz w:val="21"/>
          <w:szCs w:val="21"/>
          <w:shd w:val="clear" w:color="auto" w:fill="F5F6FA"/>
        </w:rPr>
        <w:t>padString</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Add characters to the start or end of a string.</w:t>
      </w:r>
    </w:p>
    <w:p w14:paraId="17261B5C" w14:textId="77777777" w:rsidR="00B32DEF" w:rsidRDefault="00000000">
      <w:pPr>
        <w:numPr>
          <w:ilvl w:val="0"/>
          <w:numId w:val="311"/>
        </w:numPr>
        <w:shd w:val="clear" w:color="auto" w:fill="FFFFFF"/>
      </w:pPr>
      <w:proofErr w:type="gramStart"/>
      <w:r>
        <w:rPr>
          <w:rFonts w:ascii="Times New Roman" w:eastAsia="Times New Roman" w:hAnsi="Times New Roman" w:cs="Times New Roman"/>
          <w:color w:val="D63384"/>
          <w:sz w:val="21"/>
          <w:szCs w:val="21"/>
          <w:shd w:val="clear" w:color="auto" w:fill="F5F6FA"/>
        </w:rPr>
        <w:t>replace(</w:t>
      </w:r>
      <w:proofErr w:type="gramEnd"/>
      <w:r>
        <w:rPr>
          <w:rFonts w:ascii="Times New Roman" w:eastAsia="Times New Roman" w:hAnsi="Times New Roman" w:cs="Times New Roman"/>
          <w:color w:val="D63384"/>
          <w:sz w:val="21"/>
          <w:szCs w:val="21"/>
          <w:shd w:val="clear" w:color="auto" w:fill="F5F6FA"/>
        </w:rPr>
        <w:t>pattern, replacement)</w:t>
      </w:r>
      <w:r>
        <w:rPr>
          <w:rFonts w:ascii="Times New Roman" w:eastAsia="Times New Roman" w:hAnsi="Times New Roman" w:cs="Times New Roman"/>
          <w:color w:val="212529"/>
          <w:sz w:val="24"/>
          <w:szCs w:val="24"/>
        </w:rPr>
        <w:t>: Replace a pattern with a new string</w:t>
      </w:r>
    </w:p>
    <w:p w14:paraId="2BF46274" w14:textId="77777777" w:rsidR="00B32DEF" w:rsidRDefault="00000000">
      <w:pPr>
        <w:numPr>
          <w:ilvl w:val="0"/>
          <w:numId w:val="311"/>
        </w:numPr>
        <w:shd w:val="clear" w:color="auto" w:fill="FFFFFF"/>
      </w:pPr>
      <w:proofErr w:type="spellStart"/>
      <w:proofErr w:type="gramStart"/>
      <w:r>
        <w:rPr>
          <w:rFonts w:ascii="Times New Roman" w:eastAsia="Times New Roman" w:hAnsi="Times New Roman" w:cs="Times New Roman"/>
          <w:color w:val="D63384"/>
          <w:sz w:val="21"/>
          <w:szCs w:val="21"/>
          <w:shd w:val="clear" w:color="auto" w:fill="F5F6FA"/>
        </w:rPr>
        <w:t>replaceAll</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pattern, replacement)</w:t>
      </w:r>
      <w:r>
        <w:rPr>
          <w:rFonts w:ascii="Times New Roman" w:eastAsia="Times New Roman" w:hAnsi="Times New Roman" w:cs="Times New Roman"/>
          <w:color w:val="212529"/>
          <w:sz w:val="24"/>
          <w:szCs w:val="24"/>
        </w:rPr>
        <w:t>: Replace all occurrences of a pattern with a new string</w:t>
      </w:r>
    </w:p>
    <w:p w14:paraId="5971C14C" w14:textId="77777777" w:rsidR="00B32DEF" w:rsidRDefault="00000000">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search(pattern)</w:t>
      </w:r>
      <w:r>
        <w:rPr>
          <w:rFonts w:ascii="Times New Roman" w:eastAsia="Times New Roman" w:hAnsi="Times New Roman" w:cs="Times New Roman"/>
          <w:color w:val="212529"/>
          <w:sz w:val="24"/>
          <w:szCs w:val="24"/>
        </w:rPr>
        <w:t>: Find the index of a pattern in a string</w:t>
      </w:r>
    </w:p>
    <w:p w14:paraId="7C11738C" w14:textId="77777777" w:rsidR="00B32DEF" w:rsidRDefault="00000000">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trim</w:t>
      </w: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D63384"/>
          <w:sz w:val="21"/>
          <w:szCs w:val="21"/>
          <w:shd w:val="clear" w:color="auto" w:fill="F5F6FA"/>
        </w:rPr>
        <w:t>trimStart</w:t>
      </w:r>
      <w:proofErr w:type="spellEnd"/>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D63384"/>
          <w:sz w:val="21"/>
          <w:szCs w:val="21"/>
          <w:shd w:val="clear" w:color="auto" w:fill="F5F6FA"/>
        </w:rPr>
        <w:t>trimEnd</w:t>
      </w:r>
      <w:proofErr w:type="spellEnd"/>
      <w:r>
        <w:rPr>
          <w:rFonts w:ascii="Times New Roman" w:eastAsia="Times New Roman" w:hAnsi="Times New Roman" w:cs="Times New Roman"/>
          <w:color w:val="212529"/>
          <w:sz w:val="24"/>
          <w:szCs w:val="24"/>
        </w:rPr>
        <w:t>: Remove whitespace from the start, end, or both ends of a string</w:t>
      </w:r>
    </w:p>
    <w:p w14:paraId="448AB420" w14:textId="77777777" w:rsidR="00B32DEF" w:rsidRDefault="00000000">
      <w:pPr>
        <w:numPr>
          <w:ilvl w:val="0"/>
          <w:numId w:val="311"/>
        </w:numPr>
        <w:shd w:val="clear" w:color="auto" w:fill="FFFFFF"/>
        <w:spacing w:after="300"/>
      </w:pPr>
      <w:r>
        <w:rPr>
          <w:rFonts w:ascii="Times New Roman" w:eastAsia="Times New Roman" w:hAnsi="Times New Roman" w:cs="Times New Roman"/>
          <w:color w:val="D63384"/>
          <w:sz w:val="21"/>
          <w:szCs w:val="21"/>
          <w:shd w:val="clear" w:color="auto" w:fill="F5F6FA"/>
        </w:rPr>
        <w:t>split(separator)</w:t>
      </w:r>
      <w:r>
        <w:rPr>
          <w:rFonts w:ascii="Times New Roman" w:eastAsia="Times New Roman" w:hAnsi="Times New Roman" w:cs="Times New Roman"/>
          <w:color w:val="212529"/>
          <w:sz w:val="24"/>
          <w:szCs w:val="24"/>
        </w:rPr>
        <w:t>: Split a string into an array of strings based on a separator</w:t>
      </w:r>
    </w:p>
    <w:p w14:paraId="182D099E" w14:textId="77777777" w:rsidR="00B32DEF" w:rsidRPr="00B32DEF" w:rsidRDefault="00000000">
      <w:pPr>
        <w:pStyle w:val="Heading2"/>
        <w:rPr>
          <w:rPrChange w:id="675" w:author="Holli Flanagan" w:date="2025-05-12T14:24:00Z">
            <w:rPr>
              <w:sz w:val="34"/>
              <w:szCs w:val="34"/>
            </w:rPr>
          </w:rPrChange>
        </w:rPr>
        <w:pPrChange w:id="676" w:author="Holli Flanagan" w:date="2025-05-12T14:24:00Z">
          <w:pPr>
            <w:pStyle w:val="Heading2"/>
            <w:keepNext w:val="0"/>
            <w:keepLines w:val="0"/>
          </w:pPr>
        </w:pPrChange>
      </w:pPr>
      <w:bookmarkStart w:id="677" w:name="_45wednn9km65" w:colFirst="0" w:colLast="0"/>
      <w:bookmarkEnd w:id="677"/>
      <w:r>
        <w:rPr>
          <w:rPrChange w:id="678" w:author="Holli Flanagan" w:date="2025-05-12T14:24:00Z">
            <w:rPr>
              <w:sz w:val="34"/>
              <w:szCs w:val="34"/>
            </w:rPr>
          </w:rPrChange>
        </w:rPr>
        <w:t>Summary</w:t>
      </w:r>
    </w:p>
    <w:p w14:paraId="12D6ABA6" w14:textId="77777777" w:rsidR="00B32DEF" w:rsidRDefault="00000000">
      <w:pPr>
        <w:numPr>
          <w:ilvl w:val="0"/>
          <w:numId w:val="167"/>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Strings are a fundamental data type in TypeScript, used to store text data.</w:t>
      </w:r>
    </w:p>
    <w:p w14:paraId="5083AA17" w14:textId="77777777" w:rsidR="00B32DEF" w:rsidRDefault="00000000">
      <w:pPr>
        <w:numPr>
          <w:ilvl w:val="0"/>
          <w:numId w:val="16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There are many methods available to manipulate strings, and we have only covered a few of the most common ones here:</w:t>
      </w:r>
    </w:p>
    <w:p w14:paraId="66210354" w14:textId="77777777" w:rsidR="00B32DEF" w:rsidRDefault="00000000">
      <w:pPr>
        <w:numPr>
          <w:ilvl w:val="1"/>
          <w:numId w:val="167"/>
        </w:numPr>
        <w:shd w:val="clear" w:color="auto" w:fill="FFFFFF"/>
      </w:pP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indexOf</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lastIndexOf</w:t>
      </w:r>
      <w:proofErr w:type="spellEnd"/>
      <w:r>
        <w:rPr>
          <w:rFonts w:ascii="Times New Roman" w:eastAsia="Times New Roman" w:hAnsi="Times New Roman" w:cs="Times New Roman"/>
          <w:color w:val="212529"/>
          <w:sz w:val="24"/>
          <w:szCs w:val="24"/>
        </w:rPr>
        <w:t xml:space="preserve"> to get information about characters in a string</w:t>
      </w:r>
    </w:p>
    <w:p w14:paraId="1B899897" w14:textId="77777777" w:rsidR="00B32DEF" w:rsidRDefault="00000000">
      <w:pPr>
        <w:numPr>
          <w:ilvl w:val="1"/>
          <w:numId w:val="167"/>
        </w:numPr>
        <w:shd w:val="clear" w:color="auto" w:fill="FFFFFF"/>
      </w:pPr>
      <w:proofErr w:type="spellStart"/>
      <w:r>
        <w:rPr>
          <w:rFonts w:ascii="Times New Roman" w:eastAsia="Times New Roman" w:hAnsi="Times New Roman" w:cs="Times New Roman"/>
          <w:color w:val="D63384"/>
          <w:sz w:val="21"/>
          <w:szCs w:val="21"/>
          <w:shd w:val="clear" w:color="auto" w:fill="F5F6FA"/>
        </w:rPr>
        <w:t>concat</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to combine strings</w:t>
      </w:r>
    </w:p>
    <w:p w14:paraId="08AFA1FD" w14:textId="77777777" w:rsidR="00B32DEF" w:rsidRDefault="00000000">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to get a substring of a string</w:t>
      </w:r>
    </w:p>
    <w:p w14:paraId="54E6252D" w14:textId="77777777" w:rsidR="00B32DEF" w:rsidRDefault="00000000">
      <w:pPr>
        <w:numPr>
          <w:ilvl w:val="1"/>
          <w:numId w:val="167"/>
        </w:numPr>
        <w:shd w:val="clear" w:color="auto" w:fill="FFFFFF"/>
      </w:pPr>
      <w:proofErr w:type="spellStart"/>
      <w:r>
        <w:rPr>
          <w:rFonts w:ascii="Times New Roman" w:eastAsia="Times New Roman" w:hAnsi="Times New Roman" w:cs="Times New Roman"/>
          <w:color w:val="D63384"/>
          <w:sz w:val="21"/>
          <w:szCs w:val="21"/>
          <w:shd w:val="clear" w:color="auto" w:fill="F5F6FA"/>
        </w:rPr>
        <w:t>toLowerCase</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toUpperCase</w:t>
      </w:r>
      <w:proofErr w:type="spellEnd"/>
      <w:r>
        <w:rPr>
          <w:rFonts w:ascii="Times New Roman" w:eastAsia="Times New Roman" w:hAnsi="Times New Roman" w:cs="Times New Roman"/>
          <w:color w:val="212529"/>
          <w:sz w:val="24"/>
          <w:szCs w:val="24"/>
        </w:rPr>
        <w:t xml:space="preserve"> to change the case of a string</w:t>
      </w:r>
    </w:p>
    <w:p w14:paraId="1C2D0704" w14:textId="77777777" w:rsidR="00B32DEF" w:rsidRDefault="00000000">
      <w:pPr>
        <w:numPr>
          <w:ilvl w:val="1"/>
          <w:numId w:val="167"/>
        </w:numPr>
        <w:shd w:val="clear" w:color="auto" w:fill="FFFFFF"/>
      </w:pP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to convert a string to a number</w:t>
      </w:r>
    </w:p>
    <w:p w14:paraId="0672EBDD" w14:textId="77777777" w:rsidR="00B32DEF" w:rsidRDefault="00000000">
      <w:pPr>
        <w:numPr>
          <w:ilvl w:val="1"/>
          <w:numId w:val="167"/>
        </w:numPr>
        <w:shd w:val="clear" w:color="auto" w:fill="FFFFFF"/>
      </w:pPr>
      <w:proofErr w:type="spellStart"/>
      <w:proofErr w:type="gramStart"/>
      <w:r>
        <w:rPr>
          <w:rFonts w:ascii="Times New Roman" w:eastAsia="Times New Roman" w:hAnsi="Times New Roman" w:cs="Times New Roman"/>
          <w:color w:val="D63384"/>
          <w:sz w:val="21"/>
          <w:szCs w:val="21"/>
          <w:shd w:val="clear" w:color="auto" w:fill="F5F6FA"/>
        </w:rPr>
        <w:t>toString</w:t>
      </w:r>
      <w:proofErr w:type="spellEnd"/>
      <w:proofErr w:type="gramEnd"/>
      <w:r>
        <w:rPr>
          <w:rFonts w:ascii="Times New Roman" w:eastAsia="Times New Roman" w:hAnsi="Times New Roman" w:cs="Times New Roman"/>
          <w:color w:val="212529"/>
          <w:sz w:val="24"/>
          <w:szCs w:val="24"/>
        </w:rPr>
        <w:t xml:space="preserve"> to convert a number to a string</w:t>
      </w:r>
    </w:p>
    <w:p w14:paraId="01CF34BC" w14:textId="77777777" w:rsidR="00B32DEF" w:rsidRDefault="00000000">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to extract parts of a string</w:t>
      </w:r>
    </w:p>
    <w:p w14:paraId="0526D3A9" w14:textId="77777777" w:rsidR="00B32DEF" w:rsidRDefault="00000000">
      <w:pPr>
        <w:numPr>
          <w:ilvl w:val="0"/>
          <w:numId w:val="167"/>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 xml:space="preserve">Strings are immutable in TypeScript, so any method that modifies a string will </w:t>
      </w:r>
      <w:proofErr w:type="gramStart"/>
      <w:r>
        <w:rPr>
          <w:rFonts w:ascii="Times New Roman" w:eastAsia="Times New Roman" w:hAnsi="Times New Roman" w:cs="Times New Roman"/>
          <w:color w:val="212529"/>
          <w:sz w:val="24"/>
          <w:szCs w:val="24"/>
        </w:rPr>
        <w:t>return</w:t>
      </w:r>
      <w:proofErr w:type="gramEnd"/>
      <w:r>
        <w:rPr>
          <w:rFonts w:ascii="Times New Roman" w:eastAsia="Times New Roman" w:hAnsi="Times New Roman" w:cs="Times New Roman"/>
          <w:color w:val="212529"/>
          <w:sz w:val="24"/>
          <w:szCs w:val="24"/>
        </w:rPr>
        <w:t xml:space="preserve"> a new string instead of modifying the original.</w:t>
      </w:r>
    </w:p>
    <w:p w14:paraId="3D92B930" w14:textId="77777777" w:rsidR="00B32DEF" w:rsidRPr="00B32DEF" w:rsidRDefault="00000000">
      <w:pPr>
        <w:pStyle w:val="Heading2"/>
        <w:keepNext w:val="0"/>
        <w:keepLines w:val="0"/>
        <w:spacing w:before="700"/>
        <w:rPr>
          <w:rPrChange w:id="679" w:author="Holli Flanagan" w:date="2025-05-12T14:24:00Z">
            <w:rPr>
              <w:sz w:val="46"/>
              <w:szCs w:val="46"/>
            </w:rPr>
          </w:rPrChange>
        </w:rPr>
        <w:pPrChange w:id="680" w:author="Holli Flanagan" w:date="2025-05-12T14:24:00Z">
          <w:pPr>
            <w:pStyle w:val="Heading1"/>
            <w:keepNext w:val="0"/>
            <w:keepLines w:val="0"/>
            <w:spacing w:before="700"/>
          </w:pPr>
        </w:pPrChange>
      </w:pPr>
      <w:bookmarkStart w:id="681" w:name="_ywy7o3tybypa" w:colFirst="0" w:colLast="0"/>
      <w:bookmarkEnd w:id="681"/>
      <w:r>
        <w:rPr>
          <w:rPrChange w:id="682" w:author="Holli Flanagan" w:date="2025-05-12T14:24:00Z">
            <w:rPr>
              <w:sz w:val="46"/>
              <w:szCs w:val="46"/>
            </w:rPr>
          </w:rPrChange>
        </w:rPr>
        <w:t>Next Step</w:t>
      </w:r>
    </w:p>
    <w:p w14:paraId="40D73926" w14:textId="10896736"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onto the next chapter: </w:t>
      </w:r>
      <w:del w:id="683" w:author="Holli Flanagan" w:date="2025-05-12T14:25:00Z">
        <w:r>
          <w:fldChar w:fldCharType="begin"/>
        </w:r>
        <w:r>
          <w:delInstrText>HYPERLINK "https://boots-edu.github.io/textbook/text/2-loops/"</w:delInstrText>
        </w:r>
        <w:r>
          <w:fldChar w:fldCharType="separate"/>
        </w:r>
      </w:del>
      <w:r>
        <w:rPr>
          <w:rFonts w:ascii="Times New Roman" w:eastAsia="Times New Roman" w:hAnsi="Times New Roman" w:cs="Times New Roman"/>
          <w:color w:val="0D6EFD"/>
          <w:sz w:val="24"/>
          <w:szCs w:val="24"/>
          <w:u w:val="single"/>
        </w:rPr>
        <w:t>Loops and Arrays</w:t>
      </w:r>
      <w:del w:id="684" w:author="Holli Flanagan" w:date="2025-05-12T14:25:00Z">
        <w:r>
          <w:rPr>
            <w:rFonts w:ascii="Times New Roman" w:eastAsia="Times New Roman" w:hAnsi="Times New Roman" w:cs="Times New Roman"/>
            <w:color w:val="0D6EFD"/>
            <w:sz w:val="24"/>
            <w:szCs w:val="24"/>
            <w:u w:val="single"/>
          </w:rPr>
          <w:delText xml:space="preserve"> »</w:delText>
        </w:r>
        <w:r>
          <w:fldChar w:fldCharType="end"/>
        </w:r>
        <w:r>
          <w:br w:type="page"/>
        </w:r>
      </w:del>
    </w:p>
    <w:p w14:paraId="1BB845BE" w14:textId="77777777" w:rsidR="00B32DEF" w:rsidRPr="00B32DEF" w:rsidRDefault="00000000">
      <w:pPr>
        <w:pStyle w:val="Heading1"/>
        <w:rPr>
          <w:rPrChange w:id="685" w:author="Holli Flanagan" w:date="2025-05-12T14:25:00Z">
            <w:rPr>
              <w:sz w:val="46"/>
              <w:szCs w:val="46"/>
            </w:rPr>
          </w:rPrChange>
        </w:rPr>
        <w:pPrChange w:id="686" w:author="Holli Flanagan" w:date="2025-05-12T14:25:00Z">
          <w:pPr>
            <w:pStyle w:val="Heading1"/>
            <w:keepNext w:val="0"/>
            <w:keepLines w:val="0"/>
          </w:pPr>
        </w:pPrChange>
      </w:pPr>
      <w:bookmarkStart w:id="687" w:name="_1f4h991c497" w:colFirst="0" w:colLast="0"/>
      <w:bookmarkEnd w:id="687"/>
      <w:r>
        <w:rPr>
          <w:rPrChange w:id="688" w:author="Holli Flanagan" w:date="2025-05-12T14:25:00Z">
            <w:rPr>
              <w:sz w:val="46"/>
              <w:szCs w:val="46"/>
            </w:rPr>
          </w:rPrChange>
        </w:rPr>
        <w:lastRenderedPageBreak/>
        <w:t>Chapter 2 - Loops and Arrays</w:t>
      </w:r>
    </w:p>
    <w:p w14:paraId="075842D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Loops and iteration are key concepts in programming. Time to learn how loops work and how to loop through arrays and objects in TypeScript!</w:t>
      </w:r>
    </w:p>
    <w:p w14:paraId="60083FFD" w14:textId="77777777" w:rsidR="00B32DEF" w:rsidRPr="00B32DEF" w:rsidRDefault="00000000">
      <w:pPr>
        <w:pStyle w:val="Heading1"/>
        <w:rPr>
          <w:rPrChange w:id="689" w:author="Holli Flanagan" w:date="2025-05-12T14:25:00Z">
            <w:rPr>
              <w:color w:val="0D6EFD"/>
              <w:highlight w:val="white"/>
              <w:u w:val="single"/>
            </w:rPr>
          </w:rPrChange>
        </w:rPr>
        <w:pPrChange w:id="690" w:author="Holli Flanagan" w:date="2025-05-12T14:25:00Z">
          <w:pPr>
            <w:pStyle w:val="Heading1"/>
            <w:keepNext w:val="0"/>
            <w:keepLines w:val="0"/>
          </w:pPr>
        </w:pPrChange>
      </w:pPr>
      <w:bookmarkStart w:id="691" w:name="_uz41agaqfxhp" w:colFirst="0" w:colLast="0"/>
      <w:bookmarkEnd w:id="691"/>
      <w:r>
        <w:rPr>
          <w:rPrChange w:id="692" w:author="Holli Flanagan" w:date="2025-05-12T14:25:00Z">
            <w:rPr>
              <w:sz w:val="46"/>
              <w:szCs w:val="46"/>
            </w:rPr>
          </w:rPrChange>
        </w:rPr>
        <w:t>Loops</w:t>
      </w:r>
    </w:p>
    <w:p w14:paraId="378BB49D" w14:textId="77777777" w:rsidR="00B32DEF" w:rsidRPr="00B32DEF" w:rsidRDefault="00000000">
      <w:pPr>
        <w:pStyle w:val="Heading2"/>
        <w:rPr>
          <w:rPrChange w:id="693" w:author="Holli Flanagan" w:date="2025-05-12T14:25:00Z">
            <w:rPr>
              <w:sz w:val="34"/>
              <w:szCs w:val="34"/>
            </w:rPr>
          </w:rPrChange>
        </w:rPr>
        <w:pPrChange w:id="694" w:author="Holli Flanagan" w:date="2025-05-12T14:25:00Z">
          <w:pPr>
            <w:pStyle w:val="Heading2"/>
            <w:keepNext w:val="0"/>
            <w:keepLines w:val="0"/>
          </w:pPr>
        </w:pPrChange>
      </w:pPr>
      <w:bookmarkStart w:id="695" w:name="_ambhja70ygh3" w:colFirst="0" w:colLast="0"/>
      <w:bookmarkEnd w:id="695"/>
      <w:r>
        <w:rPr>
          <w:rPrChange w:id="696" w:author="Holli Flanagan" w:date="2025-05-12T14:25:00Z">
            <w:rPr>
              <w:sz w:val="34"/>
              <w:szCs w:val="34"/>
            </w:rPr>
          </w:rPrChange>
        </w:rPr>
        <w:t>Key Idea</w:t>
      </w:r>
    </w:p>
    <w:p w14:paraId="059CAD80" w14:textId="671D9A1D"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loop is a control flow structure in programming that allows us to repeat a section of code until some </w:t>
      </w:r>
      <w:del w:id="697" w:author="Oestreich, Julia" w:date="2025-05-16T10:40:00Z" w16du:dateUtc="2025-05-16T14:40:00Z">
        <w:r w:rsidDel="00697632">
          <w:rPr>
            <w:rFonts w:ascii="Times New Roman" w:eastAsia="Times New Roman" w:hAnsi="Times New Roman" w:cs="Times New Roman"/>
            <w:color w:val="212529"/>
            <w:sz w:val="24"/>
            <w:szCs w:val="24"/>
          </w:rPr>
          <w:delText>b</w:delText>
        </w:r>
      </w:del>
      <w:ins w:id="698" w:author="Oestreich, Julia" w:date="2025-05-16T10:41:00Z" w16du:dateUtc="2025-05-16T14:41: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condition is met.</w:t>
      </w:r>
    </w:p>
    <w:p w14:paraId="66B8BF65" w14:textId="77777777" w:rsidR="00B32DEF" w:rsidRPr="00B32DEF" w:rsidRDefault="00000000">
      <w:pPr>
        <w:pStyle w:val="Heading2"/>
        <w:rPr>
          <w:rPrChange w:id="699" w:author="Holli Flanagan" w:date="2025-05-12T14:25:00Z">
            <w:rPr>
              <w:sz w:val="34"/>
              <w:szCs w:val="34"/>
            </w:rPr>
          </w:rPrChange>
        </w:rPr>
        <w:pPrChange w:id="700" w:author="Holli Flanagan" w:date="2025-05-12T14:25:00Z">
          <w:pPr>
            <w:pStyle w:val="Heading2"/>
            <w:keepNext w:val="0"/>
            <w:keepLines w:val="0"/>
          </w:pPr>
        </w:pPrChange>
      </w:pPr>
      <w:bookmarkStart w:id="701" w:name="_bt3qorluzoa5" w:colFirst="0" w:colLast="0"/>
      <w:bookmarkEnd w:id="701"/>
      <w:r>
        <w:rPr>
          <w:rPrChange w:id="702" w:author="Holli Flanagan" w:date="2025-05-12T14:25:00Z">
            <w:rPr>
              <w:sz w:val="34"/>
              <w:szCs w:val="34"/>
            </w:rPr>
          </w:rPrChange>
        </w:rPr>
        <w:t>Overview</w:t>
      </w:r>
    </w:p>
    <w:p w14:paraId="589372D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programming we often have to do things more than once. Rather than copying and pasting our code over and over again, we can use a loop to run the same section of code repeatedly. There are two basic types of loops that we will look at the while loop and the </w:t>
      </w:r>
      <w:proofErr w:type="gramStart"/>
      <w:r>
        <w:rPr>
          <w:rFonts w:ascii="Times New Roman" w:eastAsia="Times New Roman" w:hAnsi="Times New Roman" w:cs="Times New Roman"/>
          <w:color w:val="212529"/>
          <w:sz w:val="24"/>
          <w:szCs w:val="24"/>
        </w:rPr>
        <w:t>for</w:t>
      </w:r>
      <w:proofErr w:type="gramEnd"/>
      <w:r>
        <w:rPr>
          <w:rFonts w:ascii="Times New Roman" w:eastAsia="Times New Roman" w:hAnsi="Times New Roman" w:cs="Times New Roman"/>
          <w:color w:val="212529"/>
          <w:sz w:val="24"/>
          <w:szCs w:val="24"/>
        </w:rPr>
        <w:t xml:space="preserve"> loop.</w:t>
      </w:r>
    </w:p>
    <w:p w14:paraId="2BAA54B7" w14:textId="77777777" w:rsidR="00B32DEF" w:rsidRPr="00B32DEF" w:rsidRDefault="00000000">
      <w:pPr>
        <w:pStyle w:val="Heading2"/>
        <w:rPr>
          <w:rPrChange w:id="703" w:author="Holli Flanagan" w:date="2025-05-12T14:26:00Z">
            <w:rPr>
              <w:sz w:val="34"/>
              <w:szCs w:val="34"/>
            </w:rPr>
          </w:rPrChange>
        </w:rPr>
        <w:pPrChange w:id="704" w:author="Holli Flanagan" w:date="2025-05-12T14:26:00Z">
          <w:pPr>
            <w:pStyle w:val="Heading2"/>
            <w:keepNext w:val="0"/>
            <w:keepLines w:val="0"/>
          </w:pPr>
        </w:pPrChange>
      </w:pPr>
      <w:bookmarkStart w:id="705" w:name="_mum9i4oju38d" w:colFirst="0" w:colLast="0"/>
      <w:bookmarkEnd w:id="705"/>
      <w:r>
        <w:rPr>
          <w:rPrChange w:id="706" w:author="Holli Flanagan" w:date="2025-05-12T14:26:00Z">
            <w:rPr>
              <w:sz w:val="34"/>
              <w:szCs w:val="34"/>
            </w:rPr>
          </w:rPrChange>
        </w:rPr>
        <w:t>While Loops</w:t>
      </w:r>
    </w:p>
    <w:p w14:paraId="4080AE7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while loop allows us to repeat the following block of code (code in </w:t>
      </w:r>
      <w:proofErr w:type="gramStart"/>
      <w:r>
        <w:rPr>
          <w:rFonts w:ascii="Times New Roman" w:eastAsia="Times New Roman" w:hAnsi="Times New Roman" w:cs="Times New Roman"/>
          <w:color w:val="212529"/>
          <w:sz w:val="24"/>
          <w:szCs w:val="24"/>
        </w:rPr>
        <w:t>braces {})</w:t>
      </w:r>
      <w:proofErr w:type="gramEnd"/>
      <w:r>
        <w:rPr>
          <w:rFonts w:ascii="Times New Roman" w:eastAsia="Times New Roman" w:hAnsi="Times New Roman" w:cs="Times New Roman"/>
          <w:color w:val="212529"/>
          <w:sz w:val="24"/>
          <w:szCs w:val="24"/>
        </w:rPr>
        <w:t xml:space="preserve"> while the expression is true.</w:t>
      </w:r>
    </w:p>
    <w:p w14:paraId="23B12D9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D21B917" wp14:editId="41C6A490">
            <wp:extent cx="5238750" cy="2209800"/>
            <wp:effectExtent l="9525" t="9525" r="9525" b="9525"/>
            <wp:docPr id="1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1"/>
                    <a:srcRect/>
                    <a:stretch>
                      <a:fillRect/>
                    </a:stretch>
                  </pic:blipFill>
                  <pic:spPr>
                    <a:xfrm>
                      <a:off x="0" y="0"/>
                      <a:ext cx="5238750" cy="2209800"/>
                    </a:xfrm>
                    <a:prstGeom prst="rect">
                      <a:avLst/>
                    </a:prstGeom>
                    <a:ln w="9525">
                      <a:solidFill>
                        <a:srgbClr val="DDDDDD"/>
                      </a:solidFill>
                      <a:prstDash val="solid"/>
                    </a:ln>
                  </pic:spPr>
                </pic:pic>
              </a:graphicData>
            </a:graphic>
          </wp:inline>
        </w:drawing>
      </w:r>
    </w:p>
    <w:p w14:paraId="5F2E11EE"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07" w:name="_2r9a1u6c7mme" w:colFirst="0" w:colLast="0"/>
      <w:bookmarkEnd w:id="707"/>
      <w:r>
        <w:rPr>
          <w:rFonts w:ascii="Times New Roman" w:eastAsia="Times New Roman" w:hAnsi="Times New Roman" w:cs="Times New Roman"/>
          <w:color w:val="27262B"/>
          <w:sz w:val="26"/>
          <w:szCs w:val="26"/>
        </w:rPr>
        <w:t>A simple while loop example</w:t>
      </w:r>
    </w:p>
    <w:p w14:paraId="0572B3C7"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Consider the following function which implements a countdown. This can be done easily with a while loop.</w:t>
      </w:r>
    </w:p>
    <w:p w14:paraId="1C678461"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countdown(</w:t>
      </w:r>
      <w:proofErr w:type="spellStart"/>
      <w:proofErr w:type="gramStart"/>
      <w:r>
        <w:rPr>
          <w:rFonts w:ascii="Times New Roman" w:eastAsia="Times New Roman" w:hAnsi="Times New Roman" w:cs="Times New Roman"/>
          <w:color w:val="188038"/>
          <w:sz w:val="24"/>
          <w:szCs w:val="24"/>
        </w:rPr>
        <w:t>count:number</w:t>
      </w:r>
      <w:proofErr w:type="spellEnd"/>
      <w:r>
        <w:rPr>
          <w:rFonts w:ascii="Times New Roman" w:eastAsia="Times New Roman" w:hAnsi="Times New Roman" w:cs="Times New Roman"/>
          <w:color w:val="188038"/>
          <w:sz w:val="24"/>
          <w:szCs w:val="24"/>
        </w:rPr>
        <w:t>){</w:t>
      </w:r>
      <w:proofErr w:type="gramEnd"/>
    </w:p>
    <w:p w14:paraId="4A4E41B9"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lastRenderedPageBreak/>
        <w:t xml:space="preserve">  </w:t>
      </w:r>
      <w:r>
        <w:rPr>
          <w:rFonts w:ascii="Times New Roman" w:eastAsia="Times New Roman" w:hAnsi="Times New Roman" w:cs="Times New Roman"/>
          <w:color w:val="188038"/>
          <w:sz w:val="24"/>
          <w:szCs w:val="24"/>
        </w:rPr>
        <w:t>while(count&gt;</w:t>
      </w:r>
      <w:proofErr w:type="gramStart"/>
      <w:r>
        <w:rPr>
          <w:rFonts w:ascii="Times New Roman" w:eastAsia="Times New Roman" w:hAnsi="Times New Roman" w:cs="Times New Roman"/>
          <w:color w:val="188038"/>
          <w:sz w:val="24"/>
          <w:szCs w:val="24"/>
        </w:rPr>
        <w:t>0){</w:t>
      </w:r>
      <w:proofErr w:type="gramEnd"/>
    </w:p>
    <w:p w14:paraId="373C30CC"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console.log(count</w:t>
      </w:r>
      <w:proofErr w:type="gramStart"/>
      <w:r>
        <w:rPr>
          <w:rFonts w:ascii="Times New Roman" w:eastAsia="Times New Roman" w:hAnsi="Times New Roman" w:cs="Times New Roman"/>
          <w:color w:val="188038"/>
          <w:sz w:val="24"/>
          <w:szCs w:val="24"/>
        </w:rPr>
        <w:t>);</w:t>
      </w:r>
      <w:proofErr w:type="gramEnd"/>
    </w:p>
    <w:p w14:paraId="1B28CCBE"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w:t>
      </w:r>
      <w:proofErr w:type="gramStart"/>
      <w:r>
        <w:rPr>
          <w:rFonts w:ascii="Times New Roman" w:eastAsia="Times New Roman" w:hAnsi="Times New Roman" w:cs="Times New Roman"/>
          <w:color w:val="188038"/>
          <w:sz w:val="24"/>
          <w:szCs w:val="24"/>
        </w:rPr>
        <w:t>-;</w:t>
      </w:r>
      <w:proofErr w:type="gramEnd"/>
    </w:p>
    <w:p w14:paraId="07434535"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3AC2ADDD"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"beep</w:t>
      </w:r>
      <w:r>
        <w:rPr>
          <w:rFonts w:ascii="Times New Roman" w:eastAsia="Times New Roman" w:hAnsi="Times New Roman" w:cs="Times New Roman"/>
          <w:color w:val="50A04F"/>
          <w:sz w:val="24"/>
          <w:szCs w:val="24"/>
        </w:rPr>
        <w:t xml:space="preserve"> </w:t>
      </w:r>
      <w:proofErr w:type="spellStart"/>
      <w:r>
        <w:rPr>
          <w:rFonts w:ascii="Times New Roman" w:eastAsia="Times New Roman" w:hAnsi="Times New Roman" w:cs="Times New Roman"/>
          <w:color w:val="188038"/>
          <w:sz w:val="24"/>
          <w:szCs w:val="24"/>
        </w:rPr>
        <w:t>beep</w:t>
      </w:r>
      <w:proofErr w:type="spellEnd"/>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beep!"</w:t>
      </w:r>
      <w:proofErr w:type="gramStart"/>
      <w:r>
        <w:rPr>
          <w:rFonts w:ascii="Times New Roman" w:eastAsia="Times New Roman" w:hAnsi="Times New Roman" w:cs="Times New Roman"/>
          <w:color w:val="188038"/>
          <w:sz w:val="24"/>
          <w:szCs w:val="24"/>
        </w:rPr>
        <w:t>);</w:t>
      </w:r>
      <w:proofErr w:type="gramEnd"/>
    </w:p>
    <w:p w14:paraId="5994C62F"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3B83DD2E"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countdown(</w:t>
      </w:r>
      <w:proofErr w:type="gramEnd"/>
      <w:r>
        <w:rPr>
          <w:rFonts w:ascii="Times New Roman" w:eastAsia="Times New Roman" w:hAnsi="Times New Roman" w:cs="Times New Roman"/>
          <w:color w:val="188038"/>
          <w:sz w:val="24"/>
          <w:szCs w:val="24"/>
        </w:rPr>
        <w:t>10</w:t>
      </w:r>
      <w:proofErr w:type="gramStart"/>
      <w:r>
        <w:rPr>
          <w:rFonts w:ascii="Times New Roman" w:eastAsia="Times New Roman" w:hAnsi="Times New Roman" w:cs="Times New Roman"/>
          <w:color w:val="188038"/>
          <w:sz w:val="24"/>
          <w:szCs w:val="24"/>
        </w:rPr>
        <w:t>);</w:t>
      </w:r>
      <w:proofErr w:type="gramEnd"/>
    </w:p>
    <w:p w14:paraId="4CC8FAF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Notice that we are calling the function countdown passing in the number we want to count down from. The number is then used in the condition of the while loop so that the function can count down from any valid non-negative integer.</w:t>
      </w:r>
    </w:p>
    <w:p w14:paraId="5550939F"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that we use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highlight w:val="white"/>
        </w:rPr>
        <w:t xml:space="preserve"> to display information to the user. For now, this will be our primary way to display something from our programs.</w:t>
      </w:r>
    </w:p>
    <w:p w14:paraId="0F3C15F4"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08" w:name="_22x03l937i28" w:colFirst="0" w:colLast="0"/>
      <w:bookmarkEnd w:id="708"/>
      <w:r>
        <w:rPr>
          <w:rFonts w:ascii="Times New Roman" w:eastAsia="Times New Roman" w:hAnsi="Times New Roman" w:cs="Times New Roman"/>
          <w:color w:val="27262B"/>
          <w:sz w:val="26"/>
          <w:szCs w:val="26"/>
        </w:rPr>
        <w:t>Exercise</w:t>
      </w:r>
    </w:p>
    <w:p w14:paraId="0F22E74B"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See if you can complete the function </w:t>
      </w:r>
      <w:proofErr w:type="spellStart"/>
      <w:r>
        <w:rPr>
          <w:rFonts w:ascii="Times New Roman" w:eastAsia="Times New Roman" w:hAnsi="Times New Roman" w:cs="Times New Roman"/>
          <w:color w:val="212529"/>
          <w:sz w:val="24"/>
          <w:szCs w:val="24"/>
        </w:rPr>
        <w:t>sillyMultiply</w:t>
      </w:r>
      <w:proofErr w:type="spellEnd"/>
      <w:r>
        <w:rPr>
          <w:rFonts w:ascii="Times New Roman" w:eastAsia="Times New Roman" w:hAnsi="Times New Roman" w:cs="Times New Roman"/>
          <w:color w:val="212529"/>
          <w:sz w:val="24"/>
          <w:szCs w:val="24"/>
        </w:rPr>
        <w:t xml:space="preserve"> and get the answer 20. You should do </w:t>
      </w:r>
      <w:proofErr w:type="gramStart"/>
      <w:r>
        <w:rPr>
          <w:rFonts w:ascii="Times New Roman" w:eastAsia="Times New Roman" w:hAnsi="Times New Roman" w:cs="Times New Roman"/>
          <w:color w:val="212529"/>
          <w:sz w:val="24"/>
          <w:szCs w:val="24"/>
        </w:rPr>
        <w:t>this using loops</w:t>
      </w:r>
      <w:proofErr w:type="gramEnd"/>
      <w:r>
        <w:rPr>
          <w:rFonts w:ascii="Times New Roman" w:eastAsia="Times New Roman" w:hAnsi="Times New Roman" w:cs="Times New Roman"/>
          <w:color w:val="212529"/>
          <w:sz w:val="24"/>
          <w:szCs w:val="24"/>
        </w:rPr>
        <w:t xml:space="preserve"> and you should not use multiplication in your function. You should repeatedly add the first number to itself the correct number of times.</w:t>
      </w:r>
    </w:p>
    <w:p w14:paraId="490FDDD2"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sillyMultiply</w:t>
      </w:r>
      <w:proofErr w:type="spellEnd"/>
      <w:r>
        <w:rPr>
          <w:rFonts w:ascii="Times New Roman" w:eastAsia="Times New Roman" w:hAnsi="Times New Roman" w:cs="Times New Roman"/>
          <w:color w:val="188038"/>
          <w:sz w:val="24"/>
          <w:szCs w:val="24"/>
        </w:rPr>
        <w:t>(</w:t>
      </w:r>
      <w:proofErr w:type="spellStart"/>
      <w:proofErr w:type="gramStart"/>
      <w:r>
        <w:rPr>
          <w:rFonts w:ascii="Times New Roman" w:eastAsia="Times New Roman" w:hAnsi="Times New Roman" w:cs="Times New Roman"/>
          <w:color w:val="188038"/>
          <w:sz w:val="24"/>
          <w:szCs w:val="24"/>
        </w:rPr>
        <w:t>x:number</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y:number</w:t>
      </w:r>
      <w:proofErr w:type="spellEnd"/>
      <w:r>
        <w:rPr>
          <w:rFonts w:ascii="Times New Roman" w:eastAsia="Times New Roman" w:hAnsi="Times New Roman" w:cs="Times New Roman"/>
          <w:color w:val="188038"/>
          <w:sz w:val="24"/>
          <w:szCs w:val="24"/>
        </w:rPr>
        <w:t>):number</w:t>
      </w:r>
      <w:proofErr w:type="gramEnd"/>
      <w:r>
        <w:rPr>
          <w:rFonts w:ascii="Times New Roman" w:eastAsia="Times New Roman" w:hAnsi="Times New Roman" w:cs="Times New Roman"/>
          <w:color w:val="188038"/>
          <w:sz w:val="24"/>
          <w:szCs w:val="24"/>
        </w:rPr>
        <w:t>{</w:t>
      </w:r>
    </w:p>
    <w:p w14:paraId="00BD9643"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//What</w:t>
      </w:r>
      <w:r>
        <w:rPr>
          <w:rFonts w:ascii="Times New Roman" w:eastAsia="Times New Roman" w:hAnsi="Times New Roman" w:cs="Times New Roman"/>
          <w:i/>
          <w:color w:val="9FA0A6"/>
          <w:sz w:val="24"/>
          <w:szCs w:val="24"/>
        </w:rPr>
        <w:t xml:space="preserve"> </w:t>
      </w:r>
      <w:proofErr w:type="gramStart"/>
      <w:r>
        <w:rPr>
          <w:rFonts w:ascii="Times New Roman" w:eastAsia="Times New Roman" w:hAnsi="Times New Roman" w:cs="Times New Roman"/>
          <w:i/>
          <w:color w:val="188038"/>
          <w:sz w:val="24"/>
          <w:szCs w:val="24"/>
        </w:rPr>
        <w:t>goes</w:t>
      </w:r>
      <w:proofErr w:type="gramEnd"/>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here?</w:t>
      </w:r>
    </w:p>
    <w:p w14:paraId="043A3B12"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48F8D3E4"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sillyMultiply</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5,4)</w:t>
      </w:r>
      <w:proofErr w:type="gramStart"/>
      <w:r>
        <w:rPr>
          <w:rFonts w:ascii="Times New Roman" w:eastAsia="Times New Roman" w:hAnsi="Times New Roman" w:cs="Times New Roman"/>
          <w:color w:val="188038"/>
          <w:sz w:val="24"/>
          <w:szCs w:val="24"/>
        </w:rPr>
        <w:t>);</w:t>
      </w:r>
      <w:proofErr w:type="gramEnd"/>
    </w:p>
    <w:p w14:paraId="0CE5B991"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View solution</w:t>
      </w:r>
    </w:p>
    <w:p w14:paraId="640C9AD5" w14:textId="77777777" w:rsidR="00B32DEF" w:rsidRPr="00B32DEF" w:rsidRDefault="00000000">
      <w:pPr>
        <w:pStyle w:val="Heading2"/>
        <w:rPr>
          <w:rPrChange w:id="709" w:author="Holli Flanagan" w:date="2025-05-12T14:26:00Z">
            <w:rPr>
              <w:sz w:val="34"/>
              <w:szCs w:val="34"/>
            </w:rPr>
          </w:rPrChange>
        </w:rPr>
        <w:pPrChange w:id="710" w:author="Holli Flanagan" w:date="2025-05-12T14:26:00Z">
          <w:pPr>
            <w:pStyle w:val="Heading2"/>
            <w:keepNext w:val="0"/>
            <w:keepLines w:val="0"/>
          </w:pPr>
        </w:pPrChange>
      </w:pPr>
      <w:bookmarkStart w:id="711" w:name="_jq6ddcbvt7ml" w:colFirst="0" w:colLast="0"/>
      <w:bookmarkEnd w:id="711"/>
      <w:r>
        <w:rPr>
          <w:rPrChange w:id="712" w:author="Holli Flanagan" w:date="2025-05-12T14:26:00Z">
            <w:rPr>
              <w:sz w:val="34"/>
              <w:szCs w:val="34"/>
            </w:rPr>
          </w:rPrChange>
        </w:rPr>
        <w:t>For Loops</w:t>
      </w:r>
    </w:p>
    <w:p w14:paraId="529CCF3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other primary type of loop we will be discussing is the </w:t>
      </w:r>
      <w:proofErr w:type="gramStart"/>
      <w:r>
        <w:rPr>
          <w:rFonts w:ascii="Times New Roman" w:eastAsia="Times New Roman" w:hAnsi="Times New Roman" w:cs="Times New Roman"/>
          <w:color w:val="212529"/>
          <w:sz w:val="24"/>
          <w:szCs w:val="24"/>
        </w:rPr>
        <w:t>for</w:t>
      </w:r>
      <w:proofErr w:type="gramEnd"/>
      <w:r>
        <w:rPr>
          <w:rFonts w:ascii="Times New Roman" w:eastAsia="Times New Roman" w:hAnsi="Times New Roman" w:cs="Times New Roman"/>
          <w:color w:val="212529"/>
          <w:sz w:val="24"/>
          <w:szCs w:val="24"/>
        </w:rPr>
        <w:t xml:space="preserve"> loop. While you have seen for loops in other languages, they are somewhat different in typescript, and there are a couple of different versions. Let’s start with the simplest form.</w:t>
      </w:r>
    </w:p>
    <w:p w14:paraId="64C587A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CA3EFDE" wp14:editId="38360365">
            <wp:extent cx="5943600" cy="1219200"/>
            <wp:effectExtent l="9525" t="9525" r="9525" b="9525"/>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2"/>
                    <a:srcRect/>
                    <a:stretch>
                      <a:fillRect/>
                    </a:stretch>
                  </pic:blipFill>
                  <pic:spPr>
                    <a:xfrm>
                      <a:off x="0" y="0"/>
                      <a:ext cx="5943600" cy="1219200"/>
                    </a:xfrm>
                    <a:prstGeom prst="rect">
                      <a:avLst/>
                    </a:prstGeom>
                    <a:ln w="9525">
                      <a:solidFill>
                        <a:srgbClr val="DDDDDD"/>
                      </a:solidFill>
                      <a:prstDash val="solid"/>
                    </a:ln>
                  </pic:spPr>
                </pic:pic>
              </a:graphicData>
            </a:graphic>
          </wp:inline>
        </w:drawing>
      </w:r>
    </w:p>
    <w:p w14:paraId="08F11CDC" w14:textId="77777777" w:rsidR="00B32DEF" w:rsidRDefault="00000000">
      <w:pPr>
        <w:numPr>
          <w:ilvl w:val="0"/>
          <w:numId w:val="20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The initializer is simply a variable declaration and initialization like you might use elsewhere in the program.</w:t>
      </w:r>
    </w:p>
    <w:p w14:paraId="24ECD095" w14:textId="77777777" w:rsidR="00B32DEF" w:rsidRDefault="00000000">
      <w:pPr>
        <w:numPr>
          <w:ilvl w:val="0"/>
          <w:numId w:val="200"/>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expression is the same as the expression we used for our while loop. The loop will continue to execute so long as the expression is true.</w:t>
      </w:r>
    </w:p>
    <w:p w14:paraId="2C0AA17F" w14:textId="77777777" w:rsidR="00B32DEF" w:rsidRDefault="00000000">
      <w:pPr>
        <w:numPr>
          <w:ilvl w:val="0"/>
          <w:numId w:val="20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The update statement will usually modify the loop variable so that it approaches a value that will cause the loop to exit.</w:t>
      </w:r>
    </w:p>
    <w:p w14:paraId="2EE255E9"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13" w:name="_xcidybh40h2p" w:colFirst="0" w:colLast="0"/>
      <w:bookmarkEnd w:id="713"/>
      <w:r>
        <w:rPr>
          <w:rFonts w:ascii="Times New Roman" w:eastAsia="Times New Roman" w:hAnsi="Times New Roman" w:cs="Times New Roman"/>
          <w:color w:val="27262B"/>
          <w:sz w:val="26"/>
          <w:szCs w:val="26"/>
        </w:rPr>
        <w:t>A simple for loop example</w:t>
      </w:r>
    </w:p>
    <w:p w14:paraId="3C069E24"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Let’s take another look at the countdown example, but this time, using a for loop:</w:t>
      </w:r>
    </w:p>
    <w:p w14:paraId="64EDA464"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countdown(</w:t>
      </w:r>
      <w:proofErr w:type="spellStart"/>
      <w:proofErr w:type="gramStart"/>
      <w:r>
        <w:rPr>
          <w:rFonts w:ascii="Times New Roman" w:eastAsia="Times New Roman" w:hAnsi="Times New Roman" w:cs="Times New Roman"/>
          <w:color w:val="188038"/>
          <w:sz w:val="24"/>
          <w:szCs w:val="24"/>
        </w:rPr>
        <w:t>count:number</w:t>
      </w:r>
      <w:proofErr w:type="spellEnd"/>
      <w:r>
        <w:rPr>
          <w:rFonts w:ascii="Times New Roman" w:eastAsia="Times New Roman" w:hAnsi="Times New Roman" w:cs="Times New Roman"/>
          <w:color w:val="188038"/>
          <w:sz w:val="24"/>
          <w:szCs w:val="24"/>
        </w:rPr>
        <w:t>){</w:t>
      </w:r>
      <w:proofErr w:type="gramEnd"/>
    </w:p>
    <w:p w14:paraId="0BC87DF4"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i</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i</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i</w:t>
      </w:r>
      <w:proofErr w:type="spellEnd"/>
      <w:proofErr w:type="gramStart"/>
      <w:r>
        <w:rPr>
          <w:rFonts w:ascii="Times New Roman" w:eastAsia="Times New Roman" w:hAnsi="Times New Roman" w:cs="Times New Roman"/>
          <w:color w:val="188038"/>
          <w:sz w:val="24"/>
          <w:szCs w:val="24"/>
        </w:rPr>
        <w:t>--){</w:t>
      </w:r>
      <w:proofErr w:type="gramEnd"/>
    </w:p>
    <w:p w14:paraId="2594A327"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i</w:t>
      </w:r>
      <w:proofErr w:type="spellEnd"/>
      <w:proofErr w:type="gramStart"/>
      <w:r>
        <w:rPr>
          <w:rFonts w:ascii="Times New Roman" w:eastAsia="Times New Roman" w:hAnsi="Times New Roman" w:cs="Times New Roman"/>
          <w:color w:val="188038"/>
          <w:sz w:val="24"/>
          <w:szCs w:val="24"/>
        </w:rPr>
        <w:t>);</w:t>
      </w:r>
      <w:proofErr w:type="gramEnd"/>
    </w:p>
    <w:p w14:paraId="5243DAC5"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102C9BF9"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"beep</w:t>
      </w:r>
      <w:r>
        <w:rPr>
          <w:rFonts w:ascii="Times New Roman" w:eastAsia="Times New Roman" w:hAnsi="Times New Roman" w:cs="Times New Roman"/>
          <w:color w:val="50A04F"/>
          <w:sz w:val="24"/>
          <w:szCs w:val="24"/>
        </w:rPr>
        <w:t xml:space="preserve"> </w:t>
      </w:r>
      <w:proofErr w:type="spellStart"/>
      <w:r>
        <w:rPr>
          <w:rFonts w:ascii="Times New Roman" w:eastAsia="Times New Roman" w:hAnsi="Times New Roman" w:cs="Times New Roman"/>
          <w:color w:val="188038"/>
          <w:sz w:val="24"/>
          <w:szCs w:val="24"/>
        </w:rPr>
        <w:t>beep</w:t>
      </w:r>
      <w:proofErr w:type="spellEnd"/>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beep!"</w:t>
      </w:r>
      <w:proofErr w:type="gramStart"/>
      <w:r>
        <w:rPr>
          <w:rFonts w:ascii="Times New Roman" w:eastAsia="Times New Roman" w:hAnsi="Times New Roman" w:cs="Times New Roman"/>
          <w:color w:val="188038"/>
          <w:sz w:val="24"/>
          <w:szCs w:val="24"/>
        </w:rPr>
        <w:t>);</w:t>
      </w:r>
      <w:proofErr w:type="gramEnd"/>
    </w:p>
    <w:p w14:paraId="1A686239"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318CD21D"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countdown(</w:t>
      </w:r>
      <w:proofErr w:type="gramEnd"/>
      <w:r>
        <w:rPr>
          <w:rFonts w:ascii="Times New Roman" w:eastAsia="Times New Roman" w:hAnsi="Times New Roman" w:cs="Times New Roman"/>
          <w:color w:val="188038"/>
          <w:sz w:val="24"/>
          <w:szCs w:val="24"/>
        </w:rPr>
        <w:t>10</w:t>
      </w:r>
      <w:proofErr w:type="gramStart"/>
      <w:r>
        <w:rPr>
          <w:rFonts w:ascii="Times New Roman" w:eastAsia="Times New Roman" w:hAnsi="Times New Roman" w:cs="Times New Roman"/>
          <w:color w:val="188038"/>
          <w:sz w:val="24"/>
          <w:szCs w:val="24"/>
        </w:rPr>
        <w:t>);</w:t>
      </w:r>
      <w:proofErr w:type="gramEnd"/>
    </w:p>
    <w:p w14:paraId="02657F3A"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Note: </w:t>
      </w:r>
      <w:proofErr w:type="spellStart"/>
      <w:r>
        <w:rPr>
          <w:rFonts w:ascii="Times New Roman" w:eastAsia="Times New Roman" w:hAnsi="Times New Roman" w:cs="Times New Roman"/>
          <w:color w:val="212529"/>
          <w:sz w:val="24"/>
          <w:szCs w:val="24"/>
          <w:highlight w:val="white"/>
        </w:rPr>
        <w:t>i</w:t>
      </w:r>
      <w:proofErr w:type="spellEnd"/>
      <w:r>
        <w:rPr>
          <w:rFonts w:ascii="Times New Roman" w:eastAsia="Times New Roman" w:hAnsi="Times New Roman" w:cs="Times New Roman"/>
          <w:color w:val="212529"/>
          <w:sz w:val="24"/>
          <w:szCs w:val="24"/>
          <w:highlight w:val="white"/>
        </w:rPr>
        <w:t xml:space="preserve">– is just shorthand for </w:t>
      </w:r>
      <w:proofErr w:type="spellStart"/>
      <w:r>
        <w:rPr>
          <w:rFonts w:ascii="Times New Roman" w:eastAsia="Times New Roman" w:hAnsi="Times New Roman" w:cs="Times New Roman"/>
          <w:color w:val="212529"/>
          <w:sz w:val="24"/>
          <w:szCs w:val="24"/>
          <w:highlight w:val="white"/>
        </w:rPr>
        <w:t>i</w:t>
      </w:r>
      <w:proofErr w:type="spellEnd"/>
      <w:r>
        <w:rPr>
          <w:rFonts w:ascii="Times New Roman" w:eastAsia="Times New Roman" w:hAnsi="Times New Roman" w:cs="Times New Roman"/>
          <w:color w:val="212529"/>
          <w:sz w:val="24"/>
          <w:szCs w:val="24"/>
          <w:highlight w:val="white"/>
        </w:rPr>
        <w:t xml:space="preserve">=i-1 (and </w:t>
      </w:r>
      <w:proofErr w:type="spellStart"/>
      <w:r>
        <w:rPr>
          <w:rFonts w:ascii="Times New Roman" w:eastAsia="Times New Roman" w:hAnsi="Times New Roman" w:cs="Times New Roman"/>
          <w:color w:val="212529"/>
          <w:sz w:val="24"/>
          <w:szCs w:val="24"/>
          <w:highlight w:val="white"/>
        </w:rPr>
        <w:t>i</w:t>
      </w:r>
      <w:proofErr w:type="spellEnd"/>
      <w:r>
        <w:rPr>
          <w:rFonts w:ascii="Times New Roman" w:eastAsia="Times New Roman" w:hAnsi="Times New Roman" w:cs="Times New Roman"/>
          <w:color w:val="212529"/>
          <w:sz w:val="24"/>
          <w:szCs w:val="24"/>
          <w:highlight w:val="white"/>
        </w:rPr>
        <w:t xml:space="preserve">++ is similarly shorthand for </w:t>
      </w:r>
      <w:proofErr w:type="spellStart"/>
      <w:r>
        <w:rPr>
          <w:rFonts w:ascii="Times New Roman" w:eastAsia="Times New Roman" w:hAnsi="Times New Roman" w:cs="Times New Roman"/>
          <w:color w:val="212529"/>
          <w:sz w:val="24"/>
          <w:szCs w:val="24"/>
          <w:highlight w:val="white"/>
        </w:rPr>
        <w:t>i</w:t>
      </w:r>
      <w:proofErr w:type="spellEnd"/>
      <w:r>
        <w:rPr>
          <w:rFonts w:ascii="Times New Roman" w:eastAsia="Times New Roman" w:hAnsi="Times New Roman" w:cs="Times New Roman"/>
          <w:color w:val="212529"/>
          <w:sz w:val="24"/>
          <w:szCs w:val="24"/>
          <w:highlight w:val="white"/>
        </w:rPr>
        <w:t>=i+1)</w:t>
      </w:r>
    </w:p>
    <w:p w14:paraId="0ACE7BA3" w14:textId="77777777" w:rsidR="00B32DEF" w:rsidRDefault="00000000">
      <w:pPr>
        <w:numPr>
          <w:ilvl w:val="0"/>
          <w:numId w:val="29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Our initializer sets our loop variable (</w:t>
      </w:r>
      <w:proofErr w:type="spellStart"/>
      <w:r>
        <w:rPr>
          <w:rFonts w:ascii="Times New Roman" w:eastAsia="Times New Roman" w:hAnsi="Times New Roman" w:cs="Times New Roman"/>
          <w:color w:val="212529"/>
          <w:sz w:val="24"/>
          <w:szCs w:val="24"/>
        </w:rPr>
        <w:t>i</w:t>
      </w:r>
      <w:proofErr w:type="spellEnd"/>
      <w:r>
        <w:rPr>
          <w:rFonts w:ascii="Times New Roman" w:eastAsia="Times New Roman" w:hAnsi="Times New Roman" w:cs="Times New Roman"/>
          <w:color w:val="212529"/>
          <w:sz w:val="24"/>
          <w:szCs w:val="24"/>
        </w:rPr>
        <w:t>) to count</w:t>
      </w:r>
    </w:p>
    <w:p w14:paraId="2E69CC19" w14:textId="77777777" w:rsidR="00B32DEF" w:rsidRDefault="00000000">
      <w:pPr>
        <w:numPr>
          <w:ilvl w:val="0"/>
          <w:numId w:val="298"/>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Our expression continues the loop so long as count remains &gt;0</w:t>
      </w:r>
    </w:p>
    <w:p w14:paraId="2BC7A82D" w14:textId="77777777" w:rsidR="00B32DEF" w:rsidRDefault="00000000">
      <w:pPr>
        <w:numPr>
          <w:ilvl w:val="0"/>
          <w:numId w:val="29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Our update statement decrements the value of </w:t>
      </w:r>
      <w:proofErr w:type="spellStart"/>
      <w:r>
        <w:rPr>
          <w:rFonts w:ascii="Times New Roman" w:eastAsia="Times New Roman" w:hAnsi="Times New Roman" w:cs="Times New Roman"/>
          <w:color w:val="212529"/>
          <w:sz w:val="24"/>
          <w:szCs w:val="24"/>
        </w:rPr>
        <w:t>i</w:t>
      </w:r>
      <w:proofErr w:type="spellEnd"/>
      <w:r>
        <w:rPr>
          <w:rFonts w:ascii="Times New Roman" w:eastAsia="Times New Roman" w:hAnsi="Times New Roman" w:cs="Times New Roman"/>
          <w:color w:val="212529"/>
          <w:sz w:val="24"/>
          <w:szCs w:val="24"/>
        </w:rPr>
        <w:t xml:space="preserve"> each time the loop runs</w:t>
      </w:r>
    </w:p>
    <w:p w14:paraId="258B8D6B"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14" w:name="_m2i95s3oenxh" w:colFirst="0" w:colLast="0"/>
      <w:bookmarkEnd w:id="714"/>
      <w:r>
        <w:rPr>
          <w:rFonts w:ascii="Times New Roman" w:eastAsia="Times New Roman" w:hAnsi="Times New Roman" w:cs="Times New Roman"/>
          <w:color w:val="27262B"/>
          <w:sz w:val="26"/>
          <w:szCs w:val="26"/>
        </w:rPr>
        <w:t>Exercise</w:t>
      </w:r>
    </w:p>
    <w:p w14:paraId="75BD1381"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See if you can complete </w:t>
      </w:r>
      <w:proofErr w:type="gramStart"/>
      <w:r>
        <w:rPr>
          <w:rFonts w:ascii="Times New Roman" w:eastAsia="Times New Roman" w:hAnsi="Times New Roman" w:cs="Times New Roman"/>
          <w:color w:val="212529"/>
          <w:sz w:val="24"/>
          <w:szCs w:val="24"/>
        </w:rPr>
        <w:t>the function</w:t>
      </w:r>
      <w:proofErr w:type="gram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sillyMultiply</w:t>
      </w:r>
      <w:proofErr w:type="spellEnd"/>
      <w:r>
        <w:rPr>
          <w:rFonts w:ascii="Times New Roman" w:eastAsia="Times New Roman" w:hAnsi="Times New Roman" w:cs="Times New Roman"/>
          <w:color w:val="212529"/>
          <w:sz w:val="24"/>
          <w:szCs w:val="24"/>
        </w:rPr>
        <w:t xml:space="preserve"> again and get the answer 20. You should do this </w:t>
      </w:r>
      <w:proofErr w:type="gramStart"/>
      <w:r>
        <w:rPr>
          <w:rFonts w:ascii="Times New Roman" w:eastAsia="Times New Roman" w:hAnsi="Times New Roman" w:cs="Times New Roman"/>
          <w:color w:val="212529"/>
          <w:sz w:val="24"/>
          <w:szCs w:val="24"/>
        </w:rPr>
        <w:t>using for</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loops</w:t>
      </w:r>
      <w:proofErr w:type="gramEnd"/>
      <w:r>
        <w:rPr>
          <w:rFonts w:ascii="Times New Roman" w:eastAsia="Times New Roman" w:hAnsi="Times New Roman" w:cs="Times New Roman"/>
          <w:color w:val="212529"/>
          <w:sz w:val="24"/>
          <w:szCs w:val="24"/>
        </w:rPr>
        <w:t xml:space="preserve"> and you should not use multiplication in your function. You should repeatedly add the first number to itself the correct number of times.</w:t>
      </w:r>
    </w:p>
    <w:p w14:paraId="71A224F3"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sillyMultiply</w:t>
      </w:r>
      <w:proofErr w:type="spellEnd"/>
      <w:r>
        <w:rPr>
          <w:rFonts w:ascii="Times New Roman" w:eastAsia="Times New Roman" w:hAnsi="Times New Roman" w:cs="Times New Roman"/>
          <w:color w:val="188038"/>
          <w:sz w:val="24"/>
          <w:szCs w:val="24"/>
        </w:rPr>
        <w:t>(</w:t>
      </w:r>
      <w:proofErr w:type="spellStart"/>
      <w:proofErr w:type="gramStart"/>
      <w:r>
        <w:rPr>
          <w:rFonts w:ascii="Times New Roman" w:eastAsia="Times New Roman" w:hAnsi="Times New Roman" w:cs="Times New Roman"/>
          <w:color w:val="188038"/>
          <w:sz w:val="24"/>
          <w:szCs w:val="24"/>
        </w:rPr>
        <w:t>x:number</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y:number</w:t>
      </w:r>
      <w:proofErr w:type="spellEnd"/>
      <w:r>
        <w:rPr>
          <w:rFonts w:ascii="Times New Roman" w:eastAsia="Times New Roman" w:hAnsi="Times New Roman" w:cs="Times New Roman"/>
          <w:color w:val="188038"/>
          <w:sz w:val="24"/>
          <w:szCs w:val="24"/>
        </w:rPr>
        <w:t>):number</w:t>
      </w:r>
      <w:proofErr w:type="gramEnd"/>
      <w:r>
        <w:rPr>
          <w:rFonts w:ascii="Times New Roman" w:eastAsia="Times New Roman" w:hAnsi="Times New Roman" w:cs="Times New Roman"/>
          <w:color w:val="188038"/>
          <w:sz w:val="24"/>
          <w:szCs w:val="24"/>
        </w:rPr>
        <w:t>{</w:t>
      </w:r>
    </w:p>
    <w:p w14:paraId="747061DB"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//What</w:t>
      </w:r>
      <w:r>
        <w:rPr>
          <w:rFonts w:ascii="Times New Roman" w:eastAsia="Times New Roman" w:hAnsi="Times New Roman" w:cs="Times New Roman"/>
          <w:i/>
          <w:color w:val="9FA0A6"/>
          <w:sz w:val="24"/>
          <w:szCs w:val="24"/>
        </w:rPr>
        <w:t xml:space="preserve"> </w:t>
      </w:r>
      <w:proofErr w:type="gramStart"/>
      <w:r>
        <w:rPr>
          <w:rFonts w:ascii="Times New Roman" w:eastAsia="Times New Roman" w:hAnsi="Times New Roman" w:cs="Times New Roman"/>
          <w:i/>
          <w:color w:val="188038"/>
          <w:sz w:val="24"/>
          <w:szCs w:val="24"/>
        </w:rPr>
        <w:t>goes</w:t>
      </w:r>
      <w:proofErr w:type="gramEnd"/>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here?</w:t>
      </w:r>
    </w:p>
    <w:p w14:paraId="1666F7D6"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073E882A"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sillyMultiply</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5,4)</w:t>
      </w:r>
      <w:proofErr w:type="gramStart"/>
      <w:r>
        <w:rPr>
          <w:rFonts w:ascii="Times New Roman" w:eastAsia="Times New Roman" w:hAnsi="Times New Roman" w:cs="Times New Roman"/>
          <w:color w:val="188038"/>
          <w:sz w:val="24"/>
          <w:szCs w:val="24"/>
        </w:rPr>
        <w:t>);</w:t>
      </w:r>
      <w:proofErr w:type="gramEnd"/>
    </w:p>
    <w:p w14:paraId="04FA6850"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View solution</w:t>
      </w:r>
    </w:p>
    <w:p w14:paraId="15806941" w14:textId="77777777" w:rsidR="00B32DEF" w:rsidRPr="00B32DEF" w:rsidRDefault="00000000">
      <w:pPr>
        <w:pStyle w:val="Heading2"/>
        <w:rPr>
          <w:rPrChange w:id="715" w:author="Holli Flanagan" w:date="2025-05-12T14:26:00Z">
            <w:rPr>
              <w:sz w:val="34"/>
              <w:szCs w:val="34"/>
            </w:rPr>
          </w:rPrChange>
        </w:rPr>
        <w:pPrChange w:id="716" w:author="Holli Flanagan" w:date="2025-05-12T14:26:00Z">
          <w:pPr>
            <w:pStyle w:val="Heading2"/>
            <w:keepNext w:val="0"/>
            <w:keepLines w:val="0"/>
          </w:pPr>
        </w:pPrChange>
      </w:pPr>
      <w:bookmarkStart w:id="717" w:name="_ej0jrxh6truc" w:colFirst="0" w:colLast="0"/>
      <w:bookmarkEnd w:id="717"/>
      <w:r>
        <w:rPr>
          <w:rPrChange w:id="718" w:author="Holli Flanagan" w:date="2025-05-12T14:26:00Z">
            <w:rPr>
              <w:sz w:val="34"/>
              <w:szCs w:val="34"/>
            </w:rPr>
          </w:rPrChange>
        </w:rPr>
        <w:t>Summary</w:t>
      </w:r>
    </w:p>
    <w:p w14:paraId="7A52B22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more complex program logic by repeating sections of our code to solve problems. This is important for many reasons including readability, reducing potential for errors, and variability of the number of times something must execute based on inputs. The two primary loops in </w:t>
      </w:r>
      <w:ins w:id="719" w:author="Holli Flanagan" w:date="2025-05-09T15:22:00Z">
        <w:r>
          <w:rPr>
            <w:rFonts w:ascii="Times New Roman" w:eastAsia="Times New Roman" w:hAnsi="Times New Roman" w:cs="Times New Roman"/>
            <w:color w:val="212529"/>
            <w:sz w:val="24"/>
            <w:szCs w:val="24"/>
          </w:rPr>
          <w:t>TypeScript</w:t>
        </w:r>
      </w:ins>
      <w:del w:id="720"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are the while loop and the for loop. This section examined the while loop, and one of the formats of the for loop. We will examine the other for loop in the next section as it explicitly operates on collections which we will cover next.</w:t>
      </w:r>
    </w:p>
    <w:p w14:paraId="518AB188" w14:textId="77777777" w:rsidR="00B32DEF" w:rsidRPr="00B32DEF" w:rsidRDefault="00000000">
      <w:pPr>
        <w:pStyle w:val="Heading2"/>
        <w:keepNext w:val="0"/>
        <w:keepLines w:val="0"/>
        <w:spacing w:before="700"/>
        <w:rPr>
          <w:rPrChange w:id="721" w:author="Holli Flanagan" w:date="2025-05-12T14:26:00Z">
            <w:rPr>
              <w:sz w:val="46"/>
              <w:szCs w:val="46"/>
            </w:rPr>
          </w:rPrChange>
        </w:rPr>
        <w:pPrChange w:id="722" w:author="Holli Flanagan" w:date="2025-05-12T14:26:00Z">
          <w:pPr>
            <w:pStyle w:val="Heading1"/>
            <w:keepNext w:val="0"/>
            <w:keepLines w:val="0"/>
            <w:spacing w:before="700"/>
          </w:pPr>
        </w:pPrChange>
      </w:pPr>
      <w:bookmarkStart w:id="723" w:name="_k0wvarn26g6t" w:colFirst="0" w:colLast="0"/>
      <w:bookmarkEnd w:id="723"/>
      <w:r>
        <w:rPr>
          <w:rPrChange w:id="724" w:author="Holli Flanagan" w:date="2025-05-12T14:26:00Z">
            <w:rPr>
              <w:sz w:val="46"/>
              <w:szCs w:val="46"/>
            </w:rPr>
          </w:rPrChange>
        </w:rPr>
        <w:t>Next Step</w:t>
      </w:r>
    </w:p>
    <w:p w14:paraId="50C97D01" w14:textId="70E50667" w:rsidR="00B32DEF" w:rsidRDefault="00000000">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w:t>
      </w:r>
      <w:del w:id="725" w:author="Oestreich, Julia" w:date="2025-05-15T16:39:00Z" w16du:dateUtc="2025-05-15T20:39:00Z">
        <w:r w:rsidDel="00A76714">
          <w:rPr>
            <w:rFonts w:ascii="Times New Roman" w:eastAsia="Times New Roman" w:hAnsi="Times New Roman" w:cs="Times New Roman"/>
            <w:color w:val="212529"/>
            <w:sz w:val="24"/>
            <w:szCs w:val="24"/>
          </w:rPr>
          <w:delText xml:space="preserve">arrays: </w:delText>
        </w:r>
      </w:del>
      <w:del w:id="726" w:author="Holli Flanagan" w:date="2025-05-12T14:26:00Z">
        <w:r>
          <w:fldChar w:fldCharType="begin"/>
        </w:r>
        <w:r>
          <w:delInstrText>HYPERLINK "https://boots-edu.github.io/textbook/text/2-loops/arrays.html"</w:delInstrText>
        </w:r>
        <w:r>
          <w:fldChar w:fldCharType="separate"/>
        </w:r>
      </w:del>
      <w:r>
        <w:rPr>
          <w:rFonts w:ascii="Times New Roman" w:eastAsia="Times New Roman" w:hAnsi="Times New Roman" w:cs="Times New Roman"/>
          <w:color w:val="0D6EFD"/>
          <w:sz w:val="24"/>
          <w:szCs w:val="24"/>
          <w:u w:val="single"/>
        </w:rPr>
        <w:t xml:space="preserve">Arrays </w:t>
      </w:r>
      <w:del w:id="727" w:author="Holli Flanagan" w:date="2025-05-12T14:26:00Z">
        <w:r>
          <w:rPr>
            <w:rFonts w:ascii="Times New Roman" w:eastAsia="Times New Roman" w:hAnsi="Times New Roman" w:cs="Times New Roman"/>
            <w:color w:val="0D6EFD"/>
            <w:sz w:val="24"/>
            <w:szCs w:val="24"/>
            <w:u w:val="single"/>
          </w:rPr>
          <w:delText>»</w:delText>
        </w:r>
        <w:r>
          <w:fldChar w:fldCharType="end"/>
        </w:r>
      </w:del>
      <w:r>
        <w:br w:type="page"/>
      </w:r>
    </w:p>
    <w:p w14:paraId="5CCD7DF5" w14:textId="77777777" w:rsidR="00B32DEF" w:rsidRPr="00B32DEF" w:rsidRDefault="00000000">
      <w:pPr>
        <w:pStyle w:val="Heading1"/>
        <w:rPr>
          <w:rPrChange w:id="728" w:author="Holli Flanagan" w:date="2025-05-12T14:26:00Z">
            <w:rPr>
              <w:color w:val="0D6EFD"/>
              <w:highlight w:val="white"/>
              <w:u w:val="single"/>
            </w:rPr>
          </w:rPrChange>
        </w:rPr>
        <w:pPrChange w:id="729" w:author="Holli Flanagan" w:date="2025-05-12T14:26:00Z">
          <w:pPr>
            <w:pStyle w:val="Heading1"/>
            <w:keepNext w:val="0"/>
            <w:keepLines w:val="0"/>
          </w:pPr>
        </w:pPrChange>
      </w:pPr>
      <w:bookmarkStart w:id="730" w:name="_gk70d6criaoj" w:colFirst="0" w:colLast="0"/>
      <w:bookmarkEnd w:id="730"/>
      <w:r>
        <w:rPr>
          <w:rPrChange w:id="731" w:author="Holli Flanagan" w:date="2025-05-12T14:26:00Z">
            <w:rPr>
              <w:sz w:val="46"/>
              <w:szCs w:val="46"/>
            </w:rPr>
          </w:rPrChange>
        </w:rPr>
        <w:lastRenderedPageBreak/>
        <w:t>Arrays</w:t>
      </w:r>
    </w:p>
    <w:p w14:paraId="5265FDBD" w14:textId="77777777" w:rsidR="00B32DEF" w:rsidRPr="00B32DEF" w:rsidRDefault="00000000">
      <w:pPr>
        <w:pStyle w:val="Heading2"/>
        <w:rPr>
          <w:rPrChange w:id="732" w:author="Holli Flanagan" w:date="2025-05-12T14:26:00Z">
            <w:rPr>
              <w:sz w:val="34"/>
              <w:szCs w:val="34"/>
            </w:rPr>
          </w:rPrChange>
        </w:rPr>
        <w:pPrChange w:id="733" w:author="Holli Flanagan" w:date="2025-05-12T14:26:00Z">
          <w:pPr>
            <w:pStyle w:val="Heading2"/>
            <w:keepNext w:val="0"/>
            <w:keepLines w:val="0"/>
          </w:pPr>
        </w:pPrChange>
      </w:pPr>
      <w:bookmarkStart w:id="734" w:name="_u8q4kra3wha5" w:colFirst="0" w:colLast="0"/>
      <w:bookmarkEnd w:id="734"/>
      <w:r>
        <w:rPr>
          <w:rPrChange w:id="735" w:author="Holli Flanagan" w:date="2025-05-12T14:26:00Z">
            <w:rPr>
              <w:sz w:val="34"/>
              <w:szCs w:val="34"/>
            </w:rPr>
          </w:rPrChange>
        </w:rPr>
        <w:t>Key Idea</w:t>
      </w:r>
    </w:p>
    <w:p w14:paraId="2DC41E6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 array is an ordered list of values of the same type where each element in the array can be accessed using its index.</w:t>
      </w:r>
    </w:p>
    <w:p w14:paraId="57CFB1C8" w14:textId="77777777" w:rsidR="00B32DEF" w:rsidRPr="00B32DEF" w:rsidRDefault="00000000">
      <w:pPr>
        <w:pStyle w:val="Heading2"/>
        <w:rPr>
          <w:rPrChange w:id="736" w:author="Holli Flanagan" w:date="2025-05-12T14:27:00Z">
            <w:rPr>
              <w:sz w:val="34"/>
              <w:szCs w:val="34"/>
            </w:rPr>
          </w:rPrChange>
        </w:rPr>
        <w:pPrChange w:id="737" w:author="Holli Flanagan" w:date="2025-05-12T14:27:00Z">
          <w:pPr>
            <w:pStyle w:val="Heading2"/>
            <w:keepNext w:val="0"/>
            <w:keepLines w:val="0"/>
          </w:pPr>
        </w:pPrChange>
      </w:pPr>
      <w:bookmarkStart w:id="738" w:name="_qsbc0wfdk1y3" w:colFirst="0" w:colLast="0"/>
      <w:bookmarkEnd w:id="738"/>
      <w:r>
        <w:rPr>
          <w:rPrChange w:id="739" w:author="Holli Flanagan" w:date="2025-05-12T14:27:00Z">
            <w:rPr>
              <w:sz w:val="34"/>
              <w:szCs w:val="34"/>
            </w:rPr>
          </w:rPrChange>
        </w:rPr>
        <w:t>Overview</w:t>
      </w:r>
    </w:p>
    <w:p w14:paraId="55E4275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Arrays are </w:t>
      </w:r>
      <w:proofErr w:type="gramStart"/>
      <w:r>
        <w:rPr>
          <w:rFonts w:ascii="Times New Roman" w:eastAsia="Times New Roman" w:hAnsi="Times New Roman" w:cs="Times New Roman"/>
          <w:color w:val="212529"/>
          <w:sz w:val="24"/>
          <w:szCs w:val="24"/>
        </w:rPr>
        <w:t>an extremely</w:t>
      </w:r>
      <w:proofErr w:type="gramEnd"/>
      <w:r>
        <w:rPr>
          <w:rFonts w:ascii="Times New Roman" w:eastAsia="Times New Roman" w:hAnsi="Times New Roman" w:cs="Times New Roman"/>
          <w:color w:val="212529"/>
          <w:sz w:val="24"/>
          <w:szCs w:val="24"/>
        </w:rPr>
        <w:t xml:space="preserve"> important data structure because they allow us to store a collection of objects. We can build arrays out of any built-in or user-defined type we want, including out of other arrays.</w:t>
      </w:r>
    </w:p>
    <w:p w14:paraId="2CC6EF3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w:t>
      </w:r>
      <w:ins w:id="740" w:author="Holli Flanagan" w:date="2025-05-09T15:22:00Z">
        <w:r>
          <w:rPr>
            <w:rFonts w:ascii="Times New Roman" w:eastAsia="Times New Roman" w:hAnsi="Times New Roman" w:cs="Times New Roman"/>
            <w:color w:val="212529"/>
            <w:sz w:val="24"/>
            <w:szCs w:val="24"/>
          </w:rPr>
          <w:t>TypeScript</w:t>
        </w:r>
      </w:ins>
      <w:del w:id="741"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the size of the array does not need to be defined. It will grow as necessary to hold the data placed into it (NOT TRUE IN C or C++).</w:t>
      </w:r>
    </w:p>
    <w:p w14:paraId="66D4791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Each element in the array has an index (starting at 0) which we can use to access the individual elements</w:t>
      </w:r>
    </w:p>
    <w:p w14:paraId="0036F660"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i.e. if an array has 10 elements, the indexes would be 0-9.</w:t>
      </w:r>
    </w:p>
    <w:p w14:paraId="57967420" w14:textId="77777777" w:rsidR="00B32DEF" w:rsidRPr="00B32DEF" w:rsidRDefault="00000000">
      <w:pPr>
        <w:pStyle w:val="Heading2"/>
        <w:rPr>
          <w:rPrChange w:id="742" w:author="Holli Flanagan" w:date="2025-05-12T14:27:00Z">
            <w:rPr>
              <w:sz w:val="34"/>
              <w:szCs w:val="34"/>
            </w:rPr>
          </w:rPrChange>
        </w:rPr>
        <w:pPrChange w:id="743" w:author="Holli Flanagan" w:date="2025-05-12T14:27:00Z">
          <w:pPr>
            <w:pStyle w:val="Heading2"/>
            <w:keepNext w:val="0"/>
            <w:keepLines w:val="0"/>
          </w:pPr>
        </w:pPrChange>
      </w:pPr>
      <w:bookmarkStart w:id="744" w:name="_gs02ljl3axti" w:colFirst="0" w:colLast="0"/>
      <w:bookmarkEnd w:id="744"/>
      <w:r>
        <w:rPr>
          <w:rPrChange w:id="745" w:author="Holli Flanagan" w:date="2025-05-12T14:27:00Z">
            <w:rPr>
              <w:sz w:val="34"/>
              <w:szCs w:val="34"/>
            </w:rPr>
          </w:rPrChange>
        </w:rPr>
        <w:t>Defining Arrays</w:t>
      </w:r>
    </w:p>
    <w:p w14:paraId="41F1D2C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typescript we define an array just like any other variable</w:t>
      </w:r>
    </w:p>
    <w:p w14:paraId="752F2A40"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single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Lisa</w:t>
      </w:r>
    </w:p>
    <w:p w14:paraId="2D74C7EC"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proofErr w:type="gramStart"/>
      <w:r>
        <w:rPr>
          <w:rFonts w:ascii="Times New Roman" w:eastAsia="Times New Roman" w:hAnsi="Times New Roman" w:cs="Times New Roman"/>
          <w:color w:val="188038"/>
          <w:sz w:val="24"/>
          <w:szCs w:val="24"/>
        </w:rPr>
        <w:t>";</w:t>
      </w:r>
      <w:proofErr w:type="gramEnd"/>
    </w:p>
    <w:p w14:paraId="74266726"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00500269"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array</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values</w:t>
      </w:r>
    </w:p>
    <w:p w14:paraId="18793550"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//Lisa,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Kaitlin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John</w:t>
      </w:r>
    </w:p>
    <w:p w14:paraId="7CFEF642"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"Kaitlin",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"John"</w:t>
      </w:r>
      <w:proofErr w:type="gramStart"/>
      <w:r>
        <w:rPr>
          <w:rFonts w:ascii="Times New Roman" w:eastAsia="Times New Roman" w:hAnsi="Times New Roman" w:cs="Times New Roman"/>
          <w:color w:val="188038"/>
          <w:sz w:val="24"/>
          <w:szCs w:val="24"/>
        </w:rPr>
        <w:t>];</w:t>
      </w:r>
      <w:proofErr w:type="gramEnd"/>
    </w:p>
    <w:p w14:paraId="5C3A3306"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Note that we type the variable as an array of strings by using the type </w:t>
      </w:r>
      <w:proofErr w:type="gramStart"/>
      <w:r>
        <w:rPr>
          <w:rFonts w:ascii="Times New Roman" w:eastAsia="Times New Roman" w:hAnsi="Times New Roman" w:cs="Times New Roman"/>
          <w:color w:val="212529"/>
          <w:sz w:val="24"/>
          <w:szCs w:val="24"/>
          <w:highlight w:val="white"/>
        </w:rPr>
        <w:t>string[</w:t>
      </w:r>
      <w:proofErr w:type="gramEnd"/>
      <w:r>
        <w:rPr>
          <w:rFonts w:ascii="Times New Roman" w:eastAsia="Times New Roman" w:hAnsi="Times New Roman" w:cs="Times New Roman"/>
          <w:color w:val="212529"/>
          <w:sz w:val="24"/>
          <w:szCs w:val="24"/>
          <w:highlight w:val="white"/>
        </w:rPr>
        <w:t>] where [] specifies that we are creating an array of that type.</w:t>
      </w:r>
    </w:p>
    <w:p w14:paraId="3FC4528F" w14:textId="77777777" w:rsidR="00B32DEF" w:rsidRPr="00B32DEF" w:rsidRDefault="00000000">
      <w:pPr>
        <w:pStyle w:val="Heading2"/>
        <w:rPr>
          <w:rPrChange w:id="746" w:author="Holli Flanagan" w:date="2025-05-12T14:27:00Z">
            <w:rPr>
              <w:sz w:val="34"/>
              <w:szCs w:val="34"/>
            </w:rPr>
          </w:rPrChange>
        </w:rPr>
        <w:pPrChange w:id="747" w:author="Holli Flanagan" w:date="2025-05-12T14:27:00Z">
          <w:pPr>
            <w:pStyle w:val="Heading2"/>
            <w:keepNext w:val="0"/>
            <w:keepLines w:val="0"/>
          </w:pPr>
        </w:pPrChange>
      </w:pPr>
      <w:bookmarkStart w:id="748" w:name="_qbtz1p5yy1q1" w:colFirst="0" w:colLast="0"/>
      <w:bookmarkEnd w:id="748"/>
      <w:r>
        <w:rPr>
          <w:rPrChange w:id="749" w:author="Holli Flanagan" w:date="2025-05-12T14:27:00Z">
            <w:rPr>
              <w:sz w:val="34"/>
              <w:szCs w:val="34"/>
            </w:rPr>
          </w:rPrChange>
        </w:rPr>
        <w:lastRenderedPageBreak/>
        <w:t>Using Arrays</w:t>
      </w:r>
    </w:p>
    <w:p w14:paraId="69A00892"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Consider the following declaration of the variable </w:t>
      </w:r>
      <w:r>
        <w:rPr>
          <w:rFonts w:ascii="Times New Roman" w:eastAsia="Times New Roman" w:hAnsi="Times New Roman" w:cs="Times New Roman"/>
          <w:color w:val="D63384"/>
          <w:sz w:val="21"/>
          <w:szCs w:val="21"/>
          <w:shd w:val="clear" w:color="auto" w:fill="F5F6FA"/>
        </w:rPr>
        <w:t>names</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It’s</w:t>
      </w:r>
      <w:proofErr w:type="gramEnd"/>
      <w:r>
        <w:rPr>
          <w:rFonts w:ascii="Times New Roman" w:eastAsia="Times New Roman" w:hAnsi="Times New Roman" w:cs="Times New Roman"/>
          <w:color w:val="212529"/>
          <w:sz w:val="24"/>
          <w:szCs w:val="24"/>
        </w:rPr>
        <w:t xml:space="preserve"> type denotes an array of strings, and we initialize that array with three elements, the strings “Lisa”, “Kaitlin”, and “John”. The array has 3 elements, so it will have indices </w:t>
      </w:r>
      <w:r>
        <w:rPr>
          <w:rFonts w:ascii="Times New Roman" w:eastAsia="Times New Roman" w:hAnsi="Times New Roman" w:cs="Times New Roman"/>
          <w:color w:val="D63384"/>
          <w:sz w:val="21"/>
          <w:szCs w:val="21"/>
          <w:shd w:val="clear" w:color="auto" w:fill="F5F6FA"/>
        </w:rPr>
        <w:t>0, 1, and 2</w:t>
      </w:r>
      <w:r>
        <w:rPr>
          <w:rFonts w:ascii="Times New Roman" w:eastAsia="Times New Roman" w:hAnsi="Times New Roman" w:cs="Times New Roman"/>
          <w:color w:val="212529"/>
          <w:sz w:val="24"/>
          <w:szCs w:val="24"/>
        </w:rPr>
        <w:t xml:space="preserve">. When the code accesses the element with index 1, it </w:t>
      </w:r>
      <w:proofErr w:type="gramStart"/>
      <w:r>
        <w:rPr>
          <w:rFonts w:ascii="Times New Roman" w:eastAsia="Times New Roman" w:hAnsi="Times New Roman" w:cs="Times New Roman"/>
          <w:color w:val="212529"/>
          <w:sz w:val="24"/>
          <w:szCs w:val="24"/>
        </w:rPr>
        <w:t>is requesting</w:t>
      </w:r>
      <w:proofErr w:type="gramEnd"/>
      <w:r>
        <w:rPr>
          <w:rFonts w:ascii="Times New Roman" w:eastAsia="Times New Roman" w:hAnsi="Times New Roman" w:cs="Times New Roman"/>
          <w:color w:val="212529"/>
          <w:sz w:val="24"/>
          <w:szCs w:val="24"/>
        </w:rPr>
        <w:t xml:space="preserve"> the second element in the array (Kaitlin) and thus the following code will print out the string </w:t>
      </w:r>
      <w:r>
        <w:rPr>
          <w:rFonts w:ascii="Times New Roman" w:eastAsia="Times New Roman" w:hAnsi="Times New Roman" w:cs="Times New Roman"/>
          <w:color w:val="D63384"/>
          <w:sz w:val="21"/>
          <w:szCs w:val="21"/>
          <w:shd w:val="clear" w:color="auto" w:fill="F5F6FA"/>
        </w:rPr>
        <w:t>"Kaitlin"</w:t>
      </w:r>
      <w:r>
        <w:rPr>
          <w:rFonts w:ascii="Times New Roman" w:eastAsia="Times New Roman" w:hAnsi="Times New Roman" w:cs="Times New Roman"/>
          <w:color w:val="212529"/>
          <w:sz w:val="24"/>
          <w:szCs w:val="24"/>
        </w:rPr>
        <w:t>.</w:t>
      </w:r>
    </w:p>
    <w:p w14:paraId="3B75B3F6"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array</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values</w:t>
      </w:r>
    </w:p>
    <w:p w14:paraId="2D85C5ED"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//Lisa,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Kaitlin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John</w:t>
      </w:r>
    </w:p>
    <w:p w14:paraId="0006DB9C"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"Kaitlin",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"John"</w:t>
      </w:r>
      <w:proofErr w:type="gramStart"/>
      <w:r>
        <w:rPr>
          <w:rFonts w:ascii="Times New Roman" w:eastAsia="Times New Roman" w:hAnsi="Times New Roman" w:cs="Times New Roman"/>
          <w:color w:val="188038"/>
          <w:sz w:val="24"/>
          <w:szCs w:val="24"/>
        </w:rPr>
        <w:t>];</w:t>
      </w:r>
      <w:proofErr w:type="gramEnd"/>
    </w:p>
    <w:p w14:paraId="2223A03A"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gramStart"/>
      <w:r>
        <w:rPr>
          <w:rFonts w:ascii="Times New Roman" w:eastAsia="Times New Roman" w:hAnsi="Times New Roman" w:cs="Times New Roman"/>
          <w:color w:val="188038"/>
          <w:sz w:val="24"/>
          <w:szCs w:val="24"/>
        </w:rPr>
        <w:t>names[</w:t>
      </w:r>
      <w:proofErr w:type="gramEnd"/>
      <w:r>
        <w:rPr>
          <w:rFonts w:ascii="Times New Roman" w:eastAsia="Times New Roman" w:hAnsi="Times New Roman" w:cs="Times New Roman"/>
          <w:color w:val="188038"/>
          <w:sz w:val="24"/>
          <w:szCs w:val="24"/>
        </w:rPr>
        <w:t>1]</w:t>
      </w:r>
      <w:proofErr w:type="gramStart"/>
      <w:r>
        <w:rPr>
          <w:rFonts w:ascii="Times New Roman" w:eastAsia="Times New Roman" w:hAnsi="Times New Roman" w:cs="Times New Roman"/>
          <w:color w:val="188038"/>
          <w:sz w:val="24"/>
          <w:szCs w:val="24"/>
        </w:rPr>
        <w:t>);</w:t>
      </w:r>
      <w:proofErr w:type="gramEnd"/>
    </w:p>
    <w:p w14:paraId="4BC69F85"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Since we can access an element of the array by its index, we can also modify that value using the index.</w:t>
      </w:r>
    </w:p>
    <w:p w14:paraId="1DE29F9D"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array</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values</w:t>
      </w:r>
    </w:p>
    <w:p w14:paraId="1A120BE6"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//Lisa,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Kaitlin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John</w:t>
      </w:r>
    </w:p>
    <w:p w14:paraId="415F436E"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"Kaitlin",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"John"</w:t>
      </w:r>
      <w:proofErr w:type="gramStart"/>
      <w:r>
        <w:rPr>
          <w:rFonts w:ascii="Times New Roman" w:eastAsia="Times New Roman" w:hAnsi="Times New Roman" w:cs="Times New Roman"/>
          <w:color w:val="188038"/>
          <w:sz w:val="24"/>
          <w:szCs w:val="24"/>
        </w:rPr>
        <w:t>];</w:t>
      </w:r>
      <w:proofErr w:type="gramEnd"/>
    </w:p>
    <w:p w14:paraId="7EAABABC"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names[</w:t>
      </w:r>
      <w:proofErr w:type="gramEnd"/>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"Jan</w:t>
      </w:r>
      <w:proofErr w:type="gramStart"/>
      <w:r>
        <w:rPr>
          <w:rFonts w:ascii="Times New Roman" w:eastAsia="Times New Roman" w:hAnsi="Times New Roman" w:cs="Times New Roman"/>
          <w:color w:val="188038"/>
          <w:sz w:val="24"/>
          <w:szCs w:val="24"/>
        </w:rPr>
        <w:t>";</w:t>
      </w:r>
      <w:proofErr w:type="gramEnd"/>
    </w:p>
    <w:p w14:paraId="76CAAE16"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gramStart"/>
      <w:r>
        <w:rPr>
          <w:rFonts w:ascii="Times New Roman" w:eastAsia="Times New Roman" w:hAnsi="Times New Roman" w:cs="Times New Roman"/>
          <w:color w:val="188038"/>
          <w:sz w:val="24"/>
          <w:szCs w:val="24"/>
        </w:rPr>
        <w:t>names[</w:t>
      </w:r>
      <w:proofErr w:type="gramEnd"/>
      <w:r>
        <w:rPr>
          <w:rFonts w:ascii="Times New Roman" w:eastAsia="Times New Roman" w:hAnsi="Times New Roman" w:cs="Times New Roman"/>
          <w:color w:val="188038"/>
          <w:sz w:val="24"/>
          <w:szCs w:val="24"/>
        </w:rPr>
        <w:t>1]</w:t>
      </w:r>
      <w:proofErr w:type="gramStart"/>
      <w:r>
        <w:rPr>
          <w:rFonts w:ascii="Times New Roman" w:eastAsia="Times New Roman" w:hAnsi="Times New Roman" w:cs="Times New Roman"/>
          <w:color w:val="188038"/>
          <w:sz w:val="24"/>
          <w:szCs w:val="24"/>
        </w:rPr>
        <w:t>);</w:t>
      </w:r>
      <w:proofErr w:type="gramEnd"/>
    </w:p>
    <w:p w14:paraId="5885827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We would expect this code to print out </w:t>
      </w:r>
      <w:r>
        <w:rPr>
          <w:rFonts w:ascii="Times New Roman" w:eastAsia="Times New Roman" w:hAnsi="Times New Roman" w:cs="Times New Roman"/>
          <w:color w:val="D63384"/>
          <w:sz w:val="21"/>
          <w:szCs w:val="21"/>
          <w:shd w:val="clear" w:color="auto" w:fill="F5F6FA"/>
        </w:rPr>
        <w:t>"Jan"</w:t>
      </w:r>
      <w:r>
        <w:rPr>
          <w:rFonts w:ascii="Times New Roman" w:eastAsia="Times New Roman" w:hAnsi="Times New Roman" w:cs="Times New Roman"/>
          <w:color w:val="212529"/>
          <w:sz w:val="24"/>
          <w:szCs w:val="24"/>
        </w:rPr>
        <w:t xml:space="preserve">. Initially, the second element is </w:t>
      </w:r>
      <w:r>
        <w:rPr>
          <w:rFonts w:ascii="Times New Roman" w:eastAsia="Times New Roman" w:hAnsi="Times New Roman" w:cs="Times New Roman"/>
          <w:color w:val="D63384"/>
          <w:sz w:val="21"/>
          <w:szCs w:val="21"/>
          <w:shd w:val="clear" w:color="auto" w:fill="F5F6FA"/>
        </w:rPr>
        <w:t>"Kaitlin"</w:t>
      </w:r>
      <w:r>
        <w:rPr>
          <w:rFonts w:ascii="Times New Roman" w:eastAsia="Times New Roman" w:hAnsi="Times New Roman" w:cs="Times New Roman"/>
          <w:color w:val="212529"/>
          <w:sz w:val="24"/>
          <w:szCs w:val="24"/>
        </w:rPr>
        <w:t xml:space="preserve">, but the second line replaces the string in position 2 with </w:t>
      </w:r>
      <w:r>
        <w:rPr>
          <w:rFonts w:ascii="Times New Roman" w:eastAsia="Times New Roman" w:hAnsi="Times New Roman" w:cs="Times New Roman"/>
          <w:color w:val="D63384"/>
          <w:sz w:val="21"/>
          <w:szCs w:val="21"/>
          <w:shd w:val="clear" w:color="auto" w:fill="F5F6FA"/>
        </w:rPr>
        <w:t>"Jan"</w:t>
      </w:r>
      <w:r>
        <w:rPr>
          <w:rFonts w:ascii="Times New Roman" w:eastAsia="Times New Roman" w:hAnsi="Times New Roman" w:cs="Times New Roman"/>
          <w:color w:val="212529"/>
          <w:sz w:val="24"/>
          <w:szCs w:val="24"/>
        </w:rPr>
        <w:t>. When we then access the second element of the array to display it, we get the updated value from the array at that position.</w:t>
      </w:r>
    </w:p>
    <w:p w14:paraId="14EC0965" w14:textId="77777777" w:rsidR="00B32DEF" w:rsidRPr="00B32DEF" w:rsidRDefault="00000000">
      <w:pPr>
        <w:pStyle w:val="Heading2"/>
        <w:rPr>
          <w:rPrChange w:id="750" w:author="Holli Flanagan" w:date="2025-05-12T14:27:00Z">
            <w:rPr>
              <w:sz w:val="34"/>
              <w:szCs w:val="34"/>
            </w:rPr>
          </w:rPrChange>
        </w:rPr>
        <w:pPrChange w:id="751" w:author="Holli Flanagan" w:date="2025-05-12T14:27:00Z">
          <w:pPr>
            <w:pStyle w:val="Heading2"/>
            <w:keepNext w:val="0"/>
            <w:keepLines w:val="0"/>
          </w:pPr>
        </w:pPrChange>
      </w:pPr>
      <w:bookmarkStart w:id="752" w:name="_mmvf7pqvo614" w:colFirst="0" w:colLast="0"/>
      <w:bookmarkEnd w:id="752"/>
      <w:r>
        <w:rPr>
          <w:rPrChange w:id="753" w:author="Holli Flanagan" w:date="2025-05-12T14:27:00Z">
            <w:rPr>
              <w:sz w:val="34"/>
              <w:szCs w:val="34"/>
            </w:rPr>
          </w:rPrChange>
        </w:rPr>
        <w:t>Array Methods and Properties</w:t>
      </w:r>
    </w:p>
    <w:p w14:paraId="3E31379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a number of methods that operate on arrays. We will cover some of the simple ones here. These should allow us to add elements, remove elements, and otherwise modify an array.</w:t>
      </w:r>
    </w:p>
    <w:p w14:paraId="012D8148" w14:textId="2797FACF"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idea of an object (like an array) having its own methods which operate on it will be central to our discussion of object</w:t>
      </w:r>
      <w:ins w:id="754" w:author="Oestreich, Julia" w:date="2025-05-15T16:39:00Z" w16du:dateUtc="2025-05-15T20:39:00Z">
        <w:r w:rsidR="00A76714">
          <w:rPr>
            <w:rFonts w:ascii="Times New Roman" w:eastAsia="Times New Roman" w:hAnsi="Times New Roman" w:cs="Times New Roman"/>
            <w:color w:val="212529"/>
            <w:sz w:val="24"/>
            <w:szCs w:val="24"/>
            <w:highlight w:val="white"/>
          </w:rPr>
          <w:t>-</w:t>
        </w:r>
      </w:ins>
      <w:del w:id="755" w:author="Oestreich, Julia" w:date="2025-05-15T16:39:00Z" w16du:dateUtc="2025-05-15T20:39:00Z">
        <w:r w:rsidDel="00A76714">
          <w:rPr>
            <w:rFonts w:ascii="Times New Roman" w:eastAsia="Times New Roman" w:hAnsi="Times New Roman" w:cs="Times New Roman"/>
            <w:color w:val="212529"/>
            <w:sz w:val="24"/>
            <w:szCs w:val="24"/>
            <w:highlight w:val="white"/>
          </w:rPr>
          <w:delText xml:space="preserve"> </w:delText>
        </w:r>
      </w:del>
      <w:r>
        <w:rPr>
          <w:rFonts w:ascii="Times New Roman" w:eastAsia="Times New Roman" w:hAnsi="Times New Roman" w:cs="Times New Roman"/>
          <w:color w:val="212529"/>
          <w:sz w:val="24"/>
          <w:szCs w:val="24"/>
          <w:highlight w:val="white"/>
        </w:rPr>
        <w:t>oriented programming later in the text.</w:t>
      </w:r>
    </w:p>
    <w:p w14:paraId="49C56532"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56" w:name="_j1in86ocpt5a" w:colFirst="0" w:colLast="0"/>
      <w:bookmarkEnd w:id="756"/>
      <w:r>
        <w:rPr>
          <w:rFonts w:ascii="Times New Roman" w:eastAsia="Times New Roman" w:hAnsi="Times New Roman" w:cs="Times New Roman"/>
          <w:color w:val="27262B"/>
          <w:sz w:val="26"/>
          <w:szCs w:val="26"/>
        </w:rPr>
        <w:t>The length property</w:t>
      </w:r>
    </w:p>
    <w:p w14:paraId="34C8184A"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We can get the current number of elements in an array by using the length property:</w:t>
      </w:r>
    </w:p>
    <w:p w14:paraId="7B58AE1D"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141C8992"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size: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fruits.length</w:t>
      </w:r>
      <w:proofErr w:type="spellEnd"/>
      <w:proofErr w:type="gramEnd"/>
      <w:r>
        <w:rPr>
          <w:rFonts w:ascii="Times New Roman" w:eastAsia="Times New Roman" w:hAnsi="Times New Roman" w:cs="Times New Roman"/>
          <w:color w:val="188038"/>
          <w:sz w:val="24"/>
          <w:szCs w:val="24"/>
        </w:rPr>
        <w:t>;</w:t>
      </w:r>
    </w:p>
    <w:p w14:paraId="25D66368"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console.log(size);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
    <w:p w14:paraId="2CB05D8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Note that length is NOT a function, but rather it is a property of the </w:t>
      </w:r>
      <w:proofErr w:type="gramStart"/>
      <w:r>
        <w:rPr>
          <w:rFonts w:ascii="Times New Roman" w:eastAsia="Times New Roman" w:hAnsi="Times New Roman" w:cs="Times New Roman"/>
          <w:color w:val="212529"/>
          <w:sz w:val="24"/>
          <w:szCs w:val="24"/>
        </w:rPr>
        <w:t>array</w:t>
      </w:r>
      <w:proofErr w:type="gramEnd"/>
      <w:r>
        <w:rPr>
          <w:rFonts w:ascii="Times New Roman" w:eastAsia="Times New Roman" w:hAnsi="Times New Roman" w:cs="Times New Roman"/>
          <w:color w:val="212529"/>
          <w:sz w:val="24"/>
          <w:szCs w:val="24"/>
        </w:rPr>
        <w:t xml:space="preserve"> so we don’t use ().</w:t>
      </w:r>
    </w:p>
    <w:p w14:paraId="0501E316"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57" w:name="_f9fvzspd155e" w:colFirst="0" w:colLast="0"/>
      <w:bookmarkEnd w:id="757"/>
      <w:r>
        <w:rPr>
          <w:rFonts w:ascii="Times New Roman" w:eastAsia="Times New Roman" w:hAnsi="Times New Roman" w:cs="Times New Roman"/>
          <w:color w:val="27262B"/>
          <w:sz w:val="26"/>
          <w:szCs w:val="26"/>
        </w:rPr>
        <w:t>The push method</w:t>
      </w:r>
    </w:p>
    <w:p w14:paraId="347175F2"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Using </w:t>
      </w:r>
      <w:proofErr w:type="gramStart"/>
      <w:r>
        <w:rPr>
          <w:rFonts w:ascii="Times New Roman" w:eastAsia="Times New Roman" w:hAnsi="Times New Roman" w:cs="Times New Roman"/>
          <w:color w:val="D63384"/>
          <w:sz w:val="21"/>
          <w:szCs w:val="21"/>
          <w:shd w:val="clear" w:color="auto" w:fill="F5F6FA"/>
        </w:rPr>
        <w:t>push</w:t>
      </w:r>
      <w:proofErr w:type="gramEnd"/>
      <w:r>
        <w:rPr>
          <w:rFonts w:ascii="Times New Roman" w:eastAsia="Times New Roman" w:hAnsi="Times New Roman" w:cs="Times New Roman"/>
          <w:color w:val="212529"/>
          <w:sz w:val="24"/>
          <w:szCs w:val="24"/>
        </w:rPr>
        <w:t xml:space="preserve"> we can add elements to the end of an array:</w:t>
      </w:r>
    </w:p>
    <w:p w14:paraId="7FC68C2B"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proofErr w:type="gramStart"/>
      <w:r>
        <w:rPr>
          <w:rFonts w:ascii="Times New Roman" w:eastAsia="Times New Roman" w:hAnsi="Times New Roman" w:cs="Times New Roman"/>
          <w:color w:val="188038"/>
          <w:sz w:val="24"/>
          <w:szCs w:val="24"/>
        </w:rPr>
        <w:t>];</w:t>
      </w:r>
      <w:proofErr w:type="gramEnd"/>
    </w:p>
    <w:p w14:paraId="7EFC43DB"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spellStart"/>
      <w:proofErr w:type="gramStart"/>
      <w:r>
        <w:rPr>
          <w:rFonts w:ascii="Times New Roman" w:eastAsia="Times New Roman" w:hAnsi="Times New Roman" w:cs="Times New Roman"/>
          <w:color w:val="188038"/>
          <w:sz w:val="24"/>
          <w:szCs w:val="24"/>
        </w:rPr>
        <w:t>fruits.push</w:t>
      </w:r>
      <w:proofErr w:type="spellEnd"/>
      <w:proofErr w:type="gramEnd"/>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2EC41AAD"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34402AE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Note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212529"/>
          <w:sz w:val="24"/>
          <w:szCs w:val="24"/>
        </w:rPr>
        <w:t xml:space="preserve"> notation. We will learn more about this later.</w:t>
      </w:r>
    </w:p>
    <w:p w14:paraId="1CBAA168"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58" w:name="_ojwo0ofy5ugc" w:colFirst="0" w:colLast="0"/>
      <w:bookmarkEnd w:id="758"/>
      <w:r>
        <w:rPr>
          <w:rFonts w:ascii="Times New Roman" w:eastAsia="Times New Roman" w:hAnsi="Times New Roman" w:cs="Times New Roman"/>
          <w:color w:val="27262B"/>
          <w:sz w:val="26"/>
          <w:szCs w:val="26"/>
        </w:rPr>
        <w:t>The pop method</w:t>
      </w:r>
    </w:p>
    <w:p w14:paraId="3ECEE32E"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Using </w:t>
      </w:r>
      <w:proofErr w:type="gramStart"/>
      <w:r>
        <w:rPr>
          <w:rFonts w:ascii="Times New Roman" w:eastAsia="Times New Roman" w:hAnsi="Times New Roman" w:cs="Times New Roman"/>
          <w:color w:val="D63384"/>
          <w:sz w:val="21"/>
          <w:szCs w:val="21"/>
          <w:shd w:val="clear" w:color="auto" w:fill="F5F6FA"/>
        </w:rPr>
        <w:t>pop</w:t>
      </w:r>
      <w:proofErr w:type="gramEnd"/>
      <w:r>
        <w:rPr>
          <w:rFonts w:ascii="Times New Roman" w:eastAsia="Times New Roman" w:hAnsi="Times New Roman" w:cs="Times New Roman"/>
          <w:color w:val="212529"/>
          <w:sz w:val="24"/>
          <w:szCs w:val="24"/>
        </w:rPr>
        <w:t xml:space="preserve"> we can remove elements from the end of an array. The </w:t>
      </w:r>
      <w:r>
        <w:rPr>
          <w:rFonts w:ascii="Times New Roman" w:eastAsia="Times New Roman" w:hAnsi="Times New Roman" w:cs="Times New Roman"/>
          <w:color w:val="D63384"/>
          <w:sz w:val="21"/>
          <w:szCs w:val="21"/>
          <w:shd w:val="clear" w:color="auto" w:fill="F5F6FA"/>
        </w:rPr>
        <w:t>pop</w:t>
      </w:r>
      <w:r>
        <w:rPr>
          <w:rFonts w:ascii="Times New Roman" w:eastAsia="Times New Roman" w:hAnsi="Times New Roman" w:cs="Times New Roman"/>
          <w:color w:val="212529"/>
          <w:sz w:val="24"/>
          <w:szCs w:val="24"/>
        </w:rPr>
        <w:t xml:space="preserve"> method not only removes the last element, but it returns that value from the pop function.</w:t>
      </w:r>
    </w:p>
    <w:p w14:paraId="21EE31BB"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49F69A7D"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last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fruits.pop</w:t>
      </w:r>
      <w:proofErr w:type="spellEnd"/>
      <w:r>
        <w:rPr>
          <w:rFonts w:ascii="Times New Roman" w:eastAsia="Times New Roman" w:hAnsi="Times New Roman" w:cs="Times New Roman"/>
          <w:color w:val="188038"/>
          <w:sz w:val="24"/>
          <w:szCs w:val="24"/>
        </w:rPr>
        <w:t>();</w:t>
      </w:r>
      <w:proofErr w:type="gramEnd"/>
    </w:p>
    <w:p w14:paraId="14919929"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30AD7504"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console.log(last);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096ED9FF"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59" w:name="_4n9y4z277hoo" w:colFirst="0" w:colLast="0"/>
      <w:bookmarkEnd w:id="759"/>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The shift/unshift methods</w:t>
      </w:r>
    </w:p>
    <w:p w14:paraId="7CADC04F"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Analogous to push and pop, </w:t>
      </w:r>
      <w:r>
        <w:rPr>
          <w:rFonts w:ascii="Times New Roman" w:eastAsia="Times New Roman" w:hAnsi="Times New Roman" w:cs="Times New Roman"/>
          <w:color w:val="D63384"/>
          <w:sz w:val="21"/>
          <w:szCs w:val="21"/>
          <w:shd w:val="clear" w:color="auto" w:fill="F5F6FA"/>
        </w:rPr>
        <w:t>shift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unshift</w:t>
      </w:r>
      <w:r>
        <w:rPr>
          <w:rFonts w:ascii="Times New Roman" w:eastAsia="Times New Roman" w:hAnsi="Times New Roman" w:cs="Times New Roman"/>
          <w:color w:val="212529"/>
          <w:sz w:val="24"/>
          <w:szCs w:val="24"/>
        </w:rPr>
        <w:t xml:space="preserve"> work on the front of the list.</w:t>
      </w:r>
    </w:p>
    <w:p w14:paraId="30B78B24"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proofErr w:type="gramStart"/>
      <w:r>
        <w:rPr>
          <w:rFonts w:ascii="Times New Roman" w:eastAsia="Times New Roman" w:hAnsi="Times New Roman" w:cs="Times New Roman"/>
          <w:color w:val="188038"/>
          <w:sz w:val="24"/>
          <w:szCs w:val="24"/>
        </w:rPr>
        <w:t>];</w:t>
      </w:r>
      <w:proofErr w:type="gramEnd"/>
    </w:p>
    <w:p w14:paraId="0C61A20C"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spellStart"/>
      <w:proofErr w:type="gramStart"/>
      <w:r>
        <w:rPr>
          <w:rFonts w:ascii="Times New Roman" w:eastAsia="Times New Roman" w:hAnsi="Times New Roman" w:cs="Times New Roman"/>
          <w:color w:val="188038"/>
          <w:sz w:val="24"/>
          <w:szCs w:val="24"/>
        </w:rPr>
        <w:t>fruits.unshift</w:t>
      </w:r>
      <w:proofErr w:type="spellEnd"/>
      <w:proofErr w:type="gramEnd"/>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18926228"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t>
      </w:r>
      <w:proofErr w:type="spellStart"/>
      <w:r>
        <w:rPr>
          <w:rFonts w:ascii="Times New Roman" w:eastAsia="Times New Roman" w:hAnsi="Times New Roman" w:cs="Times New Roman"/>
          <w:i/>
          <w:color w:val="188038"/>
          <w:sz w:val="24"/>
          <w:szCs w:val="24"/>
        </w:rPr>
        <w:t>orange","</w:t>
      </w:r>
      <w:proofErr w:type="gramStart"/>
      <w:r>
        <w:rPr>
          <w:rFonts w:ascii="Times New Roman" w:eastAsia="Times New Roman" w:hAnsi="Times New Roman" w:cs="Times New Roman"/>
          <w:i/>
          <w:color w:val="188038"/>
          <w:sz w:val="24"/>
          <w:szCs w:val="24"/>
        </w:rPr>
        <w:t>apple</w:t>
      </w:r>
      <w:proofErr w:type="spellEnd"/>
      <w:proofErr w:type="gramEnd"/>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42CC4A0F"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first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fruits.shift</w:t>
      </w:r>
      <w:proofErr w:type="spellEnd"/>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3241FDC3"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28B0F34A"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console.log(first);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2772225E"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Note: Adding or removing to/from the front of a list or array is generally inefficient compared to working on the end of the list. This largely depends on the implementation of arrays, but is generally true.</w:t>
      </w:r>
    </w:p>
    <w:p w14:paraId="609D4ABC"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60" w:name="_41wpfn1tqnez" w:colFirst="0" w:colLast="0"/>
      <w:bookmarkEnd w:id="760"/>
      <w:r>
        <w:rPr>
          <w:rFonts w:ascii="Times New Roman" w:eastAsia="Times New Roman" w:hAnsi="Times New Roman" w:cs="Times New Roman"/>
          <w:color w:val="27262B"/>
          <w:sz w:val="26"/>
          <w:szCs w:val="26"/>
        </w:rPr>
        <w:t>The splice method</w:t>
      </w:r>
    </w:p>
    <w:p w14:paraId="0D48FF4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splice</w:t>
      </w:r>
      <w:r>
        <w:rPr>
          <w:rFonts w:ascii="Times New Roman" w:eastAsia="Times New Roman" w:hAnsi="Times New Roman" w:cs="Times New Roman"/>
          <w:color w:val="212529"/>
          <w:sz w:val="24"/>
          <w:szCs w:val="24"/>
        </w:rPr>
        <w:t xml:space="preserve"> method gives us a mechanism for editing the middle of an array. With the </w:t>
      </w:r>
      <w:r>
        <w:rPr>
          <w:rFonts w:ascii="Times New Roman" w:eastAsia="Times New Roman" w:hAnsi="Times New Roman" w:cs="Times New Roman"/>
          <w:color w:val="D63384"/>
          <w:sz w:val="21"/>
          <w:szCs w:val="21"/>
          <w:shd w:val="clear" w:color="auto" w:fill="F5F6FA"/>
        </w:rPr>
        <w:t>splice</w:t>
      </w:r>
      <w:r>
        <w:rPr>
          <w:rFonts w:ascii="Times New Roman" w:eastAsia="Times New Roman" w:hAnsi="Times New Roman" w:cs="Times New Roman"/>
          <w:color w:val="212529"/>
          <w:sz w:val="24"/>
          <w:szCs w:val="24"/>
        </w:rPr>
        <w:t xml:space="preserve"> method, we can remove, replace, or insert elements in the middle of an array.</w:t>
      </w:r>
    </w:p>
    <w:p w14:paraId="4476906D"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proofErr w:type="gramStart"/>
      <w:r>
        <w:rPr>
          <w:rFonts w:ascii="Times New Roman" w:eastAsia="Times New Roman" w:hAnsi="Times New Roman" w:cs="Times New Roman"/>
          <w:color w:val="188038"/>
          <w:sz w:val="24"/>
          <w:szCs w:val="24"/>
        </w:rPr>
        <w:t>array.splice</w:t>
      </w:r>
      <w:proofErr w:type="spellEnd"/>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index,[</w:t>
      </w:r>
      <w:proofErr w:type="spellStart"/>
      <w:proofErr w:type="gramEnd"/>
      <w:r>
        <w:rPr>
          <w:rFonts w:ascii="Times New Roman" w:eastAsia="Times New Roman" w:hAnsi="Times New Roman" w:cs="Times New Roman"/>
          <w:color w:val="188038"/>
          <w:sz w:val="24"/>
          <w:szCs w:val="24"/>
        </w:rPr>
        <w:t>howMany</w:t>
      </w:r>
      <w:proofErr w:type="spellEnd"/>
      <w:proofErr w:type="gramStart"/>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element1</w:t>
      </w:r>
      <w:proofErr w:type="gramStart"/>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elementN</w:t>
      </w:r>
      <w:proofErr w:type="spell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138F7792" w14:textId="77777777" w:rsidR="00B32DEF" w:rsidRDefault="00000000">
      <w:pPr>
        <w:numPr>
          <w:ilvl w:val="0"/>
          <w:numId w:val="12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index: The array index at which to start changing the array</w:t>
      </w:r>
    </w:p>
    <w:p w14:paraId="01EAEAF1" w14:textId="77777777" w:rsidR="00B32DEF" w:rsidRDefault="00000000">
      <w:pPr>
        <w:numPr>
          <w:ilvl w:val="0"/>
          <w:numId w:val="120"/>
        </w:numPr>
        <w:shd w:val="clear" w:color="auto" w:fill="FFFFFF"/>
        <w:rPr>
          <w:rFonts w:ascii="Times New Roman" w:eastAsia="Times New Roman" w:hAnsi="Times New Roman" w:cs="Times New Roman"/>
        </w:rPr>
      </w:pPr>
      <w:proofErr w:type="spellStart"/>
      <w:r>
        <w:rPr>
          <w:rFonts w:ascii="Times New Roman" w:eastAsia="Times New Roman" w:hAnsi="Times New Roman" w:cs="Times New Roman"/>
          <w:color w:val="212529"/>
          <w:sz w:val="24"/>
          <w:szCs w:val="24"/>
        </w:rPr>
        <w:t>howMany</w:t>
      </w:r>
      <w:proofErr w:type="spellEnd"/>
      <w:r>
        <w:rPr>
          <w:rFonts w:ascii="Times New Roman" w:eastAsia="Times New Roman" w:hAnsi="Times New Roman" w:cs="Times New Roman"/>
          <w:color w:val="212529"/>
          <w:sz w:val="24"/>
          <w:szCs w:val="24"/>
        </w:rPr>
        <w:t>: The number of array elements to remove starting at index, defaults to all of them if no value is passed.</w:t>
      </w:r>
    </w:p>
    <w:p w14:paraId="2C43DD4B" w14:textId="77777777" w:rsidR="00B32DEF" w:rsidRDefault="00000000">
      <w:pPr>
        <w:numPr>
          <w:ilvl w:val="0"/>
          <w:numId w:val="12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element1…</w:t>
      </w:r>
      <w:proofErr w:type="spellStart"/>
      <w:r>
        <w:rPr>
          <w:rFonts w:ascii="Times New Roman" w:eastAsia="Times New Roman" w:hAnsi="Times New Roman" w:cs="Times New Roman"/>
          <w:color w:val="212529"/>
          <w:sz w:val="24"/>
          <w:szCs w:val="24"/>
        </w:rPr>
        <w:t>elementN</w:t>
      </w:r>
      <w:proofErr w:type="spellEnd"/>
      <w:r>
        <w:rPr>
          <w:rFonts w:ascii="Times New Roman" w:eastAsia="Times New Roman" w:hAnsi="Times New Roman" w:cs="Times New Roman"/>
          <w:color w:val="212529"/>
          <w:sz w:val="24"/>
          <w:szCs w:val="24"/>
        </w:rPr>
        <w:t>: 0 or more elements to add to the array at the index.</w:t>
      </w:r>
    </w:p>
    <w:p w14:paraId="428D5380"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If we only use the first parameter which is required, splice will remove that element and all elements after it from the array. It also returns what was removed.</w:t>
      </w:r>
    </w:p>
    <w:p w14:paraId="42C92A65"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"grape",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"mango"</w:t>
      </w:r>
      <w:proofErr w:type="gramStart"/>
      <w:r>
        <w:rPr>
          <w:rFonts w:ascii="Times New Roman" w:eastAsia="Times New Roman" w:hAnsi="Times New Roman" w:cs="Times New Roman"/>
          <w:color w:val="188038"/>
          <w:sz w:val="24"/>
          <w:szCs w:val="24"/>
        </w:rPr>
        <w:t>];</w:t>
      </w:r>
      <w:proofErr w:type="gramEnd"/>
    </w:p>
    <w:p w14:paraId="3A6C36D0"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fruits.splice</w:t>
      </w:r>
      <w:proofErr w:type="spellEnd"/>
      <w:proofErr w:type="gramEnd"/>
      <w:r>
        <w:rPr>
          <w:rFonts w:ascii="Times New Roman" w:eastAsia="Times New Roman" w:hAnsi="Times New Roman" w:cs="Times New Roman"/>
          <w:color w:val="188038"/>
          <w:sz w:val="24"/>
          <w:szCs w:val="24"/>
        </w:rPr>
        <w:t>(2</w:t>
      </w:r>
      <w:proofErr w:type="gramStart"/>
      <w:r>
        <w:rPr>
          <w:rFonts w:ascii="Times New Roman" w:eastAsia="Times New Roman" w:hAnsi="Times New Roman" w:cs="Times New Roman"/>
          <w:color w:val="188038"/>
          <w:sz w:val="24"/>
          <w:szCs w:val="24"/>
        </w:rPr>
        <w:t>);</w:t>
      </w:r>
      <w:proofErr w:type="gramEnd"/>
    </w:p>
    <w:p w14:paraId="647FA666"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101F72EC"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"grape",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"mango"</w:t>
      </w:r>
      <w:proofErr w:type="gramStart"/>
      <w:r>
        <w:rPr>
          <w:rFonts w:ascii="Times New Roman" w:eastAsia="Times New Roman" w:hAnsi="Times New Roman" w:cs="Times New Roman"/>
          <w:i/>
          <w:color w:val="188038"/>
          <w:sz w:val="24"/>
          <w:szCs w:val="24"/>
        </w:rPr>
        <w:t>];</w:t>
      </w:r>
      <w:proofErr w:type="gramEnd"/>
    </w:p>
    <w:p w14:paraId="21886F60"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we set the second argument, then splice only removes that number of items:</w:t>
      </w:r>
    </w:p>
    <w:p w14:paraId="0A256CBA"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"grape",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"mango"</w:t>
      </w:r>
      <w:proofErr w:type="gramStart"/>
      <w:r>
        <w:rPr>
          <w:rFonts w:ascii="Times New Roman" w:eastAsia="Times New Roman" w:hAnsi="Times New Roman" w:cs="Times New Roman"/>
          <w:color w:val="188038"/>
          <w:sz w:val="24"/>
          <w:szCs w:val="24"/>
        </w:rPr>
        <w:t>];</w:t>
      </w:r>
      <w:proofErr w:type="gramEnd"/>
    </w:p>
    <w:p w14:paraId="58C8CD8C"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fruits.splice</w:t>
      </w:r>
      <w:proofErr w:type="spellEnd"/>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proofErr w:type="gramStart"/>
      <w:r>
        <w:rPr>
          <w:rFonts w:ascii="Times New Roman" w:eastAsia="Times New Roman" w:hAnsi="Times New Roman" w:cs="Times New Roman"/>
          <w:color w:val="188038"/>
          <w:sz w:val="24"/>
          <w:szCs w:val="24"/>
        </w:rPr>
        <w:t>);</w:t>
      </w:r>
      <w:proofErr w:type="gramEnd"/>
    </w:p>
    <w:p w14:paraId="2A82539F"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"mango"]</w:t>
      </w:r>
    </w:p>
    <w:p w14:paraId="64CEB37B"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"grape"]</w:t>
      </w:r>
    </w:p>
    <w:p w14:paraId="68C862C7"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Any additional arguments will be added to the array at the index provided after the deletion has been completed.</w:t>
      </w:r>
    </w:p>
    <w:p w14:paraId="6A82581D"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"grape",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"mango"</w:t>
      </w:r>
      <w:proofErr w:type="gramStart"/>
      <w:r>
        <w:rPr>
          <w:rFonts w:ascii="Times New Roman" w:eastAsia="Times New Roman" w:hAnsi="Times New Roman" w:cs="Times New Roman"/>
          <w:color w:val="188038"/>
          <w:sz w:val="24"/>
          <w:szCs w:val="24"/>
        </w:rPr>
        <w:t>];</w:t>
      </w:r>
      <w:proofErr w:type="gramEnd"/>
    </w:p>
    <w:p w14:paraId="257B38FD"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fruits.splice</w:t>
      </w:r>
      <w:proofErr w:type="spellEnd"/>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"pear",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"kiwi"</w:t>
      </w:r>
      <w:proofErr w:type="gramStart"/>
      <w:r>
        <w:rPr>
          <w:rFonts w:ascii="Times New Roman" w:eastAsia="Times New Roman" w:hAnsi="Times New Roman" w:cs="Times New Roman"/>
          <w:color w:val="188038"/>
          <w:sz w:val="24"/>
          <w:szCs w:val="24"/>
        </w:rPr>
        <w:t>);</w:t>
      </w:r>
      <w:proofErr w:type="gramEnd"/>
    </w:p>
    <w:p w14:paraId="0345FD55"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"pear",</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"kiwi",</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"grape",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"mango"]</w:t>
      </w:r>
    </w:p>
    <w:p w14:paraId="2F145AEE"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//["orange"]</w:t>
      </w:r>
    </w:p>
    <w:p w14:paraId="3AF12704"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Finally, if we pass 0 as the second argument, then splice simply inserts element</w:t>
      </w:r>
      <w:proofErr w:type="gramStart"/>
      <w:r>
        <w:rPr>
          <w:rFonts w:ascii="Times New Roman" w:eastAsia="Times New Roman" w:hAnsi="Times New Roman" w:cs="Times New Roman"/>
          <w:color w:val="212529"/>
          <w:sz w:val="24"/>
          <w:szCs w:val="24"/>
        </w:rPr>
        <w:t>0,…</w:t>
      </w:r>
      <w:proofErr w:type="gramEnd"/>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212529"/>
          <w:sz w:val="24"/>
          <w:szCs w:val="24"/>
        </w:rPr>
        <w:t>elementN</w:t>
      </w:r>
      <w:proofErr w:type="spellEnd"/>
      <w:r>
        <w:rPr>
          <w:rFonts w:ascii="Times New Roman" w:eastAsia="Times New Roman" w:hAnsi="Times New Roman" w:cs="Times New Roman"/>
          <w:color w:val="212529"/>
          <w:sz w:val="24"/>
          <w:szCs w:val="24"/>
        </w:rPr>
        <w:t xml:space="preserve"> into the array at the index position:</w:t>
      </w:r>
    </w:p>
    <w:p w14:paraId="5072AB07"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5A181EEE"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fruits.splice</w:t>
      </w:r>
      <w:proofErr w:type="spellEnd"/>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"pear",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"kiwi"</w:t>
      </w:r>
      <w:proofErr w:type="gramStart"/>
      <w:r>
        <w:rPr>
          <w:rFonts w:ascii="Times New Roman" w:eastAsia="Times New Roman" w:hAnsi="Times New Roman" w:cs="Times New Roman"/>
          <w:color w:val="188038"/>
          <w:sz w:val="24"/>
          <w:szCs w:val="24"/>
        </w:rPr>
        <w:t>);</w:t>
      </w:r>
      <w:proofErr w:type="gramEnd"/>
    </w:p>
    <w:p w14:paraId="6A67862C"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"pear",</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"kiwi",</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20932D8A"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w:t>
      </w:r>
    </w:p>
    <w:p w14:paraId="4946BBA8" w14:textId="77777777" w:rsidR="00B32DEF" w:rsidRPr="00B32DEF" w:rsidRDefault="00000000">
      <w:pPr>
        <w:pStyle w:val="Heading2"/>
        <w:rPr>
          <w:rPrChange w:id="761" w:author="Holli Flanagan" w:date="2025-05-12T14:27:00Z">
            <w:rPr>
              <w:sz w:val="34"/>
              <w:szCs w:val="34"/>
            </w:rPr>
          </w:rPrChange>
        </w:rPr>
        <w:pPrChange w:id="762" w:author="Holli Flanagan" w:date="2025-05-12T14:27:00Z">
          <w:pPr>
            <w:pStyle w:val="Heading2"/>
            <w:keepNext w:val="0"/>
            <w:keepLines w:val="0"/>
          </w:pPr>
        </w:pPrChange>
      </w:pPr>
      <w:bookmarkStart w:id="763" w:name="_ks5342y1ijd0" w:colFirst="0" w:colLast="0"/>
      <w:bookmarkEnd w:id="763"/>
      <w:r>
        <w:rPr>
          <w:color w:val="5C5962"/>
        </w:rPr>
        <w:t></w:t>
      </w:r>
      <w:r>
        <w:rPr>
          <w:rPrChange w:id="764" w:author="Holli Flanagan" w:date="2025-05-12T14:27:00Z">
            <w:rPr>
              <w:sz w:val="34"/>
              <w:szCs w:val="34"/>
            </w:rPr>
          </w:rPrChange>
        </w:rPr>
        <w:t>Merging Arrays</w:t>
      </w:r>
    </w:p>
    <w:p w14:paraId="399A0289"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There are a number of ways to merge arrays in typescript, but one of the simplest is to use the </w:t>
      </w:r>
      <w:r>
        <w:rPr>
          <w:rFonts w:ascii="Times New Roman" w:eastAsia="Times New Roman" w:hAnsi="Times New Roman" w:cs="Times New Roman"/>
          <w:i/>
          <w:color w:val="212529"/>
          <w:sz w:val="24"/>
          <w:szCs w:val="24"/>
        </w:rPr>
        <w:t>spread</w:t>
      </w:r>
      <w:r>
        <w:rPr>
          <w:rFonts w:ascii="Times New Roman" w:eastAsia="Times New Roman" w:hAnsi="Times New Roman" w:cs="Times New Roman"/>
          <w:color w:val="212529"/>
          <w:sz w:val="24"/>
          <w:szCs w:val="24"/>
        </w:rPr>
        <w:t xml:space="preserve"> operator (three dots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The spread operator extracts the elements of the array. This allows the elements to be combined into a new array.</w:t>
      </w:r>
    </w:p>
    <w:p w14:paraId="646007D3"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5319237C"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["carrot",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"potato"</w:t>
      </w:r>
      <w:proofErr w:type="gramStart"/>
      <w:r>
        <w:rPr>
          <w:rFonts w:ascii="Times New Roman" w:eastAsia="Times New Roman" w:hAnsi="Times New Roman" w:cs="Times New Roman"/>
          <w:color w:val="188038"/>
          <w:sz w:val="24"/>
          <w:szCs w:val="24"/>
        </w:rPr>
        <w:t>];</w:t>
      </w:r>
      <w:proofErr w:type="gramEnd"/>
    </w:p>
    <w:p w14:paraId="0673333A"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allFood</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proofErr w:type="gramStart"/>
      <w:r>
        <w:rPr>
          <w:rFonts w:ascii="Times New Roman" w:eastAsia="Times New Roman" w:hAnsi="Times New Roman" w:cs="Times New Roman"/>
          <w:color w:val="188038"/>
          <w:sz w:val="24"/>
          <w:szCs w:val="24"/>
        </w:rPr>
        <w:t>];</w:t>
      </w:r>
      <w:proofErr w:type="gramEnd"/>
    </w:p>
    <w:p w14:paraId="0C80F01F"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allFood</w:t>
      </w:r>
      <w:proofErr w:type="spellEnd"/>
      <w:proofErr w:type="gramStart"/>
      <w:r>
        <w:rPr>
          <w:rFonts w:ascii="Times New Roman" w:eastAsia="Times New Roman" w:hAnsi="Times New Roman" w:cs="Times New Roman"/>
          <w:color w:val="188038"/>
          <w:sz w:val="24"/>
          <w:szCs w:val="24"/>
        </w:rPr>
        <w:t>);</w:t>
      </w:r>
      <w:proofErr w:type="gramEnd"/>
    </w:p>
    <w:p w14:paraId="498883A4"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"carrot",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"potato"]</w:t>
      </w:r>
    </w:p>
    <w:p w14:paraId="152F1521"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The spread operator can be used any time you need to extract the elements of an array.</w:t>
      </w:r>
    </w:p>
    <w:p w14:paraId="4A4A51B4" w14:textId="77777777" w:rsidR="00B32DEF" w:rsidRPr="00B32DEF" w:rsidRDefault="00000000">
      <w:pPr>
        <w:pStyle w:val="Heading2"/>
        <w:rPr>
          <w:rPrChange w:id="765" w:author="Holli Flanagan" w:date="2025-05-12T14:27:00Z">
            <w:rPr>
              <w:sz w:val="34"/>
              <w:szCs w:val="34"/>
            </w:rPr>
          </w:rPrChange>
        </w:rPr>
        <w:pPrChange w:id="766" w:author="Holli Flanagan" w:date="2025-05-12T14:27:00Z">
          <w:pPr>
            <w:pStyle w:val="Heading2"/>
            <w:keepNext w:val="0"/>
            <w:keepLines w:val="0"/>
          </w:pPr>
        </w:pPrChange>
      </w:pPr>
      <w:bookmarkStart w:id="767" w:name="_vujek58bk8v1" w:colFirst="0" w:colLast="0"/>
      <w:bookmarkEnd w:id="767"/>
      <w:r>
        <w:rPr>
          <w:rPrChange w:id="768" w:author="Holli Flanagan" w:date="2025-05-12T14:27:00Z">
            <w:rPr>
              <w:sz w:val="34"/>
              <w:szCs w:val="34"/>
            </w:rPr>
          </w:rPrChange>
        </w:rPr>
        <w:t>Arrays of arrays</w:t>
      </w:r>
    </w:p>
    <w:p w14:paraId="202D4181"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Since arrays are just collections of objects, and arrays are themselves objects, we can build arrays out of other arrays, thus creating multi-dimensional arrays. Consider the example:</w:t>
      </w:r>
    </w:p>
    <w:p w14:paraId="0336C6E9"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67799256"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["carrot",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"potato"</w:t>
      </w:r>
      <w:proofErr w:type="gramStart"/>
      <w:r>
        <w:rPr>
          <w:rFonts w:ascii="Times New Roman" w:eastAsia="Times New Roman" w:hAnsi="Times New Roman" w:cs="Times New Roman"/>
          <w:color w:val="188038"/>
          <w:sz w:val="24"/>
          <w:szCs w:val="24"/>
        </w:rPr>
        <w:t>];</w:t>
      </w:r>
      <w:proofErr w:type="gramEnd"/>
    </w:p>
    <w:p w14:paraId="3DEFE834"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allFood</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proofErr w:type="gramStart"/>
      <w:r>
        <w:rPr>
          <w:rFonts w:ascii="Times New Roman" w:eastAsia="Times New Roman" w:hAnsi="Times New Roman" w:cs="Times New Roman"/>
          <w:color w:val="188038"/>
          <w:sz w:val="24"/>
          <w:szCs w:val="24"/>
        </w:rPr>
        <w:t>];</w:t>
      </w:r>
      <w:proofErr w:type="gramEnd"/>
    </w:p>
    <w:p w14:paraId="37ABE024"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w:t>
      </w:r>
      <w:proofErr w:type="spellStart"/>
      <w:r>
        <w:rPr>
          <w:rFonts w:ascii="Times New Roman" w:eastAsia="Times New Roman" w:hAnsi="Times New Roman" w:cs="Times New Roman"/>
          <w:color w:val="188038"/>
          <w:sz w:val="24"/>
          <w:szCs w:val="24"/>
        </w:rPr>
        <w:t>allFood</w:t>
      </w:r>
      <w:proofErr w:type="spellEnd"/>
      <w:proofErr w:type="gramStart"/>
      <w:r>
        <w:rPr>
          <w:rFonts w:ascii="Times New Roman" w:eastAsia="Times New Roman" w:hAnsi="Times New Roman" w:cs="Times New Roman"/>
          <w:color w:val="188038"/>
          <w:sz w:val="24"/>
          <w:szCs w:val="24"/>
        </w:rPr>
        <w:t>);</w:t>
      </w:r>
      <w:proofErr w:type="gramEnd"/>
    </w:p>
    <w:p w14:paraId="57C2A955"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["carrot",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"potato"]]</w:t>
      </w:r>
    </w:p>
    <w:p w14:paraId="61E6FD1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In this example </w:t>
      </w:r>
      <w:proofErr w:type="spellStart"/>
      <w:r>
        <w:rPr>
          <w:rFonts w:ascii="Times New Roman" w:eastAsia="Times New Roman" w:hAnsi="Times New Roman" w:cs="Times New Roman"/>
          <w:color w:val="D63384"/>
          <w:sz w:val="21"/>
          <w:szCs w:val="21"/>
          <w:shd w:val="clear" w:color="auto" w:fill="F5F6FA"/>
        </w:rPr>
        <w:t>allFood</w:t>
      </w:r>
      <w:proofErr w:type="spellEnd"/>
      <w:r>
        <w:rPr>
          <w:rFonts w:ascii="Times New Roman" w:eastAsia="Times New Roman" w:hAnsi="Times New Roman" w:cs="Times New Roman"/>
          <w:color w:val="212529"/>
          <w:sz w:val="24"/>
          <w:szCs w:val="24"/>
        </w:rPr>
        <w:t xml:space="preserve"> is an array of string arrays containing two elements.</w:t>
      </w:r>
    </w:p>
    <w:p w14:paraId="7587512F" w14:textId="77777777" w:rsidR="00B32DEF" w:rsidRDefault="00000000">
      <w:pPr>
        <w:numPr>
          <w:ilvl w:val="0"/>
          <w:numId w:val="23"/>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Each element is an array of strings</w:t>
      </w:r>
    </w:p>
    <w:p w14:paraId="63427A5F" w14:textId="77777777" w:rsidR="00B32DEF" w:rsidRDefault="00000000">
      <w:pPr>
        <w:numPr>
          <w:ilvl w:val="1"/>
          <w:numId w:val="23"/>
        </w:numPr>
        <w:shd w:val="clear" w:color="auto" w:fill="FFFFFF"/>
      </w:pPr>
      <w:proofErr w:type="spellStart"/>
      <w:proofErr w:type="gramStart"/>
      <w:r>
        <w:rPr>
          <w:rFonts w:ascii="Times New Roman" w:eastAsia="Times New Roman" w:hAnsi="Times New Roman" w:cs="Times New Roman"/>
          <w:color w:val="D63384"/>
          <w:sz w:val="21"/>
          <w:szCs w:val="21"/>
          <w:shd w:val="clear" w:color="auto" w:fill="F5F6FA"/>
        </w:rPr>
        <w:t>allFood</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has 3 string elements</w:t>
      </w:r>
    </w:p>
    <w:p w14:paraId="085D89EC" w14:textId="77777777" w:rsidR="00B32DEF" w:rsidRDefault="00000000">
      <w:pPr>
        <w:numPr>
          <w:ilvl w:val="1"/>
          <w:numId w:val="23"/>
        </w:numPr>
        <w:shd w:val="clear" w:color="auto" w:fill="FFFFFF"/>
        <w:spacing w:after="360"/>
      </w:pPr>
      <w:proofErr w:type="spellStart"/>
      <w:proofErr w:type="gramStart"/>
      <w:r>
        <w:rPr>
          <w:rFonts w:ascii="Times New Roman" w:eastAsia="Times New Roman" w:hAnsi="Times New Roman" w:cs="Times New Roman"/>
          <w:color w:val="D63384"/>
          <w:sz w:val="21"/>
          <w:szCs w:val="21"/>
          <w:shd w:val="clear" w:color="auto" w:fill="F5F6FA"/>
        </w:rPr>
        <w:t>allFood</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has 2 string elements</w:t>
      </w:r>
    </w:p>
    <w:p w14:paraId="0780DC6F" w14:textId="77777777" w:rsidR="00B32DEF" w:rsidRPr="00B32DEF" w:rsidRDefault="00000000">
      <w:pPr>
        <w:pStyle w:val="Heading2"/>
        <w:rPr>
          <w:rPrChange w:id="769" w:author="Holli Flanagan" w:date="2025-05-12T14:27:00Z">
            <w:rPr>
              <w:sz w:val="34"/>
              <w:szCs w:val="34"/>
            </w:rPr>
          </w:rPrChange>
        </w:rPr>
        <w:pPrChange w:id="770" w:author="Holli Flanagan" w:date="2025-05-12T14:27:00Z">
          <w:pPr>
            <w:pStyle w:val="Heading2"/>
            <w:keepNext w:val="0"/>
            <w:keepLines w:val="0"/>
          </w:pPr>
        </w:pPrChange>
      </w:pPr>
      <w:bookmarkStart w:id="771" w:name="_urvlr5c3yvoj" w:colFirst="0" w:colLast="0"/>
      <w:bookmarkEnd w:id="771"/>
      <w:r>
        <w:rPr>
          <w:rPrChange w:id="772" w:author="Holli Flanagan" w:date="2025-05-12T14:27:00Z">
            <w:rPr>
              <w:sz w:val="34"/>
              <w:szCs w:val="34"/>
            </w:rPr>
          </w:rPrChange>
        </w:rPr>
        <w:t>More to see</w:t>
      </w:r>
    </w:p>
    <w:p w14:paraId="75953C8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many other methods for manipulating arrays. We will cover many of these in later chapters. This set should be sufficient for the time being.</w:t>
      </w:r>
    </w:p>
    <w:p w14:paraId="7940F032" w14:textId="77777777" w:rsidR="00B32DEF" w:rsidRPr="00B32DEF" w:rsidRDefault="00000000">
      <w:pPr>
        <w:pStyle w:val="Heading2"/>
        <w:rPr>
          <w:rPrChange w:id="773" w:author="Holli Flanagan" w:date="2025-05-12T14:28:00Z">
            <w:rPr>
              <w:sz w:val="34"/>
              <w:szCs w:val="34"/>
            </w:rPr>
          </w:rPrChange>
        </w:rPr>
        <w:pPrChange w:id="774" w:author="Holli Flanagan" w:date="2025-05-12T14:28:00Z">
          <w:pPr>
            <w:pStyle w:val="Heading2"/>
            <w:keepNext w:val="0"/>
            <w:keepLines w:val="0"/>
          </w:pPr>
        </w:pPrChange>
      </w:pPr>
      <w:bookmarkStart w:id="775" w:name="_sorid0uy1gh5" w:colFirst="0" w:colLast="0"/>
      <w:bookmarkEnd w:id="775"/>
      <w:r>
        <w:rPr>
          <w:rPrChange w:id="776" w:author="Holli Flanagan" w:date="2025-05-12T14:28:00Z">
            <w:rPr>
              <w:sz w:val="34"/>
              <w:szCs w:val="34"/>
            </w:rPr>
          </w:rPrChange>
        </w:rPr>
        <w:t>Specialized loops for working with arrays</w:t>
      </w:r>
    </w:p>
    <w:p w14:paraId="4B4B9B7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One important use of loops is to iterate through the elements of an array. We can certainly do this using our existing knowledge of loops and arrays.</w:t>
      </w:r>
    </w:p>
    <w:p w14:paraId="2E98BE7D" w14:textId="77777777" w:rsidR="00B32DEF" w:rsidRDefault="00000000">
      <w:pPr>
        <w:shd w:val="clear" w:color="auto" w:fill="FFFFFF"/>
        <w:spacing w:after="240"/>
        <w:rPr>
          <w:highlight w:val="yellow"/>
        </w:rPr>
      </w:pPr>
      <w:r>
        <w:rPr>
          <w:highlight w:val="yellow"/>
        </w:rPr>
        <w:t>[INSERT CODE BLOCK]</w:t>
      </w:r>
    </w:p>
    <w:p w14:paraId="34D07E1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works and is perfectly acceptable, but there is a special version of the </w:t>
      </w:r>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D63384"/>
          <w:sz w:val="21"/>
          <w:szCs w:val="21"/>
          <w:shd w:val="clear" w:color="auto" w:fill="F5F6FA"/>
        </w:rPr>
        <w:t xml:space="preserve"> loop</w:t>
      </w:r>
      <w:r>
        <w:rPr>
          <w:rFonts w:ascii="Times New Roman" w:eastAsia="Times New Roman" w:hAnsi="Times New Roman" w:cs="Times New Roman"/>
          <w:color w:val="212529"/>
          <w:sz w:val="24"/>
          <w:szCs w:val="24"/>
        </w:rPr>
        <w:t xml:space="preserve"> which can be used to iterate through the elements of an array.</w:t>
      </w:r>
    </w:p>
    <w:p w14:paraId="3D828A3B"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use this other version called a </w:t>
      </w:r>
      <w:proofErr w:type="spellStart"/>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D63384"/>
          <w:sz w:val="21"/>
          <w:szCs w:val="21"/>
          <w:shd w:val="clear" w:color="auto" w:fill="F5F6FA"/>
        </w:rPr>
        <w:t>of</w:t>
      </w:r>
      <w:proofErr w:type="spellEnd"/>
      <w:r>
        <w:rPr>
          <w:rFonts w:ascii="Times New Roman" w:eastAsia="Times New Roman" w:hAnsi="Times New Roman" w:cs="Times New Roman"/>
          <w:color w:val="D63384"/>
          <w:sz w:val="21"/>
          <w:szCs w:val="21"/>
          <w:shd w:val="clear" w:color="auto" w:fill="F5F6FA"/>
        </w:rPr>
        <w:t xml:space="preserve"> loop</w:t>
      </w:r>
      <w:r>
        <w:rPr>
          <w:rFonts w:ascii="Times New Roman" w:eastAsia="Times New Roman" w:hAnsi="Times New Roman" w:cs="Times New Roman"/>
          <w:color w:val="212529"/>
          <w:sz w:val="24"/>
          <w:szCs w:val="24"/>
        </w:rPr>
        <w:t xml:space="preserve"> to automatically iterate through the array.</w:t>
      </w:r>
    </w:p>
    <w:p w14:paraId="53FDCAA8"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4A5464F9"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for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of</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p>
    <w:p w14:paraId="22B28B69"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console.log(fruit</w:t>
      </w:r>
      <w:proofErr w:type="gramStart"/>
      <w:r>
        <w:rPr>
          <w:rFonts w:ascii="Times New Roman" w:eastAsia="Times New Roman" w:hAnsi="Times New Roman" w:cs="Times New Roman"/>
          <w:color w:val="188038"/>
          <w:sz w:val="24"/>
          <w:szCs w:val="24"/>
        </w:rPr>
        <w:t>);</w:t>
      </w:r>
      <w:proofErr w:type="gramEnd"/>
    </w:p>
    <w:p w14:paraId="369B04A6"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740E356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is much cleaner, doesn’t require getting the length of the array, and accesses every element in order just like the previous version.</w:t>
      </w:r>
    </w:p>
    <w:p w14:paraId="6023E691"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common to use the </w:t>
      </w:r>
      <w:proofErr w:type="spellStart"/>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D63384"/>
          <w:sz w:val="21"/>
          <w:szCs w:val="21"/>
          <w:shd w:val="clear" w:color="auto" w:fill="F5F6FA"/>
        </w:rPr>
        <w:t>of</w:t>
      </w:r>
      <w:proofErr w:type="spellEnd"/>
      <w:r>
        <w:rPr>
          <w:rFonts w:ascii="Times New Roman" w:eastAsia="Times New Roman" w:hAnsi="Times New Roman" w:cs="Times New Roman"/>
          <w:color w:val="D63384"/>
          <w:sz w:val="21"/>
          <w:szCs w:val="21"/>
          <w:shd w:val="clear" w:color="auto" w:fill="F5F6FA"/>
        </w:rPr>
        <w:t xml:space="preserve"> loop</w:t>
      </w:r>
      <w:r>
        <w:rPr>
          <w:rFonts w:ascii="Times New Roman" w:eastAsia="Times New Roman" w:hAnsi="Times New Roman" w:cs="Times New Roman"/>
          <w:color w:val="212529"/>
          <w:sz w:val="24"/>
          <w:szCs w:val="24"/>
          <w:highlight w:val="white"/>
        </w:rPr>
        <w:t xml:space="preserve"> syntax when iterating through the elements of an array.</w:t>
      </w:r>
    </w:p>
    <w:p w14:paraId="5C513864" w14:textId="77777777" w:rsidR="00B32DEF" w:rsidRPr="00B32DEF" w:rsidRDefault="00000000">
      <w:pPr>
        <w:pStyle w:val="Heading2"/>
        <w:rPr>
          <w:rPrChange w:id="777" w:author="Holli Flanagan" w:date="2025-05-12T14:28:00Z">
            <w:rPr>
              <w:sz w:val="34"/>
              <w:szCs w:val="34"/>
            </w:rPr>
          </w:rPrChange>
        </w:rPr>
        <w:pPrChange w:id="778" w:author="Holli Flanagan" w:date="2025-05-12T14:28:00Z">
          <w:pPr>
            <w:pStyle w:val="Heading2"/>
            <w:keepNext w:val="0"/>
            <w:keepLines w:val="0"/>
          </w:pPr>
        </w:pPrChange>
      </w:pPr>
      <w:bookmarkStart w:id="779" w:name="_qlo1gestft59" w:colFirst="0" w:colLast="0"/>
      <w:bookmarkEnd w:id="779"/>
      <w:r>
        <w:rPr>
          <w:rPrChange w:id="780" w:author="Holli Flanagan" w:date="2025-05-12T14:28:00Z">
            <w:rPr>
              <w:sz w:val="34"/>
              <w:szCs w:val="34"/>
            </w:rPr>
          </w:rPrChange>
        </w:rPr>
        <w:t>Summary</w:t>
      </w:r>
    </w:p>
    <w:p w14:paraId="32ED4DDD" w14:textId="0101725F"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Arrays provide a simple data structure to store collections of objects. These objects can be simple types (string, </w:t>
      </w:r>
      <w:del w:id="781" w:author="Oestreich, Julia" w:date="2025-05-16T10:41:00Z" w16du:dateUtc="2025-05-16T14:41:00Z">
        <w:r w:rsidDel="00697632">
          <w:rPr>
            <w:rFonts w:ascii="Times New Roman" w:eastAsia="Times New Roman" w:hAnsi="Times New Roman" w:cs="Times New Roman"/>
            <w:color w:val="212529"/>
            <w:sz w:val="24"/>
            <w:szCs w:val="24"/>
          </w:rPr>
          <w:delText>b</w:delText>
        </w:r>
      </w:del>
      <w:ins w:id="782" w:author="Oestreich, Julia" w:date="2025-05-16T10:41:00Z" w16du:dateUtc="2025-05-16T14:41: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number), or complex types including other arrays. We can access </w:t>
      </w:r>
      <w:r>
        <w:rPr>
          <w:rFonts w:ascii="Times New Roman" w:eastAsia="Times New Roman" w:hAnsi="Times New Roman" w:cs="Times New Roman"/>
          <w:color w:val="212529"/>
          <w:sz w:val="24"/>
          <w:szCs w:val="24"/>
        </w:rPr>
        <w:lastRenderedPageBreak/>
        <w:t>elements in the array by their index which is 0 based (i.e. 0 is first element). There are also a number of functions to mutate the array by adding and removing elements to the back, front, or middle of an array. Array elements can be extracted from an array using the spread (…) operator. A special version of the for loop (</w:t>
      </w:r>
      <w:proofErr w:type="spellStart"/>
      <w:proofErr w:type="gramStart"/>
      <w:r>
        <w:rPr>
          <w:rFonts w:ascii="Times New Roman" w:eastAsia="Times New Roman" w:hAnsi="Times New Roman" w:cs="Times New Roman"/>
          <w:color w:val="212529"/>
          <w:sz w:val="24"/>
          <w:szCs w:val="24"/>
        </w:rPr>
        <w:t>for..</w:t>
      </w:r>
      <w:proofErr w:type="gramEnd"/>
      <w:r>
        <w:rPr>
          <w:rFonts w:ascii="Times New Roman" w:eastAsia="Times New Roman" w:hAnsi="Times New Roman" w:cs="Times New Roman"/>
          <w:color w:val="212529"/>
          <w:sz w:val="24"/>
          <w:szCs w:val="24"/>
        </w:rPr>
        <w:t>of</w:t>
      </w:r>
      <w:proofErr w:type="spellEnd"/>
      <w:r>
        <w:rPr>
          <w:rFonts w:ascii="Times New Roman" w:eastAsia="Times New Roman" w:hAnsi="Times New Roman" w:cs="Times New Roman"/>
          <w:color w:val="212529"/>
          <w:sz w:val="24"/>
          <w:szCs w:val="24"/>
        </w:rPr>
        <w:t>) can be used to automatically iterate through the elements of an array.</w:t>
      </w:r>
    </w:p>
    <w:p w14:paraId="54D0E296" w14:textId="77777777" w:rsidR="00B32DEF" w:rsidRPr="00B32DEF" w:rsidRDefault="00000000">
      <w:pPr>
        <w:pStyle w:val="Heading2"/>
        <w:keepNext w:val="0"/>
        <w:keepLines w:val="0"/>
        <w:spacing w:before="700"/>
        <w:rPr>
          <w:rPrChange w:id="783" w:author="Holli Flanagan" w:date="2025-05-12T14:28:00Z">
            <w:rPr>
              <w:sz w:val="46"/>
              <w:szCs w:val="46"/>
            </w:rPr>
          </w:rPrChange>
        </w:rPr>
        <w:pPrChange w:id="784" w:author="Holli Flanagan" w:date="2025-05-12T14:28:00Z">
          <w:pPr>
            <w:pStyle w:val="Heading1"/>
            <w:keepNext w:val="0"/>
            <w:keepLines w:val="0"/>
            <w:spacing w:before="700"/>
          </w:pPr>
        </w:pPrChange>
      </w:pPr>
      <w:bookmarkStart w:id="785" w:name="_bhjmxe1srib8" w:colFirst="0" w:colLast="0"/>
      <w:bookmarkEnd w:id="785"/>
      <w:r>
        <w:rPr>
          <w:rPrChange w:id="786" w:author="Holli Flanagan" w:date="2025-05-12T14:28:00Z">
            <w:rPr>
              <w:sz w:val="46"/>
              <w:szCs w:val="46"/>
            </w:rPr>
          </w:rPrChange>
        </w:rPr>
        <w:t>Next Step</w:t>
      </w:r>
    </w:p>
    <w:p w14:paraId="6C918362" w14:textId="526D784C" w:rsidR="00B32DEF" w:rsidRDefault="00000000">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w:t>
      </w:r>
      <w:del w:id="787" w:author="Oestreich, Julia" w:date="2025-05-15T16:40:00Z" w16du:dateUtc="2025-05-15T20:40:00Z">
        <w:r w:rsidDel="00A76714">
          <w:rPr>
            <w:rFonts w:ascii="Times New Roman" w:eastAsia="Times New Roman" w:hAnsi="Times New Roman" w:cs="Times New Roman"/>
            <w:color w:val="212529"/>
            <w:sz w:val="24"/>
            <w:szCs w:val="24"/>
          </w:rPr>
          <w:delText>D</w:delText>
        </w:r>
      </w:del>
      <w:ins w:id="788" w:author="Holli Flanagan" w:date="2025-05-12T14:28:00Z">
        <w:del w:id="789" w:author="Oestreich, Julia" w:date="2025-05-15T16:40:00Z" w16du:dateUtc="2025-05-15T20:40:00Z">
          <w:r w:rsidDel="00A76714">
            <w:rPr>
              <w:rFonts w:ascii="Times New Roman" w:eastAsia="Times New Roman" w:hAnsi="Times New Roman" w:cs="Times New Roman"/>
              <w:color w:val="212529"/>
              <w:sz w:val="24"/>
              <w:szCs w:val="24"/>
            </w:rPr>
            <w:delText>d</w:delText>
          </w:r>
        </w:del>
      </w:ins>
      <w:del w:id="790" w:author="Oestreich, Julia" w:date="2025-05-15T16:40:00Z" w16du:dateUtc="2025-05-15T20:40:00Z">
        <w:r w:rsidDel="00A76714">
          <w:rPr>
            <w:rFonts w:ascii="Times New Roman" w:eastAsia="Times New Roman" w:hAnsi="Times New Roman" w:cs="Times New Roman"/>
            <w:color w:val="212529"/>
            <w:sz w:val="24"/>
            <w:szCs w:val="24"/>
          </w:rPr>
          <w:delText>ata C</w:delText>
        </w:r>
      </w:del>
      <w:ins w:id="791" w:author="Holli Flanagan" w:date="2025-05-12T14:28:00Z">
        <w:del w:id="792" w:author="Oestreich, Julia" w:date="2025-05-15T16:40:00Z" w16du:dateUtc="2025-05-15T20:40:00Z">
          <w:r w:rsidDel="00A76714">
            <w:rPr>
              <w:rFonts w:ascii="Times New Roman" w:eastAsia="Times New Roman" w:hAnsi="Times New Roman" w:cs="Times New Roman"/>
              <w:color w:val="212529"/>
              <w:sz w:val="24"/>
              <w:szCs w:val="24"/>
            </w:rPr>
            <w:delText>c</w:delText>
          </w:r>
        </w:del>
      </w:ins>
      <w:del w:id="793" w:author="Oestreich, Julia" w:date="2025-05-15T16:40:00Z" w16du:dateUtc="2025-05-15T20:40:00Z">
        <w:r w:rsidDel="00A76714">
          <w:rPr>
            <w:rFonts w:ascii="Times New Roman" w:eastAsia="Times New Roman" w:hAnsi="Times New Roman" w:cs="Times New Roman"/>
            <w:color w:val="212529"/>
            <w:sz w:val="24"/>
            <w:szCs w:val="24"/>
          </w:rPr>
          <w:delText xml:space="preserve">lasses: </w:delText>
        </w:r>
      </w:del>
      <w:del w:id="794" w:author="Holli Flanagan" w:date="2025-05-12T14:28:00Z">
        <w:r>
          <w:fldChar w:fldCharType="begin"/>
        </w:r>
        <w:r>
          <w:delInstrText>HYPERLINK "https://boots-edu.github.io/textbook/text/3-dataclass/"</w:delInstrText>
        </w:r>
        <w:r>
          <w:fldChar w:fldCharType="separate"/>
        </w:r>
      </w:del>
      <w:r>
        <w:rPr>
          <w:rFonts w:ascii="Times New Roman" w:eastAsia="Times New Roman" w:hAnsi="Times New Roman" w:cs="Times New Roman"/>
          <w:color w:val="0D6EFD"/>
          <w:sz w:val="24"/>
          <w:szCs w:val="24"/>
          <w:u w:val="single"/>
        </w:rPr>
        <w:t>Data Classes</w:t>
      </w:r>
      <w:del w:id="795" w:author="Holli Flanagan" w:date="2025-05-12T14:28:00Z">
        <w:r>
          <w:rPr>
            <w:rFonts w:ascii="Times New Roman" w:eastAsia="Times New Roman" w:hAnsi="Times New Roman" w:cs="Times New Roman"/>
            <w:color w:val="0D6EFD"/>
            <w:sz w:val="24"/>
            <w:szCs w:val="24"/>
            <w:u w:val="single"/>
          </w:rPr>
          <w:delText xml:space="preserve"> »</w:delText>
        </w:r>
        <w:r>
          <w:fldChar w:fldCharType="end"/>
        </w:r>
      </w:del>
      <w:r>
        <w:br w:type="page"/>
      </w:r>
    </w:p>
    <w:p w14:paraId="256A4036" w14:textId="77777777" w:rsidR="00B32DEF" w:rsidRPr="00B32DEF" w:rsidRDefault="00000000">
      <w:pPr>
        <w:pStyle w:val="Heading1"/>
        <w:rPr>
          <w:rPrChange w:id="796" w:author="Holli Flanagan" w:date="2025-05-12T14:28:00Z">
            <w:rPr>
              <w:sz w:val="48"/>
              <w:szCs w:val="48"/>
              <w:highlight w:val="white"/>
            </w:rPr>
          </w:rPrChange>
        </w:rPr>
        <w:pPrChange w:id="797" w:author="Holli Flanagan" w:date="2025-05-12T14:28:00Z">
          <w:pPr>
            <w:pStyle w:val="Heading1"/>
            <w:keepNext w:val="0"/>
            <w:keepLines w:val="0"/>
          </w:pPr>
        </w:pPrChange>
      </w:pPr>
      <w:bookmarkStart w:id="798" w:name="_eewptmw590kw" w:colFirst="0" w:colLast="0"/>
      <w:bookmarkEnd w:id="798"/>
      <w:r>
        <w:rPr>
          <w:rPrChange w:id="799" w:author="Holli Flanagan" w:date="2025-05-12T14:28:00Z">
            <w:rPr>
              <w:sz w:val="48"/>
              <w:szCs w:val="48"/>
              <w:highlight w:val="white"/>
            </w:rPr>
          </w:rPrChange>
        </w:rPr>
        <w:lastRenderedPageBreak/>
        <w:t>Chapter 3 - Data Classes</w:t>
      </w:r>
    </w:p>
    <w:p w14:paraId="782E29F6"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learn about Data Classes.</w:t>
      </w:r>
    </w:p>
    <w:p w14:paraId="1E0CB41C" w14:textId="77777777" w:rsidR="00B32DEF" w:rsidRDefault="00000000">
      <w:pPr>
        <w:shd w:val="clear" w:color="auto" w:fill="FFFFFF"/>
        <w:spacing w:after="240"/>
        <w:rPr>
          <w:ins w:id="800" w:author="Holli Flanagan" w:date="2025-05-12T14:29: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Data classes allow the programmer to group data that belongs together into a single object that can be referenced through a single variable.</w:t>
      </w:r>
    </w:p>
    <w:p w14:paraId="686665D2" w14:textId="77777777" w:rsidR="00B32DEF" w:rsidRPr="00B32DEF" w:rsidRDefault="00000000">
      <w:pPr>
        <w:pStyle w:val="Heading1"/>
        <w:rPr>
          <w:rPrChange w:id="801" w:author="Holli Flanagan" w:date="2025-05-12T14:29:00Z">
            <w:rPr>
              <w:color w:val="0D6EFD"/>
              <w:highlight w:val="white"/>
              <w:u w:val="single"/>
            </w:rPr>
          </w:rPrChange>
        </w:rPr>
        <w:pPrChange w:id="802" w:author="Holli Flanagan" w:date="2025-05-12T14:29:00Z">
          <w:pPr>
            <w:pStyle w:val="Heading1"/>
            <w:keepNext w:val="0"/>
            <w:keepLines w:val="0"/>
          </w:pPr>
        </w:pPrChange>
      </w:pPr>
      <w:bookmarkStart w:id="803" w:name="_lpiwx77a3oul" w:colFirst="0" w:colLast="0"/>
      <w:bookmarkEnd w:id="803"/>
      <w:r>
        <w:rPr>
          <w:rPrChange w:id="804" w:author="Holli Flanagan" w:date="2025-05-12T14:29:00Z">
            <w:rPr>
              <w:sz w:val="46"/>
              <w:szCs w:val="46"/>
            </w:rPr>
          </w:rPrChange>
        </w:rPr>
        <w:t>Data Class Introduction</w:t>
      </w:r>
    </w:p>
    <w:p w14:paraId="3B5D065A" w14:textId="77777777" w:rsidR="00B32DEF" w:rsidRPr="00B32DEF" w:rsidRDefault="00000000">
      <w:pPr>
        <w:pStyle w:val="Heading2"/>
        <w:rPr>
          <w:rPrChange w:id="805" w:author="Holli Flanagan" w:date="2025-05-12T14:29:00Z">
            <w:rPr>
              <w:sz w:val="34"/>
              <w:szCs w:val="34"/>
            </w:rPr>
          </w:rPrChange>
        </w:rPr>
        <w:pPrChange w:id="806" w:author="Holli Flanagan" w:date="2025-05-12T14:29:00Z">
          <w:pPr>
            <w:pStyle w:val="Heading2"/>
            <w:keepNext w:val="0"/>
            <w:keepLines w:val="0"/>
          </w:pPr>
        </w:pPrChange>
      </w:pPr>
      <w:bookmarkStart w:id="807" w:name="_102fa89gmfx8" w:colFirst="0" w:colLast="0"/>
      <w:bookmarkEnd w:id="807"/>
      <w:r>
        <w:rPr>
          <w:rPrChange w:id="808" w:author="Holli Flanagan" w:date="2025-05-12T14:29:00Z">
            <w:rPr>
              <w:sz w:val="34"/>
              <w:szCs w:val="34"/>
            </w:rPr>
          </w:rPrChange>
        </w:rPr>
        <w:t>Key Idea</w:t>
      </w:r>
    </w:p>
    <w:p w14:paraId="7AC97519" w14:textId="77777777" w:rsidR="00B32DEF" w:rsidRDefault="00000000">
      <w:pPr>
        <w:shd w:val="clear" w:color="auto" w:fill="FFFFFF"/>
        <w:spacing w:after="240"/>
        <w:rPr>
          <w:rFonts w:ascii="Times New Roman" w:eastAsia="Times New Roman" w:hAnsi="Times New Roman" w:cs="Times New Roman"/>
          <w:color w:val="212529"/>
          <w:sz w:val="24"/>
          <w:szCs w:val="24"/>
        </w:rPr>
      </w:pPr>
      <w:commentRangeStart w:id="809"/>
      <w:r>
        <w:rPr>
          <w:rFonts w:ascii="Times New Roman" w:eastAsia="Times New Roman" w:hAnsi="Times New Roman" w:cs="Times New Roman"/>
          <w:i/>
          <w:color w:val="212529"/>
          <w:sz w:val="24"/>
          <w:szCs w:val="24"/>
        </w:rPr>
        <w:t xml:space="preserve">Data </w:t>
      </w:r>
      <w:del w:id="810" w:author="Holli Flanagan" w:date="2025-05-09T17:19:00Z">
        <w:r>
          <w:rPr>
            <w:rFonts w:ascii="Times New Roman" w:eastAsia="Times New Roman" w:hAnsi="Times New Roman" w:cs="Times New Roman"/>
            <w:i/>
            <w:color w:val="212529"/>
            <w:sz w:val="24"/>
            <w:szCs w:val="24"/>
          </w:rPr>
          <w:delText>C</w:delText>
        </w:r>
      </w:del>
      <w:ins w:id="811" w:author="Holli Flanagan" w:date="2025-05-09T17:19:00Z">
        <w:r>
          <w:rPr>
            <w:rFonts w:ascii="Times New Roman" w:eastAsia="Times New Roman" w:hAnsi="Times New Roman" w:cs="Times New Roman"/>
            <w:i/>
            <w:color w:val="212529"/>
            <w:sz w:val="24"/>
            <w:szCs w:val="24"/>
          </w:rPr>
          <w:t>c</w:t>
        </w:r>
      </w:ins>
      <w:r>
        <w:rPr>
          <w:rFonts w:ascii="Times New Roman" w:eastAsia="Times New Roman" w:hAnsi="Times New Roman" w:cs="Times New Roman"/>
          <w:i/>
          <w:color w:val="212529"/>
          <w:sz w:val="24"/>
          <w:szCs w:val="24"/>
        </w:rPr>
        <w:t>lasses</w:t>
      </w:r>
      <w:commentRangeEnd w:id="809"/>
      <w:r>
        <w:commentReference w:id="809"/>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p>
    <w:p w14:paraId="1D9E2816" w14:textId="77777777" w:rsidR="00B32DEF" w:rsidRPr="00B32DEF" w:rsidRDefault="00000000">
      <w:pPr>
        <w:pStyle w:val="Heading2"/>
        <w:rPr>
          <w:rPrChange w:id="812" w:author="Holli Flanagan" w:date="2025-05-12T14:29:00Z">
            <w:rPr>
              <w:sz w:val="34"/>
              <w:szCs w:val="34"/>
            </w:rPr>
          </w:rPrChange>
        </w:rPr>
        <w:pPrChange w:id="813" w:author="Holli Flanagan" w:date="2025-05-12T14:29:00Z">
          <w:pPr>
            <w:pStyle w:val="Heading2"/>
            <w:keepNext w:val="0"/>
            <w:keepLines w:val="0"/>
            <w:ind w:left="720"/>
          </w:pPr>
        </w:pPrChange>
      </w:pPr>
      <w:bookmarkStart w:id="814" w:name="_wsi34vjkql1r" w:colFirst="0" w:colLast="0"/>
      <w:bookmarkEnd w:id="814"/>
      <w:r>
        <w:rPr>
          <w:rPrChange w:id="815" w:author="Holli Flanagan" w:date="2025-05-12T14:29:00Z">
            <w:rPr>
              <w:sz w:val="34"/>
              <w:szCs w:val="34"/>
            </w:rPr>
          </w:rPrChange>
        </w:rPr>
        <w:t>Complex Types</w:t>
      </w:r>
    </w:p>
    <w:p w14:paraId="57748BF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wish to combine data into a more complex type that represents the combination of various related data items, then there are two methods available to us in </w:t>
      </w:r>
      <w:ins w:id="816" w:author="Holli Flanagan" w:date="2025-05-09T15:22:00Z">
        <w:r>
          <w:rPr>
            <w:rFonts w:ascii="Times New Roman" w:eastAsia="Times New Roman" w:hAnsi="Times New Roman" w:cs="Times New Roman"/>
            <w:color w:val="212529"/>
            <w:sz w:val="24"/>
            <w:szCs w:val="24"/>
          </w:rPr>
          <w:t>TypeScript</w:t>
        </w:r>
      </w:ins>
      <w:del w:id="817" w:author="Holli Flanagan" w:date="2025-05-09T15:22:00Z">
        <w:r>
          <w:rPr>
            <w:rFonts w:ascii="Times New Roman" w:eastAsia="Times New Roman" w:hAnsi="Times New Roman" w:cs="Times New Roman"/>
            <w:color w:val="212529"/>
            <w:sz w:val="24"/>
            <w:szCs w:val="24"/>
          </w:rPr>
          <w:delText>Typescript</w:delText>
        </w:r>
      </w:del>
    </w:p>
    <w:p w14:paraId="2D2A5082" w14:textId="77777777" w:rsidR="00B32DEF" w:rsidRPr="00B32DEF" w:rsidRDefault="00000000">
      <w:pPr>
        <w:shd w:val="clear" w:color="auto" w:fill="FFFFFF"/>
        <w:spacing w:before="180"/>
        <w:rPr>
          <w:del w:id="818" w:author="Holli Flanagan" w:date="2025-05-09T17:20:00Z"/>
          <w:color w:val="000000"/>
          <w:rPrChange w:id="819" w:author="Holli Flanagan" w:date="2025-05-09T17:20:00Z">
            <w:rPr>
              <w:del w:id="820" w:author="Holli Flanagan" w:date="2025-05-09T17:20:00Z"/>
              <w:rFonts w:ascii="Times New Roman" w:eastAsia="Times New Roman" w:hAnsi="Times New Roman" w:cs="Times New Roman"/>
            </w:rPr>
          </w:rPrChange>
        </w:rPr>
        <w:pPrChange w:id="821" w:author="Holli Flanagan" w:date="2025-05-09T17:20:00Z">
          <w:pPr>
            <w:numPr>
              <w:numId w:val="314"/>
            </w:numPr>
            <w:shd w:val="clear" w:color="auto" w:fill="FFFFFF"/>
            <w:spacing w:before="180" w:after="300"/>
            <w:ind w:left="720" w:hanging="360"/>
          </w:pPr>
        </w:pPrChange>
      </w:pPr>
      <w:del w:id="822" w:author="Holli Flanagan" w:date="2025-05-09T17:20:00Z">
        <w:r>
          <w:rPr>
            <w:rFonts w:ascii="Times New Roman" w:eastAsia="Times New Roman" w:hAnsi="Times New Roman" w:cs="Times New Roman"/>
            <w:color w:val="212529"/>
            <w:sz w:val="24"/>
            <w:szCs w:val="24"/>
          </w:rPr>
          <w:delText>The interface</w:delText>
        </w:r>
      </w:del>
    </w:p>
    <w:p w14:paraId="4B5F5388" w14:textId="77777777" w:rsidR="00B32DEF" w:rsidRDefault="00000000">
      <w:pPr>
        <w:numPr>
          <w:ilvl w:val="1"/>
          <w:numId w:val="314"/>
        </w:numPr>
        <w:shd w:val="clear" w:color="auto" w:fill="FFFFFF"/>
        <w:rPr>
          <w:rFonts w:ascii="Times New Roman" w:eastAsia="Times New Roman" w:hAnsi="Times New Roman" w:cs="Times New Roman"/>
        </w:rPr>
      </w:pPr>
      <w:ins w:id="823" w:author="Holli Flanagan" w:date="2025-05-09T17:20:00Z">
        <w:r>
          <w:rPr>
            <w:rFonts w:ascii="Times New Roman" w:eastAsia="Times New Roman" w:hAnsi="Times New Roman" w:cs="Times New Roman"/>
            <w:color w:val="212529"/>
            <w:sz w:val="24"/>
            <w:szCs w:val="24"/>
          </w:rPr>
          <w:t xml:space="preserve">1) </w:t>
        </w:r>
      </w:ins>
      <w:r>
        <w:rPr>
          <w:rFonts w:ascii="Times New Roman" w:eastAsia="Times New Roman" w:hAnsi="Times New Roman" w:cs="Times New Roman"/>
          <w:i/>
          <w:color w:val="212529"/>
          <w:sz w:val="24"/>
          <w:szCs w:val="24"/>
          <w:rPrChange w:id="824" w:author="Holli Flanagan" w:date="2025-05-09T17:20:00Z">
            <w:rPr>
              <w:rFonts w:ascii="Times New Roman" w:eastAsia="Times New Roman" w:hAnsi="Times New Roman" w:cs="Times New Roman"/>
              <w:color w:val="212529"/>
              <w:sz w:val="24"/>
              <w:szCs w:val="24"/>
            </w:rPr>
          </w:rPrChange>
        </w:rPr>
        <w:t xml:space="preserve">Interfaces </w:t>
      </w:r>
      <w:r>
        <w:rPr>
          <w:rFonts w:ascii="Times New Roman" w:eastAsia="Times New Roman" w:hAnsi="Times New Roman" w:cs="Times New Roman"/>
          <w:color w:val="212529"/>
          <w:sz w:val="24"/>
          <w:szCs w:val="24"/>
        </w:rPr>
        <w:t>describe the data that goes into an object and its types</w:t>
      </w:r>
      <w:del w:id="825" w:author="Holli Flanagan" w:date="2025-05-09T17:2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do not provide default values, or any additional logic.</w:t>
      </w:r>
    </w:p>
    <w:p w14:paraId="23146D1D" w14:textId="77777777" w:rsidR="00B32DEF" w:rsidRPr="00B32DEF" w:rsidRDefault="00000000">
      <w:pPr>
        <w:shd w:val="clear" w:color="auto" w:fill="FFFFFF"/>
        <w:rPr>
          <w:del w:id="826" w:author="Holli Flanagan" w:date="2025-05-09T17:20:00Z"/>
          <w:color w:val="000000"/>
          <w:rPrChange w:id="827" w:author="Holli Flanagan" w:date="2025-05-09T17:20:00Z">
            <w:rPr>
              <w:del w:id="828" w:author="Holli Flanagan" w:date="2025-05-09T17:20:00Z"/>
              <w:rFonts w:ascii="Times New Roman" w:eastAsia="Times New Roman" w:hAnsi="Times New Roman" w:cs="Times New Roman"/>
            </w:rPr>
          </w:rPrChange>
        </w:rPr>
        <w:pPrChange w:id="829" w:author="Holli Flanagan" w:date="2025-05-09T17:20:00Z">
          <w:pPr>
            <w:numPr>
              <w:numId w:val="314"/>
            </w:numPr>
            <w:shd w:val="clear" w:color="auto" w:fill="FFFFFF"/>
            <w:spacing w:before="180" w:after="300"/>
            <w:ind w:left="720" w:hanging="360"/>
          </w:pPr>
        </w:pPrChange>
      </w:pPr>
      <w:del w:id="830" w:author="Holli Flanagan" w:date="2025-05-09T17:20:00Z">
        <w:r>
          <w:rPr>
            <w:rFonts w:ascii="Times New Roman" w:eastAsia="Times New Roman" w:hAnsi="Times New Roman" w:cs="Times New Roman"/>
            <w:color w:val="212529"/>
            <w:sz w:val="24"/>
            <w:szCs w:val="24"/>
          </w:rPr>
          <w:delText>The class</w:delText>
        </w:r>
      </w:del>
    </w:p>
    <w:p w14:paraId="61AAA9CE" w14:textId="77777777" w:rsidR="00B32DEF" w:rsidRDefault="00000000">
      <w:pPr>
        <w:numPr>
          <w:ilvl w:val="1"/>
          <w:numId w:val="314"/>
        </w:numPr>
        <w:shd w:val="clear" w:color="auto" w:fill="FFFFFF"/>
        <w:spacing w:after="360"/>
        <w:rPr>
          <w:rFonts w:ascii="Times New Roman" w:eastAsia="Times New Roman" w:hAnsi="Times New Roman" w:cs="Times New Roman"/>
        </w:rPr>
      </w:pPr>
      <w:ins w:id="831" w:author="Holli Flanagan" w:date="2025-05-09T17:20:00Z">
        <w:r>
          <w:rPr>
            <w:rFonts w:ascii="Times New Roman" w:eastAsia="Times New Roman" w:hAnsi="Times New Roman" w:cs="Times New Roman"/>
            <w:color w:val="212529"/>
            <w:sz w:val="24"/>
            <w:szCs w:val="24"/>
          </w:rPr>
          <w:t xml:space="preserve">2) </w:t>
        </w:r>
      </w:ins>
      <w:r>
        <w:rPr>
          <w:rFonts w:ascii="Times New Roman" w:eastAsia="Times New Roman" w:hAnsi="Times New Roman" w:cs="Times New Roman"/>
          <w:i/>
          <w:color w:val="212529"/>
          <w:sz w:val="24"/>
          <w:szCs w:val="24"/>
          <w:rPrChange w:id="832" w:author="Holli Flanagan" w:date="2025-05-09T17:20:00Z">
            <w:rPr>
              <w:rFonts w:ascii="Times New Roman" w:eastAsia="Times New Roman" w:hAnsi="Times New Roman" w:cs="Times New Roman"/>
              <w:color w:val="212529"/>
              <w:sz w:val="24"/>
              <w:szCs w:val="24"/>
            </w:rPr>
          </w:rPrChange>
        </w:rPr>
        <w:t xml:space="preserve">Classes </w:t>
      </w:r>
      <w:r>
        <w:rPr>
          <w:rFonts w:ascii="Times New Roman" w:eastAsia="Times New Roman" w:hAnsi="Times New Roman" w:cs="Times New Roman"/>
          <w:color w:val="212529"/>
          <w:sz w:val="24"/>
          <w:szCs w:val="24"/>
        </w:rPr>
        <w:t>also describe the data that goes into an object</w:t>
      </w:r>
      <w:del w:id="833" w:author="Holli Flanagan" w:date="2025-05-09T17:2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provide a mechanism to set default values, construct the objects dynamically, and even define methods to operate on the internal data.</w:t>
      </w:r>
    </w:p>
    <w:p w14:paraId="6B412D7C"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will discuss interfaces and how and when to use them, later in the text. For the time being we will focus on classes, and specifically</w:t>
      </w:r>
      <w:ins w:id="834" w:author="Holli Flanagan" w:date="2025-05-09T17:21:00Z">
        <w:r>
          <w:rPr>
            <w:rFonts w:ascii="Times New Roman" w:eastAsia="Times New Roman" w:hAnsi="Times New Roman" w:cs="Times New Roman"/>
            <w:color w:val="212529"/>
            <w:sz w:val="24"/>
            <w:szCs w:val="24"/>
            <w:highlight w:val="white"/>
          </w:rPr>
          <w:t xml:space="preserve"> data classes.</w:t>
        </w:r>
      </w:ins>
      <w:del w:id="835" w:author="Holli Flanagan" w:date="2025-05-09T17:21:00Z">
        <w:r>
          <w:rPr>
            <w:rFonts w:ascii="Times New Roman" w:eastAsia="Times New Roman" w:hAnsi="Times New Roman" w:cs="Times New Roman"/>
            <w:color w:val="212529"/>
            <w:sz w:val="24"/>
            <w:szCs w:val="24"/>
            <w:highlight w:val="white"/>
          </w:rPr>
          <w:delText xml:space="preserve"> </w:delText>
        </w:r>
        <w:r>
          <w:rPr>
            <w:rFonts w:ascii="Times New Roman" w:eastAsia="Times New Roman" w:hAnsi="Times New Roman" w:cs="Times New Roman"/>
            <w:i/>
            <w:color w:val="212529"/>
            <w:sz w:val="24"/>
            <w:szCs w:val="24"/>
            <w:highlight w:val="white"/>
          </w:rPr>
          <w:delText>Data Classes</w:delText>
        </w:r>
        <w:r>
          <w:rPr>
            <w:rFonts w:ascii="Times New Roman" w:eastAsia="Times New Roman" w:hAnsi="Times New Roman" w:cs="Times New Roman"/>
            <w:color w:val="212529"/>
            <w:sz w:val="24"/>
            <w:szCs w:val="24"/>
            <w:highlight w:val="white"/>
          </w:rPr>
          <w:delText>.</w:delText>
        </w:r>
      </w:del>
    </w:p>
    <w:p w14:paraId="3E7ACC3B" w14:textId="77777777" w:rsidR="00B32DEF" w:rsidRPr="00B32DEF" w:rsidRDefault="00000000">
      <w:pPr>
        <w:pStyle w:val="Heading2"/>
        <w:rPr>
          <w:rPrChange w:id="836" w:author="Holli Flanagan" w:date="2025-05-12T14:29:00Z">
            <w:rPr>
              <w:sz w:val="34"/>
              <w:szCs w:val="34"/>
            </w:rPr>
          </w:rPrChange>
        </w:rPr>
        <w:pPrChange w:id="837" w:author="Holli Flanagan" w:date="2025-05-12T14:29:00Z">
          <w:pPr>
            <w:pStyle w:val="Heading2"/>
            <w:keepNext w:val="0"/>
            <w:keepLines w:val="0"/>
            <w:ind w:left="720"/>
          </w:pPr>
        </w:pPrChange>
      </w:pPr>
      <w:bookmarkStart w:id="838" w:name="_wgjatgvh8q1x" w:colFirst="0" w:colLast="0"/>
      <w:bookmarkEnd w:id="838"/>
      <w:r>
        <w:rPr>
          <w:rPrChange w:id="839" w:author="Holli Flanagan" w:date="2025-05-12T14:29:00Z">
            <w:rPr>
              <w:sz w:val="34"/>
              <w:szCs w:val="34"/>
            </w:rPr>
          </w:rPrChange>
        </w:rPr>
        <w:t xml:space="preserve">Classes in </w:t>
      </w:r>
      <w:ins w:id="840" w:author="Holli Flanagan" w:date="2025-05-09T15:22:00Z">
        <w:r>
          <w:rPr>
            <w:rPrChange w:id="841" w:author="Holli Flanagan" w:date="2025-05-12T14:29:00Z">
              <w:rPr>
                <w:sz w:val="34"/>
                <w:szCs w:val="34"/>
              </w:rPr>
            </w:rPrChange>
          </w:rPr>
          <w:t>TypeScript</w:t>
        </w:r>
      </w:ins>
      <w:del w:id="842" w:author="Holli Flanagan" w:date="2025-05-09T15:22:00Z">
        <w:r>
          <w:rPr>
            <w:rPrChange w:id="843" w:author="Holli Flanagan" w:date="2025-05-12T14:29:00Z">
              <w:rPr>
                <w:sz w:val="34"/>
                <w:szCs w:val="34"/>
              </w:rPr>
            </w:rPrChange>
          </w:rPr>
          <w:delText>Typescript</w:delText>
        </w:r>
      </w:del>
    </w:p>
    <w:p w14:paraId="07F9D9B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declare a class in typescript, we use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keyword. The structure of a class internally is a set of data objects that make up the class.</w:t>
      </w:r>
    </w:p>
    <w:p w14:paraId="1721F2A3"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C6610B0"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Remember a class is a definition of a type. You must create an instance of that type in order to use it. We can define a variable of our new type and use it.</w:t>
      </w:r>
    </w:p>
    <w:p w14:paraId="429AEFA0" w14:textId="77777777" w:rsidR="00B32DEF" w:rsidRDefault="00000000">
      <w:pPr>
        <w:shd w:val="clear" w:color="auto" w:fill="FFFFFF"/>
        <w:spacing w:before="180" w:after="300"/>
        <w:ind w:left="72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myObj</w:t>
      </w:r>
      <w:proofErr w:type="spellEnd"/>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MyType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MyType();</w:t>
      </w:r>
      <w:proofErr w:type="gramEnd"/>
    </w:p>
    <w:p w14:paraId="4CE7B619" w14:textId="77777777" w:rsidR="00B32DEF" w:rsidRPr="00B32DEF" w:rsidRDefault="00000000">
      <w:pPr>
        <w:pStyle w:val="Heading2"/>
        <w:keepNext w:val="0"/>
        <w:keepLines w:val="0"/>
        <w:rPr>
          <w:rPrChange w:id="844" w:author="Holli Flanagan" w:date="2025-05-12T14:30:00Z">
            <w:rPr>
              <w:sz w:val="34"/>
              <w:szCs w:val="34"/>
            </w:rPr>
          </w:rPrChange>
        </w:rPr>
        <w:pPrChange w:id="845" w:author="Holli Flanagan" w:date="2025-05-09T17:25:00Z">
          <w:pPr>
            <w:pStyle w:val="Heading2"/>
            <w:keepNext w:val="0"/>
            <w:keepLines w:val="0"/>
            <w:ind w:left="720"/>
          </w:pPr>
        </w:pPrChange>
      </w:pPr>
      <w:bookmarkStart w:id="846" w:name="_rqnj984xnrxf" w:colFirst="0" w:colLast="0"/>
      <w:bookmarkEnd w:id="846"/>
      <w:r>
        <w:rPr>
          <w:color w:val="5C5962"/>
        </w:rPr>
        <w:lastRenderedPageBreak/>
        <w:t></w:t>
      </w:r>
      <w:r>
        <w:rPr>
          <w:rPrChange w:id="847" w:author="Holli Flanagan" w:date="2025-05-12T14:30:00Z">
            <w:rPr>
              <w:sz w:val="34"/>
              <w:szCs w:val="34"/>
            </w:rPr>
          </w:rPrChange>
        </w:rPr>
        <w:t>Motivation</w:t>
      </w:r>
    </w:p>
    <w:p w14:paraId="7041C94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things belong together as they describe a more complex thing that we want to represent. Sometimes it is useful to combine data into a single unit which can be referenced together.</w:t>
      </w:r>
    </w:p>
    <w:p w14:paraId="26D38DB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an example, consider a simple drawing program we might want to build.</w:t>
      </w:r>
    </w:p>
    <w:p w14:paraId="1CF0BF76" w14:textId="77777777" w:rsidR="00B32DEF" w:rsidRDefault="00000000">
      <w:pPr>
        <w:numPr>
          <w:ilvl w:val="0"/>
          <w:numId w:val="5"/>
        </w:numPr>
        <w:shd w:val="clear" w:color="auto" w:fill="FFFFFF"/>
        <w:spacing w:before="180"/>
        <w:rPr>
          <w:rFonts w:ascii="Times New Roman" w:eastAsia="Times New Roman" w:hAnsi="Times New Roman" w:cs="Times New Roman"/>
        </w:rPr>
        <w:pPrChange w:id="848"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Points have an x and y coordinate which are numbers</w:t>
      </w:r>
    </w:p>
    <w:p w14:paraId="5AEDCFC2" w14:textId="77777777" w:rsidR="00B32DEF" w:rsidRDefault="00000000">
      <w:pPr>
        <w:numPr>
          <w:ilvl w:val="0"/>
          <w:numId w:val="5"/>
        </w:numPr>
        <w:shd w:val="clear" w:color="auto" w:fill="FFFFFF"/>
        <w:rPr>
          <w:rFonts w:ascii="Times New Roman" w:eastAsia="Times New Roman" w:hAnsi="Times New Roman" w:cs="Times New Roman"/>
        </w:rPr>
        <w:pPrChange w:id="849"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Lines contain a start and end point</w:t>
      </w:r>
    </w:p>
    <w:p w14:paraId="704820A9" w14:textId="77777777" w:rsidR="00B32DEF" w:rsidRDefault="00000000">
      <w:pPr>
        <w:numPr>
          <w:ilvl w:val="0"/>
          <w:numId w:val="5"/>
        </w:numPr>
        <w:shd w:val="clear" w:color="auto" w:fill="FFFFFF"/>
        <w:rPr>
          <w:rFonts w:ascii="Times New Roman" w:eastAsia="Times New Roman" w:hAnsi="Times New Roman" w:cs="Times New Roman"/>
        </w:rPr>
        <w:pPrChange w:id="850"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Rectangles can be defined by 2 points (opposite corners)</w:t>
      </w:r>
    </w:p>
    <w:p w14:paraId="1A19F5C6" w14:textId="77777777" w:rsidR="00B32DEF" w:rsidRDefault="00000000">
      <w:pPr>
        <w:numPr>
          <w:ilvl w:val="0"/>
          <w:numId w:val="5"/>
        </w:numPr>
        <w:shd w:val="clear" w:color="auto" w:fill="FFFFFF"/>
        <w:rPr>
          <w:rFonts w:ascii="Times New Roman" w:eastAsia="Times New Roman" w:hAnsi="Times New Roman" w:cs="Times New Roman"/>
        </w:rPr>
        <w:pPrChange w:id="851"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Polygons can be defined by an arbitrary list of points (The vertices)</w:t>
      </w:r>
    </w:p>
    <w:p w14:paraId="70F66280" w14:textId="77777777" w:rsidR="00B32DEF" w:rsidRDefault="00000000">
      <w:pPr>
        <w:numPr>
          <w:ilvl w:val="0"/>
          <w:numId w:val="5"/>
        </w:numPr>
        <w:shd w:val="clear" w:color="auto" w:fill="FFFFFF"/>
        <w:spacing w:after="300"/>
        <w:rPr>
          <w:rFonts w:ascii="Times New Roman" w:eastAsia="Times New Roman" w:hAnsi="Times New Roman" w:cs="Times New Roman"/>
        </w:rPr>
        <w:pPrChange w:id="852"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Each of these objects may have a color associated with it. (Color itself might contain components for Red, Green, and Blue as numbers.</w:t>
      </w:r>
    </w:p>
    <w:p w14:paraId="372DC3D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combining two numbers to represent the x and y coordinates of a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object, we can reference a point and get its position.</w:t>
      </w:r>
    </w:p>
    <w:p w14:paraId="71BE9B9E" w14:textId="77777777" w:rsidR="00B32DEF" w:rsidRPr="00B32DEF" w:rsidRDefault="00000000">
      <w:pPr>
        <w:pStyle w:val="Heading2"/>
        <w:keepNext w:val="0"/>
        <w:keepLines w:val="0"/>
        <w:rPr>
          <w:rPrChange w:id="853" w:author="Holli Flanagan" w:date="2025-05-12T14:30:00Z">
            <w:rPr>
              <w:sz w:val="34"/>
              <w:szCs w:val="34"/>
            </w:rPr>
          </w:rPrChange>
        </w:rPr>
        <w:pPrChange w:id="854" w:author="Holli Flanagan" w:date="2025-04-30T20:14:00Z">
          <w:pPr>
            <w:pStyle w:val="Heading2"/>
            <w:keepNext w:val="0"/>
            <w:keepLines w:val="0"/>
            <w:ind w:left="720"/>
          </w:pPr>
        </w:pPrChange>
      </w:pPr>
      <w:bookmarkStart w:id="855" w:name="_qwdg0tqtz1xh" w:colFirst="0" w:colLast="0"/>
      <w:bookmarkEnd w:id="855"/>
      <w:r>
        <w:rPr>
          <w:rPrChange w:id="856" w:author="Holli Flanagan" w:date="2025-05-12T14:30:00Z">
            <w:rPr>
              <w:sz w:val="34"/>
              <w:szCs w:val="34"/>
            </w:rPr>
          </w:rPrChange>
        </w:rPr>
        <w:t>Summary</w:t>
      </w:r>
    </w:p>
    <w:p w14:paraId="3864E30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Sometimes it makes sense to group data together. In these </w:t>
      </w:r>
      <w:proofErr w:type="gramStart"/>
      <w:r>
        <w:rPr>
          <w:rFonts w:ascii="Times New Roman" w:eastAsia="Times New Roman" w:hAnsi="Times New Roman" w:cs="Times New Roman"/>
          <w:color w:val="212529"/>
          <w:sz w:val="24"/>
          <w:szCs w:val="24"/>
        </w:rPr>
        <w:t>cases</w:t>
      </w:r>
      <w:proofErr w:type="gramEnd"/>
      <w:r>
        <w:rPr>
          <w:rFonts w:ascii="Times New Roman" w:eastAsia="Times New Roman" w:hAnsi="Times New Roman" w:cs="Times New Roman"/>
          <w:color w:val="212529"/>
          <w:sz w:val="24"/>
          <w:szCs w:val="24"/>
        </w:rPr>
        <w:t xml:space="preserve"> </w:t>
      </w:r>
      <w:ins w:id="857" w:author="Holli Flanagan" w:date="2025-05-09T15:22:00Z">
        <w:r>
          <w:rPr>
            <w:rFonts w:ascii="Times New Roman" w:eastAsia="Times New Roman" w:hAnsi="Times New Roman" w:cs="Times New Roman"/>
            <w:color w:val="212529"/>
            <w:sz w:val="24"/>
            <w:szCs w:val="24"/>
          </w:rPr>
          <w:t>TypeScript</w:t>
        </w:r>
      </w:ins>
      <w:del w:id="858"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provides multiple mechanisms with which to do that. In the section we have introduced the idea of creating a </w:t>
      </w:r>
      <w:r>
        <w:rPr>
          <w:rFonts w:ascii="Times New Roman" w:eastAsia="Times New Roman" w:hAnsi="Times New Roman" w:cs="Times New Roman"/>
          <w:color w:val="212529"/>
          <w:sz w:val="24"/>
          <w:szCs w:val="24"/>
          <w:rPrChange w:id="859" w:author="Holli Flanagan" w:date="2025-05-09T17:25:00Z">
            <w:rPr>
              <w:rFonts w:ascii="Times New Roman" w:eastAsia="Times New Roman" w:hAnsi="Times New Roman" w:cs="Times New Roman"/>
              <w:i/>
              <w:color w:val="212529"/>
              <w:sz w:val="24"/>
              <w:szCs w:val="24"/>
            </w:rPr>
          </w:rPrChange>
        </w:rPr>
        <w:t>class</w:t>
      </w:r>
      <w:r>
        <w:rPr>
          <w:rFonts w:ascii="Times New Roman" w:eastAsia="Times New Roman" w:hAnsi="Times New Roman" w:cs="Times New Roman"/>
          <w:color w:val="212529"/>
          <w:sz w:val="24"/>
          <w:szCs w:val="24"/>
        </w:rPr>
        <w:t xml:space="preserve"> that represents a set of heterogeneous data. (i.e.</w:t>
      </w:r>
      <w:ins w:id="860" w:author="Holli Flanagan" w:date="2025-05-09T17: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strings, numbers, </w:t>
      </w:r>
      <w:del w:id="861" w:author="Holli Flanagan" w:date="2025-05-09T17:25:00Z">
        <w:r>
          <w:rPr>
            <w:rFonts w:ascii="Times New Roman" w:eastAsia="Times New Roman" w:hAnsi="Times New Roman" w:cs="Times New Roman"/>
            <w:color w:val="212529"/>
            <w:sz w:val="24"/>
            <w:szCs w:val="24"/>
          </w:rPr>
          <w:delText>b</w:delText>
        </w:r>
      </w:del>
      <w:ins w:id="862" w:author="Holli Flanagan" w:date="2025-05-09T17:25: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ooleans, arrays, and other classes).</w:t>
      </w:r>
    </w:p>
    <w:p w14:paraId="11673DDF" w14:textId="77777777" w:rsidR="00B32DEF" w:rsidRPr="00B32DEF" w:rsidRDefault="00000000">
      <w:pPr>
        <w:pStyle w:val="Heading2"/>
        <w:keepNext w:val="0"/>
        <w:keepLines w:val="0"/>
        <w:spacing w:before="700"/>
        <w:rPr>
          <w:rPrChange w:id="863" w:author="Holli Flanagan" w:date="2025-05-12T14:30:00Z">
            <w:rPr>
              <w:sz w:val="46"/>
              <w:szCs w:val="46"/>
            </w:rPr>
          </w:rPrChange>
        </w:rPr>
        <w:pPrChange w:id="864" w:author="Holli Flanagan" w:date="2025-05-12T14:30:00Z">
          <w:pPr>
            <w:pStyle w:val="Heading1"/>
            <w:keepNext w:val="0"/>
            <w:keepLines w:val="0"/>
            <w:spacing w:before="700"/>
          </w:pPr>
        </w:pPrChange>
      </w:pPr>
      <w:bookmarkStart w:id="865" w:name="_d43xriypkbwl" w:colFirst="0" w:colLast="0"/>
      <w:bookmarkEnd w:id="865"/>
      <w:r>
        <w:rPr>
          <w:rPrChange w:id="866" w:author="Holli Flanagan" w:date="2025-05-12T14:30:00Z">
            <w:rPr>
              <w:sz w:val="46"/>
              <w:szCs w:val="46"/>
            </w:rPr>
          </w:rPrChange>
        </w:rPr>
        <w:t>Next Step</w:t>
      </w:r>
    </w:p>
    <w:p w14:paraId="40BD46D0" w14:textId="1D8182E1"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creating </w:t>
      </w:r>
      <w:del w:id="867" w:author="Oestreich, Julia" w:date="2025-05-15T16:41:00Z" w16du:dateUtc="2025-05-15T20:41:00Z">
        <w:r w:rsidDel="00976A08">
          <w:rPr>
            <w:rFonts w:ascii="Times New Roman" w:eastAsia="Times New Roman" w:hAnsi="Times New Roman" w:cs="Times New Roman"/>
            <w:color w:val="212529"/>
            <w:sz w:val="24"/>
            <w:szCs w:val="24"/>
          </w:rPr>
          <w:delText xml:space="preserve">basic data classes: </w:delText>
        </w:r>
      </w:del>
      <w:del w:id="868" w:author="Holli Flanagan" w:date="2025-05-09T17:25:00Z">
        <w:r>
          <w:fldChar w:fldCharType="begin"/>
        </w:r>
        <w:r>
          <w:delInstrText>HYPERLINK "https://boots-edu.github.io/textbook/text/3-dataclass/basic.html"</w:delInstrText>
        </w:r>
        <w:r>
          <w:fldChar w:fldCharType="separate"/>
        </w:r>
      </w:del>
      <w:r>
        <w:rPr>
          <w:rFonts w:ascii="Times New Roman" w:eastAsia="Times New Roman" w:hAnsi="Times New Roman" w:cs="Times New Roman"/>
          <w:color w:val="0D6EFD"/>
          <w:sz w:val="24"/>
          <w:szCs w:val="24"/>
          <w:u w:val="single"/>
        </w:rPr>
        <w:t>Basic Data Classes</w:t>
      </w:r>
      <w:del w:id="869" w:author="Holli Flanagan" w:date="2025-05-09T17:25:00Z">
        <w:r>
          <w:rPr>
            <w:rFonts w:ascii="Times New Roman" w:eastAsia="Times New Roman" w:hAnsi="Times New Roman" w:cs="Times New Roman"/>
            <w:color w:val="0D6EFD"/>
            <w:sz w:val="24"/>
            <w:szCs w:val="24"/>
            <w:u w:val="single"/>
          </w:rPr>
          <w:delText xml:space="preserve"> »</w:delText>
        </w:r>
        <w:r>
          <w:fldChar w:fldCharType="end"/>
        </w:r>
      </w:del>
      <w:r>
        <w:br w:type="page"/>
      </w:r>
    </w:p>
    <w:p w14:paraId="3852793F" w14:textId="77777777" w:rsidR="00B32DEF" w:rsidRPr="00B32DEF" w:rsidRDefault="00000000">
      <w:pPr>
        <w:pStyle w:val="Heading1"/>
        <w:rPr>
          <w:rPrChange w:id="870" w:author="Holli Flanagan" w:date="2025-05-12T14:30:00Z">
            <w:rPr>
              <w:color w:val="0D6EFD"/>
              <w:highlight w:val="white"/>
              <w:u w:val="single"/>
            </w:rPr>
          </w:rPrChange>
        </w:rPr>
        <w:pPrChange w:id="871" w:author="Holli Flanagan" w:date="2025-05-12T14:30:00Z">
          <w:pPr>
            <w:pStyle w:val="Heading1"/>
            <w:keepNext w:val="0"/>
            <w:keepLines w:val="0"/>
          </w:pPr>
        </w:pPrChange>
      </w:pPr>
      <w:bookmarkStart w:id="872" w:name="_anxpv7o0nxfv" w:colFirst="0" w:colLast="0"/>
      <w:bookmarkEnd w:id="872"/>
      <w:r>
        <w:rPr>
          <w:rPrChange w:id="873" w:author="Holli Flanagan" w:date="2025-05-12T14:30:00Z">
            <w:rPr>
              <w:sz w:val="46"/>
              <w:szCs w:val="46"/>
            </w:rPr>
          </w:rPrChange>
        </w:rPr>
        <w:lastRenderedPageBreak/>
        <w:t>Creating Basic Data Classes</w:t>
      </w:r>
    </w:p>
    <w:p w14:paraId="4F023E00" w14:textId="77777777" w:rsidR="00B32DEF" w:rsidRPr="00B32DEF" w:rsidRDefault="00000000">
      <w:pPr>
        <w:pStyle w:val="Heading2"/>
        <w:rPr>
          <w:rPrChange w:id="874" w:author="Holli Flanagan" w:date="2025-05-12T14:30:00Z">
            <w:rPr>
              <w:sz w:val="34"/>
              <w:szCs w:val="34"/>
            </w:rPr>
          </w:rPrChange>
        </w:rPr>
        <w:pPrChange w:id="875" w:author="Holli Flanagan" w:date="2025-05-12T14:30:00Z">
          <w:pPr>
            <w:pStyle w:val="Heading2"/>
            <w:keepNext w:val="0"/>
            <w:keepLines w:val="0"/>
          </w:pPr>
        </w:pPrChange>
      </w:pPr>
      <w:bookmarkStart w:id="876" w:name="_unf5wxhtdg3w" w:colFirst="0" w:colLast="0"/>
      <w:bookmarkEnd w:id="876"/>
      <w:r>
        <w:rPr>
          <w:rPrChange w:id="877" w:author="Holli Flanagan" w:date="2025-05-12T14:30:00Z">
            <w:rPr>
              <w:sz w:val="34"/>
              <w:szCs w:val="34"/>
            </w:rPr>
          </w:rPrChange>
        </w:rPr>
        <w:t>Key Idea</w:t>
      </w:r>
    </w:p>
    <w:p w14:paraId="2411773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878" w:author="Holli Flanagan" w:date="2025-05-09T17:26:00Z">
            <w:rPr>
              <w:rFonts w:ascii="Times New Roman" w:eastAsia="Times New Roman" w:hAnsi="Times New Roman" w:cs="Times New Roman"/>
              <w:i/>
              <w:color w:val="212529"/>
              <w:sz w:val="24"/>
              <w:szCs w:val="24"/>
            </w:rPr>
          </w:rPrChange>
        </w:rPr>
        <w:t xml:space="preserve">Data </w:t>
      </w:r>
      <w:del w:id="879" w:author="Holli Flanagan" w:date="2025-05-09T17:26:00Z">
        <w:r>
          <w:rPr>
            <w:rFonts w:ascii="Times New Roman" w:eastAsia="Times New Roman" w:hAnsi="Times New Roman" w:cs="Times New Roman"/>
            <w:color w:val="212529"/>
            <w:sz w:val="24"/>
            <w:szCs w:val="24"/>
            <w:rPrChange w:id="880" w:author="Holli Flanagan" w:date="2025-05-09T17:26:00Z">
              <w:rPr>
                <w:rFonts w:ascii="Times New Roman" w:eastAsia="Times New Roman" w:hAnsi="Times New Roman" w:cs="Times New Roman"/>
                <w:i/>
                <w:color w:val="212529"/>
                <w:sz w:val="24"/>
                <w:szCs w:val="24"/>
              </w:rPr>
            </w:rPrChange>
          </w:rPr>
          <w:delText>C</w:delText>
        </w:r>
      </w:del>
      <w:ins w:id="881" w:author="Holli Flanagan" w:date="2025-05-09T17:26:00Z">
        <w:r>
          <w:rPr>
            <w:rFonts w:ascii="Times New Roman" w:eastAsia="Times New Roman" w:hAnsi="Times New Roman" w:cs="Times New Roman"/>
            <w:color w:val="212529"/>
            <w:sz w:val="24"/>
            <w:szCs w:val="24"/>
            <w:rPrChange w:id="882" w:author="Holli Flanagan" w:date="2025-05-09T17:26: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883" w:author="Holli Flanagan" w:date="2025-05-09T17:26: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w:t>
      </w:r>
      <w:commentRangeStart w:id="884"/>
      <w:r>
        <w:rPr>
          <w:rFonts w:ascii="Times New Roman" w:eastAsia="Times New Roman" w:hAnsi="Times New Roman" w:cs="Times New Roman"/>
          <w:color w:val="212529"/>
          <w:sz w:val="24"/>
          <w:szCs w:val="24"/>
        </w:rPr>
        <w:t>llow us to combine data into a grouping and use that grouping as a data type in our programs.</w:t>
      </w:r>
      <w:commentRangeEnd w:id="884"/>
      <w:r>
        <w:commentReference w:id="884"/>
      </w:r>
    </w:p>
    <w:p w14:paraId="4D17646D" w14:textId="77777777" w:rsidR="00B32DEF" w:rsidRPr="00B32DEF" w:rsidRDefault="00000000">
      <w:pPr>
        <w:pStyle w:val="Heading2"/>
        <w:rPr>
          <w:rPrChange w:id="885" w:author="Holli Flanagan" w:date="2025-05-12T14:30:00Z">
            <w:rPr>
              <w:sz w:val="34"/>
              <w:szCs w:val="34"/>
            </w:rPr>
          </w:rPrChange>
        </w:rPr>
        <w:pPrChange w:id="886" w:author="Holli Flanagan" w:date="2025-05-12T14:30:00Z">
          <w:pPr>
            <w:pStyle w:val="Heading2"/>
            <w:keepNext w:val="0"/>
            <w:keepLines w:val="0"/>
          </w:pPr>
        </w:pPrChange>
      </w:pPr>
      <w:bookmarkStart w:id="887" w:name="_d1zw8i6p4jmy" w:colFirst="0" w:colLast="0"/>
      <w:bookmarkEnd w:id="887"/>
      <w:r>
        <w:rPr>
          <w:rPrChange w:id="888" w:author="Holli Flanagan" w:date="2025-05-12T14:30:00Z">
            <w:rPr>
              <w:sz w:val="34"/>
              <w:szCs w:val="34"/>
            </w:rPr>
          </w:rPrChange>
        </w:rPr>
        <w:t>Drawing Program Classes</w:t>
      </w:r>
    </w:p>
    <w:p w14:paraId="15749592" w14:textId="77777777" w:rsidR="00B32DEF" w:rsidRDefault="00000000">
      <w:pPr>
        <w:pStyle w:val="Heading3"/>
        <w:keepNext w:val="0"/>
        <w:keepLines w:val="0"/>
        <w:shd w:val="clear" w:color="auto" w:fill="FFFFFF"/>
        <w:spacing w:before="0" w:after="60" w:line="288" w:lineRule="auto"/>
        <w:rPr>
          <w:rFonts w:ascii="Times New Roman" w:eastAsia="Times New Roman" w:hAnsi="Times New Roman" w:cs="Times New Roman"/>
          <w:color w:val="27262B"/>
          <w:sz w:val="26"/>
          <w:szCs w:val="26"/>
        </w:rPr>
        <w:pPrChange w:id="889" w:author="Holli Flanagan" w:date="2025-05-12T14:30:00Z">
          <w:pPr>
            <w:pStyle w:val="Heading3"/>
            <w:keepNext w:val="0"/>
            <w:keepLines w:val="0"/>
            <w:shd w:val="clear" w:color="auto" w:fill="FFFFFF"/>
            <w:spacing w:before="400" w:after="60" w:line="288" w:lineRule="auto"/>
          </w:pPr>
        </w:pPrChange>
      </w:pPr>
      <w:bookmarkStart w:id="890" w:name="_urlohvwcl8xw" w:colFirst="0" w:colLast="0"/>
      <w:bookmarkEnd w:id="890"/>
      <w:r>
        <w:rPr>
          <w:rFonts w:ascii="Times New Roman" w:eastAsia="Times New Roman" w:hAnsi="Times New Roman" w:cs="Times New Roman"/>
          <w:color w:val="27262B"/>
          <w:sz w:val="26"/>
          <w:szCs w:val="26"/>
        </w:rPr>
        <w:t>Color class</w:t>
      </w:r>
    </w:p>
    <w:p w14:paraId="349AD21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examine the objects we have proposed for our drawing program (points, lines, rectangles, polygons, color) we can see that just about everything has a color. The definition for a type that represents color would be useful as then we could group the things that make up a color. For </w:t>
      </w:r>
      <w:proofErr w:type="gramStart"/>
      <w:r>
        <w:rPr>
          <w:rFonts w:ascii="Times New Roman" w:eastAsia="Times New Roman" w:hAnsi="Times New Roman" w:cs="Times New Roman"/>
          <w:color w:val="212529"/>
          <w:sz w:val="24"/>
          <w:szCs w:val="24"/>
        </w:rPr>
        <w:t>our example</w:t>
      </w:r>
      <w:proofErr w:type="gramEnd"/>
      <w:ins w:id="891" w:author="Holli Flanagan" w:date="2025-05-09T17:2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want to store a color as three numbers between 0 and 255 representing the red, green, and blue intensities.</w:t>
      </w:r>
    </w:p>
    <w:p w14:paraId="3279895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class should </w:t>
      </w:r>
      <w:proofErr w:type="gramStart"/>
      <w:r>
        <w:rPr>
          <w:rFonts w:ascii="Times New Roman" w:eastAsia="Times New Roman" w:hAnsi="Times New Roman" w:cs="Times New Roman"/>
          <w:color w:val="212529"/>
          <w:sz w:val="24"/>
          <w:szCs w:val="24"/>
        </w:rPr>
        <w:t>contain</w:t>
      </w:r>
      <w:proofErr w:type="gramEnd"/>
      <w:r>
        <w:rPr>
          <w:rFonts w:ascii="Times New Roman" w:eastAsia="Times New Roman" w:hAnsi="Times New Roman" w:cs="Times New Roman"/>
          <w:color w:val="212529"/>
          <w:sz w:val="24"/>
          <w:szCs w:val="24"/>
        </w:rPr>
        <w:t xml:space="preserve"> 3 numbers (</w:t>
      </w:r>
      <w:del w:id="892" w:author="Holli Flanagan" w:date="2025-05-09T17:26:00Z">
        <w:r>
          <w:rPr>
            <w:rFonts w:ascii="Times New Roman" w:eastAsia="Times New Roman" w:hAnsi="Times New Roman" w:cs="Times New Roman"/>
            <w:color w:val="212529"/>
            <w:sz w:val="24"/>
            <w:szCs w:val="24"/>
          </w:rPr>
          <w:delText>R</w:delText>
        </w:r>
      </w:del>
      <w:ins w:id="893" w:author="Holli Flanagan" w:date="2025-05-09T17:26:00Z">
        <w:r>
          <w:rPr>
            <w:rFonts w:ascii="Times New Roman" w:eastAsia="Times New Roman" w:hAnsi="Times New Roman" w:cs="Times New Roman"/>
            <w:color w:val="212529"/>
            <w:sz w:val="24"/>
            <w:szCs w:val="24"/>
          </w:rPr>
          <w:t>r</w:t>
        </w:r>
      </w:ins>
      <w:r>
        <w:rPr>
          <w:rFonts w:ascii="Times New Roman" w:eastAsia="Times New Roman" w:hAnsi="Times New Roman" w:cs="Times New Roman"/>
          <w:color w:val="212529"/>
          <w:sz w:val="24"/>
          <w:szCs w:val="24"/>
        </w:rPr>
        <w:t xml:space="preserve">ed, </w:t>
      </w:r>
      <w:del w:id="894" w:author="Holli Flanagan" w:date="2025-05-09T17:26:00Z">
        <w:r>
          <w:rPr>
            <w:rFonts w:ascii="Times New Roman" w:eastAsia="Times New Roman" w:hAnsi="Times New Roman" w:cs="Times New Roman"/>
            <w:color w:val="212529"/>
            <w:sz w:val="24"/>
            <w:szCs w:val="24"/>
          </w:rPr>
          <w:delText>G</w:delText>
        </w:r>
      </w:del>
      <w:ins w:id="895" w:author="Holli Flanagan" w:date="2025-05-09T17:26: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 xml:space="preserve">reen, and </w:t>
      </w:r>
      <w:del w:id="896" w:author="Holli Flanagan" w:date="2025-05-09T17:26:00Z">
        <w:r>
          <w:rPr>
            <w:rFonts w:ascii="Times New Roman" w:eastAsia="Times New Roman" w:hAnsi="Times New Roman" w:cs="Times New Roman"/>
            <w:color w:val="212529"/>
            <w:sz w:val="24"/>
            <w:szCs w:val="24"/>
          </w:rPr>
          <w:delText>B</w:delText>
        </w:r>
      </w:del>
      <w:ins w:id="897" w:author="Holli Flanagan" w:date="2025-05-09T17:26: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lue). We can define our class as described previously</w:t>
      </w:r>
      <w:del w:id="898" w:author="Holli Flanagan" w:date="2025-05-09T17: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since this contains only the primitive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number.</w:t>
      </w:r>
    </w:p>
    <w:p w14:paraId="7B971DDB"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F61446E"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the </w:t>
      </w:r>
      <w:r>
        <w:rPr>
          <w:rFonts w:ascii="Times New Roman" w:eastAsia="Times New Roman" w:hAnsi="Times New Roman" w:cs="Times New Roman"/>
          <w:i/>
          <w:color w:val="212529"/>
          <w:sz w:val="24"/>
          <w:szCs w:val="24"/>
          <w:highlight w:val="white"/>
        </w:rPr>
        <w:t>public</w:t>
      </w:r>
      <w:r>
        <w:rPr>
          <w:rFonts w:ascii="Times New Roman" w:eastAsia="Times New Roman" w:hAnsi="Times New Roman" w:cs="Times New Roman"/>
          <w:color w:val="212529"/>
          <w:sz w:val="24"/>
          <w:szCs w:val="24"/>
          <w:highlight w:val="white"/>
        </w:rPr>
        <w:t xml:space="preserve"> keyword before each member variable (sometimes called a property) of the class. This denotes that the property is accessible by methods and code outside the class. We could also mark it as </w:t>
      </w:r>
      <w:r>
        <w:rPr>
          <w:rFonts w:ascii="Times New Roman" w:eastAsia="Times New Roman" w:hAnsi="Times New Roman" w:cs="Times New Roman"/>
          <w:i/>
          <w:color w:val="212529"/>
          <w:sz w:val="24"/>
          <w:szCs w:val="24"/>
          <w:highlight w:val="white"/>
        </w:rPr>
        <w:t>private</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protected</w:t>
      </w:r>
      <w:r>
        <w:rPr>
          <w:rFonts w:ascii="Times New Roman" w:eastAsia="Times New Roman" w:hAnsi="Times New Roman" w:cs="Times New Roman"/>
          <w:color w:val="212529"/>
          <w:sz w:val="24"/>
          <w:szCs w:val="24"/>
          <w:highlight w:val="white"/>
        </w:rPr>
        <w:t>.</w:t>
      </w:r>
    </w:p>
    <w:p w14:paraId="018B232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As you can see, our class definition is quite simple. We simply group the three components together and give </w:t>
      </w:r>
      <w:proofErr w:type="gramStart"/>
      <w:r>
        <w:rPr>
          <w:rFonts w:ascii="Times New Roman" w:eastAsia="Times New Roman" w:hAnsi="Times New Roman" w:cs="Times New Roman"/>
          <w:color w:val="212529"/>
          <w:sz w:val="24"/>
          <w:szCs w:val="24"/>
        </w:rPr>
        <w:t>it</w:t>
      </w:r>
      <w:proofErr w:type="gramEnd"/>
      <w:r>
        <w:rPr>
          <w:rFonts w:ascii="Times New Roman" w:eastAsia="Times New Roman" w:hAnsi="Times New Roman" w:cs="Times New Roman"/>
          <w:color w:val="212529"/>
          <w:sz w:val="24"/>
          <w:szCs w:val="24"/>
        </w:rPr>
        <w:t xml:space="preserve"> a name. We can then create objects of this type with the new keyword.</w:t>
      </w:r>
    </w:p>
    <w:p w14:paraId="51CF6382"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myColor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p>
    <w:p w14:paraId="1C2946C0"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And for a full example:</w:t>
      </w:r>
    </w:p>
    <w:p w14:paraId="768BEE7E"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1494132"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If red, green, and blue had been labeled private, then we could not have accessed them. More on this later in the text.</w:t>
      </w:r>
    </w:p>
    <w:p w14:paraId="22570AE2"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899" w:name="_vpqmu8uc0ywd" w:colFirst="0" w:colLast="0"/>
      <w:bookmarkEnd w:id="899"/>
      <w:r>
        <w:rPr>
          <w:rFonts w:ascii="Times New Roman" w:eastAsia="Times New Roman" w:hAnsi="Times New Roman" w:cs="Times New Roman"/>
          <w:color w:val="27262B"/>
          <w:sz w:val="26"/>
          <w:szCs w:val="26"/>
        </w:rPr>
        <w:t>Point class</w:t>
      </w:r>
    </w:p>
    <w:p w14:paraId="0049535A"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A point requires coordinates, x and y. These are both numbers. It also requires </w:t>
      </w:r>
      <w:proofErr w:type="gramStart"/>
      <w:r>
        <w:rPr>
          <w:rFonts w:ascii="Times New Roman" w:eastAsia="Times New Roman" w:hAnsi="Times New Roman" w:cs="Times New Roman"/>
          <w:color w:val="212529"/>
          <w:sz w:val="24"/>
          <w:szCs w:val="24"/>
        </w:rPr>
        <w:t>a color</w:t>
      </w:r>
      <w:proofErr w:type="gramEnd"/>
      <w:r>
        <w:rPr>
          <w:rFonts w:ascii="Times New Roman" w:eastAsia="Times New Roman" w:hAnsi="Times New Roman" w:cs="Times New Roman"/>
          <w:color w:val="212529"/>
          <w:sz w:val="24"/>
          <w:szCs w:val="24"/>
        </w:rPr>
        <w:t xml:space="preserve"> if we want points to be displayable (more on this later). We already have a definition for a color, so we can use that to define a point.</w:t>
      </w:r>
    </w:p>
    <w:p w14:paraId="180F4F9B"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1E6DB1B9"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Notice that we use the class </w:t>
      </w:r>
      <w:del w:id="900" w:author="Holli Flanagan" w:date="2025-05-09T17:28:00Z">
        <w:r>
          <w:rPr>
            <w:rFonts w:ascii="Times New Roman" w:eastAsia="Times New Roman" w:hAnsi="Times New Roman" w:cs="Times New Roman"/>
            <w:color w:val="212529"/>
            <w:sz w:val="24"/>
            <w:szCs w:val="24"/>
            <w:highlight w:val="white"/>
          </w:rPr>
          <w:delText>C</w:delText>
        </w:r>
      </w:del>
      <w:ins w:id="901" w:author="Holli Flanagan" w:date="2025-05-09T17:28: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olor</w:t>
      </w:r>
      <w:ins w:id="902" w:author="Holli Flanagan" w:date="2025-05-09T17:28: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inside of the class </w:t>
      </w:r>
      <w:ins w:id="903" w:author="Holli Flanagan" w:date="2025-05-09T17:28:00Z">
        <w:r>
          <w:rPr>
            <w:rFonts w:ascii="Times New Roman" w:eastAsia="Times New Roman" w:hAnsi="Times New Roman" w:cs="Times New Roman"/>
            <w:color w:val="212529"/>
            <w:sz w:val="24"/>
            <w:szCs w:val="24"/>
            <w:highlight w:val="white"/>
          </w:rPr>
          <w:t>“</w:t>
        </w:r>
      </w:ins>
      <w:del w:id="904" w:author="Holli Flanagan" w:date="2025-05-09T17:28:00Z">
        <w:r>
          <w:rPr>
            <w:rFonts w:ascii="Times New Roman" w:eastAsia="Times New Roman" w:hAnsi="Times New Roman" w:cs="Times New Roman"/>
            <w:color w:val="212529"/>
            <w:sz w:val="24"/>
            <w:szCs w:val="24"/>
            <w:highlight w:val="white"/>
          </w:rPr>
          <w:delText>P</w:delText>
        </w:r>
      </w:del>
      <w:ins w:id="905" w:author="Holli Flanagan" w:date="2025-05-09T17:28: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oint.</w:t>
      </w:r>
      <w:ins w:id="906" w:author="Holli Flanagan" w:date="2025-05-09T17:28: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This is referred to as </w:t>
      </w:r>
      <w:commentRangeStart w:id="907"/>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t>
      </w:r>
      <w:commentRangeEnd w:id="907"/>
      <w:r>
        <w:commentReference w:id="907"/>
      </w:r>
      <w:r>
        <w:rPr>
          <w:rFonts w:ascii="Times New Roman" w:eastAsia="Times New Roman" w:hAnsi="Times New Roman" w:cs="Times New Roman"/>
          <w:color w:val="212529"/>
          <w:sz w:val="24"/>
          <w:szCs w:val="24"/>
          <w:highlight w:val="white"/>
        </w:rPr>
        <w:t xml:space="preserve">and is a critical concept in understanding classes and </w:t>
      </w:r>
      <w:del w:id="908" w:author="Holli Flanagan" w:date="2025-05-09T17:28:00Z">
        <w:r>
          <w:rPr>
            <w:rFonts w:ascii="Times New Roman" w:eastAsia="Times New Roman" w:hAnsi="Times New Roman" w:cs="Times New Roman"/>
            <w:color w:val="212529"/>
            <w:sz w:val="24"/>
            <w:szCs w:val="24"/>
            <w:highlight w:val="white"/>
          </w:rPr>
          <w:delText>O</w:delText>
        </w:r>
      </w:del>
      <w:ins w:id="909" w:author="Holli Flanagan" w:date="2025-05-09T17:28: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bject</w:t>
      </w:r>
      <w:ins w:id="910" w:author="Holli Flanagan" w:date="2025-05-09T17:28:00Z">
        <w:r>
          <w:rPr>
            <w:rFonts w:ascii="Times New Roman" w:eastAsia="Times New Roman" w:hAnsi="Times New Roman" w:cs="Times New Roman"/>
            <w:color w:val="212529"/>
            <w:sz w:val="24"/>
            <w:szCs w:val="24"/>
            <w:highlight w:val="white"/>
          </w:rPr>
          <w:t>-</w:t>
        </w:r>
      </w:ins>
      <w:del w:id="911" w:author="Holli Flanagan" w:date="2025-05-09T17:28:00Z">
        <w:r>
          <w:rPr>
            <w:rFonts w:ascii="Times New Roman" w:eastAsia="Times New Roman" w:hAnsi="Times New Roman" w:cs="Times New Roman"/>
            <w:color w:val="212529"/>
            <w:sz w:val="24"/>
            <w:szCs w:val="24"/>
            <w:highlight w:val="white"/>
          </w:rPr>
          <w:delText xml:space="preserve"> O</w:delText>
        </w:r>
      </w:del>
      <w:ins w:id="912" w:author="Holli Flanagan" w:date="2025-05-09T17:28: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 xml:space="preserve">riented </w:t>
      </w:r>
      <w:del w:id="913" w:author="Holli Flanagan" w:date="2025-05-09T17:28:00Z">
        <w:r>
          <w:rPr>
            <w:rFonts w:ascii="Times New Roman" w:eastAsia="Times New Roman" w:hAnsi="Times New Roman" w:cs="Times New Roman"/>
            <w:color w:val="212529"/>
            <w:sz w:val="24"/>
            <w:szCs w:val="24"/>
            <w:highlight w:val="white"/>
          </w:rPr>
          <w:delText>P</w:delText>
        </w:r>
      </w:del>
      <w:ins w:id="914" w:author="Holli Flanagan" w:date="2025-05-09T17:28: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rogramming.</w:t>
      </w:r>
    </w:p>
    <w:p w14:paraId="7147C1D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w:t>
      </w:r>
      <w:proofErr w:type="gramStart"/>
      <w:r>
        <w:rPr>
          <w:rFonts w:ascii="Times New Roman" w:eastAsia="Times New Roman" w:hAnsi="Times New Roman" w:cs="Times New Roman"/>
          <w:color w:val="212529"/>
          <w:sz w:val="24"/>
          <w:szCs w:val="24"/>
        </w:rPr>
        <w:t>build up</w:t>
      </w:r>
      <w:proofErr w:type="gramEnd"/>
      <w:r>
        <w:rPr>
          <w:rFonts w:ascii="Times New Roman" w:eastAsia="Times New Roman" w:hAnsi="Times New Roman" w:cs="Times New Roman"/>
          <w:color w:val="212529"/>
          <w:sz w:val="24"/>
          <w:szCs w:val="24"/>
        </w:rPr>
        <w:t xml:space="preserve"> complex objects by including other objects inside of them. Now every point will have a position (x, y) and a color contained inside the point itself.</w:t>
      </w:r>
    </w:p>
    <w:p w14:paraId="68E3DA33" w14:textId="77777777" w:rsidR="00B32DEF" w:rsidRPr="00B32DEF" w:rsidRDefault="00000000">
      <w:pPr>
        <w:pStyle w:val="Heading2"/>
        <w:rPr>
          <w:rPrChange w:id="915" w:author="Holli Flanagan" w:date="2025-05-12T14:30:00Z">
            <w:rPr>
              <w:sz w:val="34"/>
              <w:szCs w:val="34"/>
            </w:rPr>
          </w:rPrChange>
        </w:rPr>
        <w:pPrChange w:id="916" w:author="Holli Flanagan" w:date="2025-05-12T14:30:00Z">
          <w:pPr>
            <w:pStyle w:val="Heading2"/>
            <w:keepNext w:val="0"/>
            <w:keepLines w:val="0"/>
          </w:pPr>
        </w:pPrChange>
      </w:pPr>
      <w:bookmarkStart w:id="917" w:name="_snhjpc68583x" w:colFirst="0" w:colLast="0"/>
      <w:bookmarkEnd w:id="917"/>
      <w:r>
        <w:rPr>
          <w:rPrChange w:id="918" w:author="Holli Flanagan" w:date="2025-05-12T14:30:00Z">
            <w:rPr>
              <w:sz w:val="34"/>
              <w:szCs w:val="34"/>
            </w:rPr>
          </w:rPrChange>
        </w:rPr>
        <w:t>Summary</w:t>
      </w:r>
    </w:p>
    <w:p w14:paraId="0836BDD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Complex objects can be built from simpler ones by creating a </w:t>
      </w:r>
      <w:r>
        <w:rPr>
          <w:rFonts w:ascii="Times New Roman" w:eastAsia="Times New Roman" w:hAnsi="Times New Roman" w:cs="Times New Roman"/>
          <w:color w:val="212529"/>
          <w:sz w:val="24"/>
          <w:szCs w:val="24"/>
          <w:rPrChange w:id="919" w:author="Holli Flanagan" w:date="2025-05-09T17:28:00Z">
            <w:rPr>
              <w:rFonts w:ascii="Times New Roman" w:eastAsia="Times New Roman" w:hAnsi="Times New Roman" w:cs="Times New Roman"/>
              <w:i/>
              <w:color w:val="212529"/>
              <w:sz w:val="24"/>
              <w:szCs w:val="24"/>
            </w:rPr>
          </w:rPrChange>
        </w:rPr>
        <w:t>class</w:t>
      </w:r>
      <w:r>
        <w:rPr>
          <w:rFonts w:ascii="Times New Roman" w:eastAsia="Times New Roman" w:hAnsi="Times New Roman" w:cs="Times New Roman"/>
          <w:color w:val="212529"/>
          <w:sz w:val="24"/>
          <w:szCs w:val="24"/>
        </w:rPr>
        <w:t xml:space="preserve"> to represent a new type.</w:t>
      </w:r>
    </w:p>
    <w:p w14:paraId="371E408B" w14:textId="77777777" w:rsidR="00B32DEF" w:rsidRPr="00B32DEF" w:rsidRDefault="00000000">
      <w:pPr>
        <w:pStyle w:val="Heading2"/>
        <w:keepNext w:val="0"/>
        <w:keepLines w:val="0"/>
        <w:spacing w:before="700"/>
        <w:rPr>
          <w:rPrChange w:id="920" w:author="Holli Flanagan" w:date="2025-05-12T14:30:00Z">
            <w:rPr>
              <w:sz w:val="46"/>
              <w:szCs w:val="46"/>
            </w:rPr>
          </w:rPrChange>
        </w:rPr>
        <w:pPrChange w:id="921" w:author="Holli Flanagan" w:date="2025-05-12T14:30:00Z">
          <w:pPr>
            <w:pStyle w:val="Heading1"/>
            <w:keepNext w:val="0"/>
            <w:keepLines w:val="0"/>
            <w:spacing w:before="700"/>
          </w:pPr>
        </w:pPrChange>
      </w:pPr>
      <w:bookmarkStart w:id="922" w:name="_tlq9xj1nogoy" w:colFirst="0" w:colLast="0"/>
      <w:bookmarkEnd w:id="922"/>
      <w:r>
        <w:rPr>
          <w:rPrChange w:id="923" w:author="Holli Flanagan" w:date="2025-05-12T14:30:00Z">
            <w:rPr>
              <w:sz w:val="46"/>
              <w:szCs w:val="46"/>
            </w:rPr>
          </w:rPrChange>
        </w:rPr>
        <w:t>Next Step</w:t>
      </w:r>
    </w:p>
    <w:p w14:paraId="1E9EE100" w14:textId="762299E0"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924" w:author="Oestreich, Julia" w:date="2025-05-15T16:42:00Z" w16du:dateUtc="2025-05-15T20:42:00Z">
        <w:r w:rsidDel="00976A08">
          <w:rPr>
            <w:rFonts w:ascii="Times New Roman" w:eastAsia="Times New Roman" w:hAnsi="Times New Roman" w:cs="Times New Roman"/>
            <w:color w:val="212529"/>
            <w:sz w:val="24"/>
            <w:szCs w:val="24"/>
          </w:rPr>
          <w:delText xml:space="preserve">constructors: </w:delText>
        </w:r>
      </w:del>
      <w:del w:id="925" w:author="Holli Flanagan" w:date="2025-05-09T17:29:00Z">
        <w:r>
          <w:fldChar w:fldCharType="begin"/>
        </w:r>
        <w:r>
          <w:delInstrText>HYPERLINK "https://boots-edu.github.io/textbook/text/3-dataclass/constructors.html"</w:delInstrText>
        </w:r>
        <w:r>
          <w:fldChar w:fldCharType="separate"/>
        </w:r>
      </w:del>
      <w:r>
        <w:rPr>
          <w:rFonts w:ascii="Times New Roman" w:eastAsia="Times New Roman" w:hAnsi="Times New Roman" w:cs="Times New Roman"/>
          <w:color w:val="0D6EFD"/>
          <w:sz w:val="24"/>
          <w:szCs w:val="24"/>
          <w:u w:val="single"/>
        </w:rPr>
        <w:t>Data Class Constructors</w:t>
      </w:r>
      <w:del w:id="926" w:author="Holli Flanagan" w:date="2025-05-09T17:29:00Z">
        <w:r>
          <w:rPr>
            <w:rFonts w:ascii="Times New Roman" w:eastAsia="Times New Roman" w:hAnsi="Times New Roman" w:cs="Times New Roman"/>
            <w:color w:val="0D6EFD"/>
            <w:sz w:val="24"/>
            <w:szCs w:val="24"/>
            <w:u w:val="single"/>
          </w:rPr>
          <w:delText xml:space="preserve"> »</w:delText>
        </w:r>
        <w:r>
          <w:fldChar w:fldCharType="end"/>
        </w:r>
      </w:del>
      <w:r>
        <w:br w:type="page"/>
      </w:r>
    </w:p>
    <w:p w14:paraId="502A81EF" w14:textId="77777777" w:rsidR="00B32DEF" w:rsidRPr="00B32DEF" w:rsidRDefault="00000000">
      <w:pPr>
        <w:pStyle w:val="Heading1"/>
        <w:rPr>
          <w:rPrChange w:id="927" w:author="Holli Flanagan" w:date="2025-05-12T14:30:00Z">
            <w:rPr>
              <w:sz w:val="46"/>
              <w:szCs w:val="46"/>
            </w:rPr>
          </w:rPrChange>
        </w:rPr>
        <w:pPrChange w:id="928" w:author="Holli Flanagan" w:date="2025-05-12T14:30:00Z">
          <w:pPr>
            <w:pStyle w:val="Heading1"/>
            <w:keepNext w:val="0"/>
            <w:keepLines w:val="0"/>
          </w:pPr>
        </w:pPrChange>
      </w:pPr>
      <w:bookmarkStart w:id="929" w:name="_plsmnx800t75" w:colFirst="0" w:colLast="0"/>
      <w:bookmarkEnd w:id="929"/>
      <w:r>
        <w:rPr>
          <w:rPrChange w:id="930" w:author="Holli Flanagan" w:date="2025-05-12T14:30:00Z">
            <w:rPr>
              <w:sz w:val="46"/>
              <w:szCs w:val="46"/>
            </w:rPr>
          </w:rPrChange>
        </w:rPr>
        <w:lastRenderedPageBreak/>
        <w:t>Data Class Constructors</w:t>
      </w:r>
    </w:p>
    <w:p w14:paraId="09C78BDD" w14:textId="77777777" w:rsidR="00B32DEF" w:rsidRPr="00B32DEF" w:rsidRDefault="00000000">
      <w:pPr>
        <w:pStyle w:val="Heading2"/>
        <w:rPr>
          <w:rPrChange w:id="931" w:author="Holli Flanagan" w:date="2025-05-12T14:31:00Z">
            <w:rPr>
              <w:sz w:val="34"/>
              <w:szCs w:val="34"/>
            </w:rPr>
          </w:rPrChange>
        </w:rPr>
        <w:pPrChange w:id="932" w:author="Holli Flanagan" w:date="2025-05-12T14:31:00Z">
          <w:pPr>
            <w:pStyle w:val="Heading2"/>
            <w:keepNext w:val="0"/>
            <w:keepLines w:val="0"/>
          </w:pPr>
        </w:pPrChange>
      </w:pPr>
      <w:bookmarkStart w:id="933" w:name="_buu8k39t9ulo" w:colFirst="0" w:colLast="0"/>
      <w:bookmarkEnd w:id="933"/>
      <w:r>
        <w:rPr>
          <w:rPrChange w:id="934" w:author="Holli Flanagan" w:date="2025-05-12T14:31:00Z">
            <w:rPr>
              <w:sz w:val="34"/>
              <w:szCs w:val="34"/>
            </w:rPr>
          </w:rPrChange>
        </w:rPr>
        <w:t>Key Idea</w:t>
      </w:r>
    </w:p>
    <w:p w14:paraId="474D4F30" w14:textId="77777777" w:rsidR="00B32DEF" w:rsidRDefault="00000000">
      <w:pPr>
        <w:shd w:val="clear" w:color="auto" w:fill="FFFFFF"/>
        <w:spacing w:after="240"/>
        <w:rPr>
          <w:rFonts w:ascii="Times New Roman" w:eastAsia="Times New Roman" w:hAnsi="Times New Roman" w:cs="Times New Roman"/>
          <w:color w:val="212529"/>
          <w:sz w:val="24"/>
          <w:szCs w:val="24"/>
        </w:rPr>
      </w:pPr>
      <w:commentRangeStart w:id="935"/>
      <w:r>
        <w:rPr>
          <w:rFonts w:ascii="Times New Roman" w:eastAsia="Times New Roman" w:hAnsi="Times New Roman" w:cs="Times New Roman"/>
          <w:color w:val="212529"/>
          <w:sz w:val="24"/>
          <w:szCs w:val="24"/>
          <w:rPrChange w:id="936" w:author="Holli Flanagan" w:date="2025-05-09T17:02:00Z">
            <w:rPr>
              <w:rFonts w:ascii="Times New Roman" w:eastAsia="Times New Roman" w:hAnsi="Times New Roman" w:cs="Times New Roman"/>
              <w:i/>
              <w:color w:val="212529"/>
              <w:sz w:val="24"/>
              <w:szCs w:val="24"/>
            </w:rPr>
          </w:rPrChange>
        </w:rPr>
        <w:t xml:space="preserve">Data </w:t>
      </w:r>
      <w:del w:id="937" w:author="Holli Flanagan" w:date="2025-05-09T17:02:00Z">
        <w:r>
          <w:rPr>
            <w:rFonts w:ascii="Times New Roman" w:eastAsia="Times New Roman" w:hAnsi="Times New Roman" w:cs="Times New Roman"/>
            <w:color w:val="212529"/>
            <w:sz w:val="24"/>
            <w:szCs w:val="24"/>
            <w:rPrChange w:id="938" w:author="Holli Flanagan" w:date="2025-05-09T17:02:00Z">
              <w:rPr>
                <w:rFonts w:ascii="Times New Roman" w:eastAsia="Times New Roman" w:hAnsi="Times New Roman" w:cs="Times New Roman"/>
                <w:i/>
                <w:color w:val="212529"/>
                <w:sz w:val="24"/>
                <w:szCs w:val="24"/>
              </w:rPr>
            </w:rPrChange>
          </w:rPr>
          <w:delText>C</w:delText>
        </w:r>
      </w:del>
      <w:ins w:id="939" w:author="Holli Flanagan" w:date="2025-05-09T17:02:00Z">
        <w:r>
          <w:rPr>
            <w:rFonts w:ascii="Times New Roman" w:eastAsia="Times New Roman" w:hAnsi="Times New Roman" w:cs="Times New Roman"/>
            <w:color w:val="212529"/>
            <w:sz w:val="24"/>
            <w:szCs w:val="24"/>
            <w:rPrChange w:id="940" w:author="Holli Flanagan" w:date="2025-05-09T17:02: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941" w:author="Holli Flanagan" w:date="2025-05-09T17:02: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commentRangeEnd w:id="935"/>
      <w:r>
        <w:commentReference w:id="935"/>
      </w:r>
    </w:p>
    <w:p w14:paraId="7BE3BD39" w14:textId="77777777" w:rsidR="00B32DEF" w:rsidRPr="00B32DEF" w:rsidRDefault="00000000">
      <w:pPr>
        <w:pStyle w:val="Heading2"/>
        <w:rPr>
          <w:rPrChange w:id="942" w:author="Holli Flanagan" w:date="2025-05-12T14:31:00Z">
            <w:rPr>
              <w:sz w:val="34"/>
              <w:szCs w:val="34"/>
            </w:rPr>
          </w:rPrChange>
        </w:rPr>
        <w:pPrChange w:id="943" w:author="Holli Flanagan" w:date="2025-05-12T14:31:00Z">
          <w:pPr>
            <w:pStyle w:val="Heading2"/>
            <w:keepNext w:val="0"/>
            <w:keepLines w:val="0"/>
          </w:pPr>
        </w:pPrChange>
      </w:pPr>
      <w:bookmarkStart w:id="944" w:name="_4v2j7ktdimeq" w:colFirst="0" w:colLast="0"/>
      <w:bookmarkEnd w:id="944"/>
      <w:r>
        <w:rPr>
          <w:rPrChange w:id="945" w:author="Holli Flanagan" w:date="2025-05-12T14:31:00Z">
            <w:rPr>
              <w:sz w:val="34"/>
              <w:szCs w:val="34"/>
            </w:rPr>
          </w:rPrChange>
        </w:rPr>
        <w:t>Class constructors</w:t>
      </w:r>
    </w:p>
    <w:p w14:paraId="6ADF3D4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far, to create a class we:</w:t>
      </w:r>
    </w:p>
    <w:p w14:paraId="113E9327" w14:textId="77777777" w:rsidR="00B32DEF" w:rsidRDefault="00000000">
      <w:pPr>
        <w:numPr>
          <w:ilvl w:val="0"/>
          <w:numId w:val="6"/>
        </w:numPr>
        <w:shd w:val="clear" w:color="auto" w:fill="FFFFFF"/>
        <w:spacing w:before="180"/>
        <w:rPr>
          <w:rFonts w:ascii="Times New Roman" w:eastAsia="Times New Roman" w:hAnsi="Times New Roman" w:cs="Times New Roman"/>
        </w:rPr>
        <w:pPrChange w:id="946" w:author="Holli Flanagan" w:date="2025-05-09T17:02:00Z">
          <w:pPr>
            <w:numPr>
              <w:numId w:val="290"/>
            </w:numPr>
            <w:shd w:val="clear" w:color="auto" w:fill="FFFFFF"/>
            <w:spacing w:before="180" w:after="300"/>
            <w:ind w:left="720" w:hanging="360"/>
          </w:pPr>
        </w:pPrChange>
      </w:pPr>
      <w:r>
        <w:rPr>
          <w:rFonts w:ascii="Times New Roman" w:eastAsia="Times New Roman" w:hAnsi="Times New Roman" w:cs="Times New Roman"/>
          <w:color w:val="212529"/>
          <w:sz w:val="24"/>
          <w:szCs w:val="24"/>
        </w:rPr>
        <w:t>Create an instance of a class with the new keyword and store it in a variable</w:t>
      </w:r>
    </w:p>
    <w:p w14:paraId="28A0083A" w14:textId="77777777" w:rsidR="00B32DEF" w:rsidRDefault="00000000">
      <w:pPr>
        <w:numPr>
          <w:ilvl w:val="0"/>
          <w:numId w:val="6"/>
        </w:numPr>
        <w:shd w:val="clear" w:color="auto" w:fill="FFFFFF"/>
        <w:rPr>
          <w:rFonts w:ascii="Times New Roman" w:eastAsia="Times New Roman" w:hAnsi="Times New Roman" w:cs="Times New Roman"/>
        </w:rPr>
        <w:pPrChange w:id="947" w:author="Holli Flanagan" w:date="2025-05-09T17:02:00Z">
          <w:pPr>
            <w:numPr>
              <w:numId w:val="290"/>
            </w:numPr>
            <w:shd w:val="clear" w:color="auto" w:fill="FFFFFF"/>
            <w:spacing w:before="180" w:after="300"/>
            <w:ind w:left="720" w:hanging="360"/>
          </w:pPr>
        </w:pPrChange>
      </w:pPr>
      <w:r>
        <w:rPr>
          <w:rFonts w:ascii="Times New Roman" w:eastAsia="Times New Roman" w:hAnsi="Times New Roman" w:cs="Times New Roman"/>
          <w:color w:val="212529"/>
          <w:sz w:val="24"/>
          <w:szCs w:val="24"/>
        </w:rPr>
        <w:t>Use the variable to modify the properties of the class individually</w:t>
      </w:r>
    </w:p>
    <w:p w14:paraId="1E68505F" w14:textId="77777777" w:rsidR="00B32DEF" w:rsidRDefault="00000000">
      <w:pPr>
        <w:numPr>
          <w:ilvl w:val="1"/>
          <w:numId w:val="6"/>
        </w:numPr>
        <w:shd w:val="clear" w:color="auto" w:fill="FFFFFF"/>
        <w:spacing w:after="360"/>
        <w:rPr>
          <w:rFonts w:ascii="Times New Roman" w:eastAsia="Times New Roman" w:hAnsi="Times New Roman" w:cs="Times New Roman"/>
        </w:rPr>
        <w:pPrChange w:id="948" w:author="Holli Flanagan" w:date="2025-05-09T17:02:00Z">
          <w:pPr>
            <w:numPr>
              <w:ilvl w:val="1"/>
              <w:numId w:val="290"/>
            </w:numPr>
            <w:shd w:val="clear" w:color="auto" w:fill="FFFFFF"/>
            <w:spacing w:before="360" w:after="360"/>
            <w:ind w:left="1440" w:hanging="360"/>
          </w:pPr>
        </w:pPrChange>
      </w:pPr>
      <w:r>
        <w:rPr>
          <w:rFonts w:ascii="Times New Roman" w:eastAsia="Times New Roman" w:hAnsi="Times New Roman" w:cs="Times New Roman"/>
          <w:color w:val="212529"/>
          <w:sz w:val="24"/>
          <w:szCs w:val="24"/>
        </w:rPr>
        <w:t xml:space="preserve">For our </w:t>
      </w:r>
      <w:del w:id="949" w:author="Holli Flanagan" w:date="2025-05-09T17:02:00Z">
        <w:r>
          <w:rPr>
            <w:rFonts w:ascii="Times New Roman" w:eastAsia="Times New Roman" w:hAnsi="Times New Roman" w:cs="Times New Roman"/>
            <w:color w:val="212529"/>
            <w:sz w:val="24"/>
            <w:szCs w:val="24"/>
          </w:rPr>
          <w:delText>C</w:delText>
        </w:r>
      </w:del>
      <w:ins w:id="950" w:author="Holli Flanagan" w:date="2025-05-09T17:0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 example, this means setting red, green, and blue independently.</w:t>
      </w:r>
    </w:p>
    <w:p w14:paraId="22E001F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would be much easier to have a function that takes the parameters we want to set and updates the object as it is being created.</w:t>
      </w:r>
    </w:p>
    <w:p w14:paraId="06B71B3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9C14A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giving our class a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we can create an instance of the class and initialize its values in one line:</w:t>
      </w:r>
    </w:p>
    <w:p w14:paraId="33D208D1"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veryRed</w:t>
      </w:r>
      <w:proofErr w:type="spellEnd"/>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1BA8F6D8"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veryBlue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255</w:t>
      </w:r>
      <w:proofErr w:type="gramStart"/>
      <w:r>
        <w:rPr>
          <w:rFonts w:ascii="Times New Roman" w:eastAsia="Times New Roman" w:hAnsi="Times New Roman" w:cs="Times New Roman"/>
          <w:color w:val="188038"/>
          <w:sz w:val="24"/>
          <w:szCs w:val="24"/>
        </w:rPr>
        <w:t>);</w:t>
      </w:r>
      <w:proofErr w:type="gramEnd"/>
    </w:p>
    <w:p w14:paraId="3C1289CC"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anotherColor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27,</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115,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98</w:t>
      </w:r>
      <w:proofErr w:type="gramStart"/>
      <w:r>
        <w:rPr>
          <w:rFonts w:ascii="Times New Roman" w:eastAsia="Times New Roman" w:hAnsi="Times New Roman" w:cs="Times New Roman"/>
          <w:color w:val="188038"/>
          <w:sz w:val="24"/>
          <w:szCs w:val="24"/>
        </w:rPr>
        <w:t>);</w:t>
      </w:r>
      <w:proofErr w:type="gramEnd"/>
    </w:p>
    <w:p w14:paraId="2E3D1BF8"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veryRed</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veryBlue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anotherColor</w:t>
      </w:r>
      <w:proofErr w:type="spellEnd"/>
      <w:proofErr w:type="gramStart"/>
      <w:r>
        <w:rPr>
          <w:rFonts w:ascii="Times New Roman" w:eastAsia="Times New Roman" w:hAnsi="Times New Roman" w:cs="Times New Roman"/>
          <w:color w:val="188038"/>
          <w:sz w:val="24"/>
          <w:szCs w:val="24"/>
        </w:rPr>
        <w:t>);</w:t>
      </w:r>
      <w:proofErr w:type="gramEnd"/>
    </w:p>
    <w:p w14:paraId="7966D028"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Note that now we are creating and initializing our objects in one line.</w:t>
      </w:r>
    </w:p>
    <w:p w14:paraId="784C9147"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While much better, the definition of </w:t>
      </w:r>
      <w:del w:id="951" w:author="Holli Flanagan" w:date="2025-05-09T17:02:00Z">
        <w:r>
          <w:rPr>
            <w:rFonts w:ascii="Times New Roman" w:eastAsia="Times New Roman" w:hAnsi="Times New Roman" w:cs="Times New Roman"/>
            <w:color w:val="212529"/>
            <w:sz w:val="24"/>
            <w:szCs w:val="24"/>
          </w:rPr>
          <w:delText>C</w:delText>
        </w:r>
      </w:del>
      <w:ins w:id="952" w:author="Holli Flanagan" w:date="2025-05-09T17:0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w:t>
      </w:r>
      <w:ins w:id="953" w:author="Holli Flanagan" w:date="2025-05-09T17:0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still seems </w:t>
      </w:r>
      <w:ins w:id="954" w:author="Holli Flanagan" w:date="2025-05-09T17:02:00Z">
        <w:r>
          <w:rPr>
            <w:rFonts w:ascii="Times New Roman" w:eastAsia="Times New Roman" w:hAnsi="Times New Roman" w:cs="Times New Roman"/>
            <w:color w:val="212529"/>
            <w:sz w:val="24"/>
            <w:szCs w:val="24"/>
          </w:rPr>
          <w:t>repetitive</w:t>
        </w:r>
      </w:ins>
      <w:del w:id="955" w:author="Holli Flanagan" w:date="2025-05-09T17:02:00Z">
        <w:r>
          <w:rPr>
            <w:rFonts w:ascii="Times New Roman" w:eastAsia="Times New Roman" w:hAnsi="Times New Roman" w:cs="Times New Roman"/>
            <w:color w:val="212529"/>
            <w:sz w:val="24"/>
            <w:szCs w:val="24"/>
          </w:rPr>
          <w:delText>repetative</w:delText>
        </w:r>
      </w:del>
      <w:r>
        <w:rPr>
          <w:rFonts w:ascii="Times New Roman" w:eastAsia="Times New Roman" w:hAnsi="Times New Roman" w:cs="Times New Roman"/>
          <w:color w:val="212529"/>
          <w:sz w:val="24"/>
          <w:szCs w:val="24"/>
        </w:rPr>
        <w:t xml:space="preserve">. While 100% correct, </w:t>
      </w:r>
      <w:ins w:id="956" w:author="Holli Flanagan" w:date="2025-05-09T15:22:00Z">
        <w:r>
          <w:rPr>
            <w:rFonts w:ascii="Times New Roman" w:eastAsia="Times New Roman" w:hAnsi="Times New Roman" w:cs="Times New Roman"/>
            <w:color w:val="212529"/>
            <w:sz w:val="24"/>
            <w:szCs w:val="24"/>
          </w:rPr>
          <w:t>TypeScript</w:t>
        </w:r>
      </w:ins>
      <w:del w:id="957"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gives us a shorthand.</w:t>
      </w:r>
    </w:p>
    <w:p w14:paraId="2C6E4FA6"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EF25AB7"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we declare the parameters of the constructor with the private or public keywords, it both declares them as members, and initializes their values from the values passed into the constructor.</w:t>
      </w:r>
    </w:p>
    <w:p w14:paraId="528ED5ED"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Note that without the public or private keywords, the parameter is just local to the constructor function, but when included, the parameter becomes a member variable (property) and gets initialized to the value passed in.</w:t>
      </w:r>
    </w:p>
    <w:p w14:paraId="4CB1CED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Back to the drawing program, we can now rebuild our classes using constructors and the </w:t>
      </w:r>
      <w:ins w:id="958" w:author="Holli Flanagan" w:date="2025-05-09T15:22:00Z">
        <w:r>
          <w:rPr>
            <w:rFonts w:ascii="Times New Roman" w:eastAsia="Times New Roman" w:hAnsi="Times New Roman" w:cs="Times New Roman"/>
            <w:color w:val="212529"/>
            <w:sz w:val="24"/>
            <w:szCs w:val="24"/>
          </w:rPr>
          <w:t>TypeScript</w:t>
        </w:r>
      </w:ins>
      <w:del w:id="959"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shorthand.</w:t>
      </w:r>
    </w:p>
    <w:p w14:paraId="5C583371"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EBA5822" w14:textId="77777777" w:rsidR="00B32DEF" w:rsidRPr="00B32DEF" w:rsidRDefault="00000000">
      <w:pPr>
        <w:pStyle w:val="Heading2"/>
        <w:rPr>
          <w:rPrChange w:id="960" w:author="Holli Flanagan" w:date="2025-05-12T14:31:00Z">
            <w:rPr>
              <w:sz w:val="34"/>
              <w:szCs w:val="34"/>
            </w:rPr>
          </w:rPrChange>
        </w:rPr>
        <w:pPrChange w:id="961" w:author="Holli Flanagan" w:date="2025-05-12T14:31:00Z">
          <w:pPr>
            <w:pStyle w:val="Heading2"/>
            <w:keepNext w:val="0"/>
            <w:keepLines w:val="0"/>
          </w:pPr>
        </w:pPrChange>
      </w:pPr>
      <w:bookmarkStart w:id="962" w:name="_tks5xlv6bo3f" w:colFirst="0" w:colLast="0"/>
      <w:bookmarkEnd w:id="962"/>
      <w:r>
        <w:rPr>
          <w:rPrChange w:id="963" w:author="Holli Flanagan" w:date="2025-05-12T14:31:00Z">
            <w:rPr>
              <w:sz w:val="34"/>
              <w:szCs w:val="34"/>
            </w:rPr>
          </w:rPrChange>
        </w:rPr>
        <w:t>Other Drawing classes</w:t>
      </w:r>
    </w:p>
    <w:p w14:paraId="0DD3E147" w14:textId="77777777" w:rsidR="00B32DEF" w:rsidRDefault="00000000">
      <w:pPr>
        <w:shd w:val="clear" w:color="auto" w:fill="FFFFFF"/>
        <w:spacing w:after="240"/>
        <w:rPr>
          <w:del w:id="964" w:author="Holli Flanagan" w:date="2025-05-09T16:22:00Z"/>
          <w:rFonts w:ascii="Times New Roman" w:eastAsia="Times New Roman" w:hAnsi="Times New Roman" w:cs="Times New Roman"/>
          <w:color w:val="212529"/>
          <w:sz w:val="24"/>
          <w:szCs w:val="24"/>
        </w:rPr>
      </w:pPr>
      <w:del w:id="965" w:author="Holli Flanagan" w:date="2025-05-09T16:22:00Z">
        <w:r>
          <w:rPr>
            <w:rFonts w:ascii="Times New Roman" w:eastAsia="Times New Roman" w:hAnsi="Times New Roman" w:cs="Times New Roman"/>
            <w:color w:val="212529"/>
            <w:sz w:val="24"/>
            <w:szCs w:val="24"/>
          </w:rPr>
          <w:delText>What other classes do we need:</w:delText>
        </w:r>
      </w:del>
      <w:ins w:id="966" w:author="Holli Flanagan" w:date="2025-05-09T16:22:00Z">
        <w:r>
          <w:rPr>
            <w:rFonts w:ascii="Times New Roman" w:eastAsia="Times New Roman" w:hAnsi="Times New Roman" w:cs="Times New Roman"/>
            <w:color w:val="212529"/>
            <w:sz w:val="24"/>
            <w:szCs w:val="24"/>
          </w:rPr>
          <w:t xml:space="preserve">The other class we need is a line class. </w:t>
        </w:r>
      </w:ins>
    </w:p>
    <w:p w14:paraId="14761AD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del w:id="967" w:author="Holli Flanagan" w:date="2025-05-09T16:21:00Z">
        <w:r>
          <w:rPr>
            <w:rFonts w:ascii="Times New Roman" w:eastAsia="Times New Roman" w:hAnsi="Times New Roman" w:cs="Times New Roman"/>
            <w:color w:val="212529"/>
            <w:sz w:val="24"/>
            <w:szCs w:val="24"/>
          </w:rPr>
          <w:delText>L</w:delText>
        </w:r>
      </w:del>
      <w:ins w:id="968" w:author="Holli Flanagan" w:date="2025-05-09T16:21: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ine class simply needs two points (start and end) and a color. We define the class to have those three components and initialize them with a constructor</w:t>
      </w:r>
      <w:ins w:id="969" w:author="Holli Flanagan" w:date="2025-05-09T16:21:00Z">
        <w:r>
          <w:rPr>
            <w:rFonts w:ascii="Times New Roman" w:eastAsia="Times New Roman" w:hAnsi="Times New Roman" w:cs="Times New Roman"/>
            <w:color w:val="212529"/>
            <w:sz w:val="24"/>
            <w:szCs w:val="24"/>
          </w:rPr>
          <w:t>.</w:t>
        </w:r>
      </w:ins>
    </w:p>
    <w:p w14:paraId="11F1615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430CE6D" w14:textId="77777777" w:rsidR="00B32DEF" w:rsidRPr="00B32DEF" w:rsidRDefault="00000000">
      <w:pPr>
        <w:pStyle w:val="Heading2"/>
        <w:rPr>
          <w:rPrChange w:id="970" w:author="Holli Flanagan" w:date="2025-05-12T14:31:00Z">
            <w:rPr>
              <w:sz w:val="34"/>
              <w:szCs w:val="34"/>
            </w:rPr>
          </w:rPrChange>
        </w:rPr>
        <w:pPrChange w:id="971" w:author="Holli Flanagan" w:date="2025-05-12T14:31:00Z">
          <w:pPr>
            <w:pStyle w:val="Heading2"/>
            <w:keepNext w:val="0"/>
            <w:keepLines w:val="0"/>
          </w:pPr>
        </w:pPrChange>
      </w:pPr>
      <w:bookmarkStart w:id="972" w:name="_dofbtzpgkmqb" w:colFirst="0" w:colLast="0"/>
      <w:bookmarkEnd w:id="972"/>
      <w:r>
        <w:rPr>
          <w:rPrChange w:id="973" w:author="Holli Flanagan" w:date="2025-05-12T14:31:00Z">
            <w:rPr>
              <w:sz w:val="34"/>
              <w:szCs w:val="34"/>
            </w:rPr>
          </w:rPrChange>
        </w:rPr>
        <w:t>Polygons</w:t>
      </w:r>
    </w:p>
    <w:p w14:paraId="0F6C1AC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can represent basic shapes in a </w:t>
      </w:r>
      <w:proofErr w:type="gramStart"/>
      <w:r>
        <w:rPr>
          <w:rFonts w:ascii="Times New Roman" w:eastAsia="Times New Roman" w:hAnsi="Times New Roman" w:cs="Times New Roman"/>
          <w:color w:val="212529"/>
          <w:sz w:val="24"/>
          <w:szCs w:val="24"/>
        </w:rPr>
        <w:t>coordinate</w:t>
      </w:r>
      <w:proofErr w:type="gramEnd"/>
      <w:r>
        <w:rPr>
          <w:rFonts w:ascii="Times New Roman" w:eastAsia="Times New Roman" w:hAnsi="Times New Roman" w:cs="Times New Roman"/>
          <w:color w:val="212529"/>
          <w:sz w:val="24"/>
          <w:szCs w:val="24"/>
        </w:rPr>
        <w:t xml:space="preserve"> system and each shape has a color, but what about polygons. First, let’s list what we know about them:</w:t>
      </w:r>
    </w:p>
    <w:p w14:paraId="414CA680" w14:textId="77777777" w:rsidR="00B32DEF" w:rsidRDefault="00000000">
      <w:pPr>
        <w:numPr>
          <w:ilvl w:val="0"/>
          <w:numId w:val="7"/>
        </w:numPr>
        <w:shd w:val="clear" w:color="auto" w:fill="FFFFFF"/>
        <w:spacing w:before="180"/>
        <w:rPr>
          <w:rFonts w:ascii="Times New Roman" w:eastAsia="Times New Roman" w:hAnsi="Times New Roman" w:cs="Times New Roman"/>
        </w:rPr>
        <w:pPrChange w:id="974" w:author="Holli Flanagan" w:date="2025-05-09T16:29:00Z">
          <w:pPr>
            <w:numPr>
              <w:numId w:val="209"/>
            </w:numPr>
            <w:shd w:val="clear" w:color="auto" w:fill="FFFFFF"/>
            <w:spacing w:before="180" w:after="300"/>
            <w:ind w:left="720" w:hanging="360"/>
          </w:pPr>
        </w:pPrChange>
      </w:pPr>
      <w:r>
        <w:rPr>
          <w:rFonts w:ascii="Times New Roman" w:eastAsia="Times New Roman" w:hAnsi="Times New Roman" w:cs="Times New Roman"/>
          <w:color w:val="212529"/>
          <w:sz w:val="24"/>
          <w:szCs w:val="24"/>
        </w:rPr>
        <w:t>Generalized polygons have 3 or more points which are connected.</w:t>
      </w:r>
    </w:p>
    <w:p w14:paraId="349C64A7" w14:textId="77777777" w:rsidR="00B32DEF" w:rsidRDefault="00000000">
      <w:pPr>
        <w:numPr>
          <w:ilvl w:val="0"/>
          <w:numId w:val="7"/>
        </w:numPr>
        <w:shd w:val="clear" w:color="auto" w:fill="FFFFFF"/>
        <w:spacing w:after="300"/>
        <w:rPr>
          <w:rFonts w:ascii="Times New Roman" w:eastAsia="Times New Roman" w:hAnsi="Times New Roman" w:cs="Times New Roman"/>
        </w:rPr>
        <w:pPrChange w:id="975" w:author="Holli Flanagan" w:date="2025-05-09T16:29:00Z">
          <w:pPr>
            <w:numPr>
              <w:numId w:val="209"/>
            </w:numPr>
            <w:shd w:val="clear" w:color="auto" w:fill="FFFFFF"/>
            <w:spacing w:before="180" w:after="300"/>
            <w:ind w:left="720" w:hanging="360"/>
          </w:pPr>
        </w:pPrChange>
      </w:pPr>
      <w:r>
        <w:rPr>
          <w:rFonts w:ascii="Times New Roman" w:eastAsia="Times New Roman" w:hAnsi="Times New Roman" w:cs="Times New Roman"/>
          <w:color w:val="212529"/>
          <w:sz w:val="24"/>
          <w:szCs w:val="24"/>
        </w:rPr>
        <w:t>Polygons have a color</w:t>
      </w:r>
      <w:ins w:id="976" w:author="Holli Flanagan" w:date="2025-05-09T16:29:00Z">
        <w:r>
          <w:rPr>
            <w:rFonts w:ascii="Times New Roman" w:eastAsia="Times New Roman" w:hAnsi="Times New Roman" w:cs="Times New Roman"/>
            <w:color w:val="212529"/>
            <w:sz w:val="24"/>
            <w:szCs w:val="24"/>
          </w:rPr>
          <w:t>.</w:t>
        </w:r>
      </w:ins>
    </w:p>
    <w:p w14:paraId="6ECE209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Since we don’t know how many points there are to start with, we can represent the list of points using an array.</w:t>
      </w:r>
    </w:p>
    <w:p w14:paraId="74C4934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453BA0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polygon class is initialized by and contains a public member whose type is an array of </w:t>
      </w:r>
      <w:del w:id="977" w:author="Holli Flanagan" w:date="2025-05-09T16:29:00Z">
        <w:r>
          <w:rPr>
            <w:rFonts w:ascii="Times New Roman" w:eastAsia="Times New Roman" w:hAnsi="Times New Roman" w:cs="Times New Roman"/>
            <w:color w:val="212529"/>
            <w:sz w:val="24"/>
            <w:szCs w:val="24"/>
          </w:rPr>
          <w:delText>P</w:delText>
        </w:r>
      </w:del>
      <w:ins w:id="978" w:author="Holli Flanagan" w:date="2025-05-09T16:29: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classes. It also has an instance of a </w:t>
      </w:r>
      <w:del w:id="979" w:author="Holli Flanagan" w:date="2025-05-09T16:29:00Z">
        <w:r>
          <w:rPr>
            <w:rFonts w:ascii="Times New Roman" w:eastAsia="Times New Roman" w:hAnsi="Times New Roman" w:cs="Times New Roman"/>
            <w:color w:val="212529"/>
            <w:sz w:val="24"/>
            <w:szCs w:val="24"/>
          </w:rPr>
          <w:delText>C</w:delText>
        </w:r>
      </w:del>
      <w:ins w:id="980" w:author="Holli Flanagan" w:date="2025-05-09T16:29: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 class.</w:t>
      </w:r>
    </w:p>
    <w:p w14:paraId="0B147C48" w14:textId="77777777" w:rsidR="00B32DEF" w:rsidRPr="00B32DEF" w:rsidRDefault="00000000">
      <w:pPr>
        <w:pStyle w:val="Heading2"/>
        <w:rPr>
          <w:rPrChange w:id="981" w:author="Holli Flanagan" w:date="2025-05-12T14:31:00Z">
            <w:rPr>
              <w:color w:val="FFFFFF"/>
              <w:shd w:val="clear" w:color="auto" w:fill="0D6EFD"/>
            </w:rPr>
          </w:rPrChange>
        </w:rPr>
        <w:pPrChange w:id="982" w:author="Holli Flanagan" w:date="2025-05-12T14:31:00Z">
          <w:pPr>
            <w:pStyle w:val="Heading2"/>
            <w:keepNext w:val="0"/>
            <w:keepLines w:val="0"/>
          </w:pPr>
        </w:pPrChange>
      </w:pPr>
      <w:bookmarkStart w:id="983" w:name="_es6vsdiczodj" w:colFirst="0" w:colLast="0"/>
      <w:bookmarkEnd w:id="983"/>
      <w:r>
        <w:rPr>
          <w:rPrChange w:id="984" w:author="Holli Flanagan" w:date="2025-05-12T14:31:00Z">
            <w:rPr>
              <w:sz w:val="34"/>
              <w:szCs w:val="34"/>
            </w:rPr>
          </w:rPrChange>
        </w:rPr>
        <w:t>Trying it out</w:t>
      </w:r>
    </w:p>
    <w:p w14:paraId="2BF0928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732EE2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With this code, drawing represents a drawing with two triangles (red and blue). If we wrote a program to render these objects, we would have all of the information that is needed.</w:t>
      </w:r>
    </w:p>
    <w:p w14:paraId="07E6701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B2D1B54" wp14:editId="5C7E0CA0">
            <wp:extent cx="1543050" cy="2057400"/>
            <wp:effectExtent l="9525" t="9525" r="9525" b="9525"/>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3"/>
                    <a:srcRect/>
                    <a:stretch>
                      <a:fillRect/>
                    </a:stretch>
                  </pic:blipFill>
                  <pic:spPr>
                    <a:xfrm>
                      <a:off x="0" y="0"/>
                      <a:ext cx="1543050" cy="2057400"/>
                    </a:xfrm>
                    <a:prstGeom prst="rect">
                      <a:avLst/>
                    </a:prstGeom>
                    <a:ln w="9525">
                      <a:solidFill>
                        <a:srgbClr val="DDDDDD"/>
                      </a:solidFill>
                      <a:prstDash val="solid"/>
                    </a:ln>
                  </pic:spPr>
                </pic:pic>
              </a:graphicData>
            </a:graphic>
          </wp:inline>
        </w:drawing>
      </w:r>
    </w:p>
    <w:p w14:paraId="2E65C3E5" w14:textId="77777777" w:rsidR="00B32DEF" w:rsidRPr="00B32DEF" w:rsidRDefault="00000000">
      <w:pPr>
        <w:pStyle w:val="Heading2"/>
        <w:rPr>
          <w:rPrChange w:id="985" w:author="Holli Flanagan" w:date="2025-05-12T14:31:00Z">
            <w:rPr>
              <w:sz w:val="34"/>
              <w:szCs w:val="34"/>
            </w:rPr>
          </w:rPrChange>
        </w:rPr>
        <w:pPrChange w:id="986" w:author="Holli Flanagan" w:date="2025-05-12T14:31:00Z">
          <w:pPr>
            <w:pStyle w:val="Heading2"/>
            <w:keepNext w:val="0"/>
            <w:keepLines w:val="0"/>
          </w:pPr>
        </w:pPrChange>
      </w:pPr>
      <w:bookmarkStart w:id="987" w:name="_vi16bstusksv" w:colFirst="0" w:colLast="0"/>
      <w:bookmarkEnd w:id="987"/>
      <w:r>
        <w:rPr>
          <w:rPrChange w:id="988" w:author="Holli Flanagan" w:date="2025-05-12T14:31:00Z">
            <w:rPr>
              <w:sz w:val="34"/>
              <w:szCs w:val="34"/>
            </w:rPr>
          </w:rPrChange>
        </w:rPr>
        <w:t>Summary</w:t>
      </w:r>
    </w:p>
    <w:p w14:paraId="1118F6D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simplify the creation and initialization of a data class, we can provide a constructor method that takes parameters and can be used to set initial values for the member properties. If the parameters are </w:t>
      </w:r>
      <w:ins w:id="989" w:author="Holli Flanagan" w:date="2025-05-09T16:30:00Z">
        <w:r>
          <w:rPr>
            <w:rFonts w:ascii="Times New Roman" w:eastAsia="Times New Roman" w:hAnsi="Times New Roman" w:cs="Times New Roman"/>
            <w:color w:val="212529"/>
            <w:sz w:val="24"/>
            <w:szCs w:val="24"/>
          </w:rPr>
          <w:t>preceded</w:t>
        </w:r>
      </w:ins>
      <w:del w:id="990" w:author="Holli Flanagan" w:date="2025-05-09T16:30:00Z">
        <w:r>
          <w:rPr>
            <w:rFonts w:ascii="Times New Roman" w:eastAsia="Times New Roman" w:hAnsi="Times New Roman" w:cs="Times New Roman"/>
            <w:color w:val="212529"/>
            <w:sz w:val="24"/>
            <w:szCs w:val="24"/>
          </w:rPr>
          <w:delText>preceeded</w:delText>
        </w:r>
      </w:del>
      <w:r>
        <w:rPr>
          <w:rFonts w:ascii="Times New Roman" w:eastAsia="Times New Roman" w:hAnsi="Times New Roman" w:cs="Times New Roman"/>
          <w:color w:val="212529"/>
          <w:sz w:val="24"/>
          <w:szCs w:val="24"/>
        </w:rPr>
        <w:t xml:space="preserve"> by the words </w:t>
      </w:r>
      <w:ins w:id="991"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public</w:t>
      </w:r>
      <w:ins w:id="992"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or </w:t>
      </w:r>
      <w:ins w:id="993"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private,</w:t>
      </w:r>
      <w:ins w:id="994"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they automatically become member variables and get initialized to the values passed to the constructor. The constructor is called by using the </w:t>
      </w:r>
      <w:r>
        <w:rPr>
          <w:rFonts w:ascii="Times New Roman" w:eastAsia="Times New Roman" w:hAnsi="Times New Roman" w:cs="Times New Roman"/>
          <w:i/>
          <w:color w:val="212529"/>
          <w:sz w:val="24"/>
          <w:szCs w:val="24"/>
        </w:rPr>
        <w:t>new</w:t>
      </w:r>
      <w:r>
        <w:rPr>
          <w:rFonts w:ascii="Times New Roman" w:eastAsia="Times New Roman" w:hAnsi="Times New Roman" w:cs="Times New Roman"/>
          <w:color w:val="212529"/>
          <w:sz w:val="24"/>
          <w:szCs w:val="24"/>
        </w:rPr>
        <w:t xml:space="preserve"> keyword to create a</w:t>
      </w:r>
      <w:del w:id="995" w:author="Holli Flanagan" w:date="2025-05-09T16:30:00Z">
        <w:r>
          <w:rPr>
            <w:rFonts w:ascii="Times New Roman" w:eastAsia="Times New Roman" w:hAnsi="Times New Roman" w:cs="Times New Roman"/>
            <w:color w:val="212529"/>
            <w:sz w:val="24"/>
            <w:szCs w:val="24"/>
          </w:rPr>
          <w:delText>n</w:delText>
        </w:r>
      </w:del>
      <w:r>
        <w:rPr>
          <w:rFonts w:ascii="Times New Roman" w:eastAsia="Times New Roman" w:hAnsi="Times New Roman" w:cs="Times New Roman"/>
          <w:color w:val="212529"/>
          <w:sz w:val="24"/>
          <w:szCs w:val="24"/>
        </w:rPr>
        <w:t xml:space="preserve"> new instance of the class.</w:t>
      </w:r>
    </w:p>
    <w:p w14:paraId="05C371DA" w14:textId="77777777" w:rsidR="00B32DEF" w:rsidRPr="00B32DEF" w:rsidRDefault="00000000">
      <w:pPr>
        <w:pStyle w:val="Heading2"/>
        <w:keepNext w:val="0"/>
        <w:keepLines w:val="0"/>
        <w:spacing w:before="700"/>
        <w:rPr>
          <w:rPrChange w:id="996" w:author="Holli Flanagan" w:date="2025-05-12T14:31:00Z">
            <w:rPr>
              <w:sz w:val="46"/>
              <w:szCs w:val="46"/>
            </w:rPr>
          </w:rPrChange>
        </w:rPr>
        <w:pPrChange w:id="997" w:author="Holli Flanagan" w:date="2025-05-12T14:31:00Z">
          <w:pPr>
            <w:pStyle w:val="Heading1"/>
            <w:keepNext w:val="0"/>
            <w:keepLines w:val="0"/>
            <w:spacing w:before="700"/>
          </w:pPr>
        </w:pPrChange>
      </w:pPr>
      <w:bookmarkStart w:id="998" w:name="_3wn2s84hsid8" w:colFirst="0" w:colLast="0"/>
      <w:bookmarkEnd w:id="998"/>
      <w:r>
        <w:rPr>
          <w:rPrChange w:id="999" w:author="Holli Flanagan" w:date="2025-05-12T14:31:00Z">
            <w:rPr>
              <w:sz w:val="46"/>
              <w:szCs w:val="46"/>
            </w:rPr>
          </w:rPrChange>
        </w:rPr>
        <w:t>Next Step</w:t>
      </w:r>
    </w:p>
    <w:p w14:paraId="35F36B72" w14:textId="0DDD2C6A"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1000" w:author="Oestreich, Julia" w:date="2025-05-15T16:42:00Z" w16du:dateUtc="2025-05-15T20:42:00Z">
        <w:r w:rsidDel="00976A08">
          <w:rPr>
            <w:rFonts w:ascii="Times New Roman" w:eastAsia="Times New Roman" w:hAnsi="Times New Roman" w:cs="Times New Roman"/>
            <w:color w:val="212529"/>
            <w:sz w:val="24"/>
            <w:szCs w:val="24"/>
          </w:rPr>
          <w:delText xml:space="preserve">instances and references: </w:delText>
        </w:r>
      </w:del>
      <w:del w:id="1001" w:author="Holli Flanagan" w:date="2025-05-09T16:30:00Z">
        <w:r>
          <w:fldChar w:fldCharType="begin"/>
        </w:r>
        <w:r>
          <w:delInstrText>HYPERLINK "https://boots-edu.github.io/textbook/text/3-dataclass/references.html"</w:delInstrText>
        </w:r>
        <w:r>
          <w:fldChar w:fldCharType="separate"/>
        </w:r>
      </w:del>
      <w:r>
        <w:rPr>
          <w:rFonts w:ascii="Times New Roman" w:eastAsia="Times New Roman" w:hAnsi="Times New Roman" w:cs="Times New Roman"/>
          <w:color w:val="0D6EFD"/>
          <w:sz w:val="24"/>
          <w:szCs w:val="24"/>
          <w:u w:val="single"/>
        </w:rPr>
        <w:t>Instances and References</w:t>
      </w:r>
      <w:del w:id="1002" w:author="Holli Flanagan" w:date="2025-05-09T16:30:00Z">
        <w:r>
          <w:rPr>
            <w:rFonts w:ascii="Times New Roman" w:eastAsia="Times New Roman" w:hAnsi="Times New Roman" w:cs="Times New Roman"/>
            <w:color w:val="0D6EFD"/>
            <w:sz w:val="24"/>
            <w:szCs w:val="24"/>
            <w:u w:val="single"/>
          </w:rPr>
          <w:delText xml:space="preserve"> »</w:delText>
        </w:r>
        <w:r>
          <w:fldChar w:fldCharType="end"/>
        </w:r>
      </w:del>
      <w:r>
        <w:br w:type="page"/>
      </w:r>
    </w:p>
    <w:p w14:paraId="566DD78B" w14:textId="77777777" w:rsidR="00B32DEF" w:rsidRPr="00B32DEF" w:rsidRDefault="00000000">
      <w:pPr>
        <w:pStyle w:val="Heading1"/>
        <w:rPr>
          <w:rPrChange w:id="1003" w:author="Holli Flanagan" w:date="2025-05-12T14:31:00Z">
            <w:rPr>
              <w:color w:val="0D6EFD"/>
              <w:highlight w:val="white"/>
              <w:u w:val="single"/>
            </w:rPr>
          </w:rPrChange>
        </w:rPr>
        <w:pPrChange w:id="1004" w:author="Holli Flanagan" w:date="2025-05-12T14:31:00Z">
          <w:pPr>
            <w:pStyle w:val="Heading1"/>
            <w:keepNext w:val="0"/>
            <w:keepLines w:val="0"/>
          </w:pPr>
        </w:pPrChange>
      </w:pPr>
      <w:bookmarkStart w:id="1005" w:name="_nsbqvoyabqqb" w:colFirst="0" w:colLast="0"/>
      <w:bookmarkEnd w:id="1005"/>
      <w:r>
        <w:rPr>
          <w:rPrChange w:id="1006" w:author="Holli Flanagan" w:date="2025-05-12T14:31:00Z">
            <w:rPr>
              <w:sz w:val="46"/>
              <w:szCs w:val="46"/>
            </w:rPr>
          </w:rPrChange>
        </w:rPr>
        <w:lastRenderedPageBreak/>
        <w:t>Instances and References</w:t>
      </w:r>
    </w:p>
    <w:p w14:paraId="4EF2D540" w14:textId="77777777" w:rsidR="00B32DEF" w:rsidRPr="00B32DEF" w:rsidRDefault="00000000">
      <w:pPr>
        <w:pStyle w:val="Heading2"/>
        <w:rPr>
          <w:rPrChange w:id="1007" w:author="Holli Flanagan" w:date="2025-05-12T14:31:00Z">
            <w:rPr>
              <w:sz w:val="34"/>
              <w:szCs w:val="34"/>
            </w:rPr>
          </w:rPrChange>
        </w:rPr>
        <w:pPrChange w:id="1008" w:author="Holli Flanagan" w:date="2025-05-12T14:31:00Z">
          <w:pPr>
            <w:pStyle w:val="Heading2"/>
            <w:keepNext w:val="0"/>
            <w:keepLines w:val="0"/>
          </w:pPr>
        </w:pPrChange>
      </w:pPr>
      <w:bookmarkStart w:id="1009" w:name="_ima4qpnulocg" w:colFirst="0" w:colLast="0"/>
      <w:bookmarkEnd w:id="1009"/>
      <w:r>
        <w:rPr>
          <w:rPrChange w:id="1010" w:author="Holli Flanagan" w:date="2025-05-12T14:31:00Z">
            <w:rPr>
              <w:sz w:val="34"/>
              <w:szCs w:val="34"/>
            </w:rPr>
          </w:rPrChange>
        </w:rPr>
        <w:t>Key Idea</w:t>
      </w:r>
    </w:p>
    <w:p w14:paraId="54EBC55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011" w:author="Holli Flanagan" w:date="2025-05-09T16:30:00Z">
            <w:rPr>
              <w:rFonts w:ascii="Times New Roman" w:eastAsia="Times New Roman" w:hAnsi="Times New Roman" w:cs="Times New Roman"/>
              <w:i/>
              <w:color w:val="212529"/>
              <w:sz w:val="24"/>
              <w:szCs w:val="24"/>
            </w:rPr>
          </w:rPrChange>
        </w:rPr>
        <w:t xml:space="preserve">Data </w:t>
      </w:r>
      <w:del w:id="1012" w:author="Holli Flanagan" w:date="2025-05-09T16:30:00Z">
        <w:r>
          <w:rPr>
            <w:rFonts w:ascii="Times New Roman" w:eastAsia="Times New Roman" w:hAnsi="Times New Roman" w:cs="Times New Roman"/>
            <w:color w:val="212529"/>
            <w:sz w:val="24"/>
            <w:szCs w:val="24"/>
            <w:rPrChange w:id="1013" w:author="Holli Flanagan" w:date="2025-05-09T16:30:00Z">
              <w:rPr>
                <w:rFonts w:ascii="Times New Roman" w:eastAsia="Times New Roman" w:hAnsi="Times New Roman" w:cs="Times New Roman"/>
                <w:i/>
                <w:color w:val="212529"/>
                <w:sz w:val="24"/>
                <w:szCs w:val="24"/>
              </w:rPr>
            </w:rPrChange>
          </w:rPr>
          <w:delText>C</w:delText>
        </w:r>
      </w:del>
      <w:ins w:id="1014" w:author="Holli Flanagan" w:date="2025-05-09T16:30:00Z">
        <w:r>
          <w:rPr>
            <w:rFonts w:ascii="Times New Roman" w:eastAsia="Times New Roman" w:hAnsi="Times New Roman" w:cs="Times New Roman"/>
            <w:color w:val="212529"/>
            <w:sz w:val="24"/>
            <w:szCs w:val="24"/>
            <w:rPrChange w:id="1015" w:author="Holli Flanagan" w:date="2025-05-09T16:30: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1016" w:author="Holli Flanagan" w:date="2025-05-09T16:30: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p>
    <w:p w14:paraId="73FEE403" w14:textId="77777777" w:rsidR="00B32DEF" w:rsidRPr="00B32DEF" w:rsidRDefault="00000000">
      <w:pPr>
        <w:pStyle w:val="Heading2"/>
        <w:rPr>
          <w:rPrChange w:id="1017" w:author="Holli Flanagan" w:date="2025-05-12T14:31:00Z">
            <w:rPr>
              <w:sz w:val="34"/>
              <w:szCs w:val="34"/>
            </w:rPr>
          </w:rPrChange>
        </w:rPr>
        <w:pPrChange w:id="1018" w:author="Holli Flanagan" w:date="2025-05-12T14:31:00Z">
          <w:pPr>
            <w:pStyle w:val="Heading2"/>
            <w:keepNext w:val="0"/>
            <w:keepLines w:val="0"/>
          </w:pPr>
        </w:pPrChange>
      </w:pPr>
      <w:bookmarkStart w:id="1019" w:name="_lpe73kl525tk" w:colFirst="0" w:colLast="0"/>
      <w:bookmarkEnd w:id="1019"/>
      <w:r>
        <w:rPr>
          <w:rPrChange w:id="1020" w:author="Holli Flanagan" w:date="2025-05-12T14:31:00Z">
            <w:rPr>
              <w:sz w:val="34"/>
              <w:szCs w:val="34"/>
            </w:rPr>
          </w:rPrChange>
        </w:rPr>
        <w:t>Understanding Instances and References</w:t>
      </w:r>
    </w:p>
    <w:p w14:paraId="147E2A86"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When we define a class using the </w:t>
      </w:r>
      <w:commentRangeStart w:id="1021"/>
      <w:r>
        <w:rPr>
          <w:rFonts w:ascii="Times New Roman" w:eastAsia="Times New Roman" w:hAnsi="Times New Roman" w:cs="Times New Roman"/>
          <w:i/>
          <w:color w:val="212529"/>
          <w:sz w:val="24"/>
          <w:szCs w:val="24"/>
        </w:rPr>
        <w:t>class</w:t>
      </w:r>
      <w:r>
        <w:rPr>
          <w:rFonts w:ascii="Times New Roman" w:eastAsia="Times New Roman" w:hAnsi="Times New Roman" w:cs="Times New Roman"/>
          <w:color w:val="212529"/>
          <w:sz w:val="24"/>
          <w:szCs w:val="24"/>
        </w:rPr>
        <w:t xml:space="preserve"> keyword, we </w:t>
      </w:r>
      <w:proofErr w:type="gramStart"/>
      <w:r>
        <w:rPr>
          <w:rFonts w:ascii="Times New Roman" w:eastAsia="Times New Roman" w:hAnsi="Times New Roman" w:cs="Times New Roman"/>
          <w:color w:val="212529"/>
          <w:sz w:val="24"/>
          <w:szCs w:val="24"/>
        </w:rPr>
        <w:t>are creating</w:t>
      </w:r>
      <w:proofErr w:type="gramEnd"/>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i/>
          <w:color w:val="212529"/>
          <w:sz w:val="24"/>
          <w:szCs w:val="24"/>
        </w:rPr>
        <w:t>type</w:t>
      </w:r>
      <w:r>
        <w:rPr>
          <w:rFonts w:ascii="Times New Roman" w:eastAsia="Times New Roman" w:hAnsi="Times New Roman" w:cs="Times New Roman"/>
          <w:color w:val="212529"/>
          <w:sz w:val="24"/>
          <w:szCs w:val="24"/>
        </w:rPr>
        <w:t xml:space="preserve">. </w:t>
      </w:r>
      <w:commentRangeEnd w:id="1021"/>
      <w:r>
        <w:commentReference w:id="1021"/>
      </w:r>
      <w:r>
        <w:rPr>
          <w:rFonts w:ascii="Times New Roman" w:eastAsia="Times New Roman" w:hAnsi="Times New Roman" w:cs="Times New Roman"/>
          <w:color w:val="212529"/>
          <w:sz w:val="24"/>
          <w:szCs w:val="24"/>
        </w:rPr>
        <w:t xml:space="preserve">This type does not exist in memory, but is a template for creating objects that have the methods and fields described in the class. When we use the </w:t>
      </w:r>
      <w:r>
        <w:rPr>
          <w:rFonts w:ascii="Times New Roman" w:eastAsia="Times New Roman" w:hAnsi="Times New Roman" w:cs="Times New Roman"/>
          <w:color w:val="D63384"/>
          <w:sz w:val="21"/>
          <w:szCs w:val="21"/>
          <w:shd w:val="clear" w:color="auto" w:fill="F5F6FA"/>
        </w:rPr>
        <w:t>new</w:t>
      </w:r>
      <w:r>
        <w:rPr>
          <w:rFonts w:ascii="Times New Roman" w:eastAsia="Times New Roman" w:hAnsi="Times New Roman" w:cs="Times New Roman"/>
          <w:color w:val="212529"/>
          <w:sz w:val="24"/>
          <w:szCs w:val="24"/>
        </w:rPr>
        <w:t xml:space="preserve"> keyword, we create an instance of the class in memory and return a reference to the object in memory. If we</w:t>
      </w:r>
      <w:commentRangeStart w:id="1022"/>
      <w:r>
        <w:rPr>
          <w:rFonts w:ascii="Times New Roman" w:eastAsia="Times New Roman" w:hAnsi="Times New Roman" w:cs="Times New Roman"/>
          <w:color w:val="212529"/>
          <w:sz w:val="24"/>
          <w:szCs w:val="24"/>
        </w:rPr>
        <w:t xml:space="preserve"> call new again</w:t>
      </w:r>
      <w:commentRangeEnd w:id="1022"/>
      <w:r>
        <w:commentReference w:id="1022"/>
      </w:r>
      <w:r>
        <w:rPr>
          <w:rFonts w:ascii="Times New Roman" w:eastAsia="Times New Roman" w:hAnsi="Times New Roman" w:cs="Times New Roman"/>
          <w:color w:val="212529"/>
          <w:sz w:val="24"/>
          <w:szCs w:val="24"/>
        </w:rPr>
        <w:t>, we get a second instance of the class and a second reference to a new memory location.</w:t>
      </w:r>
    </w:p>
    <w:p w14:paraId="47320BA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F5EF9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Examining this code in more detail, we see that each time </w:t>
      </w:r>
      <w:proofErr w:type="gramStart"/>
      <w:r>
        <w:rPr>
          <w:rFonts w:ascii="Times New Roman" w:eastAsia="Times New Roman" w:hAnsi="Times New Roman" w:cs="Times New Roman"/>
          <w:color w:val="212529"/>
          <w:sz w:val="24"/>
          <w:szCs w:val="24"/>
        </w:rPr>
        <w:t>new</w:t>
      </w:r>
      <w:proofErr w:type="gramEnd"/>
      <w:r>
        <w:rPr>
          <w:rFonts w:ascii="Times New Roman" w:eastAsia="Times New Roman" w:hAnsi="Times New Roman" w:cs="Times New Roman"/>
          <w:color w:val="212529"/>
          <w:sz w:val="24"/>
          <w:szCs w:val="24"/>
        </w:rPr>
        <w:t xml:space="preserve"> is called, we are creating an instance of the class. That means that each time we call </w:t>
      </w:r>
      <w:r>
        <w:rPr>
          <w:rFonts w:ascii="Times New Roman" w:eastAsia="Times New Roman" w:hAnsi="Times New Roman" w:cs="Times New Roman"/>
          <w:color w:val="D63384"/>
          <w:sz w:val="21"/>
          <w:szCs w:val="21"/>
          <w:shd w:val="clear" w:color="auto" w:fill="F5F6FA"/>
        </w:rPr>
        <w:t>new</w:t>
      </w:r>
      <w:r>
        <w:rPr>
          <w:rFonts w:ascii="Times New Roman" w:eastAsia="Times New Roman" w:hAnsi="Times New Roman" w:cs="Times New Roman"/>
          <w:color w:val="212529"/>
          <w:sz w:val="24"/>
          <w:szCs w:val="24"/>
        </w:rPr>
        <w:t>, we are allocating a new chunk of memory to hold the values of that instance. What is returned</w:t>
      </w:r>
      <w:del w:id="1023" w:author="Holli Flanagan" w:date="2025-05-09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is not the value of the class</w:t>
      </w:r>
      <w:del w:id="1024" w:author="Holli Flanagan" w:date="2025-05-09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a reference to the created object.</w:t>
      </w:r>
    </w:p>
    <w:p w14:paraId="26F6541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 code:</w:t>
      </w:r>
    </w:p>
    <w:p w14:paraId="5304F270"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7FD584BB"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red</w:t>
      </w:r>
      <w:proofErr w:type="gramStart"/>
      <w:r>
        <w:rPr>
          <w:rFonts w:ascii="Times New Roman" w:eastAsia="Times New Roman" w:hAnsi="Times New Roman" w:cs="Times New Roman"/>
          <w:color w:val="188038"/>
          <w:sz w:val="24"/>
          <w:szCs w:val="24"/>
        </w:rPr>
        <w:t>);</w:t>
      </w:r>
      <w:proofErr w:type="gramEnd"/>
    </w:p>
    <w:p w14:paraId="3D51F62A"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p>
    <w:p w14:paraId="0C5D896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Graphically, this looks like:</w:t>
      </w:r>
    </w:p>
    <w:p w14:paraId="7B6C9CE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AB74F48" wp14:editId="15697259">
            <wp:extent cx="4152900" cy="2819400"/>
            <wp:effectExtent l="9525" t="9525" r="9525" b="9525"/>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4"/>
                    <a:srcRect/>
                    <a:stretch>
                      <a:fillRect/>
                    </a:stretch>
                  </pic:blipFill>
                  <pic:spPr>
                    <a:xfrm>
                      <a:off x="0" y="0"/>
                      <a:ext cx="4152900" cy="2819400"/>
                    </a:xfrm>
                    <a:prstGeom prst="rect">
                      <a:avLst/>
                    </a:prstGeom>
                    <a:ln w="9525">
                      <a:solidFill>
                        <a:srgbClr val="DDDDDD"/>
                      </a:solidFill>
                      <a:prstDash val="solid"/>
                    </a:ln>
                  </pic:spPr>
                </pic:pic>
              </a:graphicData>
            </a:graphic>
          </wp:inline>
        </w:drawing>
      </w:r>
    </w:p>
    <w:p w14:paraId="10CBAF5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would happen if we </w:t>
      </w:r>
      <w:proofErr w:type="gramStart"/>
      <w:r>
        <w:rPr>
          <w:rFonts w:ascii="Times New Roman" w:eastAsia="Times New Roman" w:hAnsi="Times New Roman" w:cs="Times New Roman"/>
          <w:color w:val="212529"/>
          <w:sz w:val="24"/>
          <w:szCs w:val="24"/>
        </w:rPr>
        <w:t>update</w:t>
      </w:r>
      <w:proofErr w:type="gram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point.x</w:t>
      </w:r>
      <w:proofErr w:type="spellEnd"/>
      <w:r>
        <w:rPr>
          <w:rFonts w:ascii="Times New Roman" w:eastAsia="Times New Roman" w:hAnsi="Times New Roman" w:cs="Times New Roman"/>
          <w:color w:val="212529"/>
          <w:sz w:val="24"/>
          <w:szCs w:val="24"/>
        </w:rPr>
        <w:t xml:space="preserve">. In this case we would also update the instance pointed to by </w:t>
      </w:r>
      <w:r>
        <w:rPr>
          <w:rFonts w:ascii="Times New Roman" w:eastAsia="Times New Roman" w:hAnsi="Times New Roman" w:cs="Times New Roman"/>
          <w:color w:val="D63384"/>
          <w:sz w:val="21"/>
          <w:szCs w:val="21"/>
          <w:shd w:val="clear" w:color="auto" w:fill="F5F6FA"/>
        </w:rPr>
        <w:t>point2</w:t>
      </w:r>
      <w:r>
        <w:rPr>
          <w:rFonts w:ascii="Times New Roman" w:eastAsia="Times New Roman" w:hAnsi="Times New Roman" w:cs="Times New Roman"/>
          <w:color w:val="212529"/>
          <w:sz w:val="24"/>
          <w:szCs w:val="24"/>
        </w:rPr>
        <w:t xml:space="preserve">, because they are the same instance. When we set </w:t>
      </w:r>
      <w:r>
        <w:rPr>
          <w:rFonts w:ascii="Times New Roman" w:eastAsia="Times New Roman" w:hAnsi="Times New Roman" w:cs="Times New Roman"/>
          <w:color w:val="D63384"/>
          <w:sz w:val="21"/>
          <w:szCs w:val="21"/>
          <w:shd w:val="clear" w:color="auto" w:fill="F5F6FA"/>
        </w:rPr>
        <w:t>point2 = point;</w:t>
      </w:r>
      <w:r>
        <w:rPr>
          <w:rFonts w:ascii="Times New Roman" w:eastAsia="Times New Roman" w:hAnsi="Times New Roman" w:cs="Times New Roman"/>
          <w:color w:val="212529"/>
          <w:sz w:val="24"/>
          <w:szCs w:val="24"/>
        </w:rPr>
        <w:t xml:space="preserve"> we are setting the variable </w:t>
      </w:r>
      <w:r>
        <w:rPr>
          <w:rFonts w:ascii="Times New Roman" w:eastAsia="Times New Roman" w:hAnsi="Times New Roman" w:cs="Times New Roman"/>
          <w:color w:val="D63384"/>
          <w:sz w:val="21"/>
          <w:szCs w:val="21"/>
          <w:shd w:val="clear" w:color="auto" w:fill="F5F6FA"/>
        </w:rPr>
        <w:t>point2</w:t>
      </w:r>
      <w:r>
        <w:rPr>
          <w:rFonts w:ascii="Times New Roman" w:eastAsia="Times New Roman" w:hAnsi="Times New Roman" w:cs="Times New Roman"/>
          <w:color w:val="212529"/>
          <w:sz w:val="24"/>
          <w:szCs w:val="24"/>
        </w:rPr>
        <w:t xml:space="preserve"> to contain the reference stored in </w:t>
      </w:r>
      <w:r>
        <w:rPr>
          <w:rFonts w:ascii="Times New Roman" w:eastAsia="Times New Roman" w:hAnsi="Times New Roman" w:cs="Times New Roman"/>
          <w:color w:val="D63384"/>
          <w:sz w:val="21"/>
          <w:szCs w:val="21"/>
          <w:shd w:val="clear" w:color="auto" w:fill="F5F6FA"/>
        </w:rPr>
        <w:t>point</w:t>
      </w:r>
      <w:del w:id="1025" w:author="Holli Flanagan" w:date="2025-05-09T17:10:00Z">
        <w:r>
          <w:rPr>
            <w:rFonts w:ascii="Times New Roman" w:eastAsia="Times New Roman" w:hAnsi="Times New Roman" w:cs="Times New Roman"/>
            <w:color w:val="212529"/>
            <w:sz w:val="24"/>
            <w:szCs w:val="24"/>
          </w:rPr>
          <w:delText>,</w:delText>
        </w:r>
      </w:del>
      <w:ins w:id="1026" w:author="Holli Flanagan" w:date="2025-05-09T17: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1027" w:author="Holli Flanagan" w:date="2025-05-09T17:10:00Z">
        <w:r>
          <w:rPr>
            <w:rFonts w:ascii="Times New Roman" w:eastAsia="Times New Roman" w:hAnsi="Times New Roman" w:cs="Times New Roman"/>
            <w:color w:val="212529"/>
            <w:sz w:val="24"/>
            <w:szCs w:val="24"/>
          </w:rPr>
          <w:delText>and t</w:delText>
        </w:r>
      </w:del>
      <w:ins w:id="1028" w:author="Holli Flanagan" w:date="2025-05-09T17:10: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hus</w:t>
      </w:r>
      <w:ins w:id="1029" w:author="Holli Flanagan" w:date="2025-05-09T17: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they reference the same chunk of memory allocated by the one and only call to </w:t>
      </w:r>
      <w:r>
        <w:rPr>
          <w:rFonts w:ascii="Times New Roman" w:eastAsia="Times New Roman" w:hAnsi="Times New Roman" w:cs="Times New Roman"/>
          <w:color w:val="D63384"/>
          <w:sz w:val="21"/>
          <w:szCs w:val="21"/>
          <w:shd w:val="clear" w:color="auto" w:fill="F5F6FA"/>
        </w:rPr>
        <w:t>new Point(...)</w:t>
      </w:r>
      <w:r>
        <w:rPr>
          <w:rFonts w:ascii="Times New Roman" w:eastAsia="Times New Roman" w:hAnsi="Times New Roman" w:cs="Times New Roman"/>
          <w:color w:val="212529"/>
          <w:sz w:val="24"/>
          <w:szCs w:val="24"/>
        </w:rPr>
        <w:t>.</w:t>
      </w:r>
    </w:p>
    <w:p w14:paraId="7111A43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see that in action.</w:t>
      </w:r>
    </w:p>
    <w:p w14:paraId="4CD4EFF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0070D2F"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0954771C" wp14:editId="086A182F">
            <wp:extent cx="4152900" cy="3057525"/>
            <wp:effectExtent l="9525" t="9525" r="9525" b="9525"/>
            <wp:docPr id="54"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55"/>
                    <a:srcRect/>
                    <a:stretch>
                      <a:fillRect/>
                    </a:stretch>
                  </pic:blipFill>
                  <pic:spPr>
                    <a:xfrm>
                      <a:off x="0" y="0"/>
                      <a:ext cx="4152900" cy="3057525"/>
                    </a:xfrm>
                    <a:prstGeom prst="rect">
                      <a:avLst/>
                    </a:prstGeom>
                    <a:ln w="9525">
                      <a:solidFill>
                        <a:srgbClr val="DDDDDD"/>
                      </a:solidFill>
                      <a:prstDash val="solid"/>
                    </a:ln>
                  </pic:spPr>
                </pic:pic>
              </a:graphicData>
            </a:graphic>
          </wp:inline>
        </w:drawing>
      </w:r>
    </w:p>
    <w:p w14:paraId="499182D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As you can see, updating point updates the memory location referenced by point which is the same memory location referenced by point2. In other words, we only have one point, but we have two references or aliases to that point. Changing either one</w:t>
      </w:r>
      <w:del w:id="1030" w:author="Holli Flanagan" w:date="2025-05-09T16:3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1031" w:author="Holli Flanagan" w:date="2025-05-09T16:36:00Z">
        <w:r>
          <w:rPr>
            <w:rFonts w:ascii="Times New Roman" w:eastAsia="Times New Roman" w:hAnsi="Times New Roman" w:cs="Times New Roman"/>
            <w:color w:val="212529"/>
            <w:sz w:val="24"/>
            <w:szCs w:val="24"/>
          </w:rPr>
          <w:delText xml:space="preserve">changes </w:delText>
        </w:r>
      </w:del>
      <w:ins w:id="1032" w:author="Holli Flanagan" w:date="2025-05-09T16:36:00Z">
        <w:r>
          <w:rPr>
            <w:rFonts w:ascii="Times New Roman" w:eastAsia="Times New Roman" w:hAnsi="Times New Roman" w:cs="Times New Roman"/>
            <w:color w:val="212529"/>
            <w:sz w:val="24"/>
            <w:szCs w:val="24"/>
          </w:rPr>
          <w:t xml:space="preserve">alters </w:t>
        </w:r>
      </w:ins>
      <w:r>
        <w:rPr>
          <w:rFonts w:ascii="Times New Roman" w:eastAsia="Times New Roman" w:hAnsi="Times New Roman" w:cs="Times New Roman"/>
          <w:color w:val="212529"/>
          <w:sz w:val="24"/>
          <w:szCs w:val="24"/>
        </w:rPr>
        <w:t>the one and only object that the variables point and point2 refer to.</w:t>
      </w:r>
    </w:p>
    <w:p w14:paraId="6E563A5D"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Sometimes this is what we want, but sometimes </w:t>
      </w:r>
      <w:ins w:id="1033" w:author="Holli Flanagan" w:date="2025-05-09T16:35:00Z">
        <w:r>
          <w:rPr>
            <w:rFonts w:ascii="Times New Roman" w:eastAsia="Times New Roman" w:hAnsi="Times New Roman" w:cs="Times New Roman"/>
            <w:color w:val="212529"/>
            <w:sz w:val="24"/>
            <w:szCs w:val="24"/>
            <w:highlight w:val="white"/>
          </w:rPr>
          <w:t>it is not!</w:t>
        </w:r>
      </w:ins>
      <w:del w:id="1034" w:author="Holli Flanagan" w:date="2025-05-09T16:35:00Z">
        <w:r>
          <w:rPr>
            <w:rFonts w:ascii="Times New Roman" w:eastAsia="Times New Roman" w:hAnsi="Times New Roman" w:cs="Times New Roman"/>
            <w:color w:val="212529"/>
            <w:sz w:val="24"/>
            <w:szCs w:val="24"/>
            <w:highlight w:val="white"/>
          </w:rPr>
          <w:delText>IT IS NOT!!!</w:delText>
        </w:r>
      </w:del>
    </w:p>
    <w:p w14:paraId="7D09F91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Later, we will look at other methods to create new objects based on existing objects, but for now, we would have to c</w:t>
      </w:r>
      <w:commentRangeStart w:id="1035"/>
      <w:r>
        <w:rPr>
          <w:rFonts w:ascii="Times New Roman" w:eastAsia="Times New Roman" w:hAnsi="Times New Roman" w:cs="Times New Roman"/>
          <w:color w:val="212529"/>
          <w:sz w:val="24"/>
          <w:szCs w:val="24"/>
        </w:rPr>
        <w:t xml:space="preserve">all </w:t>
      </w:r>
      <w:r>
        <w:rPr>
          <w:rFonts w:ascii="Times New Roman" w:eastAsia="Times New Roman" w:hAnsi="Times New Roman" w:cs="Times New Roman"/>
          <w:i/>
          <w:color w:val="212529"/>
          <w:sz w:val="24"/>
          <w:szCs w:val="24"/>
        </w:rPr>
        <w:t>new</w:t>
      </w:r>
      <w:r>
        <w:rPr>
          <w:rFonts w:ascii="Times New Roman" w:eastAsia="Times New Roman" w:hAnsi="Times New Roman" w:cs="Times New Roman"/>
          <w:color w:val="212529"/>
          <w:sz w:val="24"/>
          <w:szCs w:val="24"/>
        </w:rPr>
        <w:t xml:space="preserve"> again</w:t>
      </w:r>
      <w:commentRangeEnd w:id="1035"/>
      <w:r>
        <w:commentReference w:id="1035"/>
      </w:r>
      <w:r>
        <w:rPr>
          <w:rFonts w:ascii="Times New Roman" w:eastAsia="Times New Roman" w:hAnsi="Times New Roman" w:cs="Times New Roman"/>
          <w:color w:val="212529"/>
          <w:sz w:val="24"/>
          <w:szCs w:val="24"/>
        </w:rPr>
        <w:t xml:space="preserve"> and set point2 to that new object, then update its properties with the properties of point.</w:t>
      </w:r>
    </w:p>
    <w:p w14:paraId="02A507F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2FAC9C"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692E8097" wp14:editId="3807FF91">
            <wp:extent cx="5943600" cy="2578100"/>
            <wp:effectExtent l="9525" t="9525" r="9525" b="9525"/>
            <wp:docPr id="6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56"/>
                    <a:srcRect/>
                    <a:stretch>
                      <a:fillRect/>
                    </a:stretch>
                  </pic:blipFill>
                  <pic:spPr>
                    <a:xfrm>
                      <a:off x="0" y="0"/>
                      <a:ext cx="5943600" cy="2578100"/>
                    </a:xfrm>
                    <a:prstGeom prst="rect">
                      <a:avLst/>
                    </a:prstGeom>
                    <a:ln w="9525">
                      <a:solidFill>
                        <a:srgbClr val="DDDDDD"/>
                      </a:solidFill>
                      <a:prstDash val="solid"/>
                    </a:ln>
                  </pic:spPr>
                </pic:pic>
              </a:graphicData>
            </a:graphic>
          </wp:inline>
        </w:drawing>
      </w:r>
    </w:p>
    <w:p w14:paraId="0FFD854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a</w:t>
      </w:r>
      <w:commentRangeStart w:id="1036"/>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shallow copy</w:t>
      </w:r>
      <w:r>
        <w:rPr>
          <w:rFonts w:ascii="Times New Roman" w:eastAsia="Times New Roman" w:hAnsi="Times New Roman" w:cs="Times New Roman"/>
          <w:color w:val="212529"/>
          <w:sz w:val="24"/>
          <w:szCs w:val="24"/>
        </w:rPr>
        <w:t xml:space="preserve"> of an object as we are only copying the top level. This will make a new object, but only copy the top level or primitive types (number, </w:t>
      </w:r>
      <w:del w:id="1037" w:author="Holli Flanagan" w:date="2025-05-09T16:45:00Z">
        <w:r>
          <w:rPr>
            <w:rFonts w:ascii="Times New Roman" w:eastAsia="Times New Roman" w:hAnsi="Times New Roman" w:cs="Times New Roman"/>
            <w:color w:val="212529"/>
            <w:sz w:val="24"/>
            <w:szCs w:val="24"/>
          </w:rPr>
          <w:delText>b</w:delText>
        </w:r>
      </w:del>
      <w:ins w:id="1038" w:author="Holli Flanagan" w:date="2025-05-09T16:45: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string). Any deeper objects or arrays still remain as references.</w:t>
      </w:r>
    </w:p>
    <w:p w14:paraId="0BEF1D3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if we want a </w:t>
      </w:r>
      <w:r>
        <w:rPr>
          <w:rFonts w:ascii="Times New Roman" w:eastAsia="Times New Roman" w:hAnsi="Times New Roman" w:cs="Times New Roman"/>
          <w:i/>
          <w:color w:val="212529"/>
          <w:sz w:val="24"/>
          <w:szCs w:val="24"/>
        </w:rPr>
        <w:t>deep copy</w:t>
      </w:r>
      <w:commentRangeEnd w:id="1036"/>
      <w:ins w:id="1039" w:author="Holli Flanagan" w:date="2025-05-09T16:45:00Z">
        <w:r>
          <w:commentReference w:id="1036"/>
        </w:r>
        <w:r>
          <w:rPr>
            <w:rFonts w:ascii="Times New Roman" w:eastAsia="Times New Roman" w:hAnsi="Times New Roman" w:cs="Times New Roman"/>
            <w:i/>
            <w:color w:val="212529"/>
            <w:sz w:val="24"/>
            <w:szCs w:val="24"/>
          </w:rPr>
          <w:t>?</w:t>
        </w:r>
      </w:ins>
      <w:del w:id="1040" w:author="Holli Flanagan" w:date="2025-05-09T16:4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In other words, each point will, in addition to having a unique memory location for its primitive values, will also have a reference to a different </w:t>
      </w:r>
      <w:del w:id="1041" w:author="Holli Flanagan" w:date="2025-05-09T16:45:00Z">
        <w:r>
          <w:rPr>
            <w:rFonts w:ascii="Times New Roman" w:eastAsia="Times New Roman" w:hAnsi="Times New Roman" w:cs="Times New Roman"/>
            <w:color w:val="212529"/>
            <w:sz w:val="24"/>
            <w:szCs w:val="24"/>
          </w:rPr>
          <w:delText>C</w:delText>
        </w:r>
      </w:del>
      <w:ins w:id="1042" w:author="Holli Flanagan" w:date="2025-05-09T16:4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w:t>
      </w:r>
      <w:ins w:id="1043" w:author="Holli Flanagan" w:date="2025-05-09T16: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object.</w:t>
      </w:r>
    </w:p>
    <w:p w14:paraId="6F4146D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6484B60"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25E427EE" wp14:editId="3CDCAF86">
            <wp:extent cx="5943600" cy="2247900"/>
            <wp:effectExtent l="9525" t="9525" r="9525" b="9525"/>
            <wp:docPr id="75"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57"/>
                    <a:srcRect/>
                    <a:stretch>
                      <a:fillRect/>
                    </a:stretch>
                  </pic:blipFill>
                  <pic:spPr>
                    <a:xfrm>
                      <a:off x="0" y="0"/>
                      <a:ext cx="5943600" cy="2247900"/>
                    </a:xfrm>
                    <a:prstGeom prst="rect">
                      <a:avLst/>
                    </a:prstGeom>
                    <a:ln w="9525">
                      <a:solidFill>
                        <a:srgbClr val="DDDDDD"/>
                      </a:solidFill>
                      <a:prstDash val="solid"/>
                    </a:ln>
                  </pic:spPr>
                </pic:pic>
              </a:graphicData>
            </a:graphic>
          </wp:inline>
        </w:drawing>
      </w:r>
    </w:p>
    <w:p w14:paraId="0E80799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probably what we wanted. This is called a</w:t>
      </w:r>
      <w:commentRangeStart w:id="1044"/>
      <w:r>
        <w:rPr>
          <w:rFonts w:ascii="Times New Roman" w:eastAsia="Times New Roman" w:hAnsi="Times New Roman" w:cs="Times New Roman"/>
          <w:color w:val="212529"/>
          <w:sz w:val="24"/>
          <w:szCs w:val="24"/>
        </w:rPr>
        <w:t xml:space="preserve"> </w:t>
      </w:r>
      <w:ins w:id="1045" w:author="Holli Flanagan" w:date="2025-05-09T16:4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Change w:id="1046" w:author="Holli Flanagan" w:date="2025-05-09T16:46:00Z">
            <w:rPr>
              <w:rFonts w:ascii="Times New Roman" w:eastAsia="Times New Roman" w:hAnsi="Times New Roman" w:cs="Times New Roman"/>
              <w:i/>
              <w:color w:val="212529"/>
              <w:sz w:val="24"/>
              <w:szCs w:val="24"/>
            </w:rPr>
          </w:rPrChange>
        </w:rPr>
        <w:t>deep copy</w:t>
      </w:r>
      <w:r>
        <w:rPr>
          <w:rFonts w:ascii="Times New Roman" w:eastAsia="Times New Roman" w:hAnsi="Times New Roman" w:cs="Times New Roman"/>
          <w:color w:val="212529"/>
          <w:sz w:val="24"/>
          <w:szCs w:val="24"/>
        </w:rPr>
        <w:t>.</w:t>
      </w:r>
      <w:ins w:id="1047" w:author="Holli Flanagan" w:date="2025-05-09T16:4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commentRangeEnd w:id="1044"/>
      <w:r>
        <w:commentReference w:id="1044"/>
      </w:r>
      <w:r>
        <w:rPr>
          <w:rFonts w:ascii="Times New Roman" w:eastAsia="Times New Roman" w:hAnsi="Times New Roman" w:cs="Times New Roman"/>
          <w:color w:val="212529"/>
          <w:sz w:val="24"/>
          <w:szCs w:val="24"/>
        </w:rPr>
        <w:t xml:space="preserve">While there are some ways to do this automatically in </w:t>
      </w:r>
      <w:ins w:id="1048" w:author="Holli Flanagan" w:date="2025-05-09T15:22:00Z">
        <w:r>
          <w:rPr>
            <w:rFonts w:ascii="Times New Roman" w:eastAsia="Times New Roman" w:hAnsi="Times New Roman" w:cs="Times New Roman"/>
            <w:color w:val="212529"/>
            <w:sz w:val="24"/>
            <w:szCs w:val="24"/>
          </w:rPr>
          <w:t>TypeScript</w:t>
        </w:r>
      </w:ins>
      <w:del w:id="1049"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they do not work in all cases, and can be problematic. We can do this manually as in this example, but we will look at better ways later.</w:t>
      </w:r>
    </w:p>
    <w:p w14:paraId="71C670C5" w14:textId="77777777" w:rsidR="00B32DEF" w:rsidRPr="00B32DEF" w:rsidRDefault="00000000">
      <w:pPr>
        <w:pStyle w:val="Heading2"/>
        <w:rPr>
          <w:rPrChange w:id="1050" w:author="Holli Flanagan" w:date="2025-05-12T14:31:00Z">
            <w:rPr>
              <w:sz w:val="34"/>
              <w:szCs w:val="34"/>
            </w:rPr>
          </w:rPrChange>
        </w:rPr>
        <w:pPrChange w:id="1051" w:author="Holli Flanagan" w:date="2025-05-12T14:31:00Z">
          <w:pPr>
            <w:pStyle w:val="Heading2"/>
            <w:keepNext w:val="0"/>
            <w:keepLines w:val="0"/>
          </w:pPr>
        </w:pPrChange>
      </w:pPr>
      <w:bookmarkStart w:id="1052" w:name="_5rtg9lafn2qy" w:colFirst="0" w:colLast="0"/>
      <w:bookmarkEnd w:id="1052"/>
      <w:r>
        <w:rPr>
          <w:rPrChange w:id="1053" w:author="Holli Flanagan" w:date="2025-05-12T14:31:00Z">
            <w:rPr>
              <w:sz w:val="34"/>
              <w:szCs w:val="34"/>
            </w:rPr>
          </w:rPrChange>
        </w:rPr>
        <w:t>Summary</w:t>
      </w:r>
    </w:p>
    <w:p w14:paraId="64E1359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Understanding references and instances is critical in nearly all programming languages. In typescript, every variable whose type is not a primitive type (string, </w:t>
      </w:r>
      <w:del w:id="1054" w:author="Holli Flanagan" w:date="2025-05-09T16:46:00Z">
        <w:r>
          <w:rPr>
            <w:rFonts w:ascii="Times New Roman" w:eastAsia="Times New Roman" w:hAnsi="Times New Roman" w:cs="Times New Roman"/>
            <w:color w:val="212529"/>
            <w:sz w:val="24"/>
            <w:szCs w:val="24"/>
          </w:rPr>
          <w:delText>b</w:delText>
        </w:r>
      </w:del>
      <w:ins w:id="1055" w:author="Holli Flanagan" w:date="2025-05-09T16:46: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number) stores a reference to the object. From our examples:</w:t>
      </w:r>
    </w:p>
    <w:p w14:paraId="2ED2D893" w14:textId="77777777" w:rsidR="00B32DEF" w:rsidRDefault="00000000">
      <w:pPr>
        <w:numPr>
          <w:ilvl w:val="0"/>
          <w:numId w:val="9"/>
        </w:numPr>
        <w:shd w:val="clear" w:color="auto" w:fill="FFFFFF"/>
        <w:spacing w:before="180"/>
        <w:rPr>
          <w:rFonts w:ascii="Times New Roman" w:eastAsia="Times New Roman" w:hAnsi="Times New Roman" w:cs="Times New Roman"/>
        </w:rPr>
        <w:pPrChange w:id="1056" w:author="Holli Flanagan" w:date="2025-05-09T16:47:00Z">
          <w:pPr>
            <w:numPr>
              <w:numId w:val="150"/>
            </w:numPr>
            <w:shd w:val="clear" w:color="auto" w:fill="FFFFFF"/>
            <w:spacing w:before="180" w:after="300"/>
            <w:ind w:left="720" w:hanging="360"/>
          </w:pPr>
        </w:pPrChange>
      </w:pPr>
      <w:r>
        <w:rPr>
          <w:rFonts w:ascii="Times New Roman" w:eastAsia="Times New Roman" w:hAnsi="Times New Roman" w:cs="Times New Roman"/>
          <w:color w:val="212529"/>
          <w:sz w:val="24"/>
          <w:szCs w:val="24"/>
        </w:rPr>
        <w:t>point2=point; //makes a copy of the reference to the one and only object</w:t>
      </w:r>
      <w:ins w:id="1057" w:author="Holli Flanagan" w:date="2025-05-09T16:47:00Z">
        <w:r>
          <w:rPr>
            <w:rFonts w:ascii="Times New Roman" w:eastAsia="Times New Roman" w:hAnsi="Times New Roman" w:cs="Times New Roman"/>
            <w:color w:val="212529"/>
            <w:sz w:val="24"/>
            <w:szCs w:val="24"/>
          </w:rPr>
          <w:t>.</w:t>
        </w:r>
      </w:ins>
    </w:p>
    <w:p w14:paraId="69CB41A3" w14:textId="77777777" w:rsidR="00B32DEF" w:rsidRDefault="00000000">
      <w:pPr>
        <w:numPr>
          <w:ilvl w:val="0"/>
          <w:numId w:val="9"/>
        </w:numPr>
        <w:shd w:val="clear" w:color="auto" w:fill="FFFFFF"/>
        <w:rPr>
          <w:rFonts w:ascii="Times New Roman" w:eastAsia="Times New Roman" w:hAnsi="Times New Roman" w:cs="Times New Roman"/>
        </w:rPr>
        <w:pPrChange w:id="1058" w:author="Holli Flanagan" w:date="2025-05-09T16:47:00Z">
          <w:pPr>
            <w:numPr>
              <w:numId w:val="15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212529"/>
          <w:sz w:val="24"/>
          <w:szCs w:val="24"/>
          <w:rPrChange w:id="1059" w:author="Holli Flanagan" w:date="2025-05-09T16:47:00Z">
            <w:rPr>
              <w:rFonts w:ascii="Times New Roman" w:eastAsia="Times New Roman" w:hAnsi="Times New Roman" w:cs="Times New Roman"/>
              <w:i/>
              <w:color w:val="212529"/>
              <w:sz w:val="24"/>
              <w:szCs w:val="24"/>
            </w:rPr>
          </w:rPrChange>
        </w:rPr>
        <w:t>shallow copy</w:t>
      </w:r>
      <w:r>
        <w:rPr>
          <w:rFonts w:ascii="Times New Roman" w:eastAsia="Times New Roman" w:hAnsi="Times New Roman" w:cs="Times New Roman"/>
          <w:color w:val="212529"/>
          <w:sz w:val="24"/>
          <w:szCs w:val="24"/>
        </w:rPr>
        <w:t xml:space="preserve"> of the object only copies the </w:t>
      </w:r>
      <w:proofErr w:type="gramStart"/>
      <w:r>
        <w:rPr>
          <w:rFonts w:ascii="Times New Roman" w:eastAsia="Times New Roman" w:hAnsi="Times New Roman" w:cs="Times New Roman"/>
          <w:color w:val="212529"/>
          <w:sz w:val="24"/>
          <w:szCs w:val="24"/>
        </w:rPr>
        <w:t>top level</w:t>
      </w:r>
      <w:proofErr w:type="gramEnd"/>
      <w:r>
        <w:rPr>
          <w:rFonts w:ascii="Times New Roman" w:eastAsia="Times New Roman" w:hAnsi="Times New Roman" w:cs="Times New Roman"/>
          <w:color w:val="212529"/>
          <w:sz w:val="24"/>
          <w:szCs w:val="24"/>
        </w:rPr>
        <w:t xml:space="preserve"> primitive types, but does not duplicate any contained objects, rather it copies the reference to the same object.</w:t>
      </w:r>
    </w:p>
    <w:p w14:paraId="35A1F9EF" w14:textId="77777777" w:rsidR="00B32DEF" w:rsidRDefault="00000000">
      <w:pPr>
        <w:numPr>
          <w:ilvl w:val="0"/>
          <w:numId w:val="9"/>
        </w:numPr>
        <w:shd w:val="clear" w:color="auto" w:fill="FFFFFF"/>
        <w:spacing w:after="300"/>
        <w:rPr>
          <w:rFonts w:ascii="Times New Roman" w:eastAsia="Times New Roman" w:hAnsi="Times New Roman" w:cs="Times New Roman"/>
        </w:rPr>
        <w:pPrChange w:id="1060" w:author="Holli Flanagan" w:date="2025-05-09T16:47:00Z">
          <w:pPr>
            <w:numPr>
              <w:numId w:val="15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212529"/>
          <w:sz w:val="24"/>
          <w:szCs w:val="24"/>
          <w:rPrChange w:id="1061" w:author="Holli Flanagan" w:date="2025-05-09T16:47:00Z">
            <w:rPr>
              <w:rFonts w:ascii="Times New Roman" w:eastAsia="Times New Roman" w:hAnsi="Times New Roman" w:cs="Times New Roman"/>
              <w:i/>
              <w:color w:val="212529"/>
              <w:sz w:val="24"/>
              <w:szCs w:val="24"/>
            </w:rPr>
          </w:rPrChange>
        </w:rPr>
        <w:t>deep copy</w:t>
      </w:r>
      <w:r>
        <w:rPr>
          <w:rFonts w:ascii="Times New Roman" w:eastAsia="Times New Roman" w:hAnsi="Times New Roman" w:cs="Times New Roman"/>
          <w:color w:val="212529"/>
          <w:sz w:val="24"/>
          <w:szCs w:val="24"/>
        </w:rPr>
        <w:t xml:space="preserve"> of the object makes copies of all of the objects, nested objects and primitive types. </w:t>
      </w:r>
      <w:del w:id="1062" w:author="Holli Flanagan" w:date="2025-05-09T16:47:00Z">
        <w:r>
          <w:rPr>
            <w:rFonts w:ascii="Times New Roman" w:eastAsia="Times New Roman" w:hAnsi="Times New Roman" w:cs="Times New Roman"/>
            <w:color w:val="212529"/>
            <w:sz w:val="24"/>
            <w:szCs w:val="24"/>
          </w:rPr>
          <w:delText>G</w:delText>
        </w:r>
      </w:del>
      <w:ins w:id="1063" w:author="Holli Flanagan" w:date="2025-05-09T16:47:00Z">
        <w:r>
          <w:rPr>
            <w:rFonts w:ascii="Times New Roman" w:eastAsia="Times New Roman" w:hAnsi="Times New Roman" w:cs="Times New Roman"/>
            <w:color w:val="212529"/>
            <w:sz w:val="24"/>
            <w:szCs w:val="24"/>
          </w:rPr>
          <w:t>This g</w:t>
        </w:r>
      </w:ins>
      <w:r>
        <w:rPr>
          <w:rFonts w:ascii="Times New Roman" w:eastAsia="Times New Roman" w:hAnsi="Times New Roman" w:cs="Times New Roman"/>
          <w:color w:val="212529"/>
          <w:sz w:val="24"/>
          <w:szCs w:val="24"/>
        </w:rPr>
        <w:t>ives you a true clone of the object that is independent of the original. Later, we will learn how to clone the object, but for now, we have to create an independent object with the same values.</w:t>
      </w:r>
    </w:p>
    <w:p w14:paraId="21FE18FF" w14:textId="77777777" w:rsidR="00B32DEF" w:rsidRPr="00B32DEF" w:rsidRDefault="00000000">
      <w:pPr>
        <w:pStyle w:val="Heading2"/>
        <w:keepNext w:val="0"/>
        <w:keepLines w:val="0"/>
        <w:spacing w:before="700"/>
        <w:rPr>
          <w:rPrChange w:id="1064" w:author="Holli Flanagan" w:date="2025-05-12T14:31:00Z">
            <w:rPr>
              <w:sz w:val="46"/>
              <w:szCs w:val="46"/>
            </w:rPr>
          </w:rPrChange>
        </w:rPr>
        <w:pPrChange w:id="1065" w:author="Holli Flanagan" w:date="2025-05-12T14:31:00Z">
          <w:pPr>
            <w:pStyle w:val="Heading1"/>
            <w:keepNext w:val="0"/>
            <w:keepLines w:val="0"/>
            <w:spacing w:before="700"/>
          </w:pPr>
        </w:pPrChange>
      </w:pPr>
      <w:bookmarkStart w:id="1066" w:name="_nkh0dt9ehhth" w:colFirst="0" w:colLast="0"/>
      <w:bookmarkEnd w:id="1066"/>
      <w:r>
        <w:rPr>
          <w:rPrChange w:id="1067" w:author="Holli Flanagan" w:date="2025-05-12T14:31:00Z">
            <w:rPr>
              <w:sz w:val="46"/>
              <w:szCs w:val="46"/>
            </w:rPr>
          </w:rPrChange>
        </w:rPr>
        <w:t>Next Step</w:t>
      </w:r>
    </w:p>
    <w:p w14:paraId="2C11B9F1" w14:textId="66059910" w:rsidR="00B32DEF" w:rsidRPr="00976A08" w:rsidRDefault="00000000" w:rsidP="00976A08">
      <w:pPr>
        <w:pStyle w:val="Heading1"/>
        <w:jc w:val="left"/>
      </w:pPr>
      <w:r>
        <w:rPr>
          <w:color w:val="212529"/>
        </w:rPr>
        <w:t xml:space="preserve">Next we’ll learn about the </w:t>
      </w:r>
      <w:commentRangeStart w:id="1068"/>
      <w:r>
        <w:rPr>
          <w:i/>
          <w:color w:val="212529"/>
        </w:rPr>
        <w:t>this</w:t>
      </w:r>
      <w:r>
        <w:rPr>
          <w:color w:val="212529"/>
        </w:rPr>
        <w:t xml:space="preserve"> </w:t>
      </w:r>
      <w:commentRangeEnd w:id="1068"/>
      <w:r>
        <w:commentReference w:id="1068"/>
      </w:r>
      <w:r>
        <w:rPr>
          <w:color w:val="212529"/>
        </w:rPr>
        <w:t>keyword:</w:t>
      </w:r>
      <w:del w:id="1069" w:author="Holli Flanagan" w:date="2025-05-09T16:47:00Z">
        <w:r>
          <w:rPr>
            <w:color w:val="212529"/>
          </w:rPr>
          <w:delText xml:space="preserve"> </w:delText>
        </w:r>
        <w:r>
          <w:fldChar w:fldCharType="begin"/>
        </w:r>
        <w:r>
          <w:delInstrText>HYPERLINK "https://boots-edu.github.io/textbook/text/3-dataclass/this.html"</w:delInstrText>
        </w:r>
        <w:r>
          <w:fldChar w:fldCharType="separate"/>
        </w:r>
        <w:r>
          <w:rPr>
            <w:color w:val="0D6EFD"/>
            <w:u w:val="single"/>
          </w:rPr>
          <w:delText xml:space="preserve">this keyword </w:delText>
        </w:r>
      </w:del>
      <w:ins w:id="1070" w:author="Oestreich, Julia" w:date="2025-05-15T16:47:00Z" w16du:dateUtc="2025-05-15T20:47:00Z">
        <w:r w:rsidR="00976A08" w:rsidRPr="008A07AC">
          <w:t>Instances and References</w:t>
        </w:r>
      </w:ins>
      <w:del w:id="1071" w:author="Holli Flanagan" w:date="2025-05-09T16:47:00Z">
        <w:r>
          <w:rPr>
            <w:color w:val="0D6EFD"/>
            <w:u w:val="single"/>
          </w:rPr>
          <w:delText>»</w:delText>
        </w:r>
        <w:r>
          <w:fldChar w:fldCharType="end"/>
        </w:r>
      </w:del>
      <w:r>
        <w:br w:type="page"/>
      </w:r>
    </w:p>
    <w:p w14:paraId="3F171B15" w14:textId="77777777" w:rsidR="00B32DEF" w:rsidRPr="00B32DEF" w:rsidRDefault="00000000">
      <w:pPr>
        <w:pStyle w:val="Heading1"/>
        <w:rPr>
          <w:rPrChange w:id="1072" w:author="Holli Flanagan" w:date="2025-05-12T14:31:00Z">
            <w:rPr>
              <w:color w:val="0D6EFD"/>
              <w:highlight w:val="white"/>
              <w:u w:val="single"/>
            </w:rPr>
          </w:rPrChange>
        </w:rPr>
        <w:pPrChange w:id="1073" w:author="Holli Flanagan" w:date="2025-05-12T14:31:00Z">
          <w:pPr>
            <w:pStyle w:val="Heading1"/>
            <w:keepNext w:val="0"/>
            <w:keepLines w:val="0"/>
          </w:pPr>
        </w:pPrChange>
      </w:pPr>
      <w:bookmarkStart w:id="1074" w:name="_mfb9hpjzxyjr" w:colFirst="0" w:colLast="0"/>
      <w:bookmarkEnd w:id="1074"/>
      <w:r>
        <w:rPr>
          <w:rPrChange w:id="1075" w:author="Holli Flanagan" w:date="2025-05-12T14:31:00Z">
            <w:rPr>
              <w:sz w:val="46"/>
              <w:szCs w:val="46"/>
            </w:rPr>
          </w:rPrChange>
        </w:rPr>
        <w:lastRenderedPageBreak/>
        <w:t>Instances and References</w:t>
      </w:r>
    </w:p>
    <w:p w14:paraId="7476C7DF" w14:textId="77777777" w:rsidR="00B32DEF" w:rsidRPr="00B32DEF" w:rsidRDefault="00000000">
      <w:pPr>
        <w:pStyle w:val="Heading2"/>
        <w:rPr>
          <w:rPrChange w:id="1076" w:author="Holli Flanagan" w:date="2025-05-12T14:31:00Z">
            <w:rPr>
              <w:sz w:val="34"/>
              <w:szCs w:val="34"/>
            </w:rPr>
          </w:rPrChange>
        </w:rPr>
        <w:pPrChange w:id="1077" w:author="Holli Flanagan" w:date="2025-05-12T14:31:00Z">
          <w:pPr>
            <w:pStyle w:val="Heading2"/>
            <w:keepNext w:val="0"/>
            <w:keepLines w:val="0"/>
          </w:pPr>
        </w:pPrChange>
      </w:pPr>
      <w:bookmarkStart w:id="1078" w:name="_m8c7empg7k4n" w:colFirst="0" w:colLast="0"/>
      <w:bookmarkEnd w:id="1078"/>
      <w:r>
        <w:rPr>
          <w:rPrChange w:id="1079" w:author="Holli Flanagan" w:date="2025-05-12T14:31:00Z">
            <w:rPr>
              <w:sz w:val="34"/>
              <w:szCs w:val="34"/>
            </w:rPr>
          </w:rPrChange>
        </w:rPr>
        <w:t>Key Idea</w:t>
      </w:r>
    </w:p>
    <w:p w14:paraId="0BDEAEA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080" w:author="Holli Flanagan" w:date="2025-05-09T16:59:00Z">
            <w:rPr>
              <w:rFonts w:ascii="Times New Roman" w:eastAsia="Times New Roman" w:hAnsi="Times New Roman" w:cs="Times New Roman"/>
              <w:i/>
              <w:color w:val="212529"/>
              <w:sz w:val="24"/>
              <w:szCs w:val="24"/>
            </w:rPr>
          </w:rPrChange>
        </w:rPr>
        <w:t xml:space="preserve">Data </w:t>
      </w:r>
      <w:del w:id="1081" w:author="Holli Flanagan" w:date="2025-05-09T16:59:00Z">
        <w:r>
          <w:rPr>
            <w:rFonts w:ascii="Times New Roman" w:eastAsia="Times New Roman" w:hAnsi="Times New Roman" w:cs="Times New Roman"/>
            <w:color w:val="212529"/>
            <w:sz w:val="24"/>
            <w:szCs w:val="24"/>
            <w:rPrChange w:id="1082" w:author="Holli Flanagan" w:date="2025-05-09T16:59:00Z">
              <w:rPr>
                <w:rFonts w:ascii="Times New Roman" w:eastAsia="Times New Roman" w:hAnsi="Times New Roman" w:cs="Times New Roman"/>
                <w:i/>
                <w:color w:val="212529"/>
                <w:sz w:val="24"/>
                <w:szCs w:val="24"/>
              </w:rPr>
            </w:rPrChange>
          </w:rPr>
          <w:delText>C</w:delText>
        </w:r>
      </w:del>
      <w:ins w:id="1083" w:author="Holli Flanagan" w:date="2025-05-09T16:59:00Z">
        <w:r>
          <w:rPr>
            <w:rFonts w:ascii="Times New Roman" w:eastAsia="Times New Roman" w:hAnsi="Times New Roman" w:cs="Times New Roman"/>
            <w:color w:val="212529"/>
            <w:sz w:val="24"/>
            <w:szCs w:val="24"/>
            <w:rPrChange w:id="1084" w:author="Holli Flanagan" w:date="2025-05-09T16:59: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1085" w:author="Holli Flanagan" w:date="2025-05-09T16:59: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p>
    <w:p w14:paraId="78DEDADC" w14:textId="77777777" w:rsidR="00B32DEF" w:rsidRPr="00B32DEF" w:rsidRDefault="00000000">
      <w:pPr>
        <w:pStyle w:val="Heading2"/>
        <w:rPr>
          <w:rPrChange w:id="1086" w:author="Holli Flanagan" w:date="2025-05-12T14:31:00Z">
            <w:rPr>
              <w:sz w:val="34"/>
              <w:szCs w:val="34"/>
            </w:rPr>
          </w:rPrChange>
        </w:rPr>
        <w:pPrChange w:id="1087" w:author="Holli Flanagan" w:date="2025-05-12T14:31:00Z">
          <w:pPr>
            <w:pStyle w:val="Heading2"/>
            <w:keepNext w:val="0"/>
            <w:keepLines w:val="0"/>
          </w:pPr>
        </w:pPrChange>
      </w:pPr>
      <w:bookmarkStart w:id="1088" w:name="_jg244rgyvcsj" w:colFirst="0" w:colLast="0"/>
      <w:bookmarkEnd w:id="1088"/>
      <w:r>
        <w:rPr>
          <w:rPrChange w:id="1089" w:author="Holli Flanagan" w:date="2025-05-12T14:31:00Z">
            <w:rPr>
              <w:sz w:val="34"/>
              <w:szCs w:val="34"/>
            </w:rPr>
          </w:rPrChange>
        </w:rPr>
        <w:t>Overview</w:t>
      </w:r>
    </w:p>
    <w:p w14:paraId="187F31D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is a special keyword</w:t>
      </w:r>
      <w:ins w:id="1090" w:author="Holli Flanagan" w:date="2025-05-09T16:59:00Z">
        <w:r>
          <w:rPr>
            <w:rFonts w:ascii="Times New Roman" w:eastAsia="Times New Roman" w:hAnsi="Times New Roman" w:cs="Times New Roman"/>
            <w:color w:val="212529"/>
            <w:sz w:val="24"/>
            <w:szCs w:val="24"/>
          </w:rPr>
          <w:t>—</w:t>
        </w:r>
      </w:ins>
      <w:del w:id="1091" w:author="Holli Flanagan" w:date="2025-05-09T16:59: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D63384"/>
          <w:sz w:val="21"/>
          <w:szCs w:val="21"/>
          <w:shd w:val="clear" w:color="auto" w:fill="F5F6FA"/>
        </w:rPr>
        <w:t>this</w:t>
      </w:r>
      <w:del w:id="1092" w:author="Holli Flanagan" w:date="2025-05-09T16:59:00Z">
        <w:r>
          <w:rPr>
            <w:rFonts w:ascii="Times New Roman" w:eastAsia="Times New Roman" w:hAnsi="Times New Roman" w:cs="Times New Roman"/>
            <w:color w:val="212529"/>
            <w:sz w:val="24"/>
            <w:szCs w:val="24"/>
          </w:rPr>
          <w:delText xml:space="preserve"> </w:delText>
        </w:r>
      </w:del>
      <w:ins w:id="1093" w:author="Holli Flanagan" w:date="2025-05-09T16:5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that can be used from inside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(or any method inside the class) that will allow us access to the member variables of the object.</w:t>
      </w:r>
    </w:p>
    <w:p w14:paraId="62A7F220" w14:textId="77777777" w:rsidR="00B32DEF" w:rsidRPr="00B32DEF" w:rsidRDefault="00000000">
      <w:pPr>
        <w:pStyle w:val="Heading2"/>
        <w:rPr>
          <w:rPrChange w:id="1094" w:author="Holli Flanagan" w:date="2025-05-12T14:31:00Z">
            <w:rPr>
              <w:sz w:val="34"/>
              <w:szCs w:val="34"/>
            </w:rPr>
          </w:rPrChange>
        </w:rPr>
        <w:pPrChange w:id="1095" w:author="Holli Flanagan" w:date="2025-05-12T14:31:00Z">
          <w:pPr>
            <w:pStyle w:val="Heading2"/>
            <w:keepNext w:val="0"/>
            <w:keepLines w:val="0"/>
          </w:pPr>
        </w:pPrChange>
      </w:pPr>
      <w:bookmarkStart w:id="1096" w:name="_b3hsndqw0a46" w:colFirst="0" w:colLast="0"/>
      <w:bookmarkEnd w:id="1096"/>
      <w:r>
        <w:rPr>
          <w:rPrChange w:id="1097" w:author="Holli Flanagan" w:date="2025-05-12T14:31:00Z">
            <w:rPr>
              <w:sz w:val="34"/>
              <w:szCs w:val="34"/>
            </w:rPr>
          </w:rPrChange>
        </w:rPr>
        <w:t>Abstracting the constructor</w:t>
      </w:r>
    </w:p>
    <w:p w14:paraId="60009A7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our color class</w:t>
      </w:r>
    </w:p>
    <w:p w14:paraId="123326E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F67DA3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if instead of passing in values for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xml:space="preserve">, we wanted to pass in a string (either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xml:space="preserve">) to initialize our color to one of these three colors. We can go back to our original syntax and define the members explicitly, and change our constructor to take a string that is not marked with the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keywords since we only need it to initialize the members.</w:t>
      </w:r>
    </w:p>
    <w:p w14:paraId="5E2C0EB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B3DFB17"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idea is that we can use the string to determine how to set the members. We can use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to access the member variables of the current instance.</w:t>
      </w:r>
    </w:p>
    <w:p w14:paraId="73D6956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A2F119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can initialize our members indirectly by using the value of the parameter </w:t>
      </w:r>
      <w:proofErr w:type="spellStart"/>
      <w:r>
        <w:rPr>
          <w:rFonts w:ascii="Times New Roman" w:eastAsia="Times New Roman" w:hAnsi="Times New Roman" w:cs="Times New Roman"/>
          <w:color w:val="D63384"/>
          <w:sz w:val="21"/>
          <w:szCs w:val="21"/>
          <w:shd w:val="clear" w:color="auto" w:fill="F5F6FA"/>
        </w:rPr>
        <w:t>colorStr</w:t>
      </w:r>
      <w:proofErr w:type="spell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allows us access to our own members from within the instance. If the string is not recognized (i.e. not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then the default values of (</w:t>
      </w:r>
      <w:commentRangeStart w:id="1098"/>
      <w:r>
        <w:rPr>
          <w:rFonts w:ascii="Times New Roman" w:eastAsia="Times New Roman" w:hAnsi="Times New Roman" w:cs="Times New Roman"/>
          <w:color w:val="212529"/>
          <w:sz w:val="24"/>
          <w:szCs w:val="24"/>
        </w:rPr>
        <w:t>0,0,0)</w:t>
      </w:r>
      <w:commentRangeEnd w:id="1098"/>
      <w:r>
        <w:commentReference w:id="1098"/>
      </w:r>
      <w:r>
        <w:rPr>
          <w:rFonts w:ascii="Times New Roman" w:eastAsia="Times New Roman" w:hAnsi="Times New Roman" w:cs="Times New Roman"/>
          <w:color w:val="212529"/>
          <w:sz w:val="24"/>
          <w:szCs w:val="24"/>
        </w:rPr>
        <w:t xml:space="preserve"> remain which is our intention. We would </w:t>
      </w:r>
      <w:proofErr w:type="gramStart"/>
      <w:r>
        <w:rPr>
          <w:rFonts w:ascii="Times New Roman" w:eastAsia="Times New Roman" w:hAnsi="Times New Roman" w:cs="Times New Roman"/>
          <w:color w:val="212529"/>
          <w:sz w:val="24"/>
          <w:szCs w:val="24"/>
        </w:rPr>
        <w:t>want</w:t>
      </w:r>
      <w:proofErr w:type="gramEnd"/>
      <w:r>
        <w:rPr>
          <w:rFonts w:ascii="Times New Roman" w:eastAsia="Times New Roman" w:hAnsi="Times New Roman" w:cs="Times New Roman"/>
          <w:color w:val="212529"/>
          <w:sz w:val="24"/>
          <w:szCs w:val="24"/>
        </w:rPr>
        <w:t xml:space="preserve"> to make a comment on our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that this is the behavior to help users of our class to know how to use it.</w:t>
      </w:r>
    </w:p>
    <w:p w14:paraId="4AC1F6DD" w14:textId="77777777" w:rsidR="00B32DEF" w:rsidRPr="00B32DEF" w:rsidRDefault="00000000">
      <w:pPr>
        <w:pStyle w:val="Heading2"/>
        <w:rPr>
          <w:rPrChange w:id="1099" w:author="Holli Flanagan" w:date="2025-05-12T14:32:00Z">
            <w:rPr>
              <w:sz w:val="34"/>
              <w:szCs w:val="34"/>
            </w:rPr>
          </w:rPrChange>
        </w:rPr>
        <w:pPrChange w:id="1100" w:author="Holli Flanagan" w:date="2025-05-12T14:32:00Z">
          <w:pPr>
            <w:pStyle w:val="Heading2"/>
            <w:keepNext w:val="0"/>
            <w:keepLines w:val="0"/>
          </w:pPr>
        </w:pPrChange>
      </w:pPr>
      <w:bookmarkStart w:id="1101" w:name="_pvdrr8239had" w:colFirst="0" w:colLast="0"/>
      <w:bookmarkEnd w:id="1101"/>
      <w:r>
        <w:rPr>
          <w:rPrChange w:id="1102" w:author="Holli Flanagan" w:date="2025-05-12T14:32:00Z">
            <w:rPr>
              <w:sz w:val="34"/>
              <w:szCs w:val="34"/>
            </w:rPr>
          </w:rPrChange>
        </w:rPr>
        <w:t>Summary</w:t>
      </w:r>
    </w:p>
    <w:p w14:paraId="0E285A8C" w14:textId="77777777" w:rsidR="00B32DEF" w:rsidRDefault="00000000">
      <w:pPr>
        <w:shd w:val="clear" w:color="auto" w:fill="FFFFFF"/>
        <w:spacing w:after="240"/>
        <w:rPr>
          <w:rFonts w:ascii="Times New Roman" w:eastAsia="Times New Roman" w:hAnsi="Times New Roman" w:cs="Times New Roman"/>
          <w:color w:val="212529"/>
          <w:sz w:val="24"/>
          <w:szCs w:val="24"/>
        </w:rPr>
      </w:pPr>
      <w:ins w:id="1103" w:author="Holli Flanagan" w:date="2025-05-09T15:22:00Z">
        <w:r>
          <w:rPr>
            <w:rFonts w:ascii="Times New Roman" w:eastAsia="Times New Roman" w:hAnsi="Times New Roman" w:cs="Times New Roman"/>
            <w:color w:val="27262B"/>
            <w:sz w:val="34"/>
            <w:szCs w:val="34"/>
          </w:rPr>
          <w:t>TypeScript</w:t>
        </w:r>
      </w:ins>
      <w:del w:id="1104"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allows the use of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in order to access the members of the current instance of the class. From within the class, using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allows us access to all of the member properties (public or private) within the class instance.</w:t>
      </w:r>
    </w:p>
    <w:p w14:paraId="3D2673AB" w14:textId="77777777" w:rsidR="00B32DEF" w:rsidRPr="00B32DEF" w:rsidRDefault="00000000">
      <w:pPr>
        <w:pStyle w:val="Heading2"/>
        <w:rPr>
          <w:rPrChange w:id="1105" w:author="Holli Flanagan" w:date="2025-05-12T14:32:00Z">
            <w:rPr>
              <w:sz w:val="34"/>
              <w:szCs w:val="34"/>
            </w:rPr>
          </w:rPrChange>
        </w:rPr>
        <w:pPrChange w:id="1106" w:author="Holli Flanagan" w:date="2025-05-12T14:32:00Z">
          <w:pPr>
            <w:pStyle w:val="Heading2"/>
            <w:keepNext w:val="0"/>
            <w:keepLines w:val="0"/>
          </w:pPr>
        </w:pPrChange>
      </w:pPr>
      <w:bookmarkStart w:id="1107" w:name="_doztpjv1keu6" w:colFirst="0" w:colLast="0"/>
      <w:bookmarkEnd w:id="1107"/>
      <w:r>
        <w:rPr>
          <w:rPrChange w:id="1108" w:author="Holli Flanagan" w:date="2025-05-12T14:32:00Z">
            <w:rPr>
              <w:sz w:val="34"/>
              <w:szCs w:val="34"/>
            </w:rPr>
          </w:rPrChange>
        </w:rPr>
        <w:lastRenderedPageBreak/>
        <w:t>Chapter Summary</w:t>
      </w:r>
    </w:p>
    <w:p w14:paraId="0730338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have the ability to create complex data types of our own using the class keyword. These data types can contain any other type of object including another class, a primitive type, or an array. There is no limitation on what the array or embedded class </w:t>
      </w:r>
      <w:ins w:id="1109" w:author="Holli Flanagan" w:date="2025-05-09T17:30:00Z">
        <w:r>
          <w:rPr>
            <w:rFonts w:ascii="Times New Roman" w:eastAsia="Times New Roman" w:hAnsi="Times New Roman" w:cs="Times New Roman"/>
            <w:color w:val="212529"/>
            <w:sz w:val="24"/>
            <w:szCs w:val="24"/>
          </w:rPr>
          <w:t>contains</w:t>
        </w:r>
      </w:ins>
      <w:del w:id="1110" w:author="Holli Flanagan" w:date="2025-05-09T17:30:00Z">
        <w:r>
          <w:rPr>
            <w:rFonts w:ascii="Times New Roman" w:eastAsia="Times New Roman" w:hAnsi="Times New Roman" w:cs="Times New Roman"/>
            <w:color w:val="212529"/>
            <w:sz w:val="24"/>
            <w:szCs w:val="24"/>
          </w:rPr>
          <w:delText>contain</w:delText>
        </w:r>
      </w:del>
      <w:r>
        <w:rPr>
          <w:rFonts w:ascii="Times New Roman" w:eastAsia="Times New Roman" w:hAnsi="Times New Roman" w:cs="Times New Roman"/>
          <w:color w:val="212529"/>
          <w:sz w:val="24"/>
          <w:szCs w:val="24"/>
        </w:rPr>
        <w:t xml:space="preserve"> (other class objects, arrays of primitives, arrays of other class objects, etc.) We have a special method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our objects called a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can be used to initialize our object, or by using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public</w:t>
      </w:r>
      <w:proofErr w:type="gram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keywords, it can define members of our object. Parameters without these keywords behave just like parameters to any other function, but with these keywords, that parameter also becomes a member of the object. We can access the members of our </w:t>
      </w:r>
      <w:proofErr w:type="gramStart"/>
      <w:r>
        <w:rPr>
          <w:rFonts w:ascii="Times New Roman" w:eastAsia="Times New Roman" w:hAnsi="Times New Roman" w:cs="Times New Roman"/>
          <w:color w:val="212529"/>
          <w:sz w:val="24"/>
          <w:szCs w:val="24"/>
        </w:rPr>
        <w:t>class instance</w:t>
      </w:r>
      <w:proofErr w:type="gramEnd"/>
      <w:r>
        <w:rPr>
          <w:rFonts w:ascii="Times New Roman" w:eastAsia="Times New Roman" w:hAnsi="Times New Roman" w:cs="Times New Roman"/>
          <w:color w:val="212529"/>
          <w:sz w:val="24"/>
          <w:szCs w:val="24"/>
        </w:rPr>
        <w:t xml:space="preserve"> using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w:t>
      </w:r>
    </w:p>
    <w:p w14:paraId="5F366630" w14:textId="77777777" w:rsidR="00B32DEF" w:rsidRPr="00B32DEF" w:rsidRDefault="00000000">
      <w:pPr>
        <w:pStyle w:val="Heading2"/>
        <w:keepNext w:val="0"/>
        <w:keepLines w:val="0"/>
        <w:spacing w:before="700"/>
        <w:rPr>
          <w:rPrChange w:id="1111" w:author="Holli Flanagan" w:date="2025-05-12T14:32:00Z">
            <w:rPr>
              <w:sz w:val="46"/>
              <w:szCs w:val="46"/>
            </w:rPr>
          </w:rPrChange>
        </w:rPr>
        <w:pPrChange w:id="1112" w:author="Holli Flanagan" w:date="2025-05-12T14:32:00Z">
          <w:pPr>
            <w:pStyle w:val="Heading1"/>
            <w:keepNext w:val="0"/>
            <w:keepLines w:val="0"/>
            <w:spacing w:before="700"/>
          </w:pPr>
        </w:pPrChange>
      </w:pPr>
      <w:bookmarkStart w:id="1113" w:name="_ncb751oar3c3" w:colFirst="0" w:colLast="0"/>
      <w:bookmarkEnd w:id="1113"/>
      <w:r>
        <w:rPr>
          <w:rPrChange w:id="1114" w:author="Holli Flanagan" w:date="2025-05-12T14:32:00Z">
            <w:rPr>
              <w:sz w:val="46"/>
              <w:szCs w:val="46"/>
            </w:rPr>
          </w:rPrChange>
        </w:rPr>
        <w:t>Next Step</w:t>
      </w:r>
    </w:p>
    <w:p w14:paraId="44FB2198" w14:textId="0C23506D" w:rsidR="00B32DEF" w:rsidRDefault="00000000">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generalized </w:t>
      </w:r>
      <w:del w:id="1115" w:author="Oestreich, Julia" w:date="2025-05-15T17:03:00Z" w16du:dateUtc="2025-05-15T21:03:00Z">
        <w:r w:rsidDel="005904EB">
          <w:rPr>
            <w:rFonts w:ascii="Times New Roman" w:eastAsia="Times New Roman" w:hAnsi="Times New Roman" w:cs="Times New Roman"/>
            <w:color w:val="212529"/>
            <w:sz w:val="24"/>
            <w:szCs w:val="24"/>
          </w:rPr>
          <w:delText>classes</w:delText>
        </w:r>
      </w:del>
      <w:del w:id="1116" w:author="Oestreich, Julia" w:date="2025-05-15T17:01:00Z" w16du:dateUtc="2025-05-15T21:01:00Z">
        <w:r w:rsidDel="005904EB">
          <w:rPr>
            <w:rFonts w:ascii="Times New Roman" w:eastAsia="Times New Roman" w:hAnsi="Times New Roman" w:cs="Times New Roman"/>
            <w:color w:val="212529"/>
            <w:sz w:val="24"/>
            <w:szCs w:val="24"/>
          </w:rPr>
          <w:delText>:</w:delText>
        </w:r>
      </w:del>
      <w:del w:id="1117" w:author="Oestreich, Julia" w:date="2025-05-15T17:03:00Z" w16du:dateUtc="2025-05-15T21:03:00Z">
        <w:r w:rsidDel="005904EB">
          <w:rPr>
            <w:rFonts w:ascii="Times New Roman" w:eastAsia="Times New Roman" w:hAnsi="Times New Roman" w:cs="Times New Roman"/>
            <w:color w:val="212529"/>
            <w:sz w:val="24"/>
            <w:szCs w:val="24"/>
          </w:rPr>
          <w:delText xml:space="preserve"> </w:delText>
        </w:r>
      </w:del>
      <w:del w:id="1118" w:author="Holli Flanagan" w:date="2025-05-09T17:30:00Z">
        <w:r>
          <w:fldChar w:fldCharType="begin"/>
        </w:r>
        <w:r>
          <w:delInstrText>HYPERLINK "https://boots-edu.github.io/textbook/text/4-classes/"</w:delInstrText>
        </w:r>
        <w:r>
          <w:fldChar w:fldCharType="separate"/>
        </w:r>
      </w:del>
      <w:del w:id="1119" w:author="Oestreich, Julia" w:date="2025-05-15T17:02:00Z" w16du:dateUtc="2025-05-15T21:02:00Z">
        <w:r w:rsidDel="005904EB">
          <w:rPr>
            <w:rFonts w:ascii="Times New Roman" w:eastAsia="Times New Roman" w:hAnsi="Times New Roman" w:cs="Times New Roman"/>
            <w:color w:val="0D6EFD"/>
            <w:sz w:val="24"/>
            <w:szCs w:val="24"/>
            <w:u w:val="single"/>
          </w:rPr>
          <w:delText>Data</w:delText>
        </w:r>
      </w:del>
      <w:r>
        <w:rPr>
          <w:rFonts w:ascii="Times New Roman" w:eastAsia="Times New Roman" w:hAnsi="Times New Roman" w:cs="Times New Roman"/>
          <w:color w:val="0D6EFD"/>
          <w:sz w:val="24"/>
          <w:szCs w:val="24"/>
          <w:u w:val="single"/>
        </w:rPr>
        <w:t>Classes</w:t>
      </w:r>
      <w:del w:id="1120" w:author="Holli Flanagan" w:date="2025-05-09T17:30:00Z">
        <w:r>
          <w:rPr>
            <w:rFonts w:ascii="Times New Roman" w:eastAsia="Times New Roman" w:hAnsi="Times New Roman" w:cs="Times New Roman"/>
            <w:color w:val="0D6EFD"/>
            <w:sz w:val="24"/>
            <w:szCs w:val="24"/>
            <w:u w:val="single"/>
          </w:rPr>
          <w:delText xml:space="preserve"> »</w:delText>
        </w:r>
        <w:r>
          <w:fldChar w:fldCharType="end"/>
        </w:r>
      </w:del>
      <w:r>
        <w:br w:type="page"/>
      </w:r>
    </w:p>
    <w:p w14:paraId="71449C1B" w14:textId="77777777" w:rsidR="00B32DEF" w:rsidRPr="00B32DEF" w:rsidRDefault="00000000">
      <w:pPr>
        <w:pStyle w:val="Heading1"/>
        <w:rPr>
          <w:rPrChange w:id="1121" w:author="Holli Flanagan" w:date="2025-05-12T14:32:00Z">
            <w:rPr>
              <w:sz w:val="46"/>
              <w:szCs w:val="46"/>
            </w:rPr>
          </w:rPrChange>
        </w:rPr>
        <w:pPrChange w:id="1122" w:author="Holli Flanagan" w:date="2025-05-12T14:32:00Z">
          <w:pPr>
            <w:pStyle w:val="Heading1"/>
            <w:keepNext w:val="0"/>
            <w:keepLines w:val="0"/>
          </w:pPr>
        </w:pPrChange>
      </w:pPr>
      <w:bookmarkStart w:id="1123" w:name="_pyfrftw7ctjv" w:colFirst="0" w:colLast="0"/>
      <w:bookmarkEnd w:id="1123"/>
      <w:r>
        <w:rPr>
          <w:rPrChange w:id="1124" w:author="Holli Flanagan" w:date="2025-05-12T14:32:00Z">
            <w:rPr>
              <w:sz w:val="46"/>
              <w:szCs w:val="46"/>
            </w:rPr>
          </w:rPrChange>
        </w:rPr>
        <w:lastRenderedPageBreak/>
        <w:t>Chapter 4 - Classes</w:t>
      </w:r>
    </w:p>
    <w:p w14:paraId="7025BA7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learn about more generalized </w:t>
      </w:r>
      <w:del w:id="1125" w:author="Holli Flanagan" w:date="2025-05-09T17:11:00Z">
        <w:r>
          <w:rPr>
            <w:rFonts w:ascii="Times New Roman" w:eastAsia="Times New Roman" w:hAnsi="Times New Roman" w:cs="Times New Roman"/>
            <w:color w:val="212529"/>
            <w:sz w:val="24"/>
            <w:szCs w:val="24"/>
          </w:rPr>
          <w:delText>C</w:delText>
        </w:r>
      </w:del>
      <w:ins w:id="1126" w:author="Holli Flanagan" w:date="2025-05-09T17:11: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lasses.</w:t>
      </w:r>
    </w:p>
    <w:p w14:paraId="726FF87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Classes behave like data classes, but also allow us to create more complex behaviors by including methods within the class that operate on the properties of the class.</w:t>
      </w:r>
    </w:p>
    <w:p w14:paraId="4C9CE4B2" w14:textId="77777777" w:rsidR="00B32DEF" w:rsidRDefault="00000000">
      <w:pPr>
        <w:pStyle w:val="Heading1"/>
        <w:rPr>
          <w:sz w:val="48"/>
          <w:szCs w:val="48"/>
        </w:rPr>
      </w:pPr>
      <w:bookmarkStart w:id="1127" w:name="_g5nz1ifhpjy2" w:colFirst="0" w:colLast="0"/>
      <w:bookmarkEnd w:id="1127"/>
      <w:r>
        <w:t>Class Methods</w:t>
      </w:r>
    </w:p>
    <w:p w14:paraId="39FE624C" w14:textId="77777777" w:rsidR="00B32DEF" w:rsidRPr="00B32DEF" w:rsidRDefault="00000000">
      <w:pPr>
        <w:pStyle w:val="Heading2"/>
        <w:rPr>
          <w:rPrChange w:id="1128" w:author="Holli Flanagan" w:date="2025-05-12T14:33:00Z">
            <w:rPr>
              <w:sz w:val="36"/>
              <w:szCs w:val="36"/>
            </w:rPr>
          </w:rPrChange>
        </w:rPr>
        <w:pPrChange w:id="1129" w:author="Holli Flanagan" w:date="2025-05-12T14:33:00Z">
          <w:pPr>
            <w:pStyle w:val="Heading2"/>
            <w:keepNext w:val="0"/>
            <w:keepLines w:val="0"/>
            <w:spacing w:before="540" w:after="100"/>
          </w:pPr>
        </w:pPrChange>
      </w:pPr>
      <w:bookmarkStart w:id="1130" w:name="_s7s5s4ge075j" w:colFirst="0" w:colLast="0"/>
      <w:bookmarkEnd w:id="1130"/>
      <w:r>
        <w:rPr>
          <w:rPrChange w:id="1131" w:author="Holli Flanagan" w:date="2025-05-12T14:33:00Z">
            <w:rPr>
              <w:sz w:val="36"/>
              <w:szCs w:val="36"/>
            </w:rPr>
          </w:rPrChange>
        </w:rPr>
        <w:t>Key Idea</w:t>
      </w:r>
    </w:p>
    <w:p w14:paraId="6F0DCB15"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commentRangeStart w:id="1132"/>
      <w:r>
        <w:rPr>
          <w:rFonts w:ascii="Times New Roman" w:eastAsia="Times New Roman" w:hAnsi="Times New Roman" w:cs="Times New Roman"/>
          <w:i/>
          <w:color w:val="212529"/>
          <w:sz w:val="24"/>
          <w:szCs w:val="24"/>
          <w:highlight w:val="white"/>
        </w:rPr>
        <w:t>Classes</w:t>
      </w:r>
      <w:r>
        <w:rPr>
          <w:rFonts w:ascii="Times New Roman" w:eastAsia="Times New Roman" w:hAnsi="Times New Roman" w:cs="Times New Roman"/>
          <w:color w:val="212529"/>
          <w:sz w:val="24"/>
          <w:szCs w:val="24"/>
          <w:highlight w:val="white"/>
        </w:rPr>
        <w:t xml:space="preserve"> allow us to combine data and methods into a grouping or class and use that grouping as a data type in our programs.</w:t>
      </w:r>
    </w:p>
    <w:p w14:paraId="7F34DDC9"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addition to properties and constructors which we saw in our discussion of </w:t>
      </w:r>
      <w:del w:id="1133" w:author="Holli Flanagan" w:date="2025-05-09T17:11:00Z">
        <w:r>
          <w:rPr>
            <w:rFonts w:ascii="Times New Roman" w:eastAsia="Times New Roman" w:hAnsi="Times New Roman" w:cs="Times New Roman"/>
            <w:i/>
            <w:color w:val="212529"/>
            <w:sz w:val="24"/>
            <w:szCs w:val="24"/>
            <w:highlight w:val="white"/>
          </w:rPr>
          <w:delText>D</w:delText>
        </w:r>
      </w:del>
      <w:ins w:id="1134" w:author="Holli Flanagan" w:date="2025-05-09T17:11:00Z">
        <w:r>
          <w:rPr>
            <w:rFonts w:ascii="Times New Roman" w:eastAsia="Times New Roman" w:hAnsi="Times New Roman" w:cs="Times New Roman"/>
            <w:i/>
            <w:color w:val="212529"/>
            <w:sz w:val="24"/>
            <w:szCs w:val="24"/>
            <w:highlight w:val="white"/>
          </w:rPr>
          <w:t>d</w:t>
        </w:r>
      </w:ins>
      <w:r>
        <w:rPr>
          <w:rFonts w:ascii="Times New Roman" w:eastAsia="Times New Roman" w:hAnsi="Times New Roman" w:cs="Times New Roman"/>
          <w:i/>
          <w:color w:val="212529"/>
          <w:sz w:val="24"/>
          <w:szCs w:val="24"/>
          <w:highlight w:val="white"/>
        </w:rPr>
        <w:t xml:space="preserve">ata </w:t>
      </w:r>
      <w:del w:id="1135" w:author="Holli Flanagan" w:date="2025-05-09T17:11:00Z">
        <w:r>
          <w:rPr>
            <w:rFonts w:ascii="Times New Roman" w:eastAsia="Times New Roman" w:hAnsi="Times New Roman" w:cs="Times New Roman"/>
            <w:i/>
            <w:color w:val="212529"/>
            <w:sz w:val="24"/>
            <w:szCs w:val="24"/>
            <w:highlight w:val="white"/>
          </w:rPr>
          <w:delText>C</w:delText>
        </w:r>
      </w:del>
      <w:ins w:id="1136" w:author="Holli Flanagan" w:date="2025-05-09T17:11:00Z">
        <w:r>
          <w:rPr>
            <w:rFonts w:ascii="Times New Roman" w:eastAsia="Times New Roman" w:hAnsi="Times New Roman" w:cs="Times New Roman"/>
            <w:i/>
            <w:color w:val="212529"/>
            <w:sz w:val="24"/>
            <w:szCs w:val="24"/>
            <w:highlight w:val="white"/>
          </w:rPr>
          <w:t>c</w:t>
        </w:r>
      </w:ins>
      <w:r>
        <w:rPr>
          <w:rFonts w:ascii="Times New Roman" w:eastAsia="Times New Roman" w:hAnsi="Times New Roman" w:cs="Times New Roman"/>
          <w:i/>
          <w:color w:val="212529"/>
          <w:sz w:val="24"/>
          <w:szCs w:val="24"/>
          <w:highlight w:val="white"/>
        </w:rPr>
        <w:t>lasses</w:t>
      </w:r>
      <w:r>
        <w:rPr>
          <w:rFonts w:ascii="Times New Roman" w:eastAsia="Times New Roman" w:hAnsi="Times New Roman" w:cs="Times New Roman"/>
          <w:color w:val="212529"/>
          <w:sz w:val="24"/>
          <w:szCs w:val="24"/>
          <w:highlight w:val="white"/>
        </w:rPr>
        <w:t xml:space="preserve">, generalized classes in typescript can also contain functions (called methods) that can access both </w:t>
      </w:r>
      <w:r>
        <w:rPr>
          <w:rFonts w:ascii="Times New Roman" w:eastAsia="Times New Roman" w:hAnsi="Times New Roman" w:cs="Times New Roman"/>
          <w:i/>
          <w:color w:val="212529"/>
          <w:sz w:val="24"/>
          <w:szCs w:val="24"/>
          <w:highlight w:val="white"/>
        </w:rPr>
        <w:t>public</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i/>
          <w:color w:val="212529"/>
          <w:sz w:val="24"/>
          <w:szCs w:val="24"/>
          <w:highlight w:val="white"/>
        </w:rPr>
        <w:t>private</w:t>
      </w:r>
      <w:r>
        <w:rPr>
          <w:rFonts w:ascii="Times New Roman" w:eastAsia="Times New Roman" w:hAnsi="Times New Roman" w:cs="Times New Roman"/>
          <w:color w:val="212529"/>
          <w:sz w:val="24"/>
          <w:szCs w:val="24"/>
          <w:highlight w:val="white"/>
        </w:rPr>
        <w:t xml:space="preserve"> members of the class.</w:t>
      </w:r>
    </w:p>
    <w:p w14:paraId="2A2D5D49"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class with methods can be viewed as a self-contained entity which </w:t>
      </w:r>
      <w:r>
        <w:rPr>
          <w:rFonts w:ascii="Times New Roman" w:eastAsia="Times New Roman" w:hAnsi="Times New Roman" w:cs="Times New Roman"/>
          <w:i/>
          <w:color w:val="212529"/>
          <w:sz w:val="24"/>
          <w:szCs w:val="24"/>
          <w:highlight w:val="white"/>
        </w:rPr>
        <w:t>encapsulates</w:t>
      </w:r>
      <w:r>
        <w:rPr>
          <w:rFonts w:ascii="Times New Roman" w:eastAsia="Times New Roman" w:hAnsi="Times New Roman" w:cs="Times New Roman"/>
          <w:color w:val="212529"/>
          <w:sz w:val="24"/>
          <w:szCs w:val="24"/>
          <w:highlight w:val="white"/>
        </w:rPr>
        <w:t xml:space="preserve"> some concept, allowing us to use the class without knowing anything about its internal structure or implementation.</w:t>
      </w:r>
    </w:p>
    <w:p w14:paraId="29607756" w14:textId="77777777" w:rsidR="00B32DEF" w:rsidRPr="00B32DEF" w:rsidRDefault="00000000">
      <w:pPr>
        <w:shd w:val="clear" w:color="auto" w:fill="FFFFFF"/>
        <w:spacing w:before="120" w:after="240"/>
        <w:rPr>
          <w:rFonts w:ascii="Times New Roman" w:eastAsia="Times New Roman" w:hAnsi="Times New Roman" w:cs="Times New Roman"/>
          <w:color w:val="212529"/>
          <w:sz w:val="24"/>
          <w:szCs w:val="24"/>
          <w:highlight w:val="white"/>
          <w:rPrChange w:id="1137" w:author="Holli Flanagan" w:date="2025-05-09T17:12:00Z">
            <w:rPr>
              <w:rFonts w:ascii="Times New Roman" w:eastAsia="Times New Roman" w:hAnsi="Times New Roman" w:cs="Times New Roman"/>
              <w:i/>
              <w:color w:val="212529"/>
              <w:sz w:val="24"/>
              <w:szCs w:val="24"/>
              <w:highlight w:val="white"/>
            </w:rPr>
          </w:rPrChange>
        </w:rPr>
      </w:pPr>
      <w:r>
        <w:rPr>
          <w:rFonts w:ascii="Times New Roman" w:eastAsia="Times New Roman" w:hAnsi="Times New Roman" w:cs="Times New Roman"/>
          <w:i/>
          <w:color w:val="212529"/>
          <w:sz w:val="24"/>
          <w:szCs w:val="24"/>
          <w:highlight w:val="white"/>
        </w:rPr>
        <w:t>Encapsulation</w:t>
      </w:r>
      <w:r>
        <w:rPr>
          <w:rFonts w:ascii="Times New Roman" w:eastAsia="Times New Roman" w:hAnsi="Times New Roman" w:cs="Times New Roman"/>
          <w:color w:val="212529"/>
          <w:sz w:val="24"/>
          <w:szCs w:val="24"/>
          <w:highlight w:val="white"/>
        </w:rPr>
        <w:t xml:space="preserve"> is a key concept of this course. The idea of creating reusable, </w:t>
      </w:r>
      <w:proofErr w:type="spellStart"/>
      <w:proofErr w:type="gramStart"/>
      <w:r>
        <w:rPr>
          <w:rFonts w:ascii="Times New Roman" w:eastAsia="Times New Roman" w:hAnsi="Times New Roman" w:cs="Times New Roman"/>
          <w:color w:val="212529"/>
          <w:sz w:val="24"/>
          <w:szCs w:val="24"/>
          <w:highlight w:val="white"/>
        </w:rPr>
        <w:t>self contained</w:t>
      </w:r>
      <w:proofErr w:type="spellEnd"/>
      <w:proofErr w:type="gramEnd"/>
      <w:r>
        <w:rPr>
          <w:rFonts w:ascii="Times New Roman" w:eastAsia="Times New Roman" w:hAnsi="Times New Roman" w:cs="Times New Roman"/>
          <w:color w:val="212529"/>
          <w:sz w:val="24"/>
          <w:szCs w:val="24"/>
          <w:highlight w:val="white"/>
        </w:rPr>
        <w:t xml:space="preserve"> types which contain both data, and functions to operate on that data is central to </w:t>
      </w:r>
      <w:del w:id="1138" w:author="Holli Flanagan" w:date="2025-05-09T17:12:00Z">
        <w:r>
          <w:rPr>
            <w:rFonts w:ascii="Times New Roman" w:eastAsia="Times New Roman" w:hAnsi="Times New Roman" w:cs="Times New Roman"/>
            <w:color w:val="212529"/>
            <w:sz w:val="24"/>
            <w:szCs w:val="24"/>
            <w:highlight w:val="white"/>
            <w:rPrChange w:id="1139" w:author="Holli Flanagan" w:date="2025-05-09T17:12:00Z">
              <w:rPr>
                <w:rFonts w:ascii="Times New Roman" w:eastAsia="Times New Roman" w:hAnsi="Times New Roman" w:cs="Times New Roman"/>
                <w:i/>
                <w:color w:val="212529"/>
                <w:sz w:val="24"/>
                <w:szCs w:val="24"/>
                <w:highlight w:val="white"/>
              </w:rPr>
            </w:rPrChange>
          </w:rPr>
          <w:delText>O</w:delText>
        </w:r>
      </w:del>
      <w:ins w:id="1140" w:author="Holli Flanagan" w:date="2025-05-09T17:12:00Z">
        <w:r>
          <w:rPr>
            <w:rFonts w:ascii="Times New Roman" w:eastAsia="Times New Roman" w:hAnsi="Times New Roman" w:cs="Times New Roman"/>
            <w:color w:val="212529"/>
            <w:sz w:val="24"/>
            <w:szCs w:val="24"/>
            <w:highlight w:val="white"/>
            <w:rPrChange w:id="1141" w:author="Holli Flanagan" w:date="2025-05-09T17:12:00Z">
              <w:rPr>
                <w:rFonts w:ascii="Times New Roman" w:eastAsia="Times New Roman" w:hAnsi="Times New Roman" w:cs="Times New Roman"/>
                <w:i/>
                <w:color w:val="212529"/>
                <w:sz w:val="24"/>
                <w:szCs w:val="24"/>
                <w:highlight w:val="white"/>
              </w:rPr>
            </w:rPrChange>
          </w:rPr>
          <w:t>o</w:t>
        </w:r>
      </w:ins>
      <w:r>
        <w:rPr>
          <w:rFonts w:ascii="Times New Roman" w:eastAsia="Times New Roman" w:hAnsi="Times New Roman" w:cs="Times New Roman"/>
          <w:color w:val="212529"/>
          <w:sz w:val="24"/>
          <w:szCs w:val="24"/>
          <w:highlight w:val="white"/>
          <w:rPrChange w:id="1142" w:author="Holli Flanagan" w:date="2025-05-09T17:12:00Z">
            <w:rPr>
              <w:rFonts w:ascii="Times New Roman" w:eastAsia="Times New Roman" w:hAnsi="Times New Roman" w:cs="Times New Roman"/>
              <w:i/>
              <w:color w:val="212529"/>
              <w:sz w:val="24"/>
              <w:szCs w:val="24"/>
              <w:highlight w:val="white"/>
            </w:rPr>
          </w:rPrChange>
        </w:rPr>
        <w:t>bject-</w:t>
      </w:r>
      <w:del w:id="1143" w:author="Holli Flanagan" w:date="2025-05-09T17:12:00Z">
        <w:r>
          <w:rPr>
            <w:rFonts w:ascii="Times New Roman" w:eastAsia="Times New Roman" w:hAnsi="Times New Roman" w:cs="Times New Roman"/>
            <w:color w:val="212529"/>
            <w:sz w:val="24"/>
            <w:szCs w:val="24"/>
            <w:highlight w:val="white"/>
            <w:rPrChange w:id="1144" w:author="Holli Flanagan" w:date="2025-05-09T17:12:00Z">
              <w:rPr>
                <w:rFonts w:ascii="Times New Roman" w:eastAsia="Times New Roman" w:hAnsi="Times New Roman" w:cs="Times New Roman"/>
                <w:i/>
                <w:color w:val="212529"/>
                <w:sz w:val="24"/>
                <w:szCs w:val="24"/>
                <w:highlight w:val="white"/>
              </w:rPr>
            </w:rPrChange>
          </w:rPr>
          <w:delText>O</w:delText>
        </w:r>
      </w:del>
      <w:ins w:id="1145" w:author="Holli Flanagan" w:date="2025-05-09T17:12:00Z">
        <w:r>
          <w:rPr>
            <w:rFonts w:ascii="Times New Roman" w:eastAsia="Times New Roman" w:hAnsi="Times New Roman" w:cs="Times New Roman"/>
            <w:color w:val="212529"/>
            <w:sz w:val="24"/>
            <w:szCs w:val="24"/>
            <w:highlight w:val="white"/>
            <w:rPrChange w:id="1146" w:author="Holli Flanagan" w:date="2025-05-09T17:12:00Z">
              <w:rPr>
                <w:rFonts w:ascii="Times New Roman" w:eastAsia="Times New Roman" w:hAnsi="Times New Roman" w:cs="Times New Roman"/>
                <w:i/>
                <w:color w:val="212529"/>
                <w:sz w:val="24"/>
                <w:szCs w:val="24"/>
                <w:highlight w:val="white"/>
              </w:rPr>
            </w:rPrChange>
          </w:rPr>
          <w:t>o</w:t>
        </w:r>
      </w:ins>
      <w:r>
        <w:rPr>
          <w:rFonts w:ascii="Times New Roman" w:eastAsia="Times New Roman" w:hAnsi="Times New Roman" w:cs="Times New Roman"/>
          <w:color w:val="212529"/>
          <w:sz w:val="24"/>
          <w:szCs w:val="24"/>
          <w:highlight w:val="white"/>
          <w:rPrChange w:id="1147" w:author="Holli Flanagan" w:date="2025-05-09T17:12:00Z">
            <w:rPr>
              <w:rFonts w:ascii="Times New Roman" w:eastAsia="Times New Roman" w:hAnsi="Times New Roman" w:cs="Times New Roman"/>
              <w:i/>
              <w:color w:val="212529"/>
              <w:sz w:val="24"/>
              <w:szCs w:val="24"/>
              <w:highlight w:val="white"/>
            </w:rPr>
          </w:rPrChange>
        </w:rPr>
        <w:t xml:space="preserve">riented </w:t>
      </w:r>
      <w:del w:id="1148" w:author="Holli Flanagan" w:date="2025-05-09T17:12:00Z">
        <w:r>
          <w:rPr>
            <w:rFonts w:ascii="Times New Roman" w:eastAsia="Times New Roman" w:hAnsi="Times New Roman" w:cs="Times New Roman"/>
            <w:color w:val="212529"/>
            <w:sz w:val="24"/>
            <w:szCs w:val="24"/>
            <w:highlight w:val="white"/>
            <w:rPrChange w:id="1149" w:author="Holli Flanagan" w:date="2025-05-09T17:12:00Z">
              <w:rPr>
                <w:rFonts w:ascii="Times New Roman" w:eastAsia="Times New Roman" w:hAnsi="Times New Roman" w:cs="Times New Roman"/>
                <w:i/>
                <w:color w:val="212529"/>
                <w:sz w:val="24"/>
                <w:szCs w:val="24"/>
                <w:highlight w:val="white"/>
              </w:rPr>
            </w:rPrChange>
          </w:rPr>
          <w:delText>P</w:delText>
        </w:r>
      </w:del>
      <w:ins w:id="1150" w:author="Holli Flanagan" w:date="2025-05-09T17:12:00Z">
        <w:r>
          <w:rPr>
            <w:rFonts w:ascii="Times New Roman" w:eastAsia="Times New Roman" w:hAnsi="Times New Roman" w:cs="Times New Roman"/>
            <w:color w:val="212529"/>
            <w:sz w:val="24"/>
            <w:szCs w:val="24"/>
            <w:highlight w:val="white"/>
            <w:rPrChange w:id="1151" w:author="Holli Flanagan" w:date="2025-05-09T17:12:00Z">
              <w:rPr>
                <w:rFonts w:ascii="Times New Roman" w:eastAsia="Times New Roman" w:hAnsi="Times New Roman" w:cs="Times New Roman"/>
                <w:i/>
                <w:color w:val="212529"/>
                <w:sz w:val="24"/>
                <w:szCs w:val="24"/>
                <w:highlight w:val="white"/>
              </w:rPr>
            </w:rPrChange>
          </w:rPr>
          <w:t>p</w:t>
        </w:r>
      </w:ins>
      <w:r>
        <w:rPr>
          <w:rFonts w:ascii="Times New Roman" w:eastAsia="Times New Roman" w:hAnsi="Times New Roman" w:cs="Times New Roman"/>
          <w:color w:val="212529"/>
          <w:sz w:val="24"/>
          <w:szCs w:val="24"/>
          <w:highlight w:val="white"/>
          <w:rPrChange w:id="1152" w:author="Holli Flanagan" w:date="2025-05-09T17:12:00Z">
            <w:rPr>
              <w:rFonts w:ascii="Times New Roman" w:eastAsia="Times New Roman" w:hAnsi="Times New Roman" w:cs="Times New Roman"/>
              <w:i/>
              <w:color w:val="212529"/>
              <w:sz w:val="24"/>
              <w:szCs w:val="24"/>
              <w:highlight w:val="white"/>
            </w:rPr>
          </w:rPrChange>
        </w:rPr>
        <w:t>rogramming</w:t>
      </w:r>
      <w:commentRangeEnd w:id="1132"/>
      <w:ins w:id="1153" w:author="Holli Flanagan" w:date="2025-05-09T17:12:00Z">
        <w:r>
          <w:commentReference w:id="1132"/>
        </w:r>
        <w:r>
          <w:rPr>
            <w:rFonts w:ascii="Times New Roman" w:eastAsia="Times New Roman" w:hAnsi="Times New Roman" w:cs="Times New Roman"/>
            <w:color w:val="212529"/>
            <w:sz w:val="24"/>
            <w:szCs w:val="24"/>
            <w:highlight w:val="white"/>
            <w:rPrChange w:id="1154" w:author="Holli Flanagan" w:date="2025-05-09T17:12:00Z">
              <w:rPr>
                <w:rFonts w:ascii="Times New Roman" w:eastAsia="Times New Roman" w:hAnsi="Times New Roman" w:cs="Times New Roman"/>
                <w:i/>
                <w:color w:val="212529"/>
                <w:sz w:val="24"/>
                <w:szCs w:val="24"/>
                <w:highlight w:val="white"/>
              </w:rPr>
            </w:rPrChange>
          </w:rPr>
          <w:t>.</w:t>
        </w:r>
      </w:ins>
    </w:p>
    <w:p w14:paraId="74CEF275" w14:textId="77777777" w:rsidR="00B32DEF" w:rsidRPr="00B32DEF" w:rsidRDefault="00000000">
      <w:pPr>
        <w:pStyle w:val="Heading2"/>
        <w:keepNext w:val="0"/>
        <w:keepLines w:val="0"/>
        <w:spacing w:before="540" w:after="100"/>
        <w:rPr>
          <w:rPrChange w:id="1155" w:author="Holli Flanagan" w:date="2025-05-12T14:33:00Z">
            <w:rPr>
              <w:sz w:val="36"/>
              <w:szCs w:val="36"/>
            </w:rPr>
          </w:rPrChange>
        </w:rPr>
        <w:pPrChange w:id="1156" w:author="Holli Flanagan" w:date="2025-05-09T17:12:00Z">
          <w:pPr>
            <w:pStyle w:val="Heading2"/>
            <w:keepNext w:val="0"/>
            <w:keepLines w:val="0"/>
            <w:spacing w:before="540" w:after="100"/>
            <w:ind w:left="720" w:hanging="360"/>
          </w:pPr>
        </w:pPrChange>
      </w:pPr>
      <w:bookmarkStart w:id="1157" w:name="_4q7ywff8zl9t" w:colFirst="0" w:colLast="0"/>
      <w:bookmarkEnd w:id="1157"/>
      <w:r>
        <w:rPr>
          <w:rPrChange w:id="1158" w:author="Holli Flanagan" w:date="2025-05-12T14:33:00Z">
            <w:rPr>
              <w:sz w:val="36"/>
              <w:szCs w:val="36"/>
            </w:rPr>
          </w:rPrChange>
        </w:rPr>
        <w:t>Adding functionality to a class</w:t>
      </w:r>
    </w:p>
    <w:p w14:paraId="42387900"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consider our drawing example from the previous chapter</w:t>
      </w:r>
    </w:p>
    <w:p w14:paraId="0B86D0A4"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DFEDCAC"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Specifically, if we look at our </w:t>
      </w:r>
      <w:del w:id="1159" w:author="Holli Flanagan" w:date="2025-05-09T17:12:00Z">
        <w:r>
          <w:rPr>
            <w:rFonts w:ascii="Times New Roman" w:eastAsia="Times New Roman" w:hAnsi="Times New Roman" w:cs="Times New Roman"/>
            <w:color w:val="212529"/>
            <w:sz w:val="24"/>
            <w:szCs w:val="24"/>
            <w:highlight w:val="white"/>
          </w:rPr>
          <w:delText>L</w:delText>
        </w:r>
      </w:del>
      <w:ins w:id="1160" w:author="Holli Flanagan" w:date="2025-05-09T17:12:00Z">
        <w:r>
          <w:rPr>
            <w:rFonts w:ascii="Times New Roman" w:eastAsia="Times New Roman" w:hAnsi="Times New Roman" w:cs="Times New Roman"/>
            <w:color w:val="212529"/>
            <w:sz w:val="24"/>
            <w:szCs w:val="24"/>
            <w:highlight w:val="white"/>
          </w:rPr>
          <w:t>l</w:t>
        </w:r>
      </w:ins>
      <w:r>
        <w:rPr>
          <w:rFonts w:ascii="Times New Roman" w:eastAsia="Times New Roman" w:hAnsi="Times New Roman" w:cs="Times New Roman"/>
          <w:color w:val="212529"/>
          <w:sz w:val="24"/>
          <w:szCs w:val="24"/>
          <w:highlight w:val="white"/>
        </w:rPr>
        <w:t xml:space="preserve">ine class which contains two points with x and y coordinates, we might want an easy way to get a line’s length. We can expand our definition of a line to contain a method to accomplish this. The </w:t>
      </w:r>
      <w:proofErr w:type="spellStart"/>
      <w:proofErr w:type="gramStart"/>
      <w:r>
        <w:rPr>
          <w:rFonts w:ascii="Times New Roman" w:eastAsia="Times New Roman" w:hAnsi="Times New Roman" w:cs="Times New Roman"/>
          <w:color w:val="D63384"/>
          <w:sz w:val="21"/>
          <w:szCs w:val="21"/>
          <w:shd w:val="clear" w:color="auto" w:fill="F5F6FA"/>
        </w:rPr>
        <w:t>getLength</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 can be added inside the class definition.</w:t>
      </w:r>
    </w:p>
    <w:p w14:paraId="45649C0F"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FC3C2AB"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that we don’t need to know how the line is represented to use this method. If we have a line and want </w:t>
      </w:r>
      <w:ins w:id="1161" w:author="Holli Flanagan" w:date="2025-05-09T17:13:00Z">
        <w:r>
          <w:rPr>
            <w:rFonts w:ascii="Times New Roman" w:eastAsia="Times New Roman" w:hAnsi="Times New Roman" w:cs="Times New Roman"/>
            <w:color w:val="212529"/>
            <w:sz w:val="24"/>
            <w:szCs w:val="24"/>
            <w:highlight w:val="white"/>
          </w:rPr>
          <w:t xml:space="preserve">to find </w:t>
        </w:r>
      </w:ins>
      <w:r>
        <w:rPr>
          <w:rFonts w:ascii="Times New Roman" w:eastAsia="Times New Roman" w:hAnsi="Times New Roman" w:cs="Times New Roman"/>
          <w:color w:val="212529"/>
          <w:sz w:val="24"/>
          <w:szCs w:val="24"/>
          <w:highlight w:val="white"/>
        </w:rPr>
        <w:t>it</w:t>
      </w:r>
      <w:del w:id="1162" w:author="Holli Flanagan" w:date="2025-05-09T17:13: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s length, we simply call the </w:t>
      </w:r>
      <w:proofErr w:type="spellStart"/>
      <w:r>
        <w:rPr>
          <w:rFonts w:ascii="Times New Roman" w:eastAsia="Times New Roman" w:hAnsi="Times New Roman" w:cs="Times New Roman"/>
          <w:color w:val="D63384"/>
          <w:sz w:val="21"/>
          <w:szCs w:val="21"/>
          <w:shd w:val="clear" w:color="auto" w:fill="F5F6FA"/>
        </w:rPr>
        <w:t>getLength</w:t>
      </w:r>
      <w:proofErr w:type="spellEnd"/>
      <w:r>
        <w:rPr>
          <w:rFonts w:ascii="Times New Roman" w:eastAsia="Times New Roman" w:hAnsi="Times New Roman" w:cs="Times New Roman"/>
          <w:color w:val="212529"/>
          <w:sz w:val="24"/>
          <w:szCs w:val="24"/>
          <w:highlight w:val="white"/>
        </w:rPr>
        <w:t xml:space="preserve"> method. This is important because in the future we might change the internal representation of a line, but this method would still work if we rewrote it. The calling program would not need to change.</w:t>
      </w:r>
    </w:p>
    <w:p w14:paraId="540FDE15"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lastRenderedPageBreak/>
        <w:t>Let’s try it:</w:t>
      </w:r>
    </w:p>
    <w:p w14:paraId="7FC79BCC"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7B0EEF3"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add as many methods as we want to a class. The methods allow us to manipulate the data within the class or do calculations using the data within the class without knowing how the data within the class is actually represented. The method itself must obviously </w:t>
      </w:r>
      <w:proofErr w:type="gramStart"/>
      <w:r>
        <w:rPr>
          <w:rFonts w:ascii="Times New Roman" w:eastAsia="Times New Roman" w:hAnsi="Times New Roman" w:cs="Times New Roman"/>
          <w:color w:val="212529"/>
          <w:sz w:val="24"/>
          <w:szCs w:val="24"/>
          <w:highlight w:val="white"/>
        </w:rPr>
        <w:t>know</w:t>
      </w:r>
      <w:proofErr w:type="gramEnd"/>
      <w:r>
        <w:rPr>
          <w:rFonts w:ascii="Times New Roman" w:eastAsia="Times New Roman" w:hAnsi="Times New Roman" w:cs="Times New Roman"/>
          <w:color w:val="212529"/>
          <w:sz w:val="24"/>
          <w:szCs w:val="24"/>
          <w:highlight w:val="white"/>
        </w:rPr>
        <w:t xml:space="preserve">, but </w:t>
      </w:r>
      <w:proofErr w:type="gramStart"/>
      <w:r>
        <w:rPr>
          <w:rFonts w:ascii="Times New Roman" w:eastAsia="Times New Roman" w:hAnsi="Times New Roman" w:cs="Times New Roman"/>
          <w:color w:val="212529"/>
          <w:sz w:val="24"/>
          <w:szCs w:val="24"/>
          <w:highlight w:val="white"/>
        </w:rPr>
        <w:t>external</w:t>
      </w:r>
      <w:proofErr w:type="gramEnd"/>
      <w:r>
        <w:rPr>
          <w:rFonts w:ascii="Times New Roman" w:eastAsia="Times New Roman" w:hAnsi="Times New Roman" w:cs="Times New Roman"/>
          <w:color w:val="212529"/>
          <w:sz w:val="24"/>
          <w:szCs w:val="24"/>
          <w:highlight w:val="white"/>
        </w:rPr>
        <w:t xml:space="preserve"> code that uses the class does not need to know anything about the internal structure. Later</w:t>
      </w:r>
      <w:ins w:id="1163" w:author="Holli Flanagan" w:date="2025-05-09T17:13: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we will use the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highlight w:val="white"/>
        </w:rPr>
        <w:t xml:space="preserve"> keyword to hide that information from users of the class. Our class will have a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interface</w:t>
      </w:r>
      <w:r>
        <w:rPr>
          <w:rFonts w:ascii="Times New Roman" w:eastAsia="Times New Roman" w:hAnsi="Times New Roman" w:cs="Times New Roman"/>
          <w:color w:val="212529"/>
          <w:sz w:val="24"/>
          <w:szCs w:val="24"/>
          <w:highlight w:val="white"/>
        </w:rPr>
        <w:t xml:space="preserve"> which may be separate from its private internal representation.</w:t>
      </w:r>
    </w:p>
    <w:p w14:paraId="49CBB446" w14:textId="77777777" w:rsidR="00B32DEF" w:rsidRPr="00B32DEF" w:rsidRDefault="00000000">
      <w:pPr>
        <w:pStyle w:val="Heading2"/>
        <w:keepNext w:val="0"/>
        <w:keepLines w:val="0"/>
        <w:spacing w:before="540" w:after="100"/>
        <w:rPr>
          <w:rPrChange w:id="1164" w:author="Holli Flanagan" w:date="2025-05-12T14:33:00Z">
            <w:rPr>
              <w:sz w:val="36"/>
              <w:szCs w:val="36"/>
            </w:rPr>
          </w:rPrChange>
        </w:rPr>
        <w:pPrChange w:id="1165" w:author="Holli Flanagan" w:date="2025-05-09T17:13:00Z">
          <w:pPr>
            <w:pStyle w:val="Heading2"/>
            <w:keepNext w:val="0"/>
            <w:keepLines w:val="0"/>
            <w:spacing w:before="540" w:after="100"/>
            <w:ind w:left="720" w:hanging="360"/>
          </w:pPr>
        </w:pPrChange>
      </w:pPr>
      <w:bookmarkStart w:id="1166" w:name="_74lxn0sc9i2l" w:colFirst="0" w:colLast="0"/>
      <w:bookmarkEnd w:id="1166"/>
      <w:r>
        <w:rPr>
          <w:rPrChange w:id="1167" w:author="Holli Flanagan" w:date="2025-05-12T14:33:00Z">
            <w:rPr>
              <w:sz w:val="36"/>
              <w:szCs w:val="36"/>
            </w:rPr>
          </w:rPrChange>
        </w:rPr>
        <w:t>Default Parameters</w:t>
      </w:r>
    </w:p>
    <w:p w14:paraId="26CFACA9"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possible to provide default values for the parameters in the function signature. We can use this to provide default values for our color class. Now we can create a color object with these default values. In the example below, we create a color with a specific color, and one using the defaults </w:t>
      </w:r>
      <w:commentRangeStart w:id="1168"/>
      <w:r>
        <w:rPr>
          <w:rFonts w:ascii="Times New Roman" w:eastAsia="Times New Roman" w:hAnsi="Times New Roman" w:cs="Times New Roman"/>
          <w:color w:val="212529"/>
          <w:sz w:val="24"/>
          <w:szCs w:val="24"/>
          <w:highlight w:val="white"/>
        </w:rPr>
        <w:t>(0,0,0</w:t>
      </w:r>
      <w:commentRangeEnd w:id="1168"/>
      <w:r>
        <w:commentReference w:id="1168"/>
      </w:r>
      <w:r>
        <w:rPr>
          <w:rFonts w:ascii="Times New Roman" w:eastAsia="Times New Roman" w:hAnsi="Times New Roman" w:cs="Times New Roman"/>
          <w:color w:val="212529"/>
          <w:sz w:val="24"/>
          <w:szCs w:val="24"/>
          <w:highlight w:val="white"/>
        </w:rPr>
        <w:t>).</w:t>
      </w:r>
    </w:p>
    <w:p w14:paraId="081F90F6"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E08DE5F" w14:textId="77777777" w:rsidR="00B32DEF" w:rsidRPr="00B32DEF" w:rsidRDefault="00000000">
      <w:pPr>
        <w:pStyle w:val="Heading2"/>
        <w:rPr>
          <w:rPrChange w:id="1169" w:author="Holli Flanagan" w:date="2025-05-12T14:33:00Z">
            <w:rPr>
              <w:sz w:val="36"/>
              <w:szCs w:val="36"/>
            </w:rPr>
          </w:rPrChange>
        </w:rPr>
        <w:pPrChange w:id="1170" w:author="Holli Flanagan" w:date="2025-05-12T14:33:00Z">
          <w:pPr>
            <w:pStyle w:val="Heading2"/>
            <w:keepNext w:val="0"/>
            <w:keepLines w:val="0"/>
            <w:spacing w:before="540" w:after="100"/>
          </w:pPr>
        </w:pPrChange>
      </w:pPr>
      <w:bookmarkStart w:id="1171" w:name="_lg4as540w5es" w:colFirst="0" w:colLast="0"/>
      <w:bookmarkEnd w:id="1171"/>
      <w:r>
        <w:rPr>
          <w:rPrChange w:id="1172" w:author="Holli Flanagan" w:date="2025-05-12T14:33:00Z">
            <w:rPr>
              <w:sz w:val="36"/>
              <w:szCs w:val="36"/>
            </w:rPr>
          </w:rPrChange>
        </w:rPr>
        <w:t>Another example</w:t>
      </w:r>
    </w:p>
    <w:p w14:paraId="7547B468"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Let’s try to add a </w:t>
      </w:r>
      <w:proofErr w:type="spellStart"/>
      <w:proofErr w:type="gramStart"/>
      <w:r>
        <w:rPr>
          <w:rFonts w:ascii="Times New Roman" w:eastAsia="Times New Roman" w:hAnsi="Times New Roman" w:cs="Times New Roman"/>
          <w:color w:val="D63384"/>
          <w:sz w:val="21"/>
          <w:szCs w:val="21"/>
          <w:shd w:val="clear" w:color="auto" w:fill="F5F6FA"/>
        </w:rPr>
        <w:t>getArea</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 to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highlight w:val="white"/>
        </w:rPr>
        <w:t xml:space="preserve"> class. This should be straight</w:t>
      </w:r>
      <w:del w:id="1173" w:author="Holli Flanagan" w:date="2025-05-09T17:16:00Z">
        <w:r>
          <w:rPr>
            <w:rFonts w:ascii="Times New Roman" w:eastAsia="Times New Roman" w:hAnsi="Times New Roman" w:cs="Times New Roman"/>
            <w:color w:val="212529"/>
            <w:sz w:val="24"/>
            <w:szCs w:val="24"/>
            <w:highlight w:val="white"/>
          </w:rPr>
          <w:delText xml:space="preserve"> </w:delText>
        </w:r>
      </w:del>
      <w:r>
        <w:rPr>
          <w:rFonts w:ascii="Times New Roman" w:eastAsia="Times New Roman" w:hAnsi="Times New Roman" w:cs="Times New Roman"/>
          <w:color w:val="212529"/>
          <w:sz w:val="24"/>
          <w:szCs w:val="24"/>
          <w:highlight w:val="white"/>
        </w:rPr>
        <w:t>forward since we have the corners.</w:t>
      </w:r>
    </w:p>
    <w:p w14:paraId="5AE0E813"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1340922"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area is the length of the line from (</w:t>
      </w:r>
      <w:r>
        <w:rPr>
          <w:rFonts w:ascii="Times New Roman" w:eastAsia="Times New Roman" w:hAnsi="Times New Roman" w:cs="Times New Roman"/>
          <w:color w:val="D63384"/>
          <w:sz w:val="21"/>
          <w:szCs w:val="21"/>
          <w:shd w:val="clear" w:color="auto" w:fill="F5F6FA"/>
        </w:rPr>
        <w:t>corner1.x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corner1.y</w:t>
      </w:r>
      <w:r>
        <w:rPr>
          <w:rFonts w:ascii="Times New Roman" w:eastAsia="Times New Roman" w:hAnsi="Times New Roman" w:cs="Times New Roman"/>
          <w:color w:val="212529"/>
          <w:sz w:val="24"/>
          <w:szCs w:val="24"/>
          <w:highlight w:val="white"/>
        </w:rPr>
        <w:t>) to (</w:t>
      </w:r>
      <w:r>
        <w:rPr>
          <w:rFonts w:ascii="Times New Roman" w:eastAsia="Times New Roman" w:hAnsi="Times New Roman" w:cs="Times New Roman"/>
          <w:color w:val="D63384"/>
          <w:sz w:val="21"/>
          <w:szCs w:val="21"/>
          <w:shd w:val="clear" w:color="auto" w:fill="F5F6FA"/>
        </w:rPr>
        <w:t>corner2.x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corner1.y</w:t>
      </w:r>
      <w:r>
        <w:rPr>
          <w:rFonts w:ascii="Times New Roman" w:eastAsia="Times New Roman" w:hAnsi="Times New Roman" w:cs="Times New Roman"/>
          <w:color w:val="212529"/>
          <w:sz w:val="24"/>
          <w:szCs w:val="24"/>
          <w:highlight w:val="white"/>
        </w:rPr>
        <w:t>) times the length of the line from (</w:t>
      </w:r>
      <w:r>
        <w:rPr>
          <w:rFonts w:ascii="Times New Roman" w:eastAsia="Times New Roman" w:hAnsi="Times New Roman" w:cs="Times New Roman"/>
          <w:color w:val="D63384"/>
          <w:sz w:val="21"/>
          <w:szCs w:val="21"/>
          <w:shd w:val="clear" w:color="auto" w:fill="F5F6FA"/>
        </w:rPr>
        <w:t>corner1.x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corner1.y</w:t>
      </w:r>
      <w:r>
        <w:rPr>
          <w:rFonts w:ascii="Times New Roman" w:eastAsia="Times New Roman" w:hAnsi="Times New Roman" w:cs="Times New Roman"/>
          <w:color w:val="212529"/>
          <w:sz w:val="24"/>
          <w:szCs w:val="24"/>
          <w:highlight w:val="white"/>
        </w:rPr>
        <w:t>) to (</w:t>
      </w:r>
      <w:r>
        <w:rPr>
          <w:rFonts w:ascii="Times New Roman" w:eastAsia="Times New Roman" w:hAnsi="Times New Roman" w:cs="Times New Roman"/>
          <w:color w:val="D63384"/>
          <w:sz w:val="21"/>
          <w:szCs w:val="21"/>
          <w:shd w:val="clear" w:color="auto" w:fill="F5F6FA"/>
        </w:rPr>
        <w:t>corner1.x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corner2.y</w:t>
      </w:r>
      <w:r>
        <w:rPr>
          <w:rFonts w:ascii="Times New Roman" w:eastAsia="Times New Roman" w:hAnsi="Times New Roman" w:cs="Times New Roman"/>
          <w:color w:val="212529"/>
          <w:sz w:val="24"/>
          <w:szCs w:val="24"/>
          <w:highlight w:val="white"/>
        </w:rPr>
        <w:t>)</w:t>
      </w:r>
    </w:p>
    <w:p w14:paraId="444F03DD"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79468E41" wp14:editId="22CC4701">
            <wp:extent cx="5943600" cy="1651000"/>
            <wp:effectExtent l="9525" t="9525" r="9525" b="9525"/>
            <wp:docPr id="61"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58"/>
                    <a:srcRect/>
                    <a:stretch>
                      <a:fillRect/>
                    </a:stretch>
                  </pic:blipFill>
                  <pic:spPr>
                    <a:xfrm>
                      <a:off x="0" y="0"/>
                      <a:ext cx="5943600" cy="1651000"/>
                    </a:xfrm>
                    <a:prstGeom prst="rect">
                      <a:avLst/>
                    </a:prstGeom>
                    <a:ln w="9525">
                      <a:solidFill>
                        <a:srgbClr val="DDDDDD"/>
                      </a:solidFill>
                      <a:prstDash val="solid"/>
                    </a:ln>
                  </pic:spPr>
                </pic:pic>
              </a:graphicData>
            </a:graphic>
          </wp:inline>
        </w:drawing>
      </w:r>
    </w:p>
    <w:p w14:paraId="26541D10"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3EBC3B6" w14:textId="77777777" w:rsidR="00B32DEF" w:rsidRPr="00B32DEF" w:rsidRDefault="00000000">
      <w:pPr>
        <w:pStyle w:val="Heading2"/>
        <w:rPr>
          <w:rPrChange w:id="1174" w:author="Holli Flanagan" w:date="2025-05-12T14:33:00Z">
            <w:rPr>
              <w:sz w:val="36"/>
              <w:szCs w:val="36"/>
            </w:rPr>
          </w:rPrChange>
        </w:rPr>
        <w:pPrChange w:id="1175" w:author="Holli Flanagan" w:date="2025-05-12T14:33:00Z">
          <w:pPr>
            <w:pStyle w:val="Heading2"/>
            <w:keepNext w:val="0"/>
            <w:keepLines w:val="0"/>
            <w:spacing w:before="540" w:after="100"/>
          </w:pPr>
        </w:pPrChange>
      </w:pPr>
      <w:bookmarkStart w:id="1176" w:name="_pgpk3hydgyt" w:colFirst="0" w:colLast="0"/>
      <w:bookmarkEnd w:id="1176"/>
      <w:r>
        <w:rPr>
          <w:rPrChange w:id="1177" w:author="Holli Flanagan" w:date="2025-05-12T14:33:00Z">
            <w:rPr>
              <w:sz w:val="36"/>
              <w:szCs w:val="36"/>
            </w:rPr>
          </w:rPrChange>
        </w:rPr>
        <w:lastRenderedPageBreak/>
        <w:t>Exercises</w:t>
      </w:r>
    </w:p>
    <w:p w14:paraId="06BFC8E1"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Fill in the method </w:t>
      </w:r>
      <w:proofErr w:type="spellStart"/>
      <w:proofErr w:type="gramStart"/>
      <w:r>
        <w:rPr>
          <w:rFonts w:ascii="Times New Roman" w:eastAsia="Times New Roman" w:hAnsi="Times New Roman" w:cs="Times New Roman"/>
          <w:color w:val="D63384"/>
          <w:sz w:val="21"/>
          <w:szCs w:val="21"/>
          <w:shd w:val="clear" w:color="auto" w:fill="F5F6FA"/>
        </w:rPr>
        <w:t>getDiagonals</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w:t>
      </w:r>
      <w:proofErr w:type="spellStart"/>
      <w:proofErr w:type="gramStart"/>
      <w:r>
        <w:rPr>
          <w:rFonts w:ascii="Times New Roman" w:eastAsia="Times New Roman" w:hAnsi="Times New Roman" w:cs="Times New Roman"/>
          <w:color w:val="D63384"/>
          <w:sz w:val="21"/>
          <w:szCs w:val="21"/>
          <w:shd w:val="clear" w:color="auto" w:fill="F5F6FA"/>
        </w:rPr>
        <w:t>getPerimeter</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and </w:t>
      </w:r>
      <w:proofErr w:type="spellStart"/>
      <w:proofErr w:type="gramStart"/>
      <w:r>
        <w:rPr>
          <w:rFonts w:ascii="Times New Roman" w:eastAsia="Times New Roman" w:hAnsi="Times New Roman" w:cs="Times New Roman"/>
          <w:color w:val="D63384"/>
          <w:sz w:val="21"/>
          <w:szCs w:val="21"/>
          <w:shd w:val="clear" w:color="auto" w:fill="F5F6FA"/>
        </w:rPr>
        <w:t>getDiagonalLength</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methods as specified in the comments.</w:t>
      </w:r>
    </w:p>
    <w:p w14:paraId="068A1637"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A82F17A" w14:textId="77777777" w:rsidR="00B32DEF" w:rsidRDefault="00000000">
      <w:pPr>
        <w:pStyle w:val="Heading2"/>
        <w:pPrChange w:id="1178" w:author="Holli Flanagan" w:date="2025-05-12T14:33:00Z">
          <w:pPr>
            <w:pStyle w:val="Heading2"/>
            <w:spacing w:before="180" w:after="300"/>
          </w:pPr>
        </w:pPrChange>
      </w:pPr>
      <w:bookmarkStart w:id="1179" w:name="_rznf76rzbl5e" w:colFirst="0" w:colLast="0"/>
      <w:bookmarkEnd w:id="1179"/>
      <w:r>
        <w:t>Show Solution</w:t>
      </w:r>
    </w:p>
    <w:p w14:paraId="0C76C9B0"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One thing to notice is that we had to compute the missing corners in every function. It would make more sense to compute them when the object is created and store them as member variables. We can do this without changing the public interface of the class and simplify all of our member methods. We will do this in the next section.</w:t>
      </w:r>
    </w:p>
    <w:p w14:paraId="44241BDC"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So now we can add methods to our classes to create robust objects that encapsulate not just some heterogeneous data, but also methods that can work on that data. We can use the classes to create instances with the new operator which </w:t>
      </w:r>
      <w:proofErr w:type="gramStart"/>
      <w:r>
        <w:rPr>
          <w:rFonts w:ascii="Times New Roman" w:eastAsia="Times New Roman" w:hAnsi="Times New Roman" w:cs="Times New Roman"/>
          <w:color w:val="212529"/>
          <w:sz w:val="24"/>
          <w:szCs w:val="24"/>
          <w:highlight w:val="white"/>
        </w:rPr>
        <w:t>store</w:t>
      </w:r>
      <w:proofErr w:type="gramEnd"/>
      <w:r>
        <w:rPr>
          <w:rFonts w:ascii="Times New Roman" w:eastAsia="Times New Roman" w:hAnsi="Times New Roman" w:cs="Times New Roman"/>
          <w:color w:val="212529"/>
          <w:sz w:val="24"/>
          <w:szCs w:val="24"/>
          <w:highlight w:val="white"/>
        </w:rPr>
        <w:t xml:space="preserve"> their own data, and have methods that work on the data inside the instance.</w:t>
      </w:r>
    </w:p>
    <w:p w14:paraId="384DA63B" w14:textId="77777777" w:rsidR="00B32DEF" w:rsidRDefault="00000000">
      <w:pPr>
        <w:numPr>
          <w:ilvl w:val="0"/>
          <w:numId w:val="118"/>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let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color1=new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Color(</w:t>
      </w:r>
      <w:proofErr w:type="gramEnd"/>
      <w:r>
        <w:rPr>
          <w:rFonts w:ascii="Times New Roman" w:eastAsia="Times New Roman" w:hAnsi="Times New Roman" w:cs="Times New Roman"/>
          <w:color w:val="188038"/>
          <w:sz w:val="24"/>
          <w:szCs w:val="24"/>
          <w:highlight w:val="white"/>
        </w:rPr>
        <w:t>0,0,0</w:t>
      </w:r>
      <w:proofErr w:type="gramStart"/>
      <w:r>
        <w:rPr>
          <w:rFonts w:ascii="Times New Roman" w:eastAsia="Times New Roman" w:hAnsi="Times New Roman" w:cs="Times New Roman"/>
          <w:color w:val="188038"/>
          <w:sz w:val="24"/>
          <w:szCs w:val="24"/>
          <w:highlight w:val="white"/>
        </w:rPr>
        <w:t>);</w:t>
      </w:r>
      <w:proofErr w:type="gramEnd"/>
    </w:p>
    <w:p w14:paraId="15EF0113" w14:textId="77777777" w:rsidR="00B32DEF" w:rsidRDefault="00000000">
      <w:pPr>
        <w:numPr>
          <w:ilvl w:val="0"/>
          <w:numId w:val="118"/>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188038"/>
          <w:sz w:val="24"/>
          <w:szCs w:val="24"/>
          <w:highlight w:val="white"/>
        </w:rPr>
        <w:t>let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color2=new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Color(</w:t>
      </w:r>
      <w:proofErr w:type="gramEnd"/>
      <w:r>
        <w:rPr>
          <w:rFonts w:ascii="Times New Roman" w:eastAsia="Times New Roman" w:hAnsi="Times New Roman" w:cs="Times New Roman"/>
          <w:color w:val="188038"/>
          <w:sz w:val="24"/>
          <w:szCs w:val="24"/>
          <w:highlight w:val="white"/>
        </w:rPr>
        <w:t>255,255,255</w:t>
      </w:r>
      <w:proofErr w:type="gramStart"/>
      <w:r>
        <w:rPr>
          <w:rFonts w:ascii="Times New Roman" w:eastAsia="Times New Roman" w:hAnsi="Times New Roman" w:cs="Times New Roman"/>
          <w:color w:val="188038"/>
          <w:sz w:val="24"/>
          <w:szCs w:val="24"/>
          <w:highlight w:val="white"/>
        </w:rPr>
        <w:t>);</w:t>
      </w:r>
      <w:proofErr w:type="gramEnd"/>
    </w:p>
    <w:p w14:paraId="0D08EF00" w14:textId="77777777" w:rsidR="00B32DEF" w:rsidRDefault="00000000">
      <w:pPr>
        <w:numPr>
          <w:ilvl w:val="0"/>
          <w:numId w:val="118"/>
        </w:numPr>
        <w:shd w:val="clear" w:color="auto" w:fill="FFFFFF"/>
        <w:spacing w:after="300"/>
        <w:rPr>
          <w:rFonts w:ascii="Times New Roman" w:eastAsia="Times New Roman" w:hAnsi="Times New Roman" w:cs="Times New Roman"/>
          <w:color w:val="212529"/>
          <w:sz w:val="24"/>
          <w:szCs w:val="24"/>
        </w:rPr>
      </w:pPr>
      <w:r>
        <w:rPr>
          <w:rFonts w:ascii="Times New Roman" w:eastAsia="Times New Roman" w:hAnsi="Times New Roman" w:cs="Times New Roman"/>
          <w:color w:val="188038"/>
          <w:sz w:val="24"/>
          <w:szCs w:val="24"/>
          <w:highlight w:val="white"/>
        </w:rPr>
        <w:t>color1.red=</w:t>
      </w:r>
      <w:proofErr w:type="gramStart"/>
      <w:r>
        <w:rPr>
          <w:rFonts w:ascii="Times New Roman" w:eastAsia="Times New Roman" w:hAnsi="Times New Roman" w:cs="Times New Roman"/>
          <w:color w:val="188038"/>
          <w:sz w:val="24"/>
          <w:szCs w:val="24"/>
          <w:highlight w:val="white"/>
        </w:rPr>
        <w:t>255;</w:t>
      </w:r>
      <w:proofErr w:type="gramEnd"/>
    </w:p>
    <w:p w14:paraId="2AC59636"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commentRangeStart w:id="1180"/>
      <w:r>
        <w:rPr>
          <w:rFonts w:ascii="Times New Roman" w:eastAsia="Times New Roman" w:hAnsi="Times New Roman" w:cs="Times New Roman"/>
          <w:color w:val="212529"/>
          <w:sz w:val="24"/>
          <w:szCs w:val="24"/>
          <w:highlight w:val="white"/>
        </w:rPr>
        <w:t>NOTE</w:t>
      </w:r>
      <w:commentRangeEnd w:id="1180"/>
      <w:r>
        <w:commentReference w:id="1180"/>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color2</w:t>
      </w:r>
      <w:r>
        <w:rPr>
          <w:rFonts w:ascii="Times New Roman" w:eastAsia="Times New Roman" w:hAnsi="Times New Roman" w:cs="Times New Roman"/>
          <w:color w:val="212529"/>
          <w:sz w:val="24"/>
          <w:szCs w:val="24"/>
          <w:highlight w:val="white"/>
        </w:rPr>
        <w:t xml:space="preserve"> is unchanged. It is a distinct instance of our class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w:t>
      </w:r>
    </w:p>
    <w:p w14:paraId="79206CD5" w14:textId="77777777" w:rsidR="00B32DEF" w:rsidRPr="00B32DEF" w:rsidRDefault="00000000">
      <w:pPr>
        <w:pStyle w:val="Heading2"/>
        <w:rPr>
          <w:rPrChange w:id="1181" w:author="Holli Flanagan" w:date="2025-05-12T14:33:00Z">
            <w:rPr>
              <w:sz w:val="36"/>
              <w:szCs w:val="36"/>
            </w:rPr>
          </w:rPrChange>
        </w:rPr>
        <w:pPrChange w:id="1182" w:author="Holli Flanagan" w:date="2025-05-12T14:33:00Z">
          <w:pPr>
            <w:pStyle w:val="Heading2"/>
            <w:keepNext w:val="0"/>
            <w:keepLines w:val="0"/>
            <w:spacing w:before="540" w:after="100"/>
          </w:pPr>
        </w:pPrChange>
      </w:pPr>
      <w:bookmarkStart w:id="1183" w:name="_poerpp829rsi" w:colFirst="0" w:colLast="0"/>
      <w:bookmarkEnd w:id="1183"/>
      <w:r>
        <w:rPr>
          <w:rPrChange w:id="1184" w:author="Holli Flanagan" w:date="2025-05-12T14:33:00Z">
            <w:rPr>
              <w:sz w:val="36"/>
              <w:szCs w:val="36"/>
            </w:rPr>
          </w:rPrChange>
        </w:rPr>
        <w:t>Summary</w:t>
      </w:r>
    </w:p>
    <w:p w14:paraId="6BFC11B3"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Classes in </w:t>
      </w:r>
      <w:ins w:id="1185" w:author="Holli Flanagan" w:date="2025-05-09T17:18:00Z">
        <w:r>
          <w:rPr>
            <w:rFonts w:ascii="Times New Roman" w:eastAsia="Times New Roman" w:hAnsi="Times New Roman" w:cs="Times New Roman"/>
            <w:color w:val="212529"/>
            <w:sz w:val="24"/>
            <w:szCs w:val="24"/>
            <w:highlight w:val="white"/>
          </w:rPr>
          <w:t xml:space="preserve">TypeScript </w:t>
        </w:r>
      </w:ins>
      <w:del w:id="1186" w:author="Holli Flanagan" w:date="2025-05-09T17:18:00Z">
        <w:r>
          <w:rPr>
            <w:rFonts w:ascii="Times New Roman" w:eastAsia="Times New Roman" w:hAnsi="Times New Roman" w:cs="Times New Roman"/>
            <w:color w:val="212529"/>
            <w:sz w:val="24"/>
            <w:szCs w:val="24"/>
            <w:highlight w:val="white"/>
          </w:rPr>
          <w:delText xml:space="preserve">typescript </w:delText>
        </w:r>
      </w:del>
      <w:r>
        <w:rPr>
          <w:rFonts w:ascii="Times New Roman" w:eastAsia="Times New Roman" w:hAnsi="Times New Roman" w:cs="Times New Roman"/>
          <w:color w:val="212529"/>
          <w:sz w:val="24"/>
          <w:szCs w:val="24"/>
          <w:highlight w:val="white"/>
        </w:rPr>
        <w:t>can contain only data (</w:t>
      </w:r>
      <w:del w:id="1187" w:author="Holli Flanagan" w:date="2025-05-09T17:18:00Z">
        <w:r>
          <w:rPr>
            <w:rFonts w:ascii="Times New Roman" w:eastAsia="Times New Roman" w:hAnsi="Times New Roman" w:cs="Times New Roman"/>
            <w:color w:val="212529"/>
            <w:sz w:val="24"/>
            <w:szCs w:val="24"/>
            <w:highlight w:val="white"/>
          </w:rPr>
          <w:delText>D</w:delText>
        </w:r>
      </w:del>
      <w:ins w:id="1188" w:author="Holli Flanagan" w:date="2025-05-09T17:18: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ata </w:t>
      </w:r>
      <w:del w:id="1189" w:author="Holli Flanagan" w:date="2025-05-09T17:18:00Z">
        <w:r>
          <w:rPr>
            <w:rFonts w:ascii="Times New Roman" w:eastAsia="Times New Roman" w:hAnsi="Times New Roman" w:cs="Times New Roman"/>
            <w:color w:val="212529"/>
            <w:sz w:val="24"/>
            <w:szCs w:val="24"/>
            <w:highlight w:val="white"/>
          </w:rPr>
          <w:delText>C</w:delText>
        </w:r>
      </w:del>
      <w:ins w:id="1190" w:author="Holli Flanagan" w:date="2025-05-09T17:18: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 xml:space="preserve">lasses) or they can contain a combination of data and methods that operate on that data. The methods can access the properties of the class instance by using </w:t>
      </w:r>
      <w:proofErr w:type="gramStart"/>
      <w:r>
        <w:rPr>
          <w:rFonts w:ascii="Times New Roman" w:eastAsia="Times New Roman" w:hAnsi="Times New Roman" w:cs="Times New Roman"/>
          <w:color w:val="212529"/>
          <w:sz w:val="24"/>
          <w:szCs w:val="24"/>
          <w:highlight w:val="white"/>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highlight w:val="white"/>
        </w:rPr>
        <w:t xml:space="preserve"> keyword. In this way, we can create classes that not only combine data that goes together, but also encapsulate it with the methods that act upon that data.</w:t>
      </w:r>
    </w:p>
    <w:p w14:paraId="403FF6A4" w14:textId="77777777" w:rsidR="00B32DEF" w:rsidRPr="00B32DEF" w:rsidRDefault="00000000">
      <w:pPr>
        <w:pStyle w:val="Heading2"/>
        <w:keepNext w:val="0"/>
        <w:keepLines w:val="0"/>
        <w:spacing w:before="720"/>
        <w:rPr>
          <w:rPrChange w:id="1191" w:author="Holli Flanagan" w:date="2025-05-12T14:33:00Z">
            <w:rPr>
              <w:sz w:val="48"/>
              <w:szCs w:val="48"/>
              <w:highlight w:val="white"/>
            </w:rPr>
          </w:rPrChange>
        </w:rPr>
        <w:pPrChange w:id="1192" w:author="Holli Flanagan" w:date="2025-05-12T14:33:00Z">
          <w:pPr>
            <w:pStyle w:val="Heading1"/>
            <w:keepNext w:val="0"/>
            <w:keepLines w:val="0"/>
            <w:spacing w:before="720"/>
          </w:pPr>
        </w:pPrChange>
      </w:pPr>
      <w:bookmarkStart w:id="1193" w:name="_39821wq9mp9f" w:colFirst="0" w:colLast="0"/>
      <w:bookmarkEnd w:id="1193"/>
      <w:r>
        <w:rPr>
          <w:rPrChange w:id="1194" w:author="Holli Flanagan" w:date="2025-05-12T14:33:00Z">
            <w:rPr>
              <w:sz w:val="48"/>
              <w:szCs w:val="48"/>
            </w:rPr>
          </w:rPrChange>
        </w:rPr>
        <w:t>Next Step</w:t>
      </w:r>
    </w:p>
    <w:p w14:paraId="70E5B9BB" w14:textId="315BED58"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white"/>
        </w:rPr>
        <w:t xml:space="preserve">Next we’ll learn about </w:t>
      </w:r>
      <w:del w:id="1195" w:author="Holli Flanagan" w:date="2025-05-09T17:18:00Z">
        <w:r>
          <w:rPr>
            <w:rFonts w:ascii="Times New Roman" w:eastAsia="Times New Roman" w:hAnsi="Times New Roman" w:cs="Times New Roman"/>
            <w:color w:val="212529"/>
            <w:sz w:val="24"/>
            <w:szCs w:val="24"/>
            <w:highlight w:val="white"/>
          </w:rPr>
          <w:delText>D</w:delText>
        </w:r>
      </w:del>
      <w:ins w:id="1196" w:author="Holli Flanagan" w:date="2025-05-09T17:18: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ata </w:t>
      </w:r>
      <w:del w:id="1197" w:author="Holli Flanagan" w:date="2025-05-09T17:18:00Z">
        <w:r>
          <w:rPr>
            <w:rFonts w:ascii="Times New Roman" w:eastAsia="Times New Roman" w:hAnsi="Times New Roman" w:cs="Times New Roman"/>
            <w:color w:val="212529"/>
            <w:sz w:val="24"/>
            <w:szCs w:val="24"/>
            <w:highlight w:val="white"/>
          </w:rPr>
          <w:delText>H</w:delText>
        </w:r>
      </w:del>
      <w:ins w:id="1198" w:author="Holli Flanagan" w:date="2025-05-09T17:18:00Z">
        <w:r>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idin</w:t>
      </w:r>
      <w:ins w:id="1199" w:author="Holli Flanagan" w:date="2025-05-09T17:18:00Z">
        <w:r>
          <w:rPr>
            <w:rFonts w:ascii="Times New Roman" w:eastAsia="Times New Roman" w:hAnsi="Times New Roman" w:cs="Times New Roman"/>
            <w:color w:val="212529"/>
            <w:sz w:val="24"/>
            <w:szCs w:val="24"/>
            <w:highlight w:val="white"/>
          </w:rPr>
          <w:t>g</w:t>
        </w:r>
      </w:ins>
      <w:ins w:id="1200" w:author="Oestreich, Julia" w:date="2025-05-15T17:06:00Z" w16du:dateUtc="2025-05-15T21:06:00Z">
        <w:r w:rsidR="004F5D07">
          <w:rPr>
            <w:rFonts w:ascii="Times New Roman" w:eastAsia="Times New Roman" w:hAnsi="Times New Roman" w:cs="Times New Roman"/>
            <w:color w:val="212529"/>
            <w:sz w:val="24"/>
            <w:szCs w:val="24"/>
            <w:highlight w:val="white"/>
          </w:rPr>
          <w:t xml:space="preserve"> in Public and Private</w:t>
        </w:r>
      </w:ins>
      <w:ins w:id="1201" w:author="Holli Flanagan" w:date="2025-05-09T17:18:00Z">
        <w:r>
          <w:rPr>
            <w:rFonts w:ascii="Times New Roman" w:eastAsia="Times New Roman" w:hAnsi="Times New Roman" w:cs="Times New Roman"/>
            <w:color w:val="212529"/>
            <w:sz w:val="24"/>
            <w:szCs w:val="24"/>
            <w:highlight w:val="white"/>
          </w:rPr>
          <w:t>.</w:t>
        </w:r>
      </w:ins>
      <w:del w:id="1202" w:author="Holli Flanagan" w:date="2025-05-09T17:18:00Z">
        <w:r>
          <w:rPr>
            <w:rFonts w:ascii="Times New Roman" w:eastAsia="Times New Roman" w:hAnsi="Times New Roman" w:cs="Times New Roman"/>
            <w:color w:val="212529"/>
            <w:sz w:val="24"/>
            <w:szCs w:val="24"/>
            <w:highlight w:val="white"/>
          </w:rPr>
          <w:delText xml:space="preserve">g: </w:delText>
        </w:r>
        <w:r>
          <w:fldChar w:fldCharType="begin"/>
        </w:r>
        <w:r>
          <w:delInstrText>HYPERLINK "https://boots-edu.github.io/textbook/text/4-classes/private.html"</w:delInstrText>
        </w:r>
        <w:r>
          <w:fldChar w:fldCharType="separate"/>
        </w:r>
        <w:r>
          <w:rPr>
            <w:rFonts w:ascii="Times New Roman" w:eastAsia="Times New Roman" w:hAnsi="Times New Roman" w:cs="Times New Roman"/>
            <w:color w:val="0D6EFD"/>
            <w:sz w:val="24"/>
            <w:szCs w:val="24"/>
            <w:highlight w:val="white"/>
            <w:u w:val="single"/>
          </w:rPr>
          <w:delText>Data Hiding »</w:delText>
        </w:r>
        <w:r>
          <w:fldChar w:fldCharType="end"/>
        </w:r>
      </w:del>
      <w:r>
        <w:br w:type="page"/>
      </w:r>
    </w:p>
    <w:p w14:paraId="38133811" w14:textId="77777777" w:rsidR="00B32DEF" w:rsidRPr="00B32DEF" w:rsidRDefault="00000000">
      <w:pPr>
        <w:pStyle w:val="Heading1"/>
        <w:rPr>
          <w:rPrChange w:id="1203" w:author="Holli Flanagan" w:date="2025-05-12T14:33:00Z">
            <w:rPr>
              <w:color w:val="0D6EFD"/>
              <w:highlight w:val="white"/>
              <w:u w:val="single"/>
            </w:rPr>
          </w:rPrChange>
        </w:rPr>
        <w:pPrChange w:id="1204" w:author="Holli Flanagan" w:date="2025-05-12T14:33:00Z">
          <w:pPr>
            <w:pStyle w:val="Heading1"/>
            <w:keepNext w:val="0"/>
            <w:keepLines w:val="0"/>
          </w:pPr>
        </w:pPrChange>
      </w:pPr>
      <w:bookmarkStart w:id="1205" w:name="_5mqw6bsaz7wi" w:colFirst="0" w:colLast="0"/>
      <w:bookmarkEnd w:id="1205"/>
      <w:r>
        <w:rPr>
          <w:rPrChange w:id="1206" w:author="Holli Flanagan" w:date="2025-05-12T14:33:00Z">
            <w:rPr>
              <w:sz w:val="46"/>
              <w:szCs w:val="46"/>
            </w:rPr>
          </w:rPrChange>
        </w:rPr>
        <w:lastRenderedPageBreak/>
        <w:t>Public and Private</w:t>
      </w:r>
    </w:p>
    <w:p w14:paraId="545AA4D7" w14:textId="77777777" w:rsidR="00B32DEF" w:rsidRPr="00B32DEF" w:rsidRDefault="00000000">
      <w:pPr>
        <w:pStyle w:val="Heading2"/>
        <w:rPr>
          <w:rPrChange w:id="1207" w:author="Holli Flanagan" w:date="2025-05-12T14:33:00Z">
            <w:rPr>
              <w:sz w:val="34"/>
              <w:szCs w:val="34"/>
            </w:rPr>
          </w:rPrChange>
        </w:rPr>
        <w:pPrChange w:id="1208" w:author="Holli Flanagan" w:date="2025-05-12T14:33:00Z">
          <w:pPr>
            <w:pStyle w:val="Heading2"/>
            <w:keepNext w:val="0"/>
            <w:keepLines w:val="0"/>
          </w:pPr>
        </w:pPrChange>
      </w:pPr>
      <w:bookmarkStart w:id="1209" w:name="_et37f7351939" w:colFirst="0" w:colLast="0"/>
      <w:bookmarkEnd w:id="1209"/>
      <w:r>
        <w:rPr>
          <w:rPrChange w:id="1210" w:author="Holli Flanagan" w:date="2025-05-12T14:33:00Z">
            <w:rPr>
              <w:sz w:val="34"/>
              <w:szCs w:val="34"/>
            </w:rPr>
          </w:rPrChange>
        </w:rPr>
        <w:t>Key Idea</w:t>
      </w:r>
    </w:p>
    <w:p w14:paraId="34729C9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211" w:author="Holli Flanagan" w:date="2025-05-09T17:19:00Z">
            <w:rPr>
              <w:rFonts w:ascii="Times New Roman" w:eastAsia="Times New Roman" w:hAnsi="Times New Roman" w:cs="Times New Roman"/>
              <w:i/>
              <w:color w:val="212529"/>
              <w:sz w:val="24"/>
              <w:szCs w:val="24"/>
            </w:rPr>
          </w:rPrChange>
        </w:rPr>
        <w:t>Classes</w:t>
      </w:r>
      <w:r>
        <w:rPr>
          <w:rFonts w:ascii="Times New Roman" w:eastAsia="Times New Roman" w:hAnsi="Times New Roman" w:cs="Times New Roman"/>
          <w:color w:val="212529"/>
          <w:sz w:val="24"/>
          <w:szCs w:val="24"/>
        </w:rPr>
        <w:t xml:space="preserve"> allow us to combine data and methods into a grouping or class and use that grouping as a data type in our programs.</w:t>
      </w:r>
    </w:p>
    <w:p w14:paraId="2BEDB6C1" w14:textId="77777777" w:rsidR="00B32DEF" w:rsidRPr="00B32DEF" w:rsidRDefault="00000000">
      <w:pPr>
        <w:pStyle w:val="Heading2"/>
        <w:rPr>
          <w:rPrChange w:id="1212" w:author="Holli Flanagan" w:date="2025-05-12T14:33:00Z">
            <w:rPr>
              <w:sz w:val="34"/>
              <w:szCs w:val="34"/>
            </w:rPr>
          </w:rPrChange>
        </w:rPr>
        <w:pPrChange w:id="1213" w:author="Holli Flanagan" w:date="2025-05-12T14:33:00Z">
          <w:pPr>
            <w:pStyle w:val="Heading2"/>
            <w:keepNext w:val="0"/>
            <w:keepLines w:val="0"/>
          </w:pPr>
        </w:pPrChange>
      </w:pPr>
      <w:bookmarkStart w:id="1214" w:name="_dolur2yn9stn" w:colFirst="0" w:colLast="0"/>
      <w:bookmarkEnd w:id="1214"/>
      <w:r>
        <w:rPr>
          <w:rPrChange w:id="1215" w:author="Holli Flanagan" w:date="2025-05-12T14:33:00Z">
            <w:rPr>
              <w:sz w:val="34"/>
              <w:szCs w:val="34"/>
            </w:rPr>
          </w:rPrChange>
        </w:rPr>
        <w:t>Data Hiding</w:t>
      </w:r>
    </w:p>
    <w:p w14:paraId="5988CD8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Consider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class again:</w:t>
      </w:r>
    </w:p>
    <w:p w14:paraId="70425FF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D68FE2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made all of the member variables (properties) public for simplicity, but now we cannot change the internal representation. Making members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hides them from everything outside the </w:t>
      </w:r>
      <w:proofErr w:type="gramStart"/>
      <w:r>
        <w:rPr>
          <w:rFonts w:ascii="Times New Roman" w:eastAsia="Times New Roman" w:hAnsi="Times New Roman" w:cs="Times New Roman"/>
          <w:color w:val="212529"/>
          <w:sz w:val="24"/>
          <w:szCs w:val="24"/>
        </w:rPr>
        <w:t>class</w:t>
      </w:r>
      <w:proofErr w:type="gramEnd"/>
      <w:r>
        <w:rPr>
          <w:rFonts w:ascii="Times New Roman" w:eastAsia="Times New Roman" w:hAnsi="Times New Roman" w:cs="Times New Roman"/>
          <w:color w:val="212529"/>
          <w:sz w:val="24"/>
          <w:szCs w:val="24"/>
        </w:rPr>
        <w:t xml:space="preserve"> making them inaccessible.</w:t>
      </w:r>
      <w:r>
        <w:rPr>
          <w:rFonts w:ascii="Times New Roman" w:eastAsia="Times New Roman" w:hAnsi="Times New Roman" w:cs="Times New Roman"/>
          <w:color w:val="212529"/>
          <w:sz w:val="24"/>
          <w:szCs w:val="24"/>
        </w:rPr>
        <w:br/>
        <w:t xml:space="preserve">We can rewrite this </w:t>
      </w:r>
      <w:proofErr w:type="gramStart"/>
      <w:r>
        <w:rPr>
          <w:rFonts w:ascii="Times New Roman" w:eastAsia="Times New Roman" w:hAnsi="Times New Roman" w:cs="Times New Roman"/>
          <w:color w:val="212529"/>
          <w:sz w:val="24"/>
          <w:szCs w:val="24"/>
        </w:rPr>
        <w:t>class</w:t>
      </w:r>
      <w:proofErr w:type="gramEnd"/>
      <w:r>
        <w:rPr>
          <w:rFonts w:ascii="Times New Roman" w:eastAsia="Times New Roman" w:hAnsi="Times New Roman" w:cs="Times New Roman"/>
          <w:color w:val="212529"/>
          <w:sz w:val="24"/>
          <w:szCs w:val="24"/>
        </w:rPr>
        <w:t xml:space="preserve"> making our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members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w:t>
      </w:r>
    </w:p>
    <w:p w14:paraId="7FEAA2E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777C94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Nothing changes except we cannot access corner1 and corner2 outside our class, but our methods (</w:t>
      </w:r>
      <w:r>
        <w:rPr>
          <w:rFonts w:ascii="Times New Roman" w:eastAsia="Times New Roman" w:hAnsi="Times New Roman" w:cs="Times New Roman"/>
          <w:color w:val="D63384"/>
          <w:sz w:val="21"/>
          <w:szCs w:val="21"/>
          <w:shd w:val="clear" w:color="auto" w:fill="F5F6FA"/>
        </w:rPr>
        <w:t>diagonal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area</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perimeter</w:t>
      </w:r>
      <w:r>
        <w:rPr>
          <w:rFonts w:ascii="Times New Roman" w:eastAsia="Times New Roman" w:hAnsi="Times New Roman" w:cs="Times New Roman"/>
          <w:color w:val="212529"/>
          <w:sz w:val="24"/>
          <w:szCs w:val="24"/>
        </w:rPr>
        <w:t xml:space="preserve">) that we wrote in the exercise in the previous chapter are fine because they are inside the class. We can still create a rectangle and call our methods on it, we just can’t get the corners </w:t>
      </w:r>
      <w:proofErr w:type="gramStart"/>
      <w:r>
        <w:rPr>
          <w:rFonts w:ascii="Times New Roman" w:eastAsia="Times New Roman" w:hAnsi="Times New Roman" w:cs="Times New Roman"/>
          <w:color w:val="212529"/>
          <w:sz w:val="24"/>
          <w:szCs w:val="24"/>
        </w:rPr>
        <w:t>any more</w:t>
      </w:r>
      <w:proofErr w:type="gramEnd"/>
      <w:r>
        <w:rPr>
          <w:rFonts w:ascii="Times New Roman" w:eastAsia="Times New Roman" w:hAnsi="Times New Roman" w:cs="Times New Roman"/>
          <w:color w:val="212529"/>
          <w:sz w:val="24"/>
          <w:szCs w:val="24"/>
        </w:rPr>
        <w:t>. If we really need them, we can write methods to get them or change them.</w:t>
      </w:r>
    </w:p>
    <w:p w14:paraId="7972DCCC"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But why? Imagine </w:t>
      </w:r>
      <w:ins w:id="1216" w:author="Holli Flanagan" w:date="2025-05-09T17:32:00Z">
        <w:r>
          <w:rPr>
            <w:rFonts w:ascii="Times New Roman" w:eastAsia="Times New Roman" w:hAnsi="Times New Roman" w:cs="Times New Roman"/>
            <w:color w:val="212529"/>
            <w:sz w:val="24"/>
            <w:szCs w:val="24"/>
            <w:highlight w:val="white"/>
          </w:rPr>
          <w:t xml:space="preserve">that </w:t>
        </w:r>
      </w:ins>
      <w:r>
        <w:rPr>
          <w:rFonts w:ascii="Times New Roman" w:eastAsia="Times New Roman" w:hAnsi="Times New Roman" w:cs="Times New Roman"/>
          <w:color w:val="212529"/>
          <w:sz w:val="24"/>
          <w:szCs w:val="24"/>
          <w:highlight w:val="white"/>
        </w:rPr>
        <w:t>we wrote this for a client, and</w:t>
      </w:r>
      <w:del w:id="1217" w:author="Holli Flanagan" w:date="2025-05-09T17:32:00Z">
        <w:r>
          <w:rPr>
            <w:rFonts w:ascii="Times New Roman" w:eastAsia="Times New Roman" w:hAnsi="Times New Roman" w:cs="Times New Roman"/>
            <w:color w:val="212529"/>
            <w:sz w:val="24"/>
            <w:szCs w:val="24"/>
            <w:highlight w:val="white"/>
          </w:rPr>
          <w:delText xml:space="preserve"> suddenly</w:delText>
        </w:r>
      </w:del>
      <w:r>
        <w:rPr>
          <w:rFonts w:ascii="Times New Roman" w:eastAsia="Times New Roman" w:hAnsi="Times New Roman" w:cs="Times New Roman"/>
          <w:color w:val="212529"/>
          <w:sz w:val="24"/>
          <w:szCs w:val="24"/>
          <w:highlight w:val="white"/>
        </w:rPr>
        <w:t xml:space="preserve"> after we have written a </w:t>
      </w:r>
      <w:proofErr w:type="gramStart"/>
      <w:r>
        <w:rPr>
          <w:rFonts w:ascii="Times New Roman" w:eastAsia="Times New Roman" w:hAnsi="Times New Roman" w:cs="Times New Roman"/>
          <w:color w:val="212529"/>
          <w:sz w:val="24"/>
          <w:szCs w:val="24"/>
          <w:highlight w:val="white"/>
        </w:rPr>
        <w:t>100,000 line</w:t>
      </w:r>
      <w:proofErr w:type="gramEnd"/>
      <w:r>
        <w:rPr>
          <w:rFonts w:ascii="Times New Roman" w:eastAsia="Times New Roman" w:hAnsi="Times New Roman" w:cs="Times New Roman"/>
          <w:color w:val="212529"/>
          <w:sz w:val="24"/>
          <w:szCs w:val="24"/>
          <w:highlight w:val="white"/>
        </w:rPr>
        <w:t xml:space="preserve"> drawing program</w:t>
      </w:r>
      <w:ins w:id="1218" w:author="Holli Flanagan" w:date="2025-05-09T17:32: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they want us to add the ability to rotate a rectangle. Our implementation </w:t>
      </w:r>
      <w:ins w:id="1219" w:author="Holli Flanagan" w:date="2025-05-09T17:31:00Z">
        <w:r>
          <w:rPr>
            <w:rFonts w:ascii="Times New Roman" w:eastAsia="Times New Roman" w:hAnsi="Times New Roman" w:cs="Times New Roman"/>
            <w:color w:val="212529"/>
            <w:sz w:val="24"/>
            <w:szCs w:val="24"/>
            <w:highlight w:val="white"/>
          </w:rPr>
          <w:t>does not allow this!</w:t>
        </w:r>
      </w:ins>
      <w:del w:id="1220" w:author="Holli Flanagan" w:date="2025-05-09T17:31:00Z">
        <w:r>
          <w:rPr>
            <w:rFonts w:ascii="Times New Roman" w:eastAsia="Times New Roman" w:hAnsi="Times New Roman" w:cs="Times New Roman"/>
            <w:color w:val="212529"/>
            <w:sz w:val="24"/>
            <w:szCs w:val="24"/>
            <w:highlight w:val="white"/>
          </w:rPr>
          <w:delText>DOES NOT ALLOW THIS!!!</w:delText>
        </w:r>
      </w:del>
      <w:r>
        <w:rPr>
          <w:rFonts w:ascii="Times New Roman" w:eastAsia="Times New Roman" w:hAnsi="Times New Roman" w:cs="Times New Roman"/>
          <w:color w:val="212529"/>
          <w:sz w:val="24"/>
          <w:szCs w:val="24"/>
          <w:highlight w:val="white"/>
        </w:rPr>
        <w:t xml:space="preserve"> Also, many of the methods we wrote required us to compute the missing corners. If we </w:t>
      </w:r>
      <w:proofErr w:type="spellStart"/>
      <w:r>
        <w:rPr>
          <w:rFonts w:ascii="Times New Roman" w:eastAsia="Times New Roman" w:hAnsi="Times New Roman" w:cs="Times New Roman"/>
          <w:color w:val="212529"/>
          <w:sz w:val="24"/>
          <w:szCs w:val="24"/>
          <w:highlight w:val="white"/>
        </w:rPr>
        <w:t>stored</w:t>
      </w:r>
      <w:proofErr w:type="spellEnd"/>
      <w:r>
        <w:rPr>
          <w:rFonts w:ascii="Times New Roman" w:eastAsia="Times New Roman" w:hAnsi="Times New Roman" w:cs="Times New Roman"/>
          <w:color w:val="212529"/>
          <w:sz w:val="24"/>
          <w:szCs w:val="24"/>
          <w:highlight w:val="white"/>
        </w:rPr>
        <w:t xml:space="preserve"> all 4 corners, then we could do all of these things without breaking the 100,000 lines of external code.</w:t>
      </w:r>
    </w:p>
    <w:p w14:paraId="468D7D0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make the change easily without breaking anything outside our code. We will </w:t>
      </w:r>
      <w:proofErr w:type="gramStart"/>
      <w:r>
        <w:rPr>
          <w:rFonts w:ascii="Times New Roman" w:eastAsia="Times New Roman" w:hAnsi="Times New Roman" w:cs="Times New Roman"/>
          <w:color w:val="212529"/>
          <w:sz w:val="24"/>
          <w:szCs w:val="24"/>
        </w:rPr>
        <w:t>renumber</w:t>
      </w:r>
      <w:proofErr w:type="gramEnd"/>
      <w:r>
        <w:rPr>
          <w:rFonts w:ascii="Times New Roman" w:eastAsia="Times New Roman" w:hAnsi="Times New Roman" w:cs="Times New Roman"/>
          <w:color w:val="212529"/>
          <w:sz w:val="24"/>
          <w:szCs w:val="24"/>
        </w:rPr>
        <w:t xml:space="preserve"> the corners from the upper left clockwise for simplicity. Note that we do not change the </w:t>
      </w:r>
      <w:commentRangeStart w:id="1221"/>
      <w:r>
        <w:rPr>
          <w:rFonts w:ascii="Times New Roman" w:eastAsia="Times New Roman" w:hAnsi="Times New Roman" w:cs="Times New Roman"/>
          <w:i/>
          <w:color w:val="212529"/>
          <w:sz w:val="24"/>
          <w:szCs w:val="24"/>
        </w:rPr>
        <w:t>signature</w:t>
      </w:r>
      <w:r>
        <w:rPr>
          <w:rFonts w:ascii="Times New Roman" w:eastAsia="Times New Roman" w:hAnsi="Times New Roman" w:cs="Times New Roman"/>
          <w:color w:val="212529"/>
          <w:sz w:val="24"/>
          <w:szCs w:val="24"/>
        </w:rPr>
        <w:t xml:space="preserve"> </w:t>
      </w:r>
      <w:commentRangeEnd w:id="1221"/>
      <w:r>
        <w:commentReference w:id="1221"/>
      </w:r>
      <w:r>
        <w:rPr>
          <w:rFonts w:ascii="Times New Roman" w:eastAsia="Times New Roman" w:hAnsi="Times New Roman" w:cs="Times New Roman"/>
          <w:color w:val="212529"/>
          <w:sz w:val="24"/>
          <w:szCs w:val="24"/>
        </w:rPr>
        <w:t xml:space="preserve">of the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only the hidden data.</w:t>
      </w:r>
    </w:p>
    <w:p w14:paraId="3D02B715"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C36814A"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Nothing </w:t>
      </w:r>
      <w:proofErr w:type="gramStart"/>
      <w:r>
        <w:rPr>
          <w:rFonts w:ascii="Times New Roman" w:eastAsia="Times New Roman" w:hAnsi="Times New Roman" w:cs="Times New Roman"/>
          <w:color w:val="212529"/>
          <w:sz w:val="24"/>
          <w:szCs w:val="24"/>
          <w:highlight w:val="white"/>
        </w:rPr>
        <w:t>is</w:t>
      </w:r>
      <w:proofErr w:type="gramEnd"/>
      <w:r>
        <w:rPr>
          <w:rFonts w:ascii="Times New Roman" w:eastAsia="Times New Roman" w:hAnsi="Times New Roman" w:cs="Times New Roman"/>
          <w:color w:val="212529"/>
          <w:sz w:val="24"/>
          <w:szCs w:val="24"/>
          <w:highlight w:val="white"/>
        </w:rPr>
        <w:t xml:space="preserve"> changed in how you create instances of this class, but now we have all 4 points stored. Now we could add a </w:t>
      </w:r>
      <w:proofErr w:type="gramStart"/>
      <w:r>
        <w:rPr>
          <w:rFonts w:ascii="Times New Roman" w:eastAsia="Times New Roman" w:hAnsi="Times New Roman" w:cs="Times New Roman"/>
          <w:color w:val="D63384"/>
          <w:sz w:val="21"/>
          <w:szCs w:val="21"/>
          <w:shd w:val="clear" w:color="auto" w:fill="F5F6FA"/>
        </w:rPr>
        <w:t>rotate</w:t>
      </w:r>
      <w:proofErr w:type="gramEnd"/>
      <w:r>
        <w:rPr>
          <w:rFonts w:ascii="Times New Roman" w:eastAsia="Times New Roman" w:hAnsi="Times New Roman" w:cs="Times New Roman"/>
          <w:color w:val="212529"/>
          <w:sz w:val="24"/>
          <w:szCs w:val="24"/>
          <w:highlight w:val="white"/>
        </w:rPr>
        <w:t xml:space="preserve"> method if we choose.</w:t>
      </w:r>
    </w:p>
    <w:p w14:paraId="420AB37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Because we relabeled our corners, and added the new corners, we should rewrite all of the internal methods (but we won’t change the signature of the method).</w:t>
      </w:r>
    </w:p>
    <w:p w14:paraId="2F94F12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Here is a complete working example:</w:t>
      </w:r>
    </w:p>
    <w:p w14:paraId="7FF3E26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A41213F" w14:textId="77777777" w:rsidR="00B32DEF" w:rsidRPr="00B32DEF" w:rsidRDefault="00000000">
      <w:pPr>
        <w:pStyle w:val="Heading2"/>
        <w:rPr>
          <w:rPrChange w:id="1222" w:author="Holli Flanagan" w:date="2025-05-12T14:33:00Z">
            <w:rPr>
              <w:sz w:val="34"/>
              <w:szCs w:val="34"/>
            </w:rPr>
          </w:rPrChange>
        </w:rPr>
        <w:pPrChange w:id="1223" w:author="Holli Flanagan" w:date="2025-05-12T14:33:00Z">
          <w:pPr>
            <w:pStyle w:val="Heading2"/>
            <w:keepNext w:val="0"/>
            <w:keepLines w:val="0"/>
          </w:pPr>
        </w:pPrChange>
      </w:pPr>
      <w:bookmarkStart w:id="1224" w:name="_syuj0bh0c6j9" w:colFirst="0" w:colLast="0"/>
      <w:bookmarkEnd w:id="1224"/>
      <w:r>
        <w:rPr>
          <w:rPrChange w:id="1225" w:author="Holli Flanagan" w:date="2025-05-12T14:33:00Z">
            <w:rPr>
              <w:sz w:val="34"/>
              <w:szCs w:val="34"/>
            </w:rPr>
          </w:rPrChange>
        </w:rPr>
        <w:t>Summary</w:t>
      </w:r>
    </w:p>
    <w:p w14:paraId="3FA53EB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226" w:author="Holli Flanagan" w:date="2025-05-09T17:33:00Z">
            <w:rPr>
              <w:rFonts w:ascii="Times New Roman" w:eastAsia="Times New Roman" w:hAnsi="Times New Roman" w:cs="Times New Roman"/>
              <w:i/>
              <w:color w:val="212529"/>
              <w:sz w:val="24"/>
              <w:szCs w:val="24"/>
            </w:rPr>
          </w:rPrChange>
        </w:rPr>
        <w:t>Data hiding</w:t>
      </w:r>
      <w:r>
        <w:rPr>
          <w:rFonts w:ascii="Times New Roman" w:eastAsia="Times New Roman" w:hAnsi="Times New Roman" w:cs="Times New Roman"/>
          <w:color w:val="212529"/>
          <w:sz w:val="24"/>
          <w:szCs w:val="24"/>
        </w:rPr>
        <w:t xml:space="preserve"> is an important tool for object</w:t>
      </w:r>
      <w:ins w:id="1227" w:author="Holli Flanagan" w:date="2025-05-09T17:33:00Z">
        <w:r>
          <w:rPr>
            <w:rFonts w:ascii="Times New Roman" w:eastAsia="Times New Roman" w:hAnsi="Times New Roman" w:cs="Times New Roman"/>
            <w:color w:val="212529"/>
            <w:sz w:val="24"/>
            <w:szCs w:val="24"/>
          </w:rPr>
          <w:t>-</w:t>
        </w:r>
      </w:ins>
      <w:del w:id="1228" w:author="Holli Flanagan" w:date="2025-05-09T17:33: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oriented programming. It allows us, as the programmer, to decide what functionality, methods, and data we expose to the users of our class without worrying about things we have hidden inside. If we provide a </w:t>
      </w:r>
      <w:r>
        <w:rPr>
          <w:rFonts w:ascii="Times New Roman" w:eastAsia="Times New Roman" w:hAnsi="Times New Roman" w:cs="Times New Roman"/>
          <w:color w:val="212529"/>
          <w:sz w:val="24"/>
          <w:szCs w:val="24"/>
          <w:rPrChange w:id="1229" w:author="Holli Flanagan" w:date="2025-05-09T17:33:00Z">
            <w:rPr>
              <w:rFonts w:ascii="Times New Roman" w:eastAsia="Times New Roman" w:hAnsi="Times New Roman" w:cs="Times New Roman"/>
              <w:i/>
              <w:color w:val="212529"/>
              <w:sz w:val="24"/>
              <w:szCs w:val="24"/>
            </w:rPr>
          </w:rPrChange>
        </w:rPr>
        <w:t>public interface</w:t>
      </w:r>
      <w:r>
        <w:rPr>
          <w:rFonts w:ascii="Times New Roman" w:eastAsia="Times New Roman" w:hAnsi="Times New Roman" w:cs="Times New Roman"/>
          <w:color w:val="212529"/>
          <w:sz w:val="24"/>
          <w:szCs w:val="24"/>
        </w:rPr>
        <w:t xml:space="preserve"> to our class that is consistent, then we should try not to change it, but anything that is private can be changed so long as we make sure that the </w:t>
      </w:r>
      <w:r>
        <w:rPr>
          <w:rFonts w:ascii="Times New Roman" w:eastAsia="Times New Roman" w:hAnsi="Times New Roman" w:cs="Times New Roman"/>
          <w:color w:val="212529"/>
          <w:sz w:val="24"/>
          <w:szCs w:val="24"/>
          <w:rPrChange w:id="1230" w:author="Holli Flanagan" w:date="2025-05-09T17:33:00Z">
            <w:rPr>
              <w:rFonts w:ascii="Times New Roman" w:eastAsia="Times New Roman" w:hAnsi="Times New Roman" w:cs="Times New Roman"/>
              <w:i/>
              <w:color w:val="212529"/>
              <w:sz w:val="24"/>
              <w:szCs w:val="24"/>
            </w:rPr>
          </w:rPrChange>
        </w:rPr>
        <w:t>public interface</w:t>
      </w:r>
      <w:r>
        <w:rPr>
          <w:rFonts w:ascii="Times New Roman" w:eastAsia="Times New Roman" w:hAnsi="Times New Roman" w:cs="Times New Roman"/>
          <w:color w:val="212529"/>
          <w:sz w:val="24"/>
          <w:szCs w:val="24"/>
        </w:rPr>
        <w:t xml:space="preserve"> still works as expected without breaking anything that uses our class.</w:t>
      </w:r>
    </w:p>
    <w:p w14:paraId="41648BC3" w14:textId="77777777" w:rsidR="00B32DEF" w:rsidRPr="00B32DEF" w:rsidRDefault="00000000">
      <w:pPr>
        <w:pStyle w:val="Heading2"/>
        <w:keepNext w:val="0"/>
        <w:keepLines w:val="0"/>
        <w:spacing w:before="700"/>
        <w:rPr>
          <w:rPrChange w:id="1231" w:author="Holli Flanagan" w:date="2025-05-12T14:33:00Z">
            <w:rPr>
              <w:sz w:val="46"/>
              <w:szCs w:val="46"/>
            </w:rPr>
          </w:rPrChange>
        </w:rPr>
        <w:pPrChange w:id="1232" w:author="Holli Flanagan" w:date="2025-05-12T14:33:00Z">
          <w:pPr>
            <w:pStyle w:val="Heading1"/>
            <w:keepNext w:val="0"/>
            <w:keepLines w:val="0"/>
            <w:spacing w:before="700"/>
          </w:pPr>
        </w:pPrChange>
      </w:pPr>
      <w:bookmarkStart w:id="1233" w:name="_pvxnmoqzk1fs" w:colFirst="0" w:colLast="0"/>
      <w:bookmarkEnd w:id="1233"/>
      <w:r>
        <w:rPr>
          <w:rPrChange w:id="1234" w:author="Holli Flanagan" w:date="2025-05-12T14:33:00Z">
            <w:rPr>
              <w:sz w:val="46"/>
              <w:szCs w:val="46"/>
            </w:rPr>
          </w:rPrChange>
        </w:rPr>
        <w:t>Next Step</w:t>
      </w:r>
    </w:p>
    <w:p w14:paraId="49528D08" w14:textId="3629C3C0"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1235" w:author="Oestreich, Julia" w:date="2025-05-15T17:07:00Z" w16du:dateUtc="2025-05-15T21:07:00Z">
        <w:r w:rsidDel="004F5D07">
          <w:rPr>
            <w:rFonts w:ascii="Times New Roman" w:eastAsia="Times New Roman" w:hAnsi="Times New Roman" w:cs="Times New Roman"/>
            <w:color w:val="212529"/>
            <w:sz w:val="24"/>
            <w:szCs w:val="24"/>
          </w:rPr>
          <w:delText>object cloning:</w:delText>
        </w:r>
      </w:del>
      <w:del w:id="1236" w:author="Holli Flanagan" w:date="2025-05-09T17:33: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"https://boots-edu.github.io/textbook/text/4-classes/clone.html"</w:delInstrText>
        </w:r>
        <w:r>
          <w:fldChar w:fldCharType="separate"/>
        </w:r>
      </w:del>
      <w:r>
        <w:rPr>
          <w:rFonts w:ascii="Times New Roman" w:eastAsia="Times New Roman" w:hAnsi="Times New Roman" w:cs="Times New Roman"/>
          <w:color w:val="0D6EFD"/>
          <w:sz w:val="24"/>
          <w:szCs w:val="24"/>
          <w:u w:val="single"/>
        </w:rPr>
        <w:t>Object Cloning</w:t>
      </w:r>
      <w:del w:id="1237" w:author="Holli Flanagan" w:date="2025-05-09T17:33:00Z">
        <w:r>
          <w:rPr>
            <w:rFonts w:ascii="Times New Roman" w:eastAsia="Times New Roman" w:hAnsi="Times New Roman" w:cs="Times New Roman"/>
            <w:color w:val="0D6EFD"/>
            <w:sz w:val="24"/>
            <w:szCs w:val="24"/>
            <w:u w:val="single"/>
          </w:rPr>
          <w:delText xml:space="preserve"> »</w:delText>
        </w:r>
        <w:r>
          <w:fldChar w:fldCharType="end"/>
        </w:r>
      </w:del>
      <w:r>
        <w:br w:type="page"/>
      </w:r>
    </w:p>
    <w:p w14:paraId="7EF959E6" w14:textId="77777777" w:rsidR="00B32DEF" w:rsidRPr="00B32DEF" w:rsidRDefault="00000000">
      <w:pPr>
        <w:pStyle w:val="Heading1"/>
        <w:rPr>
          <w:rPrChange w:id="1238" w:author="Holli Flanagan" w:date="2025-05-12T14:33:00Z">
            <w:rPr>
              <w:color w:val="0D6EFD"/>
              <w:highlight w:val="white"/>
              <w:u w:val="single"/>
            </w:rPr>
          </w:rPrChange>
        </w:rPr>
        <w:pPrChange w:id="1239" w:author="Holli Flanagan" w:date="2025-05-12T14:33:00Z">
          <w:pPr>
            <w:pStyle w:val="Heading1"/>
            <w:keepNext w:val="0"/>
            <w:keepLines w:val="0"/>
          </w:pPr>
        </w:pPrChange>
      </w:pPr>
      <w:bookmarkStart w:id="1240" w:name="_hiznewkpvi7k" w:colFirst="0" w:colLast="0"/>
      <w:bookmarkEnd w:id="1240"/>
      <w:r>
        <w:rPr>
          <w:rPrChange w:id="1241" w:author="Holli Flanagan" w:date="2025-05-12T14:33:00Z">
            <w:rPr>
              <w:sz w:val="46"/>
              <w:szCs w:val="46"/>
            </w:rPr>
          </w:rPrChange>
        </w:rPr>
        <w:lastRenderedPageBreak/>
        <w:t>Object Cloning</w:t>
      </w:r>
    </w:p>
    <w:p w14:paraId="3EFABF45" w14:textId="77777777" w:rsidR="00B32DEF" w:rsidRPr="00B32DEF" w:rsidRDefault="00000000">
      <w:pPr>
        <w:pStyle w:val="Heading2"/>
        <w:rPr>
          <w:rPrChange w:id="1242" w:author="Holli Flanagan" w:date="2025-05-12T14:33:00Z">
            <w:rPr>
              <w:sz w:val="34"/>
              <w:szCs w:val="34"/>
            </w:rPr>
          </w:rPrChange>
        </w:rPr>
        <w:pPrChange w:id="1243" w:author="Holli Flanagan" w:date="2025-05-12T14:33:00Z">
          <w:pPr>
            <w:pStyle w:val="Heading2"/>
            <w:keepNext w:val="0"/>
            <w:keepLines w:val="0"/>
          </w:pPr>
        </w:pPrChange>
      </w:pPr>
      <w:bookmarkStart w:id="1244" w:name="_rv8jxmea0tth" w:colFirst="0" w:colLast="0"/>
      <w:bookmarkEnd w:id="1244"/>
      <w:r>
        <w:rPr>
          <w:rPrChange w:id="1245" w:author="Holli Flanagan" w:date="2025-05-12T14:33:00Z">
            <w:rPr>
              <w:sz w:val="34"/>
              <w:szCs w:val="34"/>
            </w:rPr>
          </w:rPrChange>
        </w:rPr>
        <w:t>Key Idea</w:t>
      </w:r>
    </w:p>
    <w:p w14:paraId="3488978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246" w:author="Holli Flanagan" w:date="2025-05-09T17:33:00Z">
            <w:rPr>
              <w:rFonts w:ascii="Times New Roman" w:eastAsia="Times New Roman" w:hAnsi="Times New Roman" w:cs="Times New Roman"/>
              <w:i/>
              <w:color w:val="212529"/>
              <w:sz w:val="24"/>
              <w:szCs w:val="24"/>
            </w:rPr>
          </w:rPrChange>
        </w:rPr>
        <w:t>Classes</w:t>
      </w:r>
      <w:r>
        <w:rPr>
          <w:rFonts w:ascii="Times New Roman" w:eastAsia="Times New Roman" w:hAnsi="Times New Roman" w:cs="Times New Roman"/>
          <w:color w:val="212529"/>
          <w:sz w:val="24"/>
          <w:szCs w:val="24"/>
        </w:rPr>
        <w:t xml:space="preserve"> allow us to combine data and methods into a grouping or class and use that grouping as a data type in our programs.</w:t>
      </w:r>
    </w:p>
    <w:p w14:paraId="7728F6BE" w14:textId="77777777" w:rsidR="00B32DEF" w:rsidRPr="00B32DEF" w:rsidRDefault="00000000">
      <w:pPr>
        <w:pStyle w:val="Heading2"/>
        <w:rPr>
          <w:rPrChange w:id="1247" w:author="Holli Flanagan" w:date="2025-05-12T14:34:00Z">
            <w:rPr>
              <w:sz w:val="34"/>
              <w:szCs w:val="34"/>
            </w:rPr>
          </w:rPrChange>
        </w:rPr>
        <w:pPrChange w:id="1248" w:author="Holli Flanagan" w:date="2025-05-12T14:34:00Z">
          <w:pPr>
            <w:pStyle w:val="Heading2"/>
            <w:keepNext w:val="0"/>
            <w:keepLines w:val="0"/>
          </w:pPr>
        </w:pPrChange>
      </w:pPr>
      <w:bookmarkStart w:id="1249" w:name="_yxhwh1s4voo6" w:colFirst="0" w:colLast="0"/>
      <w:bookmarkEnd w:id="1249"/>
      <w:r>
        <w:rPr>
          <w:rPrChange w:id="1250" w:author="Holli Flanagan" w:date="2025-05-12T14:34:00Z">
            <w:rPr>
              <w:sz w:val="34"/>
              <w:szCs w:val="34"/>
            </w:rPr>
          </w:rPrChange>
        </w:rPr>
        <w:t>Types of copies</w:t>
      </w:r>
    </w:p>
    <w:p w14:paraId="798ED0C7" w14:textId="77777777" w:rsidR="00B32DEF" w:rsidRDefault="00000000">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Recall</w:t>
      </w:r>
      <w:proofErr w:type="gramEnd"/>
      <w:r>
        <w:rPr>
          <w:rFonts w:ascii="Times New Roman" w:eastAsia="Times New Roman" w:hAnsi="Times New Roman" w:cs="Times New Roman"/>
          <w:color w:val="212529"/>
          <w:sz w:val="24"/>
          <w:szCs w:val="24"/>
        </w:rPr>
        <w:t xml:space="preserve"> from the previous chapter the discussion of copying</w:t>
      </w:r>
      <w:ins w:id="1251" w:author="Holli Flanagan" w:date="2025-05-09T17:33:00Z">
        <w:r>
          <w:rPr>
            <w:rFonts w:ascii="Times New Roman" w:eastAsia="Times New Roman" w:hAnsi="Times New Roman" w:cs="Times New Roman"/>
            <w:color w:val="212529"/>
            <w:sz w:val="24"/>
            <w:szCs w:val="24"/>
          </w:rPr>
          <w:t>:</w:t>
        </w:r>
      </w:ins>
      <w:del w:id="1252" w:author="Holli Flanagan" w:date="2025-05-09T17:33:00Z">
        <w:r>
          <w:rPr>
            <w:rFonts w:ascii="Times New Roman" w:eastAsia="Times New Roman" w:hAnsi="Times New Roman" w:cs="Times New Roman"/>
            <w:color w:val="212529"/>
            <w:sz w:val="24"/>
            <w:szCs w:val="24"/>
          </w:rPr>
          <w:delText>.</w:delText>
        </w:r>
      </w:del>
    </w:p>
    <w:p w14:paraId="76EC68F0" w14:textId="77777777" w:rsidR="00B32DEF" w:rsidRDefault="00000000">
      <w:pPr>
        <w:numPr>
          <w:ilvl w:val="0"/>
          <w:numId w:val="10"/>
        </w:numPr>
        <w:shd w:val="clear" w:color="auto" w:fill="FFFFFF"/>
        <w:spacing w:before="180"/>
        <w:pPrChange w:id="1253" w:author="Holli Flanagan" w:date="2025-05-09T17:33:00Z">
          <w:pPr>
            <w:numPr>
              <w:numId w:val="5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point2= point;</w:t>
      </w:r>
      <w:r>
        <w:rPr>
          <w:rFonts w:ascii="Times New Roman" w:eastAsia="Times New Roman" w:hAnsi="Times New Roman" w:cs="Times New Roman"/>
          <w:color w:val="212529"/>
          <w:sz w:val="24"/>
          <w:szCs w:val="24"/>
        </w:rPr>
        <w:t xml:space="preserve"> makes a copy of th</w:t>
      </w:r>
      <w:commentRangeStart w:id="1254"/>
      <w:r>
        <w:rPr>
          <w:rFonts w:ascii="Times New Roman" w:eastAsia="Times New Roman" w:hAnsi="Times New Roman" w:cs="Times New Roman"/>
          <w:color w:val="212529"/>
          <w:sz w:val="24"/>
          <w:szCs w:val="24"/>
        </w:rPr>
        <w:t xml:space="preserve">e </w:t>
      </w:r>
      <w:r>
        <w:rPr>
          <w:rFonts w:ascii="Times New Roman" w:eastAsia="Times New Roman" w:hAnsi="Times New Roman" w:cs="Times New Roman"/>
          <w:i/>
          <w:color w:val="212529"/>
          <w:sz w:val="24"/>
          <w:szCs w:val="24"/>
        </w:rPr>
        <w:t>reference</w:t>
      </w:r>
      <w:r>
        <w:rPr>
          <w:rFonts w:ascii="Times New Roman" w:eastAsia="Times New Roman" w:hAnsi="Times New Roman" w:cs="Times New Roman"/>
          <w:color w:val="212529"/>
          <w:sz w:val="24"/>
          <w:szCs w:val="24"/>
        </w:rPr>
        <w:t xml:space="preserve"> to the one and only object.</w:t>
      </w:r>
    </w:p>
    <w:p w14:paraId="6682A8C2" w14:textId="77777777" w:rsidR="00B32DEF" w:rsidRDefault="00000000">
      <w:pPr>
        <w:numPr>
          <w:ilvl w:val="0"/>
          <w:numId w:val="10"/>
        </w:numPr>
        <w:shd w:val="clear" w:color="auto" w:fill="FFFFFF"/>
        <w:pPrChange w:id="1255" w:author="Holli Flanagan" w:date="2025-05-09T17:33:00Z">
          <w:pPr>
            <w:numPr>
              <w:numId w:val="5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shallow copy</w:t>
      </w:r>
      <w:r>
        <w:rPr>
          <w:rFonts w:ascii="Times New Roman" w:eastAsia="Times New Roman" w:hAnsi="Times New Roman" w:cs="Times New Roman"/>
          <w:color w:val="212529"/>
          <w:sz w:val="24"/>
          <w:szCs w:val="24"/>
        </w:rPr>
        <w:t xml:space="preserve"> of the object only copies the </w:t>
      </w:r>
      <w:proofErr w:type="gramStart"/>
      <w:r>
        <w:rPr>
          <w:rFonts w:ascii="Times New Roman" w:eastAsia="Times New Roman" w:hAnsi="Times New Roman" w:cs="Times New Roman"/>
          <w:color w:val="212529"/>
          <w:sz w:val="24"/>
          <w:szCs w:val="24"/>
        </w:rPr>
        <w:t>top level</w:t>
      </w:r>
      <w:proofErr w:type="gramEnd"/>
      <w:r>
        <w:rPr>
          <w:rFonts w:ascii="Times New Roman" w:eastAsia="Times New Roman" w:hAnsi="Times New Roman" w:cs="Times New Roman"/>
          <w:color w:val="212529"/>
          <w:sz w:val="24"/>
          <w:szCs w:val="24"/>
        </w:rPr>
        <w:t xml:space="preserve"> primitive types, but does not duplicate any contained objects, rather it copies the reference to the same object. For arrays, we can use the spread operator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to do this.</w:t>
      </w:r>
    </w:p>
    <w:p w14:paraId="3D911822" w14:textId="77777777" w:rsidR="00B32DEF" w:rsidRDefault="00000000">
      <w:pPr>
        <w:numPr>
          <w:ilvl w:val="0"/>
          <w:numId w:val="10"/>
        </w:numPr>
        <w:shd w:val="clear" w:color="auto" w:fill="FFFFFF"/>
        <w:spacing w:after="300"/>
        <w:rPr>
          <w:rFonts w:ascii="Times New Roman" w:eastAsia="Times New Roman" w:hAnsi="Times New Roman" w:cs="Times New Roman"/>
        </w:rPr>
        <w:pPrChange w:id="1256" w:author="Holli Flanagan" w:date="2025-05-09T17:33:00Z">
          <w:pPr>
            <w:numPr>
              <w:numId w:val="5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deep copy</w:t>
      </w:r>
      <w:r>
        <w:rPr>
          <w:rFonts w:ascii="Times New Roman" w:eastAsia="Times New Roman" w:hAnsi="Times New Roman" w:cs="Times New Roman"/>
          <w:color w:val="212529"/>
          <w:sz w:val="24"/>
          <w:szCs w:val="24"/>
        </w:rPr>
        <w:t xml:space="preserve"> of the object makes copies of all of the objects, nested objects and primitive types</w:t>
      </w:r>
      <w:ins w:id="1257" w:author="Holli Flanagan" w:date="2025-05-09T17:34:00Z">
        <w:r>
          <w:rPr>
            <w:rFonts w:ascii="Times New Roman" w:eastAsia="Times New Roman" w:hAnsi="Times New Roman" w:cs="Times New Roman"/>
            <w:color w:val="212529"/>
            <w:sz w:val="24"/>
            <w:szCs w:val="24"/>
          </w:rPr>
          <w:t xml:space="preserve"> and</w:t>
        </w:r>
      </w:ins>
      <w:del w:id="1258" w:author="Holli Flanagan" w:date="2025-05-09T17:3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1259" w:author="Holli Flanagan" w:date="2025-05-09T17:34:00Z">
        <w:r>
          <w:rPr>
            <w:rFonts w:ascii="Times New Roman" w:eastAsia="Times New Roman" w:hAnsi="Times New Roman" w:cs="Times New Roman"/>
            <w:color w:val="212529"/>
            <w:sz w:val="24"/>
            <w:szCs w:val="24"/>
          </w:rPr>
          <w:delText>G</w:delText>
        </w:r>
      </w:del>
      <w:ins w:id="1260" w:author="Holli Flanagan" w:date="2025-05-09T17:34: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ives you a true clone of</w:t>
      </w:r>
      <w:commentRangeEnd w:id="1254"/>
      <w:r>
        <w:commentReference w:id="1254"/>
      </w:r>
      <w:r>
        <w:rPr>
          <w:rFonts w:ascii="Times New Roman" w:eastAsia="Times New Roman" w:hAnsi="Times New Roman" w:cs="Times New Roman"/>
          <w:color w:val="212529"/>
          <w:sz w:val="24"/>
          <w:szCs w:val="24"/>
        </w:rPr>
        <w:t xml:space="preserve"> the object that is independent of the original. Later, we will learn how to clone the object, but for now, we have to create an independent object with the same values.</w:t>
      </w:r>
    </w:p>
    <w:p w14:paraId="02579B49" w14:textId="77777777" w:rsidR="00B32DEF" w:rsidRDefault="00000000">
      <w:pPr>
        <w:shd w:val="clear" w:color="auto" w:fill="FFFFFF"/>
        <w:spacing w:after="240"/>
        <w:rPr>
          <w:rFonts w:ascii="Times New Roman" w:eastAsia="Times New Roman" w:hAnsi="Times New Roman" w:cs="Times New Roman"/>
          <w:color w:val="212529"/>
          <w:sz w:val="24"/>
          <w:szCs w:val="24"/>
        </w:rPr>
      </w:pPr>
      <w:commentRangeStart w:id="1261"/>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deep copy</w:t>
      </w:r>
      <w:r>
        <w:rPr>
          <w:rFonts w:ascii="Times New Roman" w:eastAsia="Times New Roman" w:hAnsi="Times New Roman" w:cs="Times New Roman"/>
          <w:color w:val="212529"/>
          <w:sz w:val="24"/>
          <w:szCs w:val="24"/>
        </w:rPr>
        <w:t xml:space="preserve"> of the object makes copies of all of the objects, nested objects and primitive types</w:t>
      </w:r>
      <w:ins w:id="1262" w:author="Holli Flanagan" w:date="2025-05-09T17:34:00Z">
        <w:r>
          <w:rPr>
            <w:rFonts w:ascii="Times New Roman" w:eastAsia="Times New Roman" w:hAnsi="Times New Roman" w:cs="Times New Roman"/>
            <w:color w:val="212529"/>
            <w:sz w:val="24"/>
            <w:szCs w:val="24"/>
          </w:rPr>
          <w:t xml:space="preserve"> and</w:t>
        </w:r>
      </w:ins>
      <w:del w:id="1263" w:author="Holli Flanagan" w:date="2025-05-09T17:3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1264" w:author="Holli Flanagan" w:date="2025-05-09T17:34:00Z">
        <w:r>
          <w:rPr>
            <w:rFonts w:ascii="Times New Roman" w:eastAsia="Times New Roman" w:hAnsi="Times New Roman" w:cs="Times New Roman"/>
            <w:color w:val="212529"/>
            <w:sz w:val="24"/>
            <w:szCs w:val="24"/>
          </w:rPr>
          <w:delText>G</w:delText>
        </w:r>
      </w:del>
      <w:ins w:id="1265" w:author="Holli Flanagan" w:date="2025-05-09T17:34: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ives you a true clone of the object that is independent of the original. Later, we will learn how to clone the object, but for now, we have to create an independent object with the same values. How do we do this in a structured way?</w:t>
      </w:r>
      <w:commentRangeEnd w:id="1261"/>
      <w:r>
        <w:commentReference w:id="1261"/>
      </w:r>
    </w:p>
    <w:p w14:paraId="75ECE535" w14:textId="77777777" w:rsidR="00B32DEF" w:rsidRDefault="00000000">
      <w:pPr>
        <w:numPr>
          <w:ilvl w:val="0"/>
          <w:numId w:val="166"/>
        </w:numPr>
        <w:shd w:val="clear" w:color="auto" w:fill="FFFFFF"/>
        <w:spacing w:before="180"/>
        <w:rPr>
          <w:del w:id="1266" w:author="Holli Flanagan" w:date="2025-05-09T17:35:00Z"/>
        </w:rPr>
      </w:pPr>
      <w:r>
        <w:rPr>
          <w:rFonts w:ascii="Times New Roman" w:eastAsia="Times New Roman" w:hAnsi="Times New Roman" w:cs="Times New Roman"/>
          <w:color w:val="212529"/>
          <w:sz w:val="24"/>
          <w:szCs w:val="24"/>
        </w:rPr>
        <w:t xml:space="preserve">We teach each class how to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itself, and then use those methods if we have a class that contains another class.</w:t>
      </w:r>
      <w:ins w:id="1267" w:author="Holli Flanagan" w:date="2025-05-09T17:35:00Z">
        <w:r>
          <w:rPr>
            <w:rFonts w:ascii="Times New Roman" w:eastAsia="Times New Roman" w:hAnsi="Times New Roman" w:cs="Times New Roman"/>
            <w:color w:val="212529"/>
            <w:sz w:val="24"/>
            <w:szCs w:val="24"/>
          </w:rPr>
          <w:t xml:space="preserve"> </w:t>
        </w:r>
      </w:ins>
    </w:p>
    <w:p w14:paraId="1C220A1C" w14:textId="77777777" w:rsidR="00B32DEF" w:rsidRDefault="00000000">
      <w:pPr>
        <w:shd w:val="clear" w:color="auto" w:fill="FFFFFF"/>
        <w:spacing w:after="300"/>
        <w:pPrChange w:id="1268" w:author="Holli Flanagan" w:date="2025-05-09T17:35:00Z">
          <w:pPr>
            <w:numPr>
              <w:numId w:val="16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will work from the </w:t>
      </w:r>
      <w:proofErr w:type="gramStart"/>
      <w:r>
        <w:rPr>
          <w:rFonts w:ascii="Times New Roman" w:eastAsia="Times New Roman" w:hAnsi="Times New Roman" w:cs="Times New Roman"/>
          <w:color w:val="212529"/>
          <w:sz w:val="24"/>
          <w:szCs w:val="24"/>
        </w:rPr>
        <w:t>bottom up</w:t>
      </w:r>
      <w:proofErr w:type="gramEnd"/>
      <w:r>
        <w:rPr>
          <w:rFonts w:ascii="Times New Roman" w:eastAsia="Times New Roman" w:hAnsi="Times New Roman" w:cs="Times New Roman"/>
          <w:color w:val="212529"/>
          <w:sz w:val="24"/>
          <w:szCs w:val="24"/>
        </w:rPr>
        <w:t xml:space="preserve"> of our hierarchy of classes. The simplest of which is our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class.</w:t>
      </w:r>
    </w:p>
    <w:p w14:paraId="60EA9548"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Consider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class we have been working with. Cloning that is easy as a </w:t>
      </w:r>
      <w:r>
        <w:rPr>
          <w:rFonts w:ascii="Times New Roman" w:eastAsia="Times New Roman" w:hAnsi="Times New Roman" w:cs="Times New Roman"/>
          <w:color w:val="212529"/>
          <w:sz w:val="24"/>
          <w:szCs w:val="24"/>
          <w:rPrChange w:id="1269" w:author="Holli Flanagan" w:date="2025-05-09T17:36:00Z">
            <w:rPr>
              <w:rFonts w:ascii="Times New Roman" w:eastAsia="Times New Roman" w:hAnsi="Times New Roman" w:cs="Times New Roman"/>
              <w:i/>
              <w:color w:val="212529"/>
              <w:sz w:val="24"/>
              <w:szCs w:val="24"/>
            </w:rPr>
          </w:rPrChange>
        </w:rPr>
        <w:t>shallow copy</w:t>
      </w:r>
      <w:r>
        <w:rPr>
          <w:rFonts w:ascii="Times New Roman" w:eastAsia="Times New Roman" w:hAnsi="Times New Roman" w:cs="Times New Roman"/>
          <w:color w:val="212529"/>
          <w:sz w:val="24"/>
          <w:szCs w:val="24"/>
        </w:rPr>
        <w:t xml:space="preserve"> is sufficient. The </w:t>
      </w:r>
      <w:commentRangeStart w:id="1270"/>
      <w:r>
        <w:rPr>
          <w:rFonts w:ascii="Times New Roman" w:eastAsia="Times New Roman" w:hAnsi="Times New Roman" w:cs="Times New Roman"/>
          <w:color w:val="212529"/>
          <w:sz w:val="24"/>
          <w:szCs w:val="24"/>
        </w:rPr>
        <w:t xml:space="preserve">classes </w:t>
      </w:r>
      <w:commentRangeEnd w:id="1270"/>
      <w:r>
        <w:commentReference w:id="1270"/>
      </w:r>
      <w:r>
        <w:rPr>
          <w:rFonts w:ascii="Times New Roman" w:eastAsia="Times New Roman" w:hAnsi="Times New Roman" w:cs="Times New Roman"/>
          <w:color w:val="212529"/>
          <w:sz w:val="24"/>
          <w:szCs w:val="24"/>
        </w:rPr>
        <w:t>data items are all primitive types (numbers).</w:t>
      </w:r>
    </w:p>
    <w:p w14:paraId="226DE571"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D07E44F"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create a new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object from an existing one by calling the existing one’s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highlight w:val="white"/>
        </w:rPr>
        <w:t xml:space="preserve"> method.</w:t>
      </w:r>
    </w:p>
    <w:p w14:paraId="62CE96BE"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Our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class is more difficult in that it contains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Here a </w:t>
      </w:r>
      <w:r>
        <w:rPr>
          <w:rFonts w:ascii="Times New Roman" w:eastAsia="Times New Roman" w:hAnsi="Times New Roman" w:cs="Times New Roman"/>
          <w:i/>
          <w:color w:val="212529"/>
          <w:sz w:val="24"/>
          <w:szCs w:val="24"/>
        </w:rPr>
        <w:t>deep copy</w:t>
      </w:r>
      <w:r>
        <w:rPr>
          <w:rFonts w:ascii="Times New Roman" w:eastAsia="Times New Roman" w:hAnsi="Times New Roman" w:cs="Times New Roman"/>
          <w:color w:val="212529"/>
          <w:sz w:val="24"/>
          <w:szCs w:val="24"/>
        </w:rPr>
        <w:t xml:space="preserve"> is required to not only copy the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object into a new instance, but also create a new instance of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Luckily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already has a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w:t>
      </w:r>
    </w:p>
    <w:p w14:paraId="2A79F488"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3A6C266"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Note</w:t>
      </w:r>
      <w:ins w:id="1271" w:author="Holli Flanagan" w:date="2025-05-09T17:36:00Z">
        <w:r>
          <w:rPr>
            <w:rFonts w:ascii="Times New Roman" w:eastAsia="Times New Roman" w:hAnsi="Times New Roman" w:cs="Times New Roman"/>
            <w:color w:val="212529"/>
            <w:sz w:val="24"/>
            <w:szCs w:val="24"/>
            <w:highlight w:val="white"/>
          </w:rPr>
          <w:t>:</w:t>
        </w:r>
      </w:ins>
      <w:del w:id="1272" w:author="Holli Flanagan" w:date="2025-05-09T17:36: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w:t>
      </w:r>
      <w:del w:id="1273" w:author="Holli Flanagan" w:date="2025-05-09T17:36:00Z">
        <w:r>
          <w:rPr>
            <w:rFonts w:ascii="Times New Roman" w:eastAsia="Times New Roman" w:hAnsi="Times New Roman" w:cs="Times New Roman"/>
            <w:color w:val="212529"/>
            <w:sz w:val="24"/>
            <w:szCs w:val="24"/>
            <w:highlight w:val="white"/>
          </w:rPr>
          <w:delText>i</w:delText>
        </w:r>
      </w:del>
      <w:ins w:id="1274" w:author="Holli Flanagan" w:date="2025-05-09T17:36:00Z">
        <w:r>
          <w:rPr>
            <w:rFonts w:ascii="Times New Roman" w:eastAsia="Times New Roman" w:hAnsi="Times New Roman" w:cs="Times New Roman"/>
            <w:color w:val="212529"/>
            <w:sz w:val="24"/>
            <w:szCs w:val="24"/>
            <w:highlight w:val="white"/>
          </w:rPr>
          <w:t>I</w:t>
        </w:r>
      </w:ins>
      <w:r>
        <w:rPr>
          <w:rFonts w:ascii="Times New Roman" w:eastAsia="Times New Roman" w:hAnsi="Times New Roman" w:cs="Times New Roman"/>
          <w:color w:val="212529"/>
          <w:sz w:val="24"/>
          <w:szCs w:val="24"/>
          <w:highlight w:val="white"/>
        </w:rPr>
        <w:t xml:space="preserve">f we passed the color, we would get a reference to the same color object, but by calling its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highlight w:val="white"/>
        </w:rPr>
        <w:t xml:space="preserve"> method, we get a new one (since we wrote it that way).</w:t>
      </w:r>
    </w:p>
    <w:p w14:paraId="4F7C9759"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Likewise, we can add a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 to our Line class as well. Again, since this class contains references to objects, we must </w:t>
      </w:r>
      <w:proofErr w:type="gramStart"/>
      <w:r>
        <w:rPr>
          <w:rFonts w:ascii="Times New Roman" w:eastAsia="Times New Roman" w:hAnsi="Times New Roman" w:cs="Times New Roman"/>
          <w:color w:val="212529"/>
          <w:sz w:val="24"/>
          <w:szCs w:val="24"/>
          <w:rPrChange w:id="1275" w:author="Holli Flanagan" w:date="2025-05-09T17:36:00Z">
            <w:rPr>
              <w:rFonts w:ascii="Times New Roman" w:eastAsia="Times New Roman" w:hAnsi="Times New Roman" w:cs="Times New Roman"/>
              <w:i/>
              <w:color w:val="212529"/>
              <w:sz w:val="24"/>
              <w:szCs w:val="24"/>
            </w:rPr>
          </w:rPrChange>
        </w:rPr>
        <w:t>deep</w:t>
      </w:r>
      <w:proofErr w:type="gramEnd"/>
      <w:r>
        <w:rPr>
          <w:rFonts w:ascii="Times New Roman" w:eastAsia="Times New Roman" w:hAnsi="Times New Roman" w:cs="Times New Roman"/>
          <w:color w:val="212529"/>
          <w:sz w:val="24"/>
          <w:szCs w:val="24"/>
          <w:rPrChange w:id="1276" w:author="Holli Flanagan" w:date="2025-05-09T17:36:00Z">
            <w:rPr>
              <w:rFonts w:ascii="Times New Roman" w:eastAsia="Times New Roman" w:hAnsi="Times New Roman" w:cs="Times New Roman"/>
              <w:i/>
              <w:color w:val="212529"/>
              <w:sz w:val="24"/>
              <w:szCs w:val="24"/>
            </w:rPr>
          </w:rPrChange>
        </w:rPr>
        <w:t xml:space="preserve"> copy</w:t>
      </w:r>
      <w:r>
        <w:rPr>
          <w:rFonts w:ascii="Times New Roman" w:eastAsia="Times New Roman" w:hAnsi="Times New Roman" w:cs="Times New Roman"/>
          <w:color w:val="212529"/>
          <w:sz w:val="24"/>
          <w:szCs w:val="24"/>
        </w:rPr>
        <w:t xml:space="preserve"> the line class. Luckily each of the object types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rPr>
        <w:t xml:space="preserve">) already has a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 we can use.</w:t>
      </w:r>
    </w:p>
    <w:p w14:paraId="79C7186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60131C3"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easily do the same for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classes. For the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class:</w:t>
      </w:r>
    </w:p>
    <w:p w14:paraId="56DF052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4D5273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the </w:t>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class, things are a little trickier. The class contains an array of references to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If we use the spread operator to create a new array, we will only get a </w:t>
      </w:r>
      <w:r>
        <w:rPr>
          <w:rFonts w:ascii="Times New Roman" w:eastAsia="Times New Roman" w:hAnsi="Times New Roman" w:cs="Times New Roman"/>
          <w:color w:val="212529"/>
          <w:sz w:val="24"/>
          <w:szCs w:val="24"/>
          <w:rPrChange w:id="1277" w:author="Holli Flanagan" w:date="2025-05-09T17:37:00Z">
            <w:rPr>
              <w:rFonts w:ascii="Times New Roman" w:eastAsia="Times New Roman" w:hAnsi="Times New Roman" w:cs="Times New Roman"/>
              <w:i/>
              <w:color w:val="212529"/>
              <w:sz w:val="24"/>
              <w:szCs w:val="24"/>
            </w:rPr>
          </w:rPrChange>
        </w:rPr>
        <w:t xml:space="preserve">shallow </w:t>
      </w:r>
      <w:proofErr w:type="gramStart"/>
      <w:r>
        <w:rPr>
          <w:rFonts w:ascii="Times New Roman" w:eastAsia="Times New Roman" w:hAnsi="Times New Roman" w:cs="Times New Roman"/>
          <w:color w:val="212529"/>
          <w:sz w:val="24"/>
          <w:szCs w:val="24"/>
          <w:rPrChange w:id="1278" w:author="Holli Flanagan" w:date="2025-05-09T17:37:00Z">
            <w:rPr>
              <w:rFonts w:ascii="Times New Roman" w:eastAsia="Times New Roman" w:hAnsi="Times New Roman" w:cs="Times New Roman"/>
              <w:i/>
              <w:color w:val="212529"/>
              <w:sz w:val="24"/>
              <w:szCs w:val="24"/>
            </w:rPr>
          </w:rPrChange>
        </w:rPr>
        <w:t>copy</w:t>
      </w:r>
      <w:proofErr w:type="gramEnd"/>
      <w:r>
        <w:rPr>
          <w:rFonts w:ascii="Times New Roman" w:eastAsia="Times New Roman" w:hAnsi="Times New Roman" w:cs="Times New Roman"/>
          <w:color w:val="212529"/>
          <w:sz w:val="24"/>
          <w:szCs w:val="24"/>
        </w:rPr>
        <w:t xml:space="preserve"> and the individual points will reference the same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objects as the original </w:t>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We will need to iterate through the array and clone the objects individually to create a new </w:t>
      </w:r>
      <w:r>
        <w:rPr>
          <w:rFonts w:ascii="Times New Roman" w:eastAsia="Times New Roman" w:hAnsi="Times New Roman" w:cs="Times New Roman"/>
          <w:color w:val="212529"/>
          <w:sz w:val="24"/>
          <w:szCs w:val="24"/>
          <w:rPrChange w:id="1279" w:author="Holli Flanagan" w:date="2025-05-09T17:37:00Z">
            <w:rPr>
              <w:rFonts w:ascii="Times New Roman" w:eastAsia="Times New Roman" w:hAnsi="Times New Roman" w:cs="Times New Roman"/>
              <w:i/>
              <w:color w:val="212529"/>
              <w:sz w:val="24"/>
              <w:szCs w:val="24"/>
            </w:rPr>
          </w:rPrChange>
        </w:rPr>
        <w:t>deep copy</w:t>
      </w:r>
      <w:r>
        <w:rPr>
          <w:rFonts w:ascii="Times New Roman" w:eastAsia="Times New Roman" w:hAnsi="Times New Roman" w:cs="Times New Roman"/>
          <w:color w:val="212529"/>
          <w:sz w:val="24"/>
          <w:szCs w:val="24"/>
        </w:rPr>
        <w:t xml:space="preserve"> of the array to use in our cloned object.</w:t>
      </w:r>
    </w:p>
    <w:p w14:paraId="404E73D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CBE2F62" w14:textId="77777777" w:rsidR="00B32DEF" w:rsidRPr="00B32DEF" w:rsidRDefault="00000000">
      <w:pPr>
        <w:pStyle w:val="Heading2"/>
        <w:rPr>
          <w:rPrChange w:id="1280" w:author="Holli Flanagan" w:date="2025-05-12T14:34:00Z">
            <w:rPr>
              <w:sz w:val="34"/>
              <w:szCs w:val="34"/>
            </w:rPr>
          </w:rPrChange>
        </w:rPr>
        <w:pPrChange w:id="1281" w:author="Holli Flanagan" w:date="2025-05-12T14:34:00Z">
          <w:pPr>
            <w:pStyle w:val="Heading2"/>
            <w:keepNext w:val="0"/>
            <w:keepLines w:val="0"/>
          </w:pPr>
        </w:pPrChange>
      </w:pPr>
      <w:bookmarkStart w:id="1282" w:name="_tg8wiqkjixbw" w:colFirst="0" w:colLast="0"/>
      <w:bookmarkEnd w:id="1282"/>
      <w:r>
        <w:rPr>
          <w:rPrChange w:id="1283" w:author="Holli Flanagan" w:date="2025-05-12T14:34:00Z">
            <w:rPr>
              <w:sz w:val="34"/>
              <w:szCs w:val="34"/>
            </w:rPr>
          </w:rPrChange>
        </w:rPr>
        <w:t>Understanding memory layouts</w:t>
      </w:r>
    </w:p>
    <w:p w14:paraId="472C924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consider how using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affects the layout of our objects in memory. This can be a good way to understand what is going on in your program.</w:t>
      </w:r>
    </w:p>
    <w:p w14:paraId="13F37E5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F418D76"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11CCC0B7" wp14:editId="7709EDAA">
            <wp:extent cx="5943600" cy="2679700"/>
            <wp:effectExtent l="9525" t="9525" r="9525" b="9525"/>
            <wp:docPr id="9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9"/>
                    <a:srcRect/>
                    <a:stretch>
                      <a:fillRect/>
                    </a:stretch>
                  </pic:blipFill>
                  <pic:spPr>
                    <a:xfrm>
                      <a:off x="0" y="0"/>
                      <a:ext cx="5943600" cy="2679700"/>
                    </a:xfrm>
                    <a:prstGeom prst="rect">
                      <a:avLst/>
                    </a:prstGeom>
                    <a:ln w="9525">
                      <a:solidFill>
                        <a:srgbClr val="DDDDDD"/>
                      </a:solidFill>
                      <a:prstDash val="solid"/>
                    </a:ln>
                  </pic:spPr>
                </pic:pic>
              </a:graphicData>
            </a:graphic>
          </wp:inline>
        </w:drawing>
      </w:r>
    </w:p>
    <w:p w14:paraId="10DCF63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Notice </w:t>
      </w:r>
      <w:ins w:id="1284" w:author="Holli Flanagan" w:date="2025-05-09T17:38:00Z">
        <w:r>
          <w:rPr>
            <w:rFonts w:ascii="Times New Roman" w:eastAsia="Times New Roman" w:hAnsi="Times New Roman" w:cs="Times New Roman"/>
            <w:color w:val="212529"/>
            <w:sz w:val="24"/>
            <w:szCs w:val="24"/>
          </w:rPr>
          <w:t xml:space="preserve">that </w:t>
        </w:r>
      </w:ins>
      <w:r>
        <w:rPr>
          <w:rFonts w:ascii="Times New Roman" w:eastAsia="Times New Roman" w:hAnsi="Times New Roman" w:cs="Times New Roman"/>
          <w:color w:val="D63384"/>
          <w:sz w:val="21"/>
          <w:szCs w:val="21"/>
          <w:shd w:val="clear" w:color="auto" w:fill="F5F6FA"/>
        </w:rPr>
        <w:t>point1</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point2</w:t>
      </w:r>
      <w:r>
        <w:rPr>
          <w:rFonts w:ascii="Times New Roman" w:eastAsia="Times New Roman" w:hAnsi="Times New Roman" w:cs="Times New Roman"/>
          <w:color w:val="212529"/>
          <w:sz w:val="24"/>
          <w:szCs w:val="24"/>
        </w:rPr>
        <w:t xml:space="preserve"> are still the same references as we have in line. We can clone the </w:t>
      </w:r>
      <w:proofErr w:type="gramStart"/>
      <w:r>
        <w:rPr>
          <w:rFonts w:ascii="Times New Roman" w:eastAsia="Times New Roman" w:hAnsi="Times New Roman" w:cs="Times New Roman"/>
          <w:color w:val="212529"/>
          <w:sz w:val="24"/>
          <w:szCs w:val="24"/>
        </w:rPr>
        <w:t>points</w:t>
      </w:r>
      <w:proofErr w:type="gramEnd"/>
      <w:r>
        <w:rPr>
          <w:rFonts w:ascii="Times New Roman" w:eastAsia="Times New Roman" w:hAnsi="Times New Roman" w:cs="Times New Roman"/>
          <w:color w:val="212529"/>
          <w:sz w:val="24"/>
          <w:szCs w:val="24"/>
        </w:rPr>
        <w:t xml:space="preserve"> making them distinct.</w:t>
      </w:r>
    </w:p>
    <w:p w14:paraId="07DF13C6"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14063A58"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r>
        <w:rPr>
          <w:rFonts w:ascii="Times New Roman" w:eastAsia="Times New Roman" w:hAnsi="Times New Roman" w:cs="Times New Roman"/>
          <w:color w:val="188038"/>
          <w:sz w:val="24"/>
          <w:szCs w:val="24"/>
        </w:rPr>
        <w:t>100,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100,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4DF90A46"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Line(</w:t>
      </w:r>
      <w:proofErr w:type="gramEnd"/>
      <w:r>
        <w:rPr>
          <w:rFonts w:ascii="Times New Roman" w:eastAsia="Times New Roman" w:hAnsi="Times New Roman" w:cs="Times New Roman"/>
          <w:color w:val="188038"/>
          <w:sz w:val="24"/>
          <w:szCs w:val="24"/>
        </w:rPr>
        <w:t>point1.clone(),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point2.clone(),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660C0422"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noProof/>
          <w:color w:val="5C5962"/>
          <w:sz w:val="24"/>
          <w:szCs w:val="24"/>
        </w:rPr>
        <w:drawing>
          <wp:inline distT="114300" distB="114300" distL="114300" distR="114300" wp14:anchorId="52EF9402" wp14:editId="4C0DF74E">
            <wp:extent cx="5943600" cy="2070100"/>
            <wp:effectExtent l="9525" t="9525" r="9525" b="9525"/>
            <wp:docPr id="6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0"/>
                    <a:srcRect/>
                    <a:stretch>
                      <a:fillRect/>
                    </a:stretch>
                  </pic:blipFill>
                  <pic:spPr>
                    <a:xfrm>
                      <a:off x="0" y="0"/>
                      <a:ext cx="5943600" cy="2070100"/>
                    </a:xfrm>
                    <a:prstGeom prst="rect">
                      <a:avLst/>
                    </a:prstGeom>
                    <a:ln w="9525">
                      <a:solidFill>
                        <a:srgbClr val="DDDDDD"/>
                      </a:solidFill>
                      <a:prstDash val="solid"/>
                    </a:ln>
                  </pic:spPr>
                </pic:pic>
              </a:graphicData>
            </a:graphic>
          </wp:inline>
        </w:drawing>
      </w:r>
    </w:p>
    <w:p w14:paraId="76076AF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By using our clone methods in all of our classes, this code now has each element of each class as a distinct instance.</w:t>
      </w:r>
    </w:p>
    <w:p w14:paraId="15A02F33" w14:textId="77777777" w:rsidR="00B32DEF" w:rsidRPr="00B32DEF" w:rsidRDefault="00000000">
      <w:pPr>
        <w:pStyle w:val="Heading2"/>
        <w:rPr>
          <w:rPrChange w:id="1285" w:author="Holli Flanagan" w:date="2025-05-12T14:34:00Z">
            <w:rPr>
              <w:sz w:val="34"/>
              <w:szCs w:val="34"/>
            </w:rPr>
          </w:rPrChange>
        </w:rPr>
        <w:pPrChange w:id="1286" w:author="Holli Flanagan" w:date="2025-05-12T14:34:00Z">
          <w:pPr>
            <w:pStyle w:val="Heading2"/>
            <w:keepNext w:val="0"/>
            <w:keepLines w:val="0"/>
          </w:pPr>
        </w:pPrChange>
      </w:pPr>
      <w:bookmarkStart w:id="1287" w:name="_x46ebb7r8m1d" w:colFirst="0" w:colLast="0"/>
      <w:bookmarkEnd w:id="1287"/>
      <w:r>
        <w:rPr>
          <w:rPrChange w:id="1288" w:author="Holli Flanagan" w:date="2025-05-12T14:34:00Z">
            <w:rPr>
              <w:sz w:val="34"/>
              <w:szCs w:val="34"/>
            </w:rPr>
          </w:rPrChange>
        </w:rPr>
        <w:t>Summary</w:t>
      </w:r>
    </w:p>
    <w:p w14:paraId="3D3F6F8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simplest way to ensure deep cloning is to </w:t>
      </w:r>
      <w:r>
        <w:rPr>
          <w:rFonts w:ascii="Times New Roman" w:eastAsia="Times New Roman" w:hAnsi="Times New Roman" w:cs="Times New Roman"/>
          <w:i/>
          <w:color w:val="212529"/>
          <w:sz w:val="24"/>
          <w:szCs w:val="24"/>
        </w:rPr>
        <w:t>teach</w:t>
      </w:r>
      <w:r>
        <w:rPr>
          <w:rFonts w:ascii="Times New Roman" w:eastAsia="Times New Roman" w:hAnsi="Times New Roman" w:cs="Times New Roman"/>
          <w:color w:val="212529"/>
          <w:sz w:val="24"/>
          <w:szCs w:val="24"/>
        </w:rPr>
        <w:t xml:space="preserve"> each class how to deep copy itself. If we do this then classes that contain the class in question can just call its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 to deep copy it.</w:t>
      </w:r>
    </w:p>
    <w:p w14:paraId="45A54F47" w14:textId="77777777" w:rsidR="00B32DEF" w:rsidRPr="00B32DEF" w:rsidRDefault="00000000">
      <w:pPr>
        <w:pStyle w:val="Heading2"/>
        <w:keepNext w:val="0"/>
        <w:keepLines w:val="0"/>
        <w:spacing w:before="700"/>
        <w:rPr>
          <w:rPrChange w:id="1289" w:author="Holli Flanagan" w:date="2025-05-12T14:34:00Z">
            <w:rPr>
              <w:sz w:val="46"/>
              <w:szCs w:val="46"/>
            </w:rPr>
          </w:rPrChange>
        </w:rPr>
        <w:pPrChange w:id="1290" w:author="Holli Flanagan" w:date="2025-05-12T14:34:00Z">
          <w:pPr>
            <w:pStyle w:val="Heading1"/>
            <w:keepNext w:val="0"/>
            <w:keepLines w:val="0"/>
            <w:spacing w:before="700"/>
          </w:pPr>
        </w:pPrChange>
      </w:pPr>
      <w:bookmarkStart w:id="1291" w:name="_dnpmq3d2oeyn" w:colFirst="0" w:colLast="0"/>
      <w:bookmarkEnd w:id="1291"/>
      <w:r>
        <w:rPr>
          <w:rPrChange w:id="1292" w:author="Holli Flanagan" w:date="2025-05-12T14:34:00Z">
            <w:rPr>
              <w:sz w:val="46"/>
              <w:szCs w:val="46"/>
            </w:rPr>
          </w:rPrChange>
        </w:rPr>
        <w:t>Chapter Summary</w:t>
      </w:r>
    </w:p>
    <w:p w14:paraId="71DF1F1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addition to storing data (</w:t>
      </w:r>
      <w:del w:id="1293" w:author="Holli Flanagan" w:date="2025-05-09T17:38:00Z">
        <w:r>
          <w:rPr>
            <w:rFonts w:ascii="Times New Roman" w:eastAsia="Times New Roman" w:hAnsi="Times New Roman" w:cs="Times New Roman"/>
            <w:color w:val="212529"/>
            <w:sz w:val="24"/>
            <w:szCs w:val="24"/>
          </w:rPr>
          <w:delText>D</w:delText>
        </w:r>
      </w:del>
      <w:ins w:id="1294" w:author="Holli Flanagan" w:date="2025-05-09T17:38: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ata </w:t>
      </w:r>
      <w:del w:id="1295" w:author="Holli Flanagan" w:date="2025-05-09T17:38:00Z">
        <w:r>
          <w:rPr>
            <w:rFonts w:ascii="Times New Roman" w:eastAsia="Times New Roman" w:hAnsi="Times New Roman" w:cs="Times New Roman"/>
            <w:color w:val="212529"/>
            <w:sz w:val="24"/>
            <w:szCs w:val="24"/>
          </w:rPr>
          <w:delText>C</w:delText>
        </w:r>
      </w:del>
      <w:ins w:id="1296" w:author="Holli Flanagan" w:date="2025-05-09T17:38: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lasses), classes can also contain methods. These methods can operate on the data within the class without regard to its visibility. We can change the visibility of a member property or method with the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keywords. Anything marked as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 xml:space="preserve"> is accessible outside of the class instance. Anything marked as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can only be accessed within a method inside that class.</w:t>
      </w:r>
    </w:p>
    <w:p w14:paraId="17B8E6CA" w14:textId="77777777" w:rsidR="00B32DEF" w:rsidRPr="00B32DEF" w:rsidRDefault="00000000">
      <w:pPr>
        <w:pStyle w:val="Heading2"/>
        <w:keepNext w:val="0"/>
        <w:keepLines w:val="0"/>
        <w:spacing w:before="700"/>
        <w:rPr>
          <w:rPrChange w:id="1297" w:author="Holli Flanagan" w:date="2025-05-12T14:34:00Z">
            <w:rPr>
              <w:sz w:val="46"/>
              <w:szCs w:val="46"/>
            </w:rPr>
          </w:rPrChange>
        </w:rPr>
        <w:pPrChange w:id="1298" w:author="Holli Flanagan" w:date="2025-05-12T14:34:00Z">
          <w:pPr>
            <w:pStyle w:val="Heading1"/>
            <w:keepNext w:val="0"/>
            <w:keepLines w:val="0"/>
            <w:spacing w:before="700"/>
          </w:pPr>
        </w:pPrChange>
      </w:pPr>
      <w:bookmarkStart w:id="1299" w:name="_mxojft6nwo00" w:colFirst="0" w:colLast="0"/>
      <w:bookmarkEnd w:id="1299"/>
      <w:r>
        <w:rPr>
          <w:rPrChange w:id="1300" w:author="Holli Flanagan" w:date="2025-05-12T14:34:00Z">
            <w:rPr>
              <w:sz w:val="46"/>
              <w:szCs w:val="46"/>
            </w:rPr>
          </w:rPrChange>
        </w:rPr>
        <w:t>Next Step</w:t>
      </w:r>
    </w:p>
    <w:p w14:paraId="2B7A8BA8" w14:textId="77777777" w:rsidR="00B32DEF" w:rsidRDefault="00000000">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about </w:t>
      </w:r>
      <w:del w:id="1301" w:author="Holli Flanagan" w:date="2025-05-09T17:38:00Z">
        <w:r>
          <w:rPr>
            <w:rFonts w:ascii="Times New Roman" w:eastAsia="Times New Roman" w:hAnsi="Times New Roman" w:cs="Times New Roman"/>
            <w:color w:val="212529"/>
            <w:sz w:val="24"/>
            <w:szCs w:val="24"/>
          </w:rPr>
          <w:delText>C</w:delText>
        </w:r>
      </w:del>
      <w:ins w:id="1302" w:author="Holli Flanagan" w:date="2025-05-09T17:38: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omposition and </w:t>
      </w:r>
      <w:del w:id="1303" w:author="Holli Flanagan" w:date="2025-05-09T17:38:00Z">
        <w:r>
          <w:rPr>
            <w:rFonts w:ascii="Times New Roman" w:eastAsia="Times New Roman" w:hAnsi="Times New Roman" w:cs="Times New Roman"/>
            <w:color w:val="212529"/>
            <w:sz w:val="24"/>
            <w:szCs w:val="24"/>
          </w:rPr>
          <w:delText>I</w:delText>
        </w:r>
      </w:del>
      <w:ins w:id="1304" w:author="Holli Flanagan" w:date="2025-05-09T17:38:00Z">
        <w:r>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nheritance</w:t>
      </w:r>
      <w:ins w:id="1305" w:author="Holli Flanagan" w:date="2025-05-09T17:38:00Z">
        <w:r>
          <w:rPr>
            <w:rFonts w:ascii="Times New Roman" w:eastAsia="Times New Roman" w:hAnsi="Times New Roman" w:cs="Times New Roman"/>
            <w:color w:val="212529"/>
            <w:sz w:val="24"/>
            <w:szCs w:val="24"/>
          </w:rPr>
          <w:t>.</w:t>
        </w:r>
      </w:ins>
      <w:del w:id="1306" w:author="Holli Flanagan" w:date="2025-05-09T17:38: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"https://boots-edu.github.io/textbook/text/5-composition-inheritance/"</w:delInstrText>
        </w:r>
        <w:r>
          <w:fldChar w:fldCharType="separate"/>
        </w:r>
        <w:r>
          <w:rPr>
            <w:rFonts w:ascii="Times New Roman" w:eastAsia="Times New Roman" w:hAnsi="Times New Roman" w:cs="Times New Roman"/>
            <w:color w:val="0D6EFD"/>
            <w:sz w:val="24"/>
            <w:szCs w:val="24"/>
            <w:u w:val="single"/>
          </w:rPr>
          <w:delText>Composition and Inheritance »</w:delText>
        </w:r>
        <w:r>
          <w:fldChar w:fldCharType="end"/>
        </w:r>
      </w:del>
      <w:r>
        <w:br w:type="page"/>
      </w:r>
    </w:p>
    <w:p w14:paraId="174C6F52" w14:textId="77777777" w:rsidR="00B32DEF" w:rsidRPr="00B32DEF" w:rsidRDefault="00000000">
      <w:pPr>
        <w:pStyle w:val="Heading1"/>
        <w:rPr>
          <w:rPrChange w:id="1307" w:author="Holli Flanagan" w:date="2025-05-12T14:34:00Z">
            <w:rPr>
              <w:color w:val="0D6EFD"/>
              <w:highlight w:val="white"/>
            </w:rPr>
          </w:rPrChange>
        </w:rPr>
        <w:pPrChange w:id="1308" w:author="Holli Flanagan" w:date="2025-05-12T14:34:00Z">
          <w:pPr>
            <w:pStyle w:val="Heading1"/>
            <w:keepNext w:val="0"/>
            <w:keepLines w:val="0"/>
          </w:pPr>
        </w:pPrChange>
      </w:pPr>
      <w:bookmarkStart w:id="1309" w:name="_hqedde14cku2" w:colFirst="0" w:colLast="0"/>
      <w:bookmarkEnd w:id="1309"/>
      <w:r>
        <w:rPr>
          <w:rPrChange w:id="1310" w:author="Holli Flanagan" w:date="2025-05-12T14:34:00Z">
            <w:rPr>
              <w:sz w:val="48"/>
              <w:szCs w:val="48"/>
              <w:highlight w:val="white"/>
            </w:rPr>
          </w:rPrChange>
        </w:rPr>
        <w:lastRenderedPageBreak/>
        <w:t>Chapter 5 - Composition and Inheritance</w:t>
      </w:r>
    </w:p>
    <w:p w14:paraId="6A57549C" w14:textId="77777777" w:rsidR="00B32DEF" w:rsidRDefault="00000000">
      <w:pPr>
        <w:shd w:val="clear" w:color="auto" w:fill="FFFFFF"/>
        <w:spacing w:after="240"/>
        <w:rPr>
          <w:del w:id="1311" w:author="Holli Flanagan" w:date="2025-05-09T17:38: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Building complex objects can be accomplished by combining classes in various ways. Let’s learn t</w:t>
      </w:r>
      <w:ins w:id="1312" w:author="Holli Flanagan" w:date="2025-04-30T20:46:00Z">
        <w:r>
          <w:rPr>
            <w:rFonts w:ascii="Times New Roman" w:eastAsia="Times New Roman" w:hAnsi="Times New Roman" w:cs="Times New Roman"/>
            <w:color w:val="212529"/>
            <w:sz w:val="24"/>
            <w:szCs w:val="24"/>
            <w:highlight w:val="white"/>
          </w:rPr>
          <w:t>he</w:t>
        </w:r>
      </w:ins>
      <w:del w:id="1313" w:author="Holli Flanagan" w:date="2025-04-30T20:46:00Z">
        <w:r>
          <w:rPr>
            <w:rFonts w:ascii="Times New Roman" w:eastAsia="Times New Roman" w:hAnsi="Times New Roman" w:cs="Times New Roman"/>
            <w:color w:val="212529"/>
            <w:sz w:val="24"/>
            <w:szCs w:val="24"/>
            <w:highlight w:val="white"/>
          </w:rPr>
          <w:delText>o</w:delText>
        </w:r>
      </w:del>
      <w:r>
        <w:rPr>
          <w:rFonts w:ascii="Times New Roman" w:eastAsia="Times New Roman" w:hAnsi="Times New Roman" w:cs="Times New Roman"/>
          <w:color w:val="212529"/>
          <w:sz w:val="24"/>
          <w:szCs w:val="24"/>
          <w:highlight w:val="white"/>
        </w:rPr>
        <w:t xml:space="preserve"> primary methods for doing this </w:t>
      </w:r>
      <w:del w:id="1314" w:author="Holli Flanagan" w:date="2025-04-30T20:46:00Z">
        <w:r>
          <w:rPr>
            <w:rFonts w:ascii="Times New Roman" w:eastAsia="Times New Roman" w:hAnsi="Times New Roman" w:cs="Times New Roman"/>
            <w:i/>
            <w:color w:val="212529"/>
            <w:sz w:val="24"/>
            <w:szCs w:val="24"/>
            <w:highlight w:val="white"/>
          </w:rPr>
          <w:delText>C</w:delText>
        </w:r>
      </w:del>
      <w:ins w:id="1315" w:author="Holli Flanagan" w:date="2025-04-30T20:46:00Z">
        <w:r>
          <w:rPr>
            <w:rFonts w:ascii="Times New Roman" w:eastAsia="Times New Roman" w:hAnsi="Times New Roman" w:cs="Times New Roman"/>
            <w:i/>
            <w:color w:val="212529"/>
            <w:sz w:val="24"/>
            <w:szCs w:val="24"/>
            <w:highlight w:val="white"/>
          </w:rPr>
          <w:t>c</w:t>
        </w:r>
      </w:ins>
      <w:r>
        <w:rPr>
          <w:rFonts w:ascii="Times New Roman" w:eastAsia="Times New Roman" w:hAnsi="Times New Roman" w:cs="Times New Roman"/>
          <w:i/>
          <w:color w:val="212529"/>
          <w:sz w:val="24"/>
          <w:szCs w:val="24"/>
          <w:highlight w:val="white"/>
        </w:rPr>
        <w:t>omposition</w:t>
      </w:r>
      <w:r>
        <w:rPr>
          <w:rFonts w:ascii="Times New Roman" w:eastAsia="Times New Roman" w:hAnsi="Times New Roman" w:cs="Times New Roman"/>
          <w:color w:val="212529"/>
          <w:sz w:val="24"/>
          <w:szCs w:val="24"/>
          <w:highlight w:val="white"/>
        </w:rPr>
        <w:t xml:space="preserve"> and </w:t>
      </w:r>
      <w:del w:id="1316" w:author="Holli Flanagan" w:date="2025-04-30T20:46:00Z">
        <w:r>
          <w:rPr>
            <w:rFonts w:ascii="Times New Roman" w:eastAsia="Times New Roman" w:hAnsi="Times New Roman" w:cs="Times New Roman"/>
            <w:i/>
            <w:color w:val="212529"/>
            <w:sz w:val="24"/>
            <w:szCs w:val="24"/>
            <w:highlight w:val="white"/>
          </w:rPr>
          <w:delText>I</w:delText>
        </w:r>
      </w:del>
      <w:proofErr w:type="spellStart"/>
      <w:ins w:id="1317" w:author="Holli Flanagan" w:date="2025-04-30T20:46:00Z">
        <w:r>
          <w:rPr>
            <w:rFonts w:ascii="Times New Roman" w:eastAsia="Times New Roman" w:hAnsi="Times New Roman" w:cs="Times New Roman"/>
            <w:i/>
            <w:color w:val="212529"/>
            <w:sz w:val="24"/>
            <w:szCs w:val="24"/>
            <w:highlight w:val="white"/>
          </w:rPr>
          <w:t>i</w:t>
        </w:r>
      </w:ins>
      <w:r>
        <w:rPr>
          <w:rFonts w:ascii="Times New Roman" w:eastAsia="Times New Roman" w:hAnsi="Times New Roman" w:cs="Times New Roman"/>
          <w:i/>
          <w:color w:val="212529"/>
          <w:sz w:val="24"/>
          <w:szCs w:val="24"/>
          <w:highlight w:val="white"/>
        </w:rPr>
        <w:t>nheritance</w:t>
      </w:r>
      <w:r>
        <w:rPr>
          <w:rFonts w:ascii="Times New Roman" w:eastAsia="Times New Roman" w:hAnsi="Times New Roman" w:cs="Times New Roman"/>
          <w:color w:val="212529"/>
          <w:sz w:val="24"/>
          <w:szCs w:val="24"/>
          <w:highlight w:val="white"/>
        </w:rPr>
        <w:t>.</w:t>
      </w:r>
    </w:p>
    <w:p w14:paraId="3355CAE0" w14:textId="77777777" w:rsidR="00B32DEF" w:rsidRDefault="00000000">
      <w:pPr>
        <w:shd w:val="clear" w:color="auto" w:fill="FFFFFF"/>
        <w:spacing w:after="240"/>
        <w:rPr>
          <w:del w:id="1318" w:author="Holli Flanagan" w:date="2025-05-09T17:38:00Z"/>
          <w:rFonts w:ascii="Times New Roman" w:eastAsia="Times New Roman" w:hAnsi="Times New Roman" w:cs="Times New Roman"/>
          <w:color w:val="0D6EFD"/>
          <w:sz w:val="24"/>
          <w:szCs w:val="24"/>
          <w:u w:val="single"/>
        </w:rPr>
      </w:pPr>
      <w:del w:id="1319" w:author="Holli Flanagan" w:date="2025-05-09T17:38:00Z">
        <w:r>
          <w:pict w14:anchorId="4ED5385D">
            <v:rect id="_x0000_i1025" style="width:0;height:1.5pt" o:hralign="center" o:hrstd="t" o:hr="t" fillcolor="#a0a0a0" stroked="f"/>
          </w:pict>
        </w:r>
      </w:del>
    </w:p>
    <w:p w14:paraId="7D54C3EB" w14:textId="77777777" w:rsidR="00B32DEF" w:rsidRPr="00B32DEF" w:rsidRDefault="00000000">
      <w:pPr>
        <w:pStyle w:val="Heading1"/>
        <w:rPr>
          <w:rPrChange w:id="1320" w:author="Holli Flanagan" w:date="2025-05-12T14:34:00Z">
            <w:rPr>
              <w:sz w:val="48"/>
              <w:szCs w:val="48"/>
              <w:highlight w:val="white"/>
            </w:rPr>
          </w:rPrChange>
        </w:rPr>
        <w:pPrChange w:id="1321" w:author="Holli Flanagan" w:date="2025-05-12T14:34:00Z">
          <w:pPr>
            <w:pStyle w:val="Heading1"/>
            <w:keepNext w:val="0"/>
            <w:keepLines w:val="0"/>
          </w:pPr>
        </w:pPrChange>
      </w:pPr>
      <w:bookmarkStart w:id="1322" w:name="_ykaxsipispku" w:colFirst="0" w:colLast="0"/>
      <w:bookmarkEnd w:id="1322"/>
      <w:r>
        <w:rPr>
          <w:rPrChange w:id="1323" w:author="Holli Flanagan" w:date="2025-05-12T14:34:00Z">
            <w:rPr>
              <w:sz w:val="48"/>
              <w:szCs w:val="48"/>
              <w:highlight w:val="white"/>
            </w:rPr>
          </w:rPrChange>
        </w:rPr>
        <w:t>Composition</w:t>
      </w:r>
      <w:proofErr w:type="spellEnd"/>
    </w:p>
    <w:p w14:paraId="37ED18B1" w14:textId="77777777" w:rsidR="00B32DEF" w:rsidRPr="00B32DEF" w:rsidRDefault="00000000">
      <w:pPr>
        <w:pStyle w:val="Heading2"/>
        <w:rPr>
          <w:rPrChange w:id="1324" w:author="Holli Flanagan" w:date="2025-05-12T14:34:00Z">
            <w:rPr>
              <w:sz w:val="36"/>
              <w:szCs w:val="36"/>
            </w:rPr>
          </w:rPrChange>
        </w:rPr>
        <w:pPrChange w:id="1325" w:author="Holli Flanagan" w:date="2025-05-12T14:34:00Z">
          <w:pPr>
            <w:pStyle w:val="Heading2"/>
            <w:keepNext w:val="0"/>
            <w:keepLines w:val="0"/>
            <w:spacing w:before="540" w:after="100"/>
          </w:pPr>
        </w:pPrChange>
      </w:pPr>
      <w:bookmarkStart w:id="1326" w:name="_49f0jqe612pp" w:colFirst="0" w:colLast="0"/>
      <w:bookmarkEnd w:id="1326"/>
      <w:r>
        <w:rPr>
          <w:rPrChange w:id="1327" w:author="Holli Flanagan" w:date="2025-05-12T14:34:00Z">
            <w:rPr>
              <w:sz w:val="36"/>
              <w:szCs w:val="36"/>
            </w:rPr>
          </w:rPrChange>
        </w:rPr>
        <w:t>Key Idea</w:t>
      </w:r>
    </w:p>
    <w:p w14:paraId="1DD8FDC4" w14:textId="407B202F"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Usi</w:t>
      </w:r>
      <w:commentRangeStart w:id="1328"/>
      <w:r>
        <w:rPr>
          <w:rFonts w:ascii="Times New Roman" w:eastAsia="Times New Roman" w:hAnsi="Times New Roman" w:cs="Times New Roman"/>
          <w:color w:val="212529"/>
          <w:sz w:val="24"/>
          <w:szCs w:val="24"/>
          <w:highlight w:val="white"/>
        </w:rPr>
        <w:t xml:space="preserve">ng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we can build complex objects in order to define new types that ha</w:t>
      </w:r>
      <w:ins w:id="1329" w:author="Oestreich, Julia" w:date="2025-05-16T10:33:00Z" w16du:dateUtc="2025-05-16T14:33:00Z">
        <w:r w:rsidR="005E7F2D">
          <w:rPr>
            <w:rFonts w:ascii="Times New Roman" w:eastAsia="Times New Roman" w:hAnsi="Times New Roman" w:cs="Times New Roman"/>
            <w:color w:val="212529"/>
            <w:sz w:val="24"/>
            <w:szCs w:val="24"/>
            <w:highlight w:val="white"/>
          </w:rPr>
          <w:t>ve</w:t>
        </w:r>
      </w:ins>
      <w:del w:id="1330" w:author="Oestreich, Julia" w:date="2025-05-16T10:33:00Z" w16du:dateUtc="2025-05-16T14:33:00Z">
        <w:r w:rsidDel="005E7F2D">
          <w:rPr>
            <w:rFonts w:ascii="Times New Roman" w:eastAsia="Times New Roman" w:hAnsi="Times New Roman" w:cs="Times New Roman"/>
            <w:color w:val="212529"/>
            <w:sz w:val="24"/>
            <w:szCs w:val="24"/>
            <w:highlight w:val="white"/>
          </w:rPr>
          <w:delText>s</w:delText>
        </w:r>
      </w:del>
      <w:r>
        <w:rPr>
          <w:rFonts w:ascii="Times New Roman" w:eastAsia="Times New Roman" w:hAnsi="Times New Roman" w:cs="Times New Roman"/>
          <w:color w:val="212529"/>
          <w:sz w:val="24"/>
          <w:szCs w:val="24"/>
          <w:highlight w:val="white"/>
        </w:rPr>
        <w:t xml:space="preserve"> a </w:t>
      </w:r>
      <w:r>
        <w:rPr>
          <w:rFonts w:ascii="Times New Roman" w:eastAsia="Times New Roman" w:hAnsi="Times New Roman" w:cs="Times New Roman"/>
          <w:i/>
          <w:color w:val="212529"/>
          <w:sz w:val="24"/>
          <w:szCs w:val="24"/>
          <w:highlight w:val="white"/>
        </w:rPr>
        <w:t>contains a</w:t>
      </w:r>
      <w:r>
        <w:rPr>
          <w:rFonts w:ascii="Times New Roman" w:eastAsia="Times New Roman" w:hAnsi="Times New Roman" w:cs="Times New Roman"/>
          <w:color w:val="212529"/>
          <w:sz w:val="24"/>
          <w:szCs w:val="24"/>
          <w:highlight w:val="white"/>
        </w:rPr>
        <w:t xml:space="preserve"> relation</w:t>
      </w:r>
      <w:commentRangeEnd w:id="1328"/>
      <w:r>
        <w:commentReference w:id="1328"/>
      </w:r>
      <w:r>
        <w:rPr>
          <w:rFonts w:ascii="Times New Roman" w:eastAsia="Times New Roman" w:hAnsi="Times New Roman" w:cs="Times New Roman"/>
          <w:color w:val="212529"/>
          <w:sz w:val="24"/>
          <w:szCs w:val="24"/>
          <w:highlight w:val="white"/>
        </w:rPr>
        <w:t>ship with some existing type.</w:t>
      </w:r>
    </w:p>
    <w:p w14:paraId="288C1C46" w14:textId="77777777" w:rsidR="00B32DEF" w:rsidRPr="00B32DEF" w:rsidRDefault="00000000">
      <w:pPr>
        <w:pStyle w:val="Heading2"/>
        <w:rPr>
          <w:rPrChange w:id="1331" w:author="Holli Flanagan" w:date="2025-05-12T14:34:00Z">
            <w:rPr>
              <w:sz w:val="36"/>
              <w:szCs w:val="36"/>
            </w:rPr>
          </w:rPrChange>
        </w:rPr>
        <w:pPrChange w:id="1332" w:author="Holli Flanagan" w:date="2025-05-12T14:34:00Z">
          <w:pPr>
            <w:pStyle w:val="Heading2"/>
            <w:keepNext w:val="0"/>
            <w:keepLines w:val="0"/>
            <w:spacing w:before="540" w:after="100"/>
          </w:pPr>
        </w:pPrChange>
      </w:pPr>
      <w:bookmarkStart w:id="1333" w:name="_ayqoxzxv7mbi" w:colFirst="0" w:colLast="0"/>
      <w:bookmarkEnd w:id="1333"/>
      <w:r>
        <w:rPr>
          <w:rPrChange w:id="1334" w:author="Holli Flanagan" w:date="2025-05-12T14:34:00Z">
            <w:rPr>
              <w:sz w:val="36"/>
              <w:szCs w:val="36"/>
            </w:rPr>
          </w:rPrChange>
        </w:rPr>
        <w:t xml:space="preserve">Composition in </w:t>
      </w:r>
      <w:ins w:id="1335" w:author="Holli Flanagan" w:date="2025-05-09T15:22:00Z">
        <w:r>
          <w:rPr>
            <w:rPrChange w:id="1336" w:author="Holli Flanagan" w:date="2025-05-12T14:34:00Z">
              <w:rPr>
                <w:sz w:val="36"/>
                <w:szCs w:val="36"/>
              </w:rPr>
            </w:rPrChange>
          </w:rPr>
          <w:t>TypeScript</w:t>
        </w:r>
      </w:ins>
      <w:del w:id="1337" w:author="Holli Flanagan" w:date="2025-05-09T15:22:00Z">
        <w:r>
          <w:rPr>
            <w:rPrChange w:id="1338" w:author="Holli Flanagan" w:date="2025-05-12T14:34:00Z">
              <w:rPr>
                <w:sz w:val="36"/>
                <w:szCs w:val="36"/>
              </w:rPr>
            </w:rPrChange>
          </w:rPr>
          <w:delText>Typescript</w:delText>
        </w:r>
      </w:del>
    </w:p>
    <w:p w14:paraId="22257BA1"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So </w:t>
      </w:r>
      <w:proofErr w:type="gramStart"/>
      <w:r>
        <w:rPr>
          <w:rFonts w:ascii="Times New Roman" w:eastAsia="Times New Roman" w:hAnsi="Times New Roman" w:cs="Times New Roman"/>
          <w:color w:val="212529"/>
          <w:sz w:val="24"/>
          <w:szCs w:val="24"/>
          <w:highlight w:val="white"/>
        </w:rPr>
        <w:t>far</w:t>
      </w:r>
      <w:proofErr w:type="gramEnd"/>
      <w:r>
        <w:rPr>
          <w:rFonts w:ascii="Times New Roman" w:eastAsia="Times New Roman" w:hAnsi="Times New Roman" w:cs="Times New Roman"/>
          <w:color w:val="212529"/>
          <w:sz w:val="24"/>
          <w:szCs w:val="24"/>
          <w:highlight w:val="white"/>
        </w:rPr>
        <w:t xml:space="preserve"> we have examined classes which contain both data and methods. We can combine classes by including another class as a member of our class</w:t>
      </w:r>
      <w:ins w:id="1339" w:author="Holli Flanagan" w:date="2025-05-09T17:39:00Z">
        <w:r>
          <w:rPr>
            <w:rFonts w:ascii="Times New Roman" w:eastAsia="Times New Roman" w:hAnsi="Times New Roman" w:cs="Times New Roman"/>
            <w:color w:val="212529"/>
            <w:sz w:val="24"/>
            <w:szCs w:val="24"/>
            <w:highlight w:val="white"/>
          </w:rPr>
          <w:t>:</w:t>
        </w:r>
      </w:ins>
    </w:p>
    <w:p w14:paraId="13048CEF" w14:textId="77777777" w:rsidR="00B32DEF" w:rsidRDefault="00000000">
      <w:pPr>
        <w:numPr>
          <w:ilvl w:val="0"/>
          <w:numId w:val="11"/>
        </w:numPr>
        <w:shd w:val="clear" w:color="auto" w:fill="FFFFFF"/>
        <w:spacing w:before="180"/>
        <w:pPrChange w:id="1340" w:author="Holli Flanagan" w:date="2025-05-09T17:39:00Z">
          <w:pPr>
            <w:numPr>
              <w:numId w:val="252"/>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Consider the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xml:space="preserve"> class which contains an instance of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class.</w:t>
      </w:r>
    </w:p>
    <w:p w14:paraId="309F5E34" w14:textId="77777777" w:rsidR="00B32DEF" w:rsidRDefault="00000000">
      <w:pPr>
        <w:numPr>
          <w:ilvl w:val="0"/>
          <w:numId w:val="11"/>
        </w:numPr>
        <w:shd w:val="clear" w:color="auto" w:fill="FFFFFF"/>
        <w:spacing w:after="300"/>
        <w:pPrChange w:id="1341" w:author="Holli Flanagan" w:date="2025-05-09T17:39:00Z">
          <w:pPr>
            <w:numPr>
              <w:numId w:val="252"/>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Consider the </w:t>
      </w:r>
      <w:proofErr w:type="spellStart"/>
      <w:r>
        <w:rPr>
          <w:rFonts w:ascii="Times New Roman" w:eastAsia="Times New Roman" w:hAnsi="Times New Roman" w:cs="Times New Roman"/>
          <w:color w:val="D63384"/>
          <w:sz w:val="21"/>
          <w:szCs w:val="21"/>
          <w:shd w:val="clear" w:color="auto" w:fill="F5F6FA"/>
        </w:rPr>
        <w:t>Rect</w:t>
      </w:r>
      <w:proofErr w:type="spellEnd"/>
      <w:r>
        <w:rPr>
          <w:rFonts w:ascii="Times New Roman" w:eastAsia="Times New Roman" w:hAnsi="Times New Roman" w:cs="Times New Roman"/>
          <w:color w:val="212529"/>
          <w:sz w:val="24"/>
          <w:szCs w:val="24"/>
          <w:highlight w:val="white"/>
        </w:rPr>
        <w:t xml:space="preserve"> class which contains instances of our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class and 2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xml:space="preserve"> classes</w:t>
      </w:r>
    </w:p>
    <w:p w14:paraId="6CEDBF43"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This method of combining classes to produce other classes is known as </w:t>
      </w:r>
      <w:commentRangeStart w:id="1342"/>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t>
      </w:r>
      <w:commentRangeEnd w:id="1342"/>
      <w:r>
        <w:commentReference w:id="1342"/>
      </w:r>
      <w:r>
        <w:rPr>
          <w:rFonts w:ascii="Times New Roman" w:eastAsia="Times New Roman" w:hAnsi="Times New Roman" w:cs="Times New Roman"/>
          <w:color w:val="212529"/>
          <w:sz w:val="24"/>
          <w:szCs w:val="24"/>
          <w:highlight w:val="white"/>
        </w:rPr>
        <w:t xml:space="preserve">because we are adding classes as members of our new class. This is a powerful tool for building classes, as it allows us to compartmentalize concepts (like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then use them to build more complex concepts.</w:t>
      </w:r>
    </w:p>
    <w:p w14:paraId="77CF6D64" w14:textId="77777777" w:rsidR="00B32DEF" w:rsidRDefault="00000000">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1343" w:name="_xfcciv8esoxa" w:colFirst="0" w:colLast="0"/>
      <w:bookmarkEnd w:id="1343"/>
      <w:r>
        <w:rPr>
          <w:rFonts w:ascii="Times New Roman" w:eastAsia="Times New Roman" w:hAnsi="Times New Roman" w:cs="Times New Roman"/>
          <w:color w:val="27262B"/>
          <w:highlight w:val="white"/>
        </w:rPr>
        <w:t>Understanding the Relationship</w:t>
      </w:r>
    </w:p>
    <w:p w14:paraId="6BA47F80"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important thing here is the relationship with composition:</w:t>
      </w:r>
    </w:p>
    <w:p w14:paraId="20BC3A2D" w14:textId="77777777" w:rsidR="00B32DEF" w:rsidRDefault="00000000">
      <w:pPr>
        <w:numPr>
          <w:ilvl w:val="0"/>
          <w:numId w:val="12"/>
        </w:numPr>
        <w:shd w:val="clear" w:color="auto" w:fill="FFFFFF"/>
        <w:spacing w:before="180"/>
        <w:rPr>
          <w:rFonts w:ascii="Times New Roman" w:eastAsia="Times New Roman" w:hAnsi="Times New Roman" w:cs="Times New Roman"/>
        </w:rPr>
        <w:pPrChange w:id="1344" w:author="Holli Flanagan" w:date="2025-05-09T17:40:00Z">
          <w:pPr>
            <w:numPr>
              <w:numId w:val="87"/>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In general, if a concept that a class (Class1) represents is a part of another class (Class2), then we add Class1 to Class2 as a member variable (property).</w:t>
      </w:r>
    </w:p>
    <w:p w14:paraId="7010A0BE" w14:textId="77777777" w:rsidR="00B32DEF" w:rsidRDefault="00000000">
      <w:pPr>
        <w:numPr>
          <w:ilvl w:val="0"/>
          <w:numId w:val="12"/>
        </w:numPr>
        <w:shd w:val="clear" w:color="auto" w:fill="FFFFFF"/>
        <w:spacing w:after="300"/>
        <w:rPr>
          <w:rFonts w:ascii="Times New Roman" w:eastAsia="Times New Roman" w:hAnsi="Times New Roman" w:cs="Times New Roman"/>
        </w:rPr>
        <w:pPrChange w:id="1345" w:author="Holli Flanagan" w:date="2025-05-09T17:40:00Z">
          <w:pPr>
            <w:numPr>
              <w:numId w:val="87"/>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We could also say that if Class2 contains Class1, then Class2 is composed of Class1.</w:t>
      </w:r>
    </w:p>
    <w:p w14:paraId="48F39567"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Here is a visual representation of composition, where a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xml:space="preserve"> class contains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class:</w:t>
      </w:r>
    </w:p>
    <w:p w14:paraId="43B77E56" w14:textId="77777777" w:rsidR="00B32DEF" w:rsidRDefault="00000000">
      <w:pPr>
        <w:shd w:val="clear" w:color="auto" w:fill="FFFFFF"/>
        <w:spacing w:before="180" w:after="300"/>
        <w:rPr>
          <w:rFonts w:ascii="Times New Roman" w:eastAsia="Times New Roman" w:hAnsi="Times New Roman" w:cs="Times New Roman"/>
          <w:color w:val="131300"/>
          <w:sz w:val="24"/>
          <w:szCs w:val="24"/>
          <w:highlight w:val="white"/>
        </w:rPr>
      </w:pPr>
      <w:r>
        <w:rPr>
          <w:rFonts w:ascii="Times New Roman" w:eastAsia="Times New Roman" w:hAnsi="Times New Roman" w:cs="Times New Roman"/>
          <w:color w:val="212529"/>
          <w:sz w:val="24"/>
          <w:szCs w:val="24"/>
          <w:highlight w:val="white"/>
        </w:rPr>
        <w:t></w:t>
      </w:r>
      <w:proofErr w:type="spellStart"/>
      <w:r>
        <w:rPr>
          <w:rFonts w:ascii="Times New Roman" w:eastAsia="Times New Roman" w:hAnsi="Times New Roman" w:cs="Times New Roman"/>
          <w:color w:val="188038"/>
          <w:sz w:val="24"/>
          <w:szCs w:val="24"/>
          <w:highlight w:val="white"/>
        </w:rPr>
        <w:t>Pointx</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numbery:</w:t>
      </w:r>
      <w:r>
        <w:rPr>
          <w:rFonts w:ascii="Times New Roman" w:eastAsia="Times New Roman" w:hAnsi="Times New Roman" w:cs="Times New Roman"/>
          <w:color w:val="131300"/>
          <w:sz w:val="24"/>
          <w:szCs w:val="24"/>
          <w:highlight w:val="white"/>
        </w:rPr>
        <w:t xml:space="preserve"> </w:t>
      </w:r>
      <w:proofErr w:type="spellStart"/>
      <w:r>
        <w:rPr>
          <w:rFonts w:ascii="Times New Roman" w:eastAsia="Times New Roman" w:hAnsi="Times New Roman" w:cs="Times New Roman"/>
          <w:color w:val="188038"/>
          <w:sz w:val="24"/>
          <w:szCs w:val="24"/>
          <w:highlight w:val="white"/>
        </w:rPr>
        <w:t>numbercolor</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proofErr w:type="spellStart"/>
      <w:r>
        <w:rPr>
          <w:rFonts w:ascii="Times New Roman" w:eastAsia="Times New Roman" w:hAnsi="Times New Roman" w:cs="Times New Roman"/>
          <w:color w:val="188038"/>
          <w:sz w:val="24"/>
          <w:szCs w:val="24"/>
          <w:highlight w:val="white"/>
        </w:rPr>
        <w:t>ColorColorred</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proofErr w:type="spellStart"/>
      <w:r>
        <w:rPr>
          <w:rFonts w:ascii="Times New Roman" w:eastAsia="Times New Roman" w:hAnsi="Times New Roman" w:cs="Times New Roman"/>
          <w:color w:val="188038"/>
          <w:sz w:val="24"/>
          <w:szCs w:val="24"/>
          <w:highlight w:val="white"/>
        </w:rPr>
        <w:t>numbergreen</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proofErr w:type="spellStart"/>
      <w:r>
        <w:rPr>
          <w:rFonts w:ascii="Times New Roman" w:eastAsia="Times New Roman" w:hAnsi="Times New Roman" w:cs="Times New Roman"/>
          <w:color w:val="188038"/>
          <w:sz w:val="24"/>
          <w:szCs w:val="24"/>
          <w:highlight w:val="white"/>
        </w:rPr>
        <w:t>numberblue</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number</w:t>
      </w:r>
    </w:p>
    <w:p w14:paraId="717694FD"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131300"/>
          <w:sz w:val="24"/>
          <w:szCs w:val="24"/>
          <w:highlight w:val="white"/>
        </w:rPr>
        <w:t></w:t>
      </w:r>
      <w:r>
        <w:rPr>
          <w:rFonts w:ascii="Times New Roman" w:eastAsia="Times New Roman" w:hAnsi="Times New Roman" w:cs="Times New Roman"/>
          <w:color w:val="212529"/>
          <w:sz w:val="24"/>
          <w:szCs w:val="24"/>
          <w:highlight w:val="white"/>
        </w:rPr>
        <w:t>This would translate into the following code:</w:t>
      </w:r>
    </w:p>
    <w:p w14:paraId="6D3E8F64"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40FD54F"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Recognizing the relationship between concepts that are to be represented as Classes is critical to Object Oriented Programming. Here are some simple examples:</w:t>
      </w:r>
    </w:p>
    <w:p w14:paraId="3E76F36B" w14:textId="77777777" w:rsidR="00B32DEF" w:rsidRDefault="00000000">
      <w:pPr>
        <w:numPr>
          <w:ilvl w:val="0"/>
          <w:numId w:val="13"/>
        </w:numPr>
        <w:shd w:val="clear" w:color="auto" w:fill="FFFFFF"/>
        <w:spacing w:before="180"/>
        <w:rPr>
          <w:rFonts w:ascii="Times New Roman" w:eastAsia="Times New Roman" w:hAnsi="Times New Roman" w:cs="Times New Roman"/>
        </w:rPr>
        <w:pPrChange w:id="1346"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car </w:t>
      </w:r>
      <w:r>
        <w:rPr>
          <w:rFonts w:ascii="Times New Roman" w:eastAsia="Times New Roman" w:hAnsi="Times New Roman" w:cs="Times New Roman"/>
          <w:i/>
          <w:color w:val="212529"/>
          <w:sz w:val="24"/>
          <w:szCs w:val="24"/>
          <w:highlight w:val="white"/>
        </w:rPr>
        <w:t>has a</w:t>
      </w:r>
      <w:r>
        <w:rPr>
          <w:rFonts w:ascii="Times New Roman" w:eastAsia="Times New Roman" w:hAnsi="Times New Roman" w:cs="Times New Roman"/>
          <w:color w:val="212529"/>
          <w:sz w:val="24"/>
          <w:szCs w:val="24"/>
          <w:highlight w:val="white"/>
        </w:rPr>
        <w:t xml:space="preserve"> tire. If we have a tire class, we can represent a car b</w:t>
      </w:r>
      <w:commentRangeStart w:id="1347"/>
      <w:r>
        <w:rPr>
          <w:rFonts w:ascii="Times New Roman" w:eastAsia="Times New Roman" w:hAnsi="Times New Roman" w:cs="Times New Roman"/>
          <w:color w:val="212529"/>
          <w:sz w:val="24"/>
          <w:szCs w:val="24"/>
          <w:highlight w:val="white"/>
        </w:rPr>
        <w:t xml:space="preserve">y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We would add 4 (or 5) tire instances to our car class.</w:t>
      </w:r>
    </w:p>
    <w:p w14:paraId="746520CA" w14:textId="77777777" w:rsidR="00B32DEF" w:rsidRDefault="00000000">
      <w:pPr>
        <w:numPr>
          <w:ilvl w:val="0"/>
          <w:numId w:val="13"/>
        </w:numPr>
        <w:shd w:val="clear" w:color="auto" w:fill="FFFFFF"/>
        <w:rPr>
          <w:rFonts w:ascii="Times New Roman" w:eastAsia="Times New Roman" w:hAnsi="Times New Roman" w:cs="Times New Roman"/>
        </w:rPr>
        <w:pPrChange w:id="1348"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course </w:t>
      </w:r>
      <w:r>
        <w:rPr>
          <w:rFonts w:ascii="Times New Roman" w:eastAsia="Times New Roman" w:hAnsi="Times New Roman" w:cs="Times New Roman"/>
          <w:i/>
          <w:color w:val="212529"/>
          <w:sz w:val="24"/>
          <w:szCs w:val="24"/>
          <w:highlight w:val="white"/>
        </w:rPr>
        <w:t>has a</w:t>
      </w:r>
      <w:r>
        <w:rPr>
          <w:rFonts w:ascii="Times New Roman" w:eastAsia="Times New Roman" w:hAnsi="Times New Roman" w:cs="Times New Roman"/>
          <w:color w:val="212529"/>
          <w:sz w:val="24"/>
          <w:szCs w:val="24"/>
          <w:highlight w:val="white"/>
        </w:rPr>
        <w:t xml:space="preserve"> final exam. If we had an exam class, we </w:t>
      </w:r>
      <w:commentRangeStart w:id="1349"/>
      <w:r>
        <w:rPr>
          <w:rFonts w:ascii="Times New Roman" w:eastAsia="Times New Roman" w:hAnsi="Times New Roman" w:cs="Times New Roman"/>
          <w:color w:val="212529"/>
          <w:sz w:val="24"/>
          <w:szCs w:val="24"/>
          <w:highlight w:val="white"/>
        </w:rPr>
        <w:t xml:space="preserve">can </w:t>
      </w:r>
      <w:commentRangeEnd w:id="1349"/>
      <w:r>
        <w:commentReference w:id="1349"/>
      </w:r>
      <w:r>
        <w:rPr>
          <w:rFonts w:ascii="Times New Roman" w:eastAsia="Times New Roman" w:hAnsi="Times New Roman" w:cs="Times New Roman"/>
          <w:color w:val="212529"/>
          <w:sz w:val="24"/>
          <w:szCs w:val="24"/>
          <w:highlight w:val="white"/>
        </w:rPr>
        <w:t xml:space="preserve">represent a course by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We would add an </w:t>
      </w:r>
      <w:proofErr w:type="gramStart"/>
      <w:r>
        <w:rPr>
          <w:rFonts w:ascii="Times New Roman" w:eastAsia="Times New Roman" w:hAnsi="Times New Roman" w:cs="Times New Roman"/>
          <w:color w:val="212529"/>
          <w:sz w:val="24"/>
          <w:szCs w:val="24"/>
          <w:highlight w:val="white"/>
        </w:rPr>
        <w:t>instance</w:t>
      </w:r>
      <w:proofErr w:type="gramEnd"/>
      <w:r>
        <w:rPr>
          <w:rFonts w:ascii="Times New Roman" w:eastAsia="Times New Roman" w:hAnsi="Times New Roman" w:cs="Times New Roman"/>
          <w:color w:val="212529"/>
          <w:sz w:val="24"/>
          <w:szCs w:val="24"/>
          <w:highlight w:val="white"/>
        </w:rPr>
        <w:t xml:space="preserve"> of our exam class to </w:t>
      </w:r>
      <w:commentRangeStart w:id="1350"/>
      <w:r>
        <w:rPr>
          <w:rFonts w:ascii="Times New Roman" w:eastAsia="Times New Roman" w:hAnsi="Times New Roman" w:cs="Times New Roman"/>
          <w:color w:val="212529"/>
          <w:sz w:val="24"/>
          <w:szCs w:val="24"/>
          <w:highlight w:val="white"/>
        </w:rPr>
        <w:t>course</w:t>
      </w:r>
      <w:commentRangeEnd w:id="1350"/>
      <w:r>
        <w:commentReference w:id="1350"/>
      </w:r>
      <w:r>
        <w:rPr>
          <w:rFonts w:ascii="Times New Roman" w:eastAsia="Times New Roman" w:hAnsi="Times New Roman" w:cs="Times New Roman"/>
          <w:color w:val="212529"/>
          <w:sz w:val="24"/>
          <w:szCs w:val="24"/>
          <w:highlight w:val="white"/>
        </w:rPr>
        <w:t>.</w:t>
      </w:r>
    </w:p>
    <w:p w14:paraId="66A7EC2D" w14:textId="77777777" w:rsidR="00B32DEF" w:rsidRDefault="00000000">
      <w:pPr>
        <w:numPr>
          <w:ilvl w:val="0"/>
          <w:numId w:val="13"/>
        </w:numPr>
        <w:shd w:val="clear" w:color="auto" w:fill="FFFFFF"/>
        <w:rPr>
          <w:rFonts w:ascii="Times New Roman" w:eastAsia="Times New Roman" w:hAnsi="Times New Roman" w:cs="Times New Roman"/>
        </w:rPr>
        <w:pPrChange w:id="1351"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classroom </w:t>
      </w:r>
      <w:r>
        <w:rPr>
          <w:rFonts w:ascii="Times New Roman" w:eastAsia="Times New Roman" w:hAnsi="Times New Roman" w:cs="Times New Roman"/>
          <w:i/>
          <w:color w:val="212529"/>
          <w:sz w:val="24"/>
          <w:szCs w:val="24"/>
          <w:highlight w:val="white"/>
        </w:rPr>
        <w:t>has</w:t>
      </w:r>
      <w:r>
        <w:rPr>
          <w:rFonts w:ascii="Times New Roman" w:eastAsia="Times New Roman" w:hAnsi="Times New Roman" w:cs="Times New Roman"/>
          <w:color w:val="212529"/>
          <w:sz w:val="24"/>
          <w:szCs w:val="24"/>
          <w:highlight w:val="white"/>
        </w:rPr>
        <w:t xml:space="preserve"> desks. If we had a desk class, we </w:t>
      </w:r>
      <w:proofErr w:type="gramStart"/>
      <w:r>
        <w:rPr>
          <w:rFonts w:ascii="Times New Roman" w:eastAsia="Times New Roman" w:hAnsi="Times New Roman" w:cs="Times New Roman"/>
          <w:color w:val="212529"/>
          <w:sz w:val="24"/>
          <w:szCs w:val="24"/>
          <w:highlight w:val="white"/>
        </w:rPr>
        <w:t>can</w:t>
      </w:r>
      <w:proofErr w:type="gramEnd"/>
      <w:r>
        <w:rPr>
          <w:rFonts w:ascii="Times New Roman" w:eastAsia="Times New Roman" w:hAnsi="Times New Roman" w:cs="Times New Roman"/>
          <w:color w:val="212529"/>
          <w:sz w:val="24"/>
          <w:szCs w:val="24"/>
          <w:highlight w:val="white"/>
        </w:rPr>
        <w:t xml:space="preserve"> represent a classroom by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We would add 1 or more instances of our desk class to our classroom.</w:t>
      </w:r>
    </w:p>
    <w:p w14:paraId="531C71DC" w14:textId="77777777" w:rsidR="00B32DEF" w:rsidRDefault="00000000">
      <w:pPr>
        <w:numPr>
          <w:ilvl w:val="0"/>
          <w:numId w:val="13"/>
        </w:numPr>
        <w:shd w:val="clear" w:color="auto" w:fill="FFFFFF"/>
        <w:spacing w:after="300"/>
        <w:rPr>
          <w:rFonts w:ascii="Times New Roman" w:eastAsia="Times New Roman" w:hAnsi="Times New Roman" w:cs="Times New Roman"/>
        </w:rPr>
        <w:pPrChange w:id="1352"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fruit basket </w:t>
      </w:r>
      <w:r>
        <w:rPr>
          <w:rFonts w:ascii="Times New Roman" w:eastAsia="Times New Roman" w:hAnsi="Times New Roman" w:cs="Times New Roman"/>
          <w:i/>
          <w:color w:val="212529"/>
          <w:sz w:val="24"/>
          <w:szCs w:val="24"/>
          <w:highlight w:val="white"/>
        </w:rPr>
        <w:t>has</w:t>
      </w:r>
      <w:r>
        <w:rPr>
          <w:rFonts w:ascii="Times New Roman" w:eastAsia="Times New Roman" w:hAnsi="Times New Roman" w:cs="Times New Roman"/>
          <w:color w:val="212529"/>
          <w:sz w:val="24"/>
          <w:szCs w:val="24"/>
          <w:highlight w:val="white"/>
        </w:rPr>
        <w:t xml:space="preserve"> fruit. The following example shows how we use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to</w:t>
      </w:r>
      <w:commentRangeEnd w:id="1347"/>
      <w:r>
        <w:commentReference w:id="1347"/>
      </w:r>
      <w:r>
        <w:rPr>
          <w:rFonts w:ascii="Times New Roman" w:eastAsia="Times New Roman" w:hAnsi="Times New Roman" w:cs="Times New Roman"/>
          <w:color w:val="212529"/>
          <w:sz w:val="24"/>
          <w:szCs w:val="24"/>
          <w:highlight w:val="white"/>
        </w:rPr>
        <w:t xml:space="preserve"> represent a basket of fruit by adding an array of fruit to our basket class.</w:t>
      </w:r>
    </w:p>
    <w:p w14:paraId="0548D3E6"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55F5E343"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Change w:id="1353" w:author="Holli Flanagan" w:date="2025-05-09T17:42:00Z">
            <w:rPr>
              <w:rFonts w:ascii="Times New Roman" w:eastAsia="Times New Roman" w:hAnsi="Times New Roman" w:cs="Times New Roman"/>
              <w:i/>
              <w:color w:val="212529"/>
              <w:sz w:val="24"/>
              <w:szCs w:val="24"/>
              <w:highlight w:val="white"/>
            </w:rPr>
          </w:rPrChange>
        </w:rPr>
        <w:t>Composition</w:t>
      </w:r>
      <w:r>
        <w:rPr>
          <w:rFonts w:ascii="Times New Roman" w:eastAsia="Times New Roman" w:hAnsi="Times New Roman" w:cs="Times New Roman"/>
          <w:i/>
          <w:color w:val="212529"/>
          <w:sz w:val="24"/>
          <w:szCs w:val="24"/>
          <w:highlight w:val="white"/>
        </w:rPr>
        <w:t xml:space="preserve"> </w:t>
      </w:r>
      <w:r>
        <w:rPr>
          <w:rFonts w:ascii="Times New Roman" w:eastAsia="Times New Roman" w:hAnsi="Times New Roman" w:cs="Times New Roman"/>
          <w:color w:val="212529"/>
          <w:sz w:val="24"/>
          <w:szCs w:val="24"/>
          <w:highlight w:val="white"/>
        </w:rPr>
        <w:t xml:space="preserve">allows us to reuse our fruit class for various types of fruit and combine them into a basket. Our basket can then expose public methods (like </w:t>
      </w:r>
      <w:proofErr w:type="spellStart"/>
      <w:proofErr w:type="gramStart"/>
      <w:r>
        <w:rPr>
          <w:rFonts w:ascii="Times New Roman" w:eastAsia="Times New Roman" w:hAnsi="Times New Roman" w:cs="Times New Roman"/>
          <w:color w:val="D63384"/>
          <w:sz w:val="21"/>
          <w:szCs w:val="21"/>
          <w:shd w:val="clear" w:color="auto" w:fill="F5F6FA"/>
        </w:rPr>
        <w:t>getPrice</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which have access to the member fruits) to sum up the price of all the fruits, add it to the price of the basket, and return a total price which is dependent on the fruits inside.</w:t>
      </w:r>
    </w:p>
    <w:p w14:paraId="551C70D5" w14:textId="77777777" w:rsidR="00B32DEF" w:rsidRPr="00B32DEF" w:rsidRDefault="00000000">
      <w:pPr>
        <w:pStyle w:val="Heading2"/>
        <w:rPr>
          <w:rPrChange w:id="1354" w:author="Holli Flanagan" w:date="2025-05-12T14:34:00Z">
            <w:rPr>
              <w:sz w:val="36"/>
              <w:szCs w:val="36"/>
            </w:rPr>
          </w:rPrChange>
        </w:rPr>
        <w:pPrChange w:id="1355" w:author="Holli Flanagan" w:date="2025-05-12T14:34:00Z">
          <w:pPr>
            <w:pStyle w:val="Heading2"/>
            <w:keepNext w:val="0"/>
            <w:keepLines w:val="0"/>
            <w:spacing w:before="540" w:after="100"/>
          </w:pPr>
        </w:pPrChange>
      </w:pPr>
      <w:bookmarkStart w:id="1356" w:name="_gwr4ccem892m" w:colFirst="0" w:colLast="0"/>
      <w:bookmarkEnd w:id="1356"/>
      <w:r>
        <w:rPr>
          <w:rPrChange w:id="1357" w:author="Holli Flanagan" w:date="2025-05-12T14:34:00Z">
            <w:rPr>
              <w:sz w:val="36"/>
              <w:szCs w:val="36"/>
            </w:rPr>
          </w:rPrChange>
        </w:rPr>
        <w:t>Summary</w:t>
      </w:r>
    </w:p>
    <w:p w14:paraId="3F218002"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Change w:id="1358" w:author="Holli Flanagan" w:date="2025-05-09T17:42:00Z">
            <w:rPr>
              <w:rFonts w:ascii="Times New Roman" w:eastAsia="Times New Roman" w:hAnsi="Times New Roman" w:cs="Times New Roman"/>
              <w:i/>
              <w:color w:val="212529"/>
              <w:sz w:val="24"/>
              <w:szCs w:val="24"/>
              <w:highlight w:val="white"/>
            </w:rPr>
          </w:rPrChange>
        </w:rPr>
        <w:t>Composition</w:t>
      </w:r>
      <w:r>
        <w:rPr>
          <w:rFonts w:ascii="Times New Roman" w:eastAsia="Times New Roman" w:hAnsi="Times New Roman" w:cs="Times New Roman"/>
          <w:color w:val="212529"/>
          <w:sz w:val="24"/>
          <w:szCs w:val="24"/>
          <w:highlight w:val="white"/>
        </w:rPr>
        <w:t xml:space="preserve"> gives the programmer the ability to represent a </w:t>
      </w:r>
      <w:r>
        <w:rPr>
          <w:rFonts w:ascii="Times New Roman" w:eastAsia="Times New Roman" w:hAnsi="Times New Roman" w:cs="Times New Roman"/>
          <w:i/>
          <w:color w:val="212529"/>
          <w:sz w:val="24"/>
          <w:szCs w:val="24"/>
          <w:highlight w:val="white"/>
        </w:rPr>
        <w:t>has a</w:t>
      </w:r>
      <w:r>
        <w:rPr>
          <w:rFonts w:ascii="Times New Roman" w:eastAsia="Times New Roman" w:hAnsi="Times New Roman" w:cs="Times New Roman"/>
          <w:color w:val="212529"/>
          <w:sz w:val="24"/>
          <w:szCs w:val="24"/>
          <w:highlight w:val="white"/>
        </w:rPr>
        <w:t xml:space="preserve"> or a </w:t>
      </w:r>
      <w:proofErr w:type="gramStart"/>
      <w:r>
        <w:rPr>
          <w:rFonts w:ascii="Times New Roman" w:eastAsia="Times New Roman" w:hAnsi="Times New Roman" w:cs="Times New Roman"/>
          <w:i/>
          <w:color w:val="212529"/>
          <w:sz w:val="24"/>
          <w:szCs w:val="24"/>
          <w:highlight w:val="white"/>
        </w:rPr>
        <w:t>contains</w:t>
      </w:r>
      <w:proofErr w:type="gramEnd"/>
      <w:r>
        <w:rPr>
          <w:rFonts w:ascii="Times New Roman" w:eastAsia="Times New Roman" w:hAnsi="Times New Roman" w:cs="Times New Roman"/>
          <w:color w:val="212529"/>
          <w:sz w:val="24"/>
          <w:szCs w:val="24"/>
          <w:highlight w:val="white"/>
        </w:rPr>
        <w:t xml:space="preserve"> relationship. The relationship is the key to understanding when to use </w:t>
      </w:r>
      <w:r>
        <w:rPr>
          <w:rFonts w:ascii="Times New Roman" w:eastAsia="Times New Roman" w:hAnsi="Times New Roman" w:cs="Times New Roman"/>
          <w:color w:val="212529"/>
          <w:sz w:val="24"/>
          <w:szCs w:val="24"/>
          <w:highlight w:val="white"/>
          <w:rPrChange w:id="1359" w:author="Holli Flanagan" w:date="2025-05-09T17:42:00Z">
            <w:rPr>
              <w:rFonts w:ascii="Times New Roman" w:eastAsia="Times New Roman" w:hAnsi="Times New Roman" w:cs="Times New Roman"/>
              <w:i/>
              <w:color w:val="212529"/>
              <w:sz w:val="24"/>
              <w:szCs w:val="24"/>
              <w:highlight w:val="white"/>
            </w:rPr>
          </w:rPrChange>
        </w:rPr>
        <w:t>composition</w:t>
      </w:r>
      <w:r>
        <w:rPr>
          <w:rFonts w:ascii="Times New Roman" w:eastAsia="Times New Roman" w:hAnsi="Times New Roman" w:cs="Times New Roman"/>
          <w:color w:val="212529"/>
          <w:sz w:val="24"/>
          <w:szCs w:val="24"/>
          <w:highlight w:val="white"/>
        </w:rPr>
        <w:t xml:space="preserve"> over other methods.</w:t>
      </w:r>
    </w:p>
    <w:p w14:paraId="0338A466" w14:textId="77777777" w:rsidR="00B32DEF" w:rsidRPr="00B32DEF" w:rsidRDefault="00000000">
      <w:pPr>
        <w:pStyle w:val="Heading2"/>
        <w:keepNext w:val="0"/>
        <w:keepLines w:val="0"/>
        <w:spacing w:before="720"/>
        <w:rPr>
          <w:rPrChange w:id="1360" w:author="Holli Flanagan" w:date="2025-05-12T14:34:00Z">
            <w:rPr>
              <w:sz w:val="48"/>
              <w:szCs w:val="48"/>
              <w:highlight w:val="white"/>
            </w:rPr>
          </w:rPrChange>
        </w:rPr>
        <w:pPrChange w:id="1361" w:author="Holli Flanagan" w:date="2025-05-12T14:34:00Z">
          <w:pPr>
            <w:pStyle w:val="Heading1"/>
            <w:keepNext w:val="0"/>
            <w:keepLines w:val="0"/>
            <w:spacing w:before="720"/>
          </w:pPr>
        </w:pPrChange>
      </w:pPr>
      <w:bookmarkStart w:id="1362" w:name="_utgxficv6d2h" w:colFirst="0" w:colLast="0"/>
      <w:bookmarkEnd w:id="1362"/>
      <w:r>
        <w:rPr>
          <w:rPrChange w:id="1363" w:author="Holli Flanagan" w:date="2025-05-12T14:34:00Z">
            <w:rPr>
              <w:sz w:val="48"/>
              <w:szCs w:val="48"/>
            </w:rPr>
          </w:rPrChange>
        </w:rPr>
        <w:t>Next Step</w:t>
      </w:r>
    </w:p>
    <w:p w14:paraId="2F077E19" w14:textId="77777777" w:rsidR="00B32DEF" w:rsidRDefault="00000000">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 xml:space="preserve">Next we’ll learn about </w:t>
      </w:r>
      <w:del w:id="1364" w:author="Holli Flanagan" w:date="2025-05-09T17:42:00Z">
        <w:r>
          <w:rPr>
            <w:rFonts w:ascii="Times New Roman" w:eastAsia="Times New Roman" w:hAnsi="Times New Roman" w:cs="Times New Roman"/>
            <w:color w:val="212529"/>
            <w:sz w:val="24"/>
            <w:szCs w:val="24"/>
            <w:highlight w:val="white"/>
          </w:rPr>
          <w:delText>I</w:delText>
        </w:r>
      </w:del>
      <w:ins w:id="1365" w:author="Holli Flanagan" w:date="2025-05-09T17:42:00Z">
        <w:r>
          <w:rPr>
            <w:rFonts w:ascii="Times New Roman" w:eastAsia="Times New Roman" w:hAnsi="Times New Roman" w:cs="Times New Roman"/>
            <w:color w:val="212529"/>
            <w:sz w:val="24"/>
            <w:szCs w:val="24"/>
            <w:highlight w:val="white"/>
          </w:rPr>
          <w:t>i</w:t>
        </w:r>
      </w:ins>
      <w:r>
        <w:rPr>
          <w:rFonts w:ascii="Times New Roman" w:eastAsia="Times New Roman" w:hAnsi="Times New Roman" w:cs="Times New Roman"/>
          <w:color w:val="212529"/>
          <w:sz w:val="24"/>
          <w:szCs w:val="24"/>
          <w:highlight w:val="white"/>
        </w:rPr>
        <w:t>nheritance</w:t>
      </w:r>
      <w:ins w:id="1366" w:author="Holli Flanagan" w:date="2025-05-09T17:42:00Z">
        <w:r>
          <w:rPr>
            <w:rFonts w:ascii="Times New Roman" w:eastAsia="Times New Roman" w:hAnsi="Times New Roman" w:cs="Times New Roman"/>
            <w:color w:val="212529"/>
            <w:sz w:val="24"/>
            <w:szCs w:val="24"/>
            <w:highlight w:val="white"/>
          </w:rPr>
          <w:t>.</w:t>
        </w:r>
      </w:ins>
      <w:del w:id="1367" w:author="Holli Flanagan" w:date="2025-05-09T17:42: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"https://boots-edu.github.io/textbook/text/5-composition-inheritance/inheritance.html"</w:delInstrText>
        </w:r>
        <w:r>
          <w:fldChar w:fldCharType="separate"/>
        </w:r>
        <w:r>
          <w:rPr>
            <w:rFonts w:ascii="Times New Roman" w:eastAsia="Times New Roman" w:hAnsi="Times New Roman" w:cs="Times New Roman"/>
            <w:color w:val="0D6EFD"/>
            <w:sz w:val="24"/>
            <w:szCs w:val="24"/>
            <w:highlight w:val="white"/>
          </w:rPr>
          <w:delText>Inheritance »</w:delText>
        </w:r>
        <w:r>
          <w:fldChar w:fldCharType="end"/>
        </w:r>
        <w:r>
          <w:br w:type="page"/>
        </w:r>
      </w:del>
    </w:p>
    <w:p w14:paraId="4D7D62E5" w14:textId="77777777" w:rsidR="00B32DEF" w:rsidRPr="00B32DEF" w:rsidRDefault="00000000">
      <w:pPr>
        <w:pStyle w:val="Heading1"/>
        <w:rPr>
          <w:rPrChange w:id="1368" w:author="Holli Flanagan" w:date="2025-05-12T14:35:00Z">
            <w:rPr>
              <w:sz w:val="46"/>
              <w:szCs w:val="46"/>
            </w:rPr>
          </w:rPrChange>
        </w:rPr>
        <w:pPrChange w:id="1369" w:author="Holli Flanagan" w:date="2025-05-12T14:35:00Z">
          <w:pPr>
            <w:pStyle w:val="Heading1"/>
            <w:keepNext w:val="0"/>
            <w:keepLines w:val="0"/>
          </w:pPr>
        </w:pPrChange>
      </w:pPr>
      <w:bookmarkStart w:id="1370" w:name="_dswe3m2a63mm" w:colFirst="0" w:colLast="0"/>
      <w:bookmarkEnd w:id="1370"/>
      <w:r>
        <w:rPr>
          <w:rPrChange w:id="1371" w:author="Holli Flanagan" w:date="2025-05-12T14:35:00Z">
            <w:rPr>
              <w:sz w:val="46"/>
              <w:szCs w:val="46"/>
            </w:rPr>
          </w:rPrChange>
        </w:rPr>
        <w:lastRenderedPageBreak/>
        <w:t>Inheritance</w:t>
      </w:r>
    </w:p>
    <w:p w14:paraId="5E47C58E" w14:textId="77777777" w:rsidR="00B32DEF" w:rsidRPr="00B32DEF" w:rsidRDefault="00000000">
      <w:pPr>
        <w:pStyle w:val="Heading2"/>
        <w:rPr>
          <w:rPrChange w:id="1372" w:author="Holli Flanagan" w:date="2025-05-12T14:35:00Z">
            <w:rPr>
              <w:sz w:val="34"/>
              <w:szCs w:val="34"/>
            </w:rPr>
          </w:rPrChange>
        </w:rPr>
        <w:pPrChange w:id="1373" w:author="Holli Flanagan" w:date="2025-05-12T14:35:00Z">
          <w:pPr>
            <w:pStyle w:val="Heading2"/>
            <w:keepNext w:val="0"/>
            <w:keepLines w:val="0"/>
          </w:pPr>
        </w:pPrChange>
      </w:pPr>
      <w:bookmarkStart w:id="1374" w:name="_oo6x9zydsvn6" w:colFirst="0" w:colLast="0"/>
      <w:bookmarkEnd w:id="1374"/>
      <w:r>
        <w:rPr>
          <w:rPrChange w:id="1375" w:author="Holli Flanagan" w:date="2025-05-12T14:35:00Z">
            <w:rPr>
              <w:sz w:val="34"/>
              <w:szCs w:val="34"/>
            </w:rPr>
          </w:rPrChange>
        </w:rPr>
        <w:t>Ke</w:t>
      </w:r>
      <w:commentRangeStart w:id="1376"/>
      <w:r>
        <w:rPr>
          <w:rPrChange w:id="1377" w:author="Holli Flanagan" w:date="2025-05-12T14:35:00Z">
            <w:rPr>
              <w:sz w:val="34"/>
              <w:szCs w:val="34"/>
            </w:rPr>
          </w:rPrChange>
        </w:rPr>
        <w:t>y Idea</w:t>
      </w:r>
    </w:p>
    <w:p w14:paraId="0272B4A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del w:id="1378" w:author="Holli Flanagan" w:date="2025-05-09T17:42:00Z">
        <w:r>
          <w:rPr>
            <w:rFonts w:ascii="Times New Roman" w:eastAsia="Times New Roman" w:hAnsi="Times New Roman" w:cs="Times New Roman"/>
            <w:i/>
            <w:color w:val="212529"/>
            <w:sz w:val="24"/>
            <w:szCs w:val="24"/>
          </w:rPr>
          <w:delText>I</w:delText>
        </w:r>
      </w:del>
      <w:ins w:id="1379" w:author="Holli Flanagan" w:date="2025-05-09T17:42:00Z">
        <w:r>
          <w:rPr>
            <w:rFonts w:ascii="Times New Roman" w:eastAsia="Times New Roman" w:hAnsi="Times New Roman" w:cs="Times New Roman"/>
            <w:i/>
            <w:color w:val="212529"/>
            <w:sz w:val="24"/>
            <w:szCs w:val="24"/>
          </w:rPr>
          <w:t>i</w:t>
        </w:r>
      </w:ins>
      <w:r>
        <w:rPr>
          <w:rFonts w:ascii="Times New Roman" w:eastAsia="Times New Roman" w:hAnsi="Times New Roman" w:cs="Times New Roman"/>
          <w:i/>
          <w:color w:val="212529"/>
          <w:sz w:val="24"/>
          <w:szCs w:val="24"/>
        </w:rPr>
        <w:t>nheritance</w:t>
      </w:r>
      <w:r>
        <w:rPr>
          <w:rFonts w:ascii="Times New Roman" w:eastAsia="Times New Roman" w:hAnsi="Times New Roman" w:cs="Times New Roman"/>
          <w:color w:val="212529"/>
          <w:sz w:val="24"/>
          <w:szCs w:val="24"/>
        </w:rPr>
        <w:t xml:space="preserve">, we can build complex hierarchies of objects in order to define new types that are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some </w:t>
      </w:r>
      <w:commentRangeEnd w:id="1376"/>
      <w:r>
        <w:commentReference w:id="1376"/>
      </w:r>
      <w:r>
        <w:rPr>
          <w:rFonts w:ascii="Times New Roman" w:eastAsia="Times New Roman" w:hAnsi="Times New Roman" w:cs="Times New Roman"/>
          <w:color w:val="212529"/>
          <w:sz w:val="24"/>
          <w:szCs w:val="24"/>
        </w:rPr>
        <w:t>existing type.</w:t>
      </w:r>
    </w:p>
    <w:p w14:paraId="058A0D65" w14:textId="77777777" w:rsidR="00B32DEF" w:rsidRPr="00B32DEF" w:rsidRDefault="00000000">
      <w:pPr>
        <w:pStyle w:val="Heading2"/>
        <w:rPr>
          <w:rPrChange w:id="1380" w:author="Holli Flanagan" w:date="2025-05-12T14:35:00Z">
            <w:rPr>
              <w:sz w:val="34"/>
              <w:szCs w:val="34"/>
            </w:rPr>
          </w:rPrChange>
        </w:rPr>
        <w:pPrChange w:id="1381" w:author="Holli Flanagan" w:date="2025-05-12T14:35:00Z">
          <w:pPr>
            <w:pStyle w:val="Heading2"/>
            <w:keepNext w:val="0"/>
            <w:keepLines w:val="0"/>
          </w:pPr>
        </w:pPrChange>
      </w:pPr>
      <w:bookmarkStart w:id="1382" w:name="_xj9w7bykzs52" w:colFirst="0" w:colLast="0"/>
      <w:bookmarkEnd w:id="1382"/>
      <w:r>
        <w:rPr>
          <w:rPrChange w:id="1383" w:author="Holli Flanagan" w:date="2025-05-12T14:35:00Z">
            <w:rPr>
              <w:sz w:val="34"/>
              <w:szCs w:val="34"/>
            </w:rPr>
          </w:rPrChange>
        </w:rPr>
        <w:t xml:space="preserve">Understanding the </w:t>
      </w:r>
      <w:commentRangeStart w:id="1384"/>
      <w:r>
        <w:rPr>
          <w:rPrChange w:id="1385" w:author="Holli Flanagan" w:date="2025-05-12T14:35:00Z">
            <w:rPr>
              <w:sz w:val="34"/>
              <w:szCs w:val="34"/>
            </w:rPr>
          </w:rPrChange>
        </w:rPr>
        <w:t>relationship</w:t>
      </w:r>
      <w:commentRangeEnd w:id="1384"/>
      <w:r>
        <w:commentReference w:id="1384"/>
      </w:r>
    </w:p>
    <w:p w14:paraId="1C30862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previous section we discussed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 xml:space="preserve"> which allowed us to represent a </w:t>
      </w:r>
      <w:proofErr w:type="gramStart"/>
      <w:r>
        <w:rPr>
          <w:rFonts w:ascii="Times New Roman" w:eastAsia="Times New Roman" w:hAnsi="Times New Roman" w:cs="Times New Roman"/>
          <w:i/>
          <w:color w:val="212529"/>
          <w:sz w:val="24"/>
          <w:szCs w:val="24"/>
        </w:rPr>
        <w:t>contains</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has</w:t>
      </w:r>
      <w:proofErr w:type="gramEnd"/>
      <w:r>
        <w:rPr>
          <w:rFonts w:ascii="Times New Roman" w:eastAsia="Times New Roman" w:hAnsi="Times New Roman" w:cs="Times New Roman"/>
          <w:i/>
          <w:color w:val="212529"/>
          <w:sz w:val="24"/>
          <w:szCs w:val="24"/>
        </w:rPr>
        <w:t xml:space="preserve"> a</w:t>
      </w:r>
      <w:r>
        <w:rPr>
          <w:rFonts w:ascii="Times New Roman" w:eastAsia="Times New Roman" w:hAnsi="Times New Roman" w:cs="Times New Roman"/>
          <w:color w:val="212529"/>
          <w:sz w:val="24"/>
          <w:szCs w:val="24"/>
        </w:rPr>
        <w:t xml:space="preserve"> relationship between two classes. Recall that a course has a final and a fruit basket contains fruit. While useful in many situations, we often want to represent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 In typescript, the </w:t>
      </w:r>
      <w:r>
        <w:rPr>
          <w:rFonts w:ascii="Times New Roman" w:eastAsia="Times New Roman" w:hAnsi="Times New Roman" w:cs="Times New Roman"/>
          <w:color w:val="D63384"/>
          <w:sz w:val="21"/>
          <w:szCs w:val="21"/>
          <w:shd w:val="clear" w:color="auto" w:fill="F5F6FA"/>
        </w:rPr>
        <w:t>extend</w:t>
      </w:r>
      <w:r>
        <w:rPr>
          <w:rFonts w:ascii="Times New Roman" w:eastAsia="Times New Roman" w:hAnsi="Times New Roman" w:cs="Times New Roman"/>
          <w:color w:val="212529"/>
          <w:sz w:val="24"/>
          <w:szCs w:val="24"/>
        </w:rPr>
        <w:t xml:space="preserve"> keyword allows us to represent a class in terms of another class that it is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w:t>
      </w:r>
    </w:p>
    <w:p w14:paraId="0C985CC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w:t>
      </w:r>
    </w:p>
    <w:p w14:paraId="4C2D2E14" w14:textId="77777777" w:rsidR="00B32DEF" w:rsidRDefault="00000000">
      <w:pPr>
        <w:numPr>
          <w:ilvl w:val="0"/>
          <w:numId w:val="20"/>
        </w:numPr>
        <w:shd w:val="clear" w:color="auto" w:fill="FFFFFF"/>
        <w:spacing w:before="180"/>
        <w:rPr>
          <w:rFonts w:ascii="Times New Roman" w:eastAsia="Times New Roman" w:hAnsi="Times New Roman" w:cs="Times New Roman"/>
        </w:rPr>
        <w:pPrChange w:id="1386"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An apple is a type of fruit.</w:t>
      </w:r>
    </w:p>
    <w:p w14:paraId="7C4D9249" w14:textId="77777777" w:rsidR="00B32DEF" w:rsidRDefault="00000000">
      <w:pPr>
        <w:numPr>
          <w:ilvl w:val="0"/>
          <w:numId w:val="20"/>
        </w:numPr>
        <w:shd w:val="clear" w:color="auto" w:fill="FFFFFF"/>
        <w:rPr>
          <w:rFonts w:ascii="Times New Roman" w:eastAsia="Times New Roman" w:hAnsi="Times New Roman" w:cs="Times New Roman"/>
        </w:rPr>
        <w:pPrChange w:id="1387"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A car is a type of vehicle.</w:t>
      </w:r>
    </w:p>
    <w:p w14:paraId="46F1FAF2" w14:textId="77777777" w:rsidR="00B32DEF" w:rsidRDefault="00000000">
      <w:pPr>
        <w:numPr>
          <w:ilvl w:val="0"/>
          <w:numId w:val="20"/>
        </w:numPr>
        <w:shd w:val="clear" w:color="auto" w:fill="FFFFFF"/>
        <w:rPr>
          <w:rFonts w:ascii="Times New Roman" w:eastAsia="Times New Roman" w:hAnsi="Times New Roman" w:cs="Times New Roman"/>
        </w:rPr>
        <w:pPrChange w:id="1388"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A triangle and a rectangle are types of polygons (more on this later)</w:t>
      </w:r>
      <w:ins w:id="1389" w:author="Holli Flanagan" w:date="2025-05-09T17:43:00Z">
        <w:r>
          <w:rPr>
            <w:rFonts w:ascii="Times New Roman" w:eastAsia="Times New Roman" w:hAnsi="Times New Roman" w:cs="Times New Roman"/>
            <w:color w:val="212529"/>
            <w:sz w:val="24"/>
            <w:szCs w:val="24"/>
          </w:rPr>
          <w:t>.</w:t>
        </w:r>
      </w:ins>
    </w:p>
    <w:p w14:paraId="4C34FCA4" w14:textId="77777777" w:rsidR="00B32DEF" w:rsidRDefault="00000000">
      <w:pPr>
        <w:numPr>
          <w:ilvl w:val="0"/>
          <w:numId w:val="20"/>
        </w:numPr>
        <w:shd w:val="clear" w:color="auto" w:fill="FFFFFF"/>
        <w:spacing w:after="300"/>
        <w:rPr>
          <w:rFonts w:ascii="Times New Roman" w:eastAsia="Times New Roman" w:hAnsi="Times New Roman" w:cs="Times New Roman"/>
        </w:rPr>
        <w:pPrChange w:id="1390"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a </w:t>
      </w:r>
      <w:del w:id="1391" w:author="Holli Flanagan" w:date="2025-05-09T17:44:00Z">
        <w:r>
          <w:rPr>
            <w:rFonts w:ascii="Times New Roman" w:eastAsia="Times New Roman" w:hAnsi="Times New Roman" w:cs="Times New Roman"/>
            <w:color w:val="212529"/>
            <w:sz w:val="24"/>
            <w:szCs w:val="24"/>
          </w:rPr>
          <w:delText>U</w:delText>
        </w:r>
      </w:del>
      <w:ins w:id="1392" w:author="Holli Flanagan" w:date="2025-05-09T17:44: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niversity computer system, a student and a faculty member are both types of </w:t>
      </w:r>
      <w:del w:id="1393" w:author="Holli Flanagan" w:date="2025-05-09T17:43:00Z">
        <w:r>
          <w:rPr>
            <w:rFonts w:ascii="Times New Roman" w:eastAsia="Times New Roman" w:hAnsi="Times New Roman" w:cs="Times New Roman"/>
            <w:color w:val="212529"/>
            <w:sz w:val="24"/>
            <w:szCs w:val="24"/>
          </w:rPr>
          <w:delText>U</w:delText>
        </w:r>
      </w:del>
      <w:ins w:id="1394" w:author="Holli Flanagan" w:date="2025-05-09T17:43: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
    <w:p w14:paraId="27CCFA8B" w14:textId="77777777" w:rsidR="00B32DEF" w:rsidRPr="00B32DEF" w:rsidRDefault="00000000">
      <w:pPr>
        <w:pStyle w:val="Heading2"/>
        <w:rPr>
          <w:rPrChange w:id="1395" w:author="Holli Flanagan" w:date="2025-05-12T14:35:00Z">
            <w:rPr>
              <w:sz w:val="34"/>
              <w:szCs w:val="34"/>
            </w:rPr>
          </w:rPrChange>
        </w:rPr>
        <w:pPrChange w:id="1396" w:author="Holli Flanagan" w:date="2025-05-12T14:35:00Z">
          <w:pPr>
            <w:pStyle w:val="Heading2"/>
            <w:keepNext w:val="0"/>
            <w:keepLines w:val="0"/>
          </w:pPr>
        </w:pPrChange>
      </w:pPr>
      <w:bookmarkStart w:id="1397" w:name="_q2hbqqiiz36u" w:colFirst="0" w:colLast="0"/>
      <w:bookmarkEnd w:id="1397"/>
      <w:r>
        <w:rPr>
          <w:rPrChange w:id="1398" w:author="Holli Flanagan" w:date="2025-05-12T14:35:00Z">
            <w:rPr>
              <w:sz w:val="34"/>
              <w:szCs w:val="34"/>
            </w:rPr>
          </w:rPrChange>
        </w:rPr>
        <w:t>Why inheritance</w:t>
      </w:r>
      <w:ins w:id="1399" w:author="Holli Flanagan" w:date="2025-05-09T17:43:00Z">
        <w:r>
          <w:rPr>
            <w:rPrChange w:id="1400" w:author="Holli Flanagan" w:date="2025-05-12T14:35:00Z">
              <w:rPr>
                <w:sz w:val="34"/>
                <w:szCs w:val="34"/>
              </w:rPr>
            </w:rPrChange>
          </w:rPr>
          <w:t>?</w:t>
        </w:r>
      </w:ins>
    </w:p>
    <w:p w14:paraId="7DB46D9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inherit the properties and methods of an existing class and extend that class by either adding new members, or replacing the functionality of existing members to suit the new object’s needs.</w:t>
      </w:r>
    </w:p>
    <w:p w14:paraId="0DDD954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Suppose I have a class </w:t>
      </w:r>
      <w:del w:id="1401" w:author="Holli Flanagan" w:date="2025-05-09T17:44:00Z">
        <w:r>
          <w:rPr>
            <w:rFonts w:ascii="Times New Roman" w:eastAsia="Times New Roman" w:hAnsi="Times New Roman" w:cs="Times New Roman"/>
            <w:i/>
            <w:color w:val="212529"/>
            <w:sz w:val="24"/>
            <w:szCs w:val="24"/>
          </w:rPr>
          <w:delText>U</w:delText>
        </w:r>
      </w:del>
      <w:ins w:id="1402" w:author="Holli Flanagan" w:date="2025-05-09T17:44:00Z">
        <w:r>
          <w:rPr>
            <w:rFonts w:ascii="Times New Roman" w:eastAsia="Times New Roman" w:hAnsi="Times New Roman" w:cs="Times New Roman"/>
            <w:i/>
            <w:color w:val="212529"/>
            <w:sz w:val="24"/>
            <w:szCs w:val="24"/>
          </w:rPr>
          <w:t>u</w:t>
        </w:r>
      </w:ins>
      <w:r>
        <w:rPr>
          <w:rFonts w:ascii="Times New Roman" w:eastAsia="Times New Roman" w:hAnsi="Times New Roman" w:cs="Times New Roman"/>
          <w:i/>
          <w:color w:val="212529"/>
          <w:sz w:val="24"/>
          <w:szCs w:val="24"/>
        </w:rPr>
        <w:t>sers</w:t>
      </w:r>
      <w:r>
        <w:rPr>
          <w:rFonts w:ascii="Times New Roman" w:eastAsia="Times New Roman" w:hAnsi="Times New Roman" w:cs="Times New Roman"/>
          <w:color w:val="212529"/>
          <w:sz w:val="24"/>
          <w:szCs w:val="24"/>
        </w:rPr>
        <w:t xml:space="preserve"> that represents a system user on a </w:t>
      </w:r>
      <w:del w:id="1403" w:author="Holli Flanagan" w:date="2025-05-09T17:44:00Z">
        <w:r>
          <w:rPr>
            <w:rFonts w:ascii="Times New Roman" w:eastAsia="Times New Roman" w:hAnsi="Times New Roman" w:cs="Times New Roman"/>
            <w:color w:val="212529"/>
            <w:sz w:val="24"/>
            <w:szCs w:val="24"/>
          </w:rPr>
          <w:delText>U</w:delText>
        </w:r>
      </w:del>
      <w:ins w:id="1404" w:author="Holli Flanagan" w:date="2025-05-09T17:44: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niversity’s central IT system.</w:t>
      </w:r>
    </w:p>
    <w:p w14:paraId="08B365B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529A9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class has private properties name and age, and two functions to retrieve the values in these properties. In other words, users of the class </w:t>
      </w:r>
      <w:ins w:id="1405" w:author="Holli Flanagan" w:date="2025-05-09T17:44:00Z">
        <w:r>
          <w:rPr>
            <w:rFonts w:ascii="Times New Roman" w:eastAsia="Times New Roman" w:hAnsi="Times New Roman" w:cs="Times New Roman"/>
            <w:color w:val="212529"/>
            <w:sz w:val="24"/>
            <w:szCs w:val="24"/>
          </w:rPr>
          <w:t xml:space="preserve">cannot </w:t>
        </w:r>
      </w:ins>
      <w:del w:id="1406" w:author="Holli Flanagan" w:date="2025-05-09T17:44:00Z">
        <w:r>
          <w:rPr>
            <w:rFonts w:ascii="Times New Roman" w:eastAsia="Times New Roman" w:hAnsi="Times New Roman" w:cs="Times New Roman"/>
            <w:color w:val="212529"/>
            <w:sz w:val="24"/>
            <w:szCs w:val="24"/>
          </w:rPr>
          <w:delText xml:space="preserve">CANNOT </w:delText>
        </w:r>
      </w:del>
      <w:r>
        <w:rPr>
          <w:rFonts w:ascii="Times New Roman" w:eastAsia="Times New Roman" w:hAnsi="Times New Roman" w:cs="Times New Roman"/>
          <w:color w:val="212529"/>
          <w:sz w:val="24"/>
          <w:szCs w:val="24"/>
        </w:rPr>
        <w:t xml:space="preserve">change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name or age, but they can retrieve them.</w:t>
      </w:r>
    </w:p>
    <w:p w14:paraId="2D015CA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suppose I want to create two new classes called </w:t>
      </w:r>
      <w:ins w:id="1407"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Students</w:t>
      </w:r>
      <w:ins w:id="1408"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w:t>
      </w:r>
      <w:ins w:id="1409"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Faculty.</w:t>
      </w:r>
      <w:ins w:id="1410"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 want them to have all of the abilities of a </w:t>
      </w:r>
      <w:del w:id="1411" w:author="Holli Flanagan" w:date="2025-05-09T17:44:00Z">
        <w:r>
          <w:rPr>
            <w:rFonts w:ascii="Times New Roman" w:eastAsia="Times New Roman" w:hAnsi="Times New Roman" w:cs="Times New Roman"/>
            <w:color w:val="212529"/>
            <w:sz w:val="24"/>
            <w:szCs w:val="24"/>
          </w:rPr>
          <w:delText>U</w:delText>
        </w:r>
      </w:del>
      <w:ins w:id="1412" w:author="Holli Flanagan" w:date="2025-05-09T17:44: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 but they also need some additional capabilities based on the type.</w:t>
      </w:r>
    </w:p>
    <w:p w14:paraId="284C9603"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It is extremely important to note </w:t>
      </w:r>
      <w:commentRangeStart w:id="1413"/>
      <w:r>
        <w:rPr>
          <w:rFonts w:ascii="Times New Roman" w:eastAsia="Times New Roman" w:hAnsi="Times New Roman" w:cs="Times New Roman"/>
          <w:color w:val="212529"/>
          <w:sz w:val="24"/>
          <w:szCs w:val="24"/>
          <w:highlight w:val="white"/>
        </w:rPr>
        <w:t xml:space="preserve">that </w:t>
      </w:r>
      <w:commentRangeEnd w:id="1413"/>
      <w:r>
        <w:commentReference w:id="1413"/>
      </w:r>
      <w:r>
        <w:rPr>
          <w:rFonts w:ascii="Times New Roman" w:eastAsia="Times New Roman" w:hAnsi="Times New Roman" w:cs="Times New Roman"/>
          <w:color w:val="212529"/>
          <w:sz w:val="24"/>
          <w:szCs w:val="24"/>
          <w:highlight w:val="white"/>
        </w:rPr>
        <w:t xml:space="preserve">a </w:t>
      </w:r>
      <w:del w:id="1414" w:author="Holli Flanagan" w:date="2025-05-09T17:45:00Z">
        <w:r>
          <w:rPr>
            <w:rFonts w:ascii="Times New Roman" w:eastAsia="Times New Roman" w:hAnsi="Times New Roman" w:cs="Times New Roman"/>
            <w:color w:val="212529"/>
            <w:sz w:val="24"/>
            <w:szCs w:val="24"/>
            <w:highlight w:val="white"/>
          </w:rPr>
          <w:delText>S</w:delText>
        </w:r>
      </w:del>
      <w:ins w:id="1415" w:author="Holli Flanagan" w:date="2025-05-09T17:45: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tudent</w:t>
      </w:r>
      <w:del w:id="1416" w:author="Holli Flanagan" w:date="2025-05-09T17:45: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does not contain a </w:t>
      </w:r>
      <w:del w:id="1417" w:author="Holli Flanagan" w:date="2025-05-09T17:45:00Z">
        <w:r>
          <w:rPr>
            <w:rFonts w:ascii="Times New Roman" w:eastAsia="Times New Roman" w:hAnsi="Times New Roman" w:cs="Times New Roman"/>
            <w:color w:val="212529"/>
            <w:sz w:val="24"/>
            <w:szCs w:val="24"/>
            <w:highlight w:val="white"/>
          </w:rPr>
          <w:delText>U</w:delText>
        </w:r>
      </w:del>
      <w:ins w:id="1418" w:author="Holli Flanagan" w:date="2025-05-09T17:45: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 xml:space="preserve">ser, the </w:t>
      </w:r>
      <w:del w:id="1419" w:author="Holli Flanagan" w:date="2025-05-09T17:45:00Z">
        <w:r>
          <w:rPr>
            <w:rFonts w:ascii="Times New Roman" w:eastAsia="Times New Roman" w:hAnsi="Times New Roman" w:cs="Times New Roman"/>
            <w:color w:val="212529"/>
            <w:sz w:val="24"/>
            <w:szCs w:val="24"/>
            <w:highlight w:val="white"/>
          </w:rPr>
          <w:delText>S</w:delText>
        </w:r>
      </w:del>
      <w:ins w:id="1420" w:author="Holli Flanagan" w:date="2025-05-09T17:45: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 is a </w:t>
      </w:r>
      <w:del w:id="1421" w:author="Holli Flanagan" w:date="2025-05-09T17:45:00Z">
        <w:r>
          <w:rPr>
            <w:rFonts w:ascii="Times New Roman" w:eastAsia="Times New Roman" w:hAnsi="Times New Roman" w:cs="Times New Roman"/>
            <w:color w:val="212529"/>
            <w:sz w:val="24"/>
            <w:szCs w:val="24"/>
            <w:highlight w:val="white"/>
          </w:rPr>
          <w:delText>U</w:delText>
        </w:r>
      </w:del>
      <w:ins w:id="1422" w:author="Holli Flanagan" w:date="2025-05-09T17:45: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 xml:space="preserve">ser. We cannot say this about points and colors. </w:t>
      </w:r>
      <w:proofErr w:type="gramStart"/>
      <w:r>
        <w:rPr>
          <w:rFonts w:ascii="Times New Roman" w:eastAsia="Times New Roman" w:hAnsi="Times New Roman" w:cs="Times New Roman"/>
          <w:color w:val="212529"/>
          <w:sz w:val="24"/>
          <w:szCs w:val="24"/>
          <w:highlight w:val="white"/>
        </w:rPr>
        <w:t>A point is</w:t>
      </w:r>
      <w:proofErr w:type="gramEnd"/>
      <w:r>
        <w:rPr>
          <w:rFonts w:ascii="Times New Roman" w:eastAsia="Times New Roman" w:hAnsi="Times New Roman" w:cs="Times New Roman"/>
          <w:color w:val="212529"/>
          <w:sz w:val="24"/>
          <w:szCs w:val="24"/>
          <w:highlight w:val="white"/>
        </w:rPr>
        <w:t xml:space="preserve"> a </w:t>
      </w:r>
      <w:proofErr w:type="gramStart"/>
      <w:r>
        <w:rPr>
          <w:rFonts w:ascii="Times New Roman" w:eastAsia="Times New Roman" w:hAnsi="Times New Roman" w:cs="Times New Roman"/>
          <w:color w:val="212529"/>
          <w:sz w:val="24"/>
          <w:szCs w:val="24"/>
          <w:highlight w:val="white"/>
        </w:rPr>
        <w:t>color?</w:t>
      </w:r>
      <w:proofErr w:type="gramEnd"/>
      <w:r>
        <w:rPr>
          <w:rFonts w:ascii="Times New Roman" w:eastAsia="Times New Roman" w:hAnsi="Times New Roman" w:cs="Times New Roman"/>
          <w:color w:val="212529"/>
          <w:sz w:val="24"/>
          <w:szCs w:val="24"/>
          <w:highlight w:val="white"/>
        </w:rPr>
        <w:t xml:space="preserve"> That makes no sense. A student is a user, that makes sense.</w:t>
      </w:r>
    </w:p>
    <w:p w14:paraId="1D23CA0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how do we deal with this type of relationship between classes?</w:t>
      </w:r>
    </w:p>
    <w:p w14:paraId="010A5FB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extend an existing class when the relationship between the objects is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Our new classes act like the old class unless we add some functionality to it.</w:t>
      </w:r>
    </w:p>
    <w:p w14:paraId="0605A10F"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Student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extends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Users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1005FD2"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Faculty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extends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Users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668B013"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We can now define objects of type </w:t>
      </w:r>
      <w:del w:id="1423" w:author="Holli Flanagan" w:date="2025-05-09T17:46:00Z">
        <w:r>
          <w:rPr>
            <w:rFonts w:ascii="Times New Roman" w:eastAsia="Times New Roman" w:hAnsi="Times New Roman" w:cs="Times New Roman"/>
            <w:color w:val="212529"/>
            <w:sz w:val="24"/>
            <w:szCs w:val="24"/>
          </w:rPr>
          <w:delText>S</w:delText>
        </w:r>
      </w:del>
      <w:ins w:id="1424" w:author="Holli Flanagan" w:date="2025-05-09T17:4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and </w:t>
      </w:r>
      <w:del w:id="1425" w:author="Holli Flanagan" w:date="2025-05-09T17:46:00Z">
        <w:r>
          <w:rPr>
            <w:rFonts w:ascii="Times New Roman" w:eastAsia="Times New Roman" w:hAnsi="Times New Roman" w:cs="Times New Roman"/>
            <w:color w:val="212529"/>
            <w:sz w:val="24"/>
            <w:szCs w:val="24"/>
          </w:rPr>
          <w:delText>T</w:delText>
        </w:r>
      </w:del>
      <w:ins w:id="1426" w:author="Holli Flanagan" w:date="2025-05-09T17:4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eacher, and instantiate them with new and they work just like our </w:t>
      </w:r>
      <w:del w:id="1427" w:author="Holli Flanagan" w:date="2025-05-09T17:46:00Z">
        <w:r>
          <w:rPr>
            <w:rFonts w:ascii="Times New Roman" w:eastAsia="Times New Roman" w:hAnsi="Times New Roman" w:cs="Times New Roman"/>
            <w:color w:val="212529"/>
            <w:sz w:val="24"/>
            <w:szCs w:val="24"/>
          </w:rPr>
          <w:delText>U</w:delText>
        </w:r>
      </w:del>
      <w:proofErr w:type="gramStart"/>
      <w:ins w:id="1428" w:author="Holli Flanagan" w:date="2025-05-09T17:46: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roofErr w:type="gramEnd"/>
      <w:r>
        <w:rPr>
          <w:rFonts w:ascii="Times New Roman" w:eastAsia="Times New Roman" w:hAnsi="Times New Roman" w:cs="Times New Roman"/>
          <w:color w:val="212529"/>
          <w:sz w:val="24"/>
          <w:szCs w:val="24"/>
        </w:rPr>
        <w:t xml:space="preserve"> class.</w:t>
      </w:r>
    </w:p>
    <w:p w14:paraId="1937869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233C54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all </w:t>
      </w:r>
      <w:del w:id="1429" w:author="Holli Flanagan" w:date="2025-05-09T17:46:00Z">
        <w:r>
          <w:rPr>
            <w:rFonts w:ascii="Times New Roman" w:eastAsia="Times New Roman" w:hAnsi="Times New Roman" w:cs="Times New Roman"/>
            <w:color w:val="212529"/>
            <w:sz w:val="24"/>
            <w:szCs w:val="24"/>
          </w:rPr>
          <w:delText>U</w:delText>
        </w:r>
      </w:del>
      <w:ins w:id="1430" w:author="Holli Flanagan" w:date="2025-05-09T17:46: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share some things in </w:t>
      </w:r>
      <w:proofErr w:type="spellStart"/>
      <w:proofErr w:type="gramStart"/>
      <w:r>
        <w:rPr>
          <w:rFonts w:ascii="Times New Roman" w:eastAsia="Times New Roman" w:hAnsi="Times New Roman" w:cs="Times New Roman"/>
          <w:color w:val="212529"/>
          <w:sz w:val="24"/>
          <w:szCs w:val="24"/>
        </w:rPr>
        <w:t>common,there</w:t>
      </w:r>
      <w:proofErr w:type="spellEnd"/>
      <w:proofErr w:type="gramEnd"/>
      <w:r>
        <w:rPr>
          <w:rFonts w:ascii="Times New Roman" w:eastAsia="Times New Roman" w:hAnsi="Times New Roman" w:cs="Times New Roman"/>
          <w:color w:val="212529"/>
          <w:sz w:val="24"/>
          <w:szCs w:val="24"/>
        </w:rPr>
        <w:t xml:space="preserve"> are a lot of things that are unique to being a student or </w:t>
      </w:r>
      <w:del w:id="1431" w:author="Holli Flanagan" w:date="2025-05-09T17:46:00Z">
        <w:r>
          <w:rPr>
            <w:rFonts w:ascii="Times New Roman" w:eastAsia="Times New Roman" w:hAnsi="Times New Roman" w:cs="Times New Roman"/>
            <w:color w:val="212529"/>
            <w:sz w:val="24"/>
            <w:szCs w:val="24"/>
          </w:rPr>
          <w:delText>F</w:delText>
        </w:r>
      </w:del>
      <w:ins w:id="1432" w:author="Holli Flanagan" w:date="2025-05-09T17:46: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aculty.</w:t>
      </w:r>
    </w:p>
    <w:p w14:paraId="1723481D" w14:textId="77777777" w:rsidR="00B32DEF" w:rsidRDefault="00000000">
      <w:pPr>
        <w:numPr>
          <w:ilvl w:val="0"/>
          <w:numId w:val="3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Students have a </w:t>
      </w:r>
      <w:proofErr w:type="spellStart"/>
      <w:r>
        <w:rPr>
          <w:rFonts w:ascii="Times New Roman" w:eastAsia="Times New Roman" w:hAnsi="Times New Roman" w:cs="Times New Roman"/>
          <w:color w:val="212529"/>
          <w:sz w:val="24"/>
          <w:szCs w:val="24"/>
        </w:rPr>
        <w:t>gradTerm</w:t>
      </w:r>
      <w:proofErr w:type="spellEnd"/>
      <w:r>
        <w:rPr>
          <w:rFonts w:ascii="Times New Roman" w:eastAsia="Times New Roman" w:hAnsi="Times New Roman" w:cs="Times New Roman"/>
          <w:color w:val="212529"/>
          <w:sz w:val="24"/>
          <w:szCs w:val="24"/>
        </w:rPr>
        <w:t xml:space="preserve"> and a </w:t>
      </w:r>
      <w:ins w:id="1433" w:author="Holli Flanagan" w:date="2025-05-09T17:46:00Z">
        <w:r>
          <w:rPr>
            <w:rFonts w:ascii="Times New Roman" w:eastAsia="Times New Roman" w:hAnsi="Times New Roman" w:cs="Times New Roman"/>
            <w:color w:val="212529"/>
            <w:sz w:val="24"/>
            <w:szCs w:val="24"/>
          </w:rPr>
          <w:t>GPA</w:t>
        </w:r>
      </w:ins>
      <w:del w:id="1434" w:author="Holli Flanagan" w:date="2025-05-09T17:46:00Z">
        <w:r>
          <w:rPr>
            <w:rFonts w:ascii="Times New Roman" w:eastAsia="Times New Roman" w:hAnsi="Times New Roman" w:cs="Times New Roman"/>
            <w:color w:val="212529"/>
            <w:sz w:val="24"/>
            <w:szCs w:val="24"/>
          </w:rPr>
          <w:delText>gpa</w:delText>
        </w:r>
      </w:del>
      <w:r>
        <w:rPr>
          <w:rFonts w:ascii="Times New Roman" w:eastAsia="Times New Roman" w:hAnsi="Times New Roman" w:cs="Times New Roman"/>
          <w:color w:val="212529"/>
          <w:sz w:val="24"/>
          <w:szCs w:val="24"/>
        </w:rPr>
        <w:t xml:space="preserve">. They are still users, but they are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user.</w:t>
      </w:r>
    </w:p>
    <w:p w14:paraId="3F92352D" w14:textId="77777777" w:rsidR="00B32DEF" w:rsidRDefault="00000000">
      <w:pPr>
        <w:numPr>
          <w:ilvl w:val="0"/>
          <w:numId w:val="3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Faculty has a department, an office, and a list of classes they teach. Again, they are still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user.</w:t>
      </w:r>
    </w:p>
    <w:p w14:paraId="670ECDC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DF87BD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more formal terms, the </w:t>
      </w:r>
      <w:del w:id="1435" w:author="Holli Flanagan" w:date="2025-05-09T17:46:00Z">
        <w:r>
          <w:rPr>
            <w:rFonts w:ascii="Times New Roman" w:eastAsia="Times New Roman" w:hAnsi="Times New Roman" w:cs="Times New Roman"/>
            <w:color w:val="212529"/>
            <w:sz w:val="24"/>
            <w:szCs w:val="24"/>
          </w:rPr>
          <w:delText>S</w:delText>
        </w:r>
      </w:del>
      <w:ins w:id="1436" w:author="Holli Flanagan" w:date="2025-05-09T17:4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class </w:t>
      </w:r>
      <w:r>
        <w:rPr>
          <w:rFonts w:ascii="Times New Roman" w:eastAsia="Times New Roman" w:hAnsi="Times New Roman" w:cs="Times New Roman"/>
          <w:i/>
          <w:color w:val="212529"/>
          <w:sz w:val="24"/>
          <w:szCs w:val="24"/>
        </w:rPr>
        <w:t>inherits</w:t>
      </w:r>
      <w:r>
        <w:rPr>
          <w:rFonts w:ascii="Times New Roman" w:eastAsia="Times New Roman" w:hAnsi="Times New Roman" w:cs="Times New Roman"/>
          <w:color w:val="212529"/>
          <w:sz w:val="24"/>
          <w:szCs w:val="24"/>
        </w:rPr>
        <w:t xml:space="preserve"> from the </w:t>
      </w:r>
      <w:del w:id="1437" w:author="Holli Flanagan" w:date="2025-05-09T17:46:00Z">
        <w:r>
          <w:rPr>
            <w:rFonts w:ascii="Times New Roman" w:eastAsia="Times New Roman" w:hAnsi="Times New Roman" w:cs="Times New Roman"/>
            <w:color w:val="212529"/>
            <w:sz w:val="24"/>
            <w:szCs w:val="24"/>
          </w:rPr>
          <w:delText>U</w:delText>
        </w:r>
      </w:del>
      <w:proofErr w:type="gramStart"/>
      <w:ins w:id="1438" w:author="Holli Flanagan" w:date="2025-05-09T17:46: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roofErr w:type="gramEnd"/>
      <w:r>
        <w:rPr>
          <w:rFonts w:ascii="Times New Roman" w:eastAsia="Times New Roman" w:hAnsi="Times New Roman" w:cs="Times New Roman"/>
          <w:color w:val="212529"/>
          <w:sz w:val="24"/>
          <w:szCs w:val="24"/>
        </w:rPr>
        <w:t xml:space="preserve"> class. We say that </w:t>
      </w:r>
      <w:del w:id="1439" w:author="Holli Flanagan" w:date="2025-05-09T17:46:00Z">
        <w:r>
          <w:rPr>
            <w:rFonts w:ascii="Times New Roman" w:eastAsia="Times New Roman" w:hAnsi="Times New Roman" w:cs="Times New Roman"/>
            <w:color w:val="212529"/>
            <w:sz w:val="24"/>
            <w:szCs w:val="24"/>
          </w:rPr>
          <w:delText>S</w:delText>
        </w:r>
      </w:del>
      <w:ins w:id="1440" w:author="Holli Flanagan" w:date="2025-05-09T17:4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is a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of </w:t>
      </w:r>
      <w:del w:id="1441" w:author="Holli Flanagan" w:date="2025-05-09T17:47:00Z">
        <w:r>
          <w:rPr>
            <w:rFonts w:ascii="Times New Roman" w:eastAsia="Times New Roman" w:hAnsi="Times New Roman" w:cs="Times New Roman"/>
            <w:color w:val="212529"/>
            <w:sz w:val="24"/>
            <w:szCs w:val="24"/>
          </w:rPr>
          <w:delText>U</w:delText>
        </w:r>
      </w:del>
      <w:ins w:id="1442" w:author="Holli Flanagan" w:date="2025-05-09T17:47: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and that </w:t>
      </w:r>
      <w:del w:id="1443" w:author="Holli Flanagan" w:date="2025-05-09T17:47:00Z">
        <w:r>
          <w:rPr>
            <w:rFonts w:ascii="Times New Roman" w:eastAsia="Times New Roman" w:hAnsi="Times New Roman" w:cs="Times New Roman"/>
            <w:color w:val="212529"/>
            <w:sz w:val="24"/>
            <w:szCs w:val="24"/>
          </w:rPr>
          <w:delText>U</w:delText>
        </w:r>
      </w:del>
      <w:ins w:id="1444" w:author="Holli Flanagan" w:date="2025-05-09T17:47: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w:t>
      </w:r>
      <w:proofErr w:type="gramStart"/>
      <w:r>
        <w:rPr>
          <w:rFonts w:ascii="Times New Roman" w:eastAsia="Times New Roman" w:hAnsi="Times New Roman" w:cs="Times New Roman"/>
          <w:color w:val="212529"/>
          <w:sz w:val="24"/>
          <w:szCs w:val="24"/>
        </w:rPr>
        <w:t>is</w:t>
      </w:r>
      <w:proofErr w:type="gramEnd"/>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i/>
          <w:color w:val="212529"/>
          <w:sz w:val="24"/>
          <w:szCs w:val="24"/>
        </w:rPr>
        <w:t>superclass</w:t>
      </w:r>
      <w:r>
        <w:rPr>
          <w:rFonts w:ascii="Times New Roman" w:eastAsia="Times New Roman" w:hAnsi="Times New Roman" w:cs="Times New Roman"/>
          <w:color w:val="212529"/>
          <w:sz w:val="24"/>
          <w:szCs w:val="24"/>
        </w:rPr>
        <w:t xml:space="preserve"> of </w:t>
      </w:r>
      <w:del w:id="1445" w:author="Holli Flanagan" w:date="2025-05-09T17:47:00Z">
        <w:r>
          <w:rPr>
            <w:rFonts w:ascii="Times New Roman" w:eastAsia="Times New Roman" w:hAnsi="Times New Roman" w:cs="Times New Roman"/>
            <w:color w:val="212529"/>
            <w:sz w:val="24"/>
            <w:szCs w:val="24"/>
          </w:rPr>
          <w:delText>S</w:delText>
        </w:r>
      </w:del>
      <w:ins w:id="1446" w:author="Holli Flanagan" w:date="2025-05-09T17:47: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(and </w:t>
      </w:r>
      <w:del w:id="1447" w:author="Holli Flanagan" w:date="2025-05-09T17:47:00Z">
        <w:r>
          <w:rPr>
            <w:rFonts w:ascii="Times New Roman" w:eastAsia="Times New Roman" w:hAnsi="Times New Roman" w:cs="Times New Roman"/>
            <w:color w:val="212529"/>
            <w:sz w:val="24"/>
            <w:szCs w:val="24"/>
          </w:rPr>
          <w:delText>F</w:delText>
        </w:r>
      </w:del>
      <w:ins w:id="1448" w:author="Holli Flanagan" w:date="2025-05-09T17:47: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 xml:space="preserve">aculty). Implementing this sort of relationship (type of, is a, etc.) in this manner is referred to as </w:t>
      </w:r>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We inherit everything about the superclass, but still are a distinct type with our own properties and methods in addition to those in the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w:t>
      </w:r>
    </w:p>
    <w:p w14:paraId="00B4DF2D"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w:t>
      </w:r>
      <w:r>
        <w:rPr>
          <w:rFonts w:ascii="Times New Roman" w:eastAsia="Times New Roman" w:hAnsi="Times New Roman" w:cs="Times New Roman"/>
          <w:i/>
          <w:color w:val="212529"/>
          <w:sz w:val="24"/>
          <w:szCs w:val="24"/>
          <w:highlight w:val="white"/>
        </w:rPr>
        <w:t>superclass</w:t>
      </w:r>
      <w:r>
        <w:rPr>
          <w:rFonts w:ascii="Times New Roman" w:eastAsia="Times New Roman" w:hAnsi="Times New Roman" w:cs="Times New Roman"/>
          <w:color w:val="212529"/>
          <w:sz w:val="24"/>
          <w:szCs w:val="24"/>
          <w:highlight w:val="white"/>
        </w:rPr>
        <w:t xml:space="preserve"> is often referred to as the </w:t>
      </w:r>
      <w:r>
        <w:rPr>
          <w:rFonts w:ascii="Times New Roman" w:eastAsia="Times New Roman" w:hAnsi="Times New Roman" w:cs="Times New Roman"/>
          <w:i/>
          <w:color w:val="212529"/>
          <w:sz w:val="24"/>
          <w:szCs w:val="24"/>
          <w:highlight w:val="white"/>
        </w:rPr>
        <w:t>base class</w:t>
      </w:r>
      <w:r>
        <w:rPr>
          <w:rFonts w:ascii="Times New Roman" w:eastAsia="Times New Roman" w:hAnsi="Times New Roman" w:cs="Times New Roman"/>
          <w:color w:val="212529"/>
          <w:sz w:val="24"/>
          <w:szCs w:val="24"/>
          <w:highlight w:val="white"/>
        </w:rPr>
        <w:t xml:space="preserve"> of the relationship.</w:t>
      </w:r>
    </w:p>
    <w:p w14:paraId="35E2679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we want to create a constructor to initialize our object, we must remember that it is a User so its constructor must also be responsible for the name and age fields from the parent or superclass, otherwise, how would they ever get set?</w:t>
      </w:r>
    </w:p>
    <w:p w14:paraId="49ABCB3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is easy to initialize </w:t>
      </w:r>
      <w:proofErr w:type="spellStart"/>
      <w:r>
        <w:rPr>
          <w:rFonts w:ascii="Times New Roman" w:eastAsia="Times New Roman" w:hAnsi="Times New Roman" w:cs="Times New Roman"/>
          <w:color w:val="212529"/>
          <w:sz w:val="24"/>
          <w:szCs w:val="24"/>
        </w:rPr>
        <w:t>gradTerm</w:t>
      </w:r>
      <w:proofErr w:type="spellEnd"/>
      <w:r>
        <w:rPr>
          <w:rFonts w:ascii="Times New Roman" w:eastAsia="Times New Roman" w:hAnsi="Times New Roman" w:cs="Times New Roman"/>
          <w:color w:val="212529"/>
          <w:sz w:val="24"/>
          <w:szCs w:val="24"/>
        </w:rPr>
        <w:t xml:space="preserve"> and </w:t>
      </w:r>
      <w:ins w:id="1449" w:author="Holli Flanagan" w:date="2025-05-09T17:48:00Z">
        <w:r>
          <w:rPr>
            <w:rFonts w:ascii="Times New Roman" w:eastAsia="Times New Roman" w:hAnsi="Times New Roman" w:cs="Times New Roman"/>
            <w:color w:val="212529"/>
            <w:sz w:val="24"/>
            <w:szCs w:val="24"/>
          </w:rPr>
          <w:t>GPA</w:t>
        </w:r>
      </w:ins>
      <w:del w:id="1450" w:author="Holli Flanagan" w:date="2025-05-09T17:48:00Z">
        <w:r>
          <w:rPr>
            <w:rFonts w:ascii="Times New Roman" w:eastAsia="Times New Roman" w:hAnsi="Times New Roman" w:cs="Times New Roman"/>
            <w:color w:val="212529"/>
            <w:sz w:val="24"/>
            <w:szCs w:val="24"/>
          </w:rPr>
          <w:delText>gpa</w:delText>
        </w:r>
      </w:del>
      <w:r>
        <w:rPr>
          <w:rFonts w:ascii="Times New Roman" w:eastAsia="Times New Roman" w:hAnsi="Times New Roman" w:cs="Times New Roman"/>
          <w:color w:val="212529"/>
          <w:sz w:val="24"/>
          <w:szCs w:val="24"/>
        </w:rPr>
        <w:t>, but how do we initialize the members from the superclass?</w:t>
      </w:r>
    </w:p>
    <w:p w14:paraId="5E9FE25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6BBB40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We can call the superclass’ constructor within our constructor by calling the </w:t>
      </w:r>
      <w:proofErr w:type="gramStart"/>
      <w:r>
        <w:rPr>
          <w:rFonts w:ascii="Times New Roman" w:eastAsia="Times New Roman" w:hAnsi="Times New Roman" w:cs="Times New Roman"/>
          <w:color w:val="212529"/>
          <w:sz w:val="24"/>
          <w:szCs w:val="24"/>
        </w:rPr>
        <w:t>super(</w:t>
      </w:r>
      <w:proofErr w:type="gramEnd"/>
      <w:r>
        <w:rPr>
          <w:rFonts w:ascii="Times New Roman" w:eastAsia="Times New Roman" w:hAnsi="Times New Roman" w:cs="Times New Roman"/>
          <w:color w:val="212529"/>
          <w:sz w:val="24"/>
          <w:szCs w:val="24"/>
        </w:rPr>
        <w:t xml:space="preserve">) method. This will take the same arguments as the constructor of the superclass. Here those arguments are name and age. This calls the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xml:space="preserve"> in users which takes care of its part of the initialization.</w:t>
      </w:r>
    </w:p>
    <w:p w14:paraId="59F6F4E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21EBCED"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Here is a completed example:</w:t>
      </w:r>
    </w:p>
    <w:p w14:paraId="2042BCF9"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B584D16"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Both Lisa and Jan can call </w:t>
      </w:r>
      <w:commentRangeStart w:id="1451"/>
      <w:proofErr w:type="spellStart"/>
      <w:r>
        <w:rPr>
          <w:rFonts w:ascii="Times New Roman" w:eastAsia="Times New Roman" w:hAnsi="Times New Roman" w:cs="Times New Roman"/>
          <w:color w:val="212529"/>
          <w:sz w:val="24"/>
          <w:szCs w:val="24"/>
          <w:highlight w:val="white"/>
        </w:rPr>
        <w:t>getNme</w:t>
      </w:r>
      <w:commentRangeEnd w:id="1451"/>
      <w:proofErr w:type="spellEnd"/>
      <w:r w:rsidR="004F5D07">
        <w:rPr>
          <w:rStyle w:val="CommentReference"/>
        </w:rPr>
        <w:commentReference w:id="1451"/>
      </w:r>
      <w:r>
        <w:rPr>
          <w:rFonts w:ascii="Times New Roman" w:eastAsia="Times New Roman" w:hAnsi="Times New Roman" w:cs="Times New Roman"/>
          <w:color w:val="212529"/>
          <w:sz w:val="24"/>
          <w:szCs w:val="24"/>
          <w:highlight w:val="white"/>
        </w:rPr>
        <w:t xml:space="preserve"> because it is inherited from </w:t>
      </w:r>
      <w:del w:id="1452" w:author="Holli Flanagan" w:date="2025-05-09T17:47:00Z">
        <w:r>
          <w:rPr>
            <w:rFonts w:ascii="Times New Roman" w:eastAsia="Times New Roman" w:hAnsi="Times New Roman" w:cs="Times New Roman"/>
            <w:color w:val="212529"/>
            <w:sz w:val="24"/>
            <w:szCs w:val="24"/>
            <w:highlight w:val="white"/>
          </w:rPr>
          <w:delText>U</w:delText>
        </w:r>
      </w:del>
      <w:ins w:id="1453" w:author="Holli Flanagan" w:date="2025-05-09T17:47: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 xml:space="preserve">sers in both </w:t>
      </w:r>
      <w:del w:id="1454" w:author="Holli Flanagan" w:date="2025-05-09T17:48:00Z">
        <w:r>
          <w:rPr>
            <w:rFonts w:ascii="Times New Roman" w:eastAsia="Times New Roman" w:hAnsi="Times New Roman" w:cs="Times New Roman"/>
            <w:color w:val="212529"/>
            <w:sz w:val="24"/>
            <w:szCs w:val="24"/>
            <w:highlight w:val="white"/>
          </w:rPr>
          <w:delText>S</w:delText>
        </w:r>
      </w:del>
      <w:ins w:id="1455" w:author="Holli Flanagan" w:date="2025-05-09T17:48: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 and </w:t>
      </w:r>
      <w:del w:id="1456" w:author="Holli Flanagan" w:date="2025-05-09T17:48:00Z">
        <w:r>
          <w:rPr>
            <w:rFonts w:ascii="Times New Roman" w:eastAsia="Times New Roman" w:hAnsi="Times New Roman" w:cs="Times New Roman"/>
            <w:color w:val="212529"/>
            <w:sz w:val="24"/>
            <w:szCs w:val="24"/>
            <w:highlight w:val="white"/>
          </w:rPr>
          <w:delText>F</w:delText>
        </w:r>
      </w:del>
      <w:ins w:id="1457" w:author="Holli Flanagan" w:date="2025-05-09T17:48:00Z">
        <w:r>
          <w:rPr>
            <w:rFonts w:ascii="Times New Roman" w:eastAsia="Times New Roman" w:hAnsi="Times New Roman" w:cs="Times New Roman"/>
            <w:color w:val="212529"/>
            <w:sz w:val="24"/>
            <w:szCs w:val="24"/>
            <w:highlight w:val="white"/>
          </w:rPr>
          <w:t>f</w:t>
        </w:r>
      </w:ins>
      <w:r>
        <w:rPr>
          <w:rFonts w:ascii="Times New Roman" w:eastAsia="Times New Roman" w:hAnsi="Times New Roman" w:cs="Times New Roman"/>
          <w:color w:val="212529"/>
          <w:sz w:val="24"/>
          <w:szCs w:val="24"/>
          <w:highlight w:val="white"/>
        </w:rPr>
        <w:t xml:space="preserve">aculty classes, but only Jan can call </w:t>
      </w:r>
      <w:proofErr w:type="spellStart"/>
      <w:r>
        <w:rPr>
          <w:rFonts w:ascii="Times New Roman" w:eastAsia="Times New Roman" w:hAnsi="Times New Roman" w:cs="Times New Roman"/>
          <w:color w:val="212529"/>
          <w:sz w:val="24"/>
          <w:szCs w:val="24"/>
          <w:highlight w:val="white"/>
        </w:rPr>
        <w:t>getGPA</w:t>
      </w:r>
      <w:proofErr w:type="spellEnd"/>
      <w:r>
        <w:rPr>
          <w:rFonts w:ascii="Times New Roman" w:eastAsia="Times New Roman" w:hAnsi="Times New Roman" w:cs="Times New Roman"/>
          <w:color w:val="212529"/>
          <w:sz w:val="24"/>
          <w:szCs w:val="24"/>
          <w:highlight w:val="white"/>
        </w:rPr>
        <w:t xml:space="preserve">, because it is only defined in the </w:t>
      </w:r>
      <w:r>
        <w:rPr>
          <w:rFonts w:ascii="Times New Roman" w:eastAsia="Times New Roman" w:hAnsi="Times New Roman" w:cs="Times New Roman"/>
          <w:i/>
          <w:color w:val="212529"/>
          <w:sz w:val="24"/>
          <w:szCs w:val="24"/>
          <w:highlight w:val="white"/>
        </w:rPr>
        <w:t>child</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w:t>
      </w:r>
      <w:del w:id="1458" w:author="Holli Flanagan" w:date="2025-05-09T17:48:00Z">
        <w:r>
          <w:rPr>
            <w:rFonts w:ascii="Times New Roman" w:eastAsia="Times New Roman" w:hAnsi="Times New Roman" w:cs="Times New Roman"/>
            <w:color w:val="212529"/>
            <w:sz w:val="24"/>
            <w:szCs w:val="24"/>
            <w:highlight w:val="white"/>
          </w:rPr>
          <w:delText>S</w:delText>
        </w:r>
      </w:del>
      <w:ins w:id="1459" w:author="Holli Flanagan" w:date="2025-05-09T17:48: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 Likewise, Lisa can call </w:t>
      </w:r>
      <w:proofErr w:type="spellStart"/>
      <w:r>
        <w:rPr>
          <w:rFonts w:ascii="Times New Roman" w:eastAsia="Times New Roman" w:hAnsi="Times New Roman" w:cs="Times New Roman"/>
          <w:color w:val="212529"/>
          <w:sz w:val="24"/>
          <w:szCs w:val="24"/>
          <w:highlight w:val="white"/>
        </w:rPr>
        <w:t>getDepartment</w:t>
      </w:r>
      <w:proofErr w:type="spellEnd"/>
      <w:r>
        <w:rPr>
          <w:rFonts w:ascii="Times New Roman" w:eastAsia="Times New Roman" w:hAnsi="Times New Roman" w:cs="Times New Roman"/>
          <w:color w:val="212529"/>
          <w:sz w:val="24"/>
          <w:szCs w:val="24"/>
          <w:highlight w:val="white"/>
        </w:rPr>
        <w:t xml:space="preserve">, but Jan can’t because it is only defined in the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w:t>
      </w:r>
      <w:del w:id="1460" w:author="Holli Flanagan" w:date="2025-05-09T17:48:00Z">
        <w:r>
          <w:rPr>
            <w:rFonts w:ascii="Times New Roman" w:eastAsia="Times New Roman" w:hAnsi="Times New Roman" w:cs="Times New Roman"/>
            <w:color w:val="212529"/>
            <w:sz w:val="24"/>
            <w:szCs w:val="24"/>
            <w:highlight w:val="white"/>
          </w:rPr>
          <w:delText>F</w:delText>
        </w:r>
      </w:del>
      <w:ins w:id="1461" w:author="Holli Flanagan" w:date="2025-05-09T17:48:00Z">
        <w:r>
          <w:rPr>
            <w:rFonts w:ascii="Times New Roman" w:eastAsia="Times New Roman" w:hAnsi="Times New Roman" w:cs="Times New Roman"/>
            <w:color w:val="212529"/>
            <w:sz w:val="24"/>
            <w:szCs w:val="24"/>
            <w:highlight w:val="white"/>
          </w:rPr>
          <w:t>f</w:t>
        </w:r>
      </w:ins>
      <w:r>
        <w:rPr>
          <w:rFonts w:ascii="Times New Roman" w:eastAsia="Times New Roman" w:hAnsi="Times New Roman" w:cs="Times New Roman"/>
          <w:color w:val="212529"/>
          <w:sz w:val="24"/>
          <w:szCs w:val="24"/>
          <w:highlight w:val="white"/>
        </w:rPr>
        <w:t>aculty.</w:t>
      </w:r>
    </w:p>
    <w:p w14:paraId="45921A6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Another way to think about this is that Teachers and Students share some things in common:</w:t>
      </w:r>
    </w:p>
    <w:p w14:paraId="110C0AAF" w14:textId="77777777" w:rsidR="00B32DEF" w:rsidRDefault="00000000">
      <w:pPr>
        <w:numPr>
          <w:ilvl w:val="0"/>
          <w:numId w:val="22"/>
        </w:numPr>
        <w:shd w:val="clear" w:color="auto" w:fill="FFFFFF"/>
        <w:spacing w:before="180"/>
        <w:rPr>
          <w:rFonts w:ascii="Times New Roman" w:eastAsia="Times New Roman" w:hAnsi="Times New Roman" w:cs="Times New Roman"/>
        </w:rPr>
        <w:pPrChange w:id="1462" w:author="Holli Flanagan" w:date="2025-05-09T17:48:00Z">
          <w:pPr>
            <w:numPr>
              <w:numId w:val="266"/>
            </w:numPr>
            <w:shd w:val="clear" w:color="auto" w:fill="FFFFFF"/>
            <w:spacing w:before="180" w:after="300"/>
            <w:ind w:left="720" w:hanging="360"/>
          </w:pPr>
        </w:pPrChange>
      </w:pPr>
      <w:r>
        <w:rPr>
          <w:rFonts w:ascii="Times New Roman" w:eastAsia="Times New Roman" w:hAnsi="Times New Roman" w:cs="Times New Roman"/>
          <w:color w:val="212529"/>
          <w:sz w:val="24"/>
          <w:szCs w:val="24"/>
        </w:rPr>
        <w:t>They both have names</w:t>
      </w:r>
      <w:ins w:id="1463" w:author="Holli Flanagan" w:date="2025-05-09T17:49:00Z">
        <w:r>
          <w:rPr>
            <w:rFonts w:ascii="Times New Roman" w:eastAsia="Times New Roman" w:hAnsi="Times New Roman" w:cs="Times New Roman"/>
            <w:color w:val="212529"/>
            <w:sz w:val="24"/>
            <w:szCs w:val="24"/>
          </w:rPr>
          <w:t>.</w:t>
        </w:r>
      </w:ins>
    </w:p>
    <w:p w14:paraId="16029B91" w14:textId="77777777" w:rsidR="00B32DEF" w:rsidRDefault="00000000">
      <w:pPr>
        <w:numPr>
          <w:ilvl w:val="0"/>
          <w:numId w:val="22"/>
        </w:numPr>
        <w:shd w:val="clear" w:color="auto" w:fill="FFFFFF"/>
        <w:spacing w:after="300"/>
        <w:rPr>
          <w:rFonts w:ascii="Times New Roman" w:eastAsia="Times New Roman" w:hAnsi="Times New Roman" w:cs="Times New Roman"/>
        </w:rPr>
        <w:pPrChange w:id="1464" w:author="Holli Flanagan" w:date="2025-05-09T17:48:00Z">
          <w:pPr>
            <w:numPr>
              <w:numId w:val="26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They both have ages (although </w:t>
      </w:r>
      <w:proofErr w:type="spellStart"/>
      <w:r>
        <w:rPr>
          <w:rFonts w:ascii="Times New Roman" w:eastAsia="Times New Roman" w:hAnsi="Times New Roman" w:cs="Times New Roman"/>
          <w:color w:val="212529"/>
          <w:sz w:val="24"/>
          <w:szCs w:val="24"/>
        </w:rPr>
        <w:t>Teacher.age</w:t>
      </w:r>
      <w:proofErr w:type="spellEnd"/>
      <w:r>
        <w:rPr>
          <w:rFonts w:ascii="Times New Roman" w:eastAsia="Times New Roman" w:hAnsi="Times New Roman" w:cs="Times New Roman"/>
          <w:color w:val="212529"/>
          <w:sz w:val="24"/>
          <w:szCs w:val="24"/>
        </w:rPr>
        <w:t xml:space="preserve"> &gt; </w:t>
      </w:r>
      <w:proofErr w:type="spellStart"/>
      <w:r>
        <w:rPr>
          <w:rFonts w:ascii="Times New Roman" w:eastAsia="Times New Roman" w:hAnsi="Times New Roman" w:cs="Times New Roman"/>
          <w:color w:val="212529"/>
          <w:sz w:val="24"/>
          <w:szCs w:val="24"/>
        </w:rPr>
        <w:t>Student.age</w:t>
      </w:r>
      <w:proofErr w:type="spellEnd"/>
      <w:r>
        <w:rPr>
          <w:rFonts w:ascii="Times New Roman" w:eastAsia="Times New Roman" w:hAnsi="Times New Roman" w:cs="Times New Roman"/>
          <w:color w:val="212529"/>
          <w:sz w:val="24"/>
          <w:szCs w:val="24"/>
        </w:rPr>
        <w:t>)</w:t>
      </w:r>
      <w:ins w:id="1465" w:author="Holli Flanagan" w:date="2025-05-09T17:49:00Z">
        <w:r>
          <w:rPr>
            <w:rFonts w:ascii="Times New Roman" w:eastAsia="Times New Roman" w:hAnsi="Times New Roman" w:cs="Times New Roman"/>
            <w:color w:val="212529"/>
            <w:sz w:val="24"/>
            <w:szCs w:val="24"/>
          </w:rPr>
          <w:t>.</w:t>
        </w:r>
      </w:ins>
    </w:p>
    <w:p w14:paraId="7D16C1C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They also have some differences:</w:t>
      </w:r>
    </w:p>
    <w:p w14:paraId="6D158AD2" w14:textId="77777777" w:rsidR="00B32DEF" w:rsidRDefault="00000000">
      <w:pPr>
        <w:numPr>
          <w:ilvl w:val="0"/>
          <w:numId w:val="24"/>
        </w:numPr>
        <w:shd w:val="clear" w:color="auto" w:fill="FFFFFF"/>
        <w:spacing w:before="180"/>
        <w:rPr>
          <w:rFonts w:ascii="Times New Roman" w:eastAsia="Times New Roman" w:hAnsi="Times New Roman" w:cs="Times New Roman"/>
        </w:rPr>
        <w:pPrChange w:id="1466" w:author="Holli Flanagan" w:date="2025-05-09T17:49:00Z">
          <w:pPr>
            <w:numPr>
              <w:numId w:val="19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Students have a GPA and a </w:t>
      </w:r>
      <w:proofErr w:type="spellStart"/>
      <w:r>
        <w:rPr>
          <w:rFonts w:ascii="Times New Roman" w:eastAsia="Times New Roman" w:hAnsi="Times New Roman" w:cs="Times New Roman"/>
          <w:color w:val="212529"/>
          <w:sz w:val="24"/>
          <w:szCs w:val="24"/>
        </w:rPr>
        <w:t>gradTerm</w:t>
      </w:r>
      <w:proofErr w:type="spellEnd"/>
      <w:ins w:id="1467" w:author="Holli Flanagan" w:date="2025-05-09T17:49:00Z">
        <w:r>
          <w:rPr>
            <w:rFonts w:ascii="Times New Roman" w:eastAsia="Times New Roman" w:hAnsi="Times New Roman" w:cs="Times New Roman"/>
            <w:color w:val="212529"/>
            <w:sz w:val="24"/>
            <w:szCs w:val="24"/>
          </w:rPr>
          <w:t>.</w:t>
        </w:r>
      </w:ins>
    </w:p>
    <w:p w14:paraId="6E7B80B7" w14:textId="77777777" w:rsidR="00B32DEF" w:rsidRDefault="00000000">
      <w:pPr>
        <w:numPr>
          <w:ilvl w:val="0"/>
          <w:numId w:val="24"/>
        </w:numPr>
        <w:shd w:val="clear" w:color="auto" w:fill="FFFFFF"/>
        <w:spacing w:after="300"/>
        <w:rPr>
          <w:rFonts w:ascii="Times New Roman" w:eastAsia="Times New Roman" w:hAnsi="Times New Roman" w:cs="Times New Roman"/>
        </w:rPr>
        <w:pPrChange w:id="1468" w:author="Holli Flanagan" w:date="2025-05-09T17:49:00Z">
          <w:pPr>
            <w:numPr>
              <w:numId w:val="199"/>
            </w:numPr>
            <w:shd w:val="clear" w:color="auto" w:fill="FFFFFF"/>
            <w:spacing w:before="180" w:after="300"/>
            <w:ind w:left="720" w:hanging="360"/>
          </w:pPr>
        </w:pPrChange>
      </w:pPr>
      <w:r>
        <w:rPr>
          <w:rFonts w:ascii="Times New Roman" w:eastAsia="Times New Roman" w:hAnsi="Times New Roman" w:cs="Times New Roman"/>
          <w:color w:val="212529"/>
          <w:sz w:val="24"/>
          <w:szCs w:val="24"/>
        </w:rPr>
        <w:t>Faculty have a department, an office, a list of classes, and don’t show up on photographic film.</w:t>
      </w:r>
    </w:p>
    <w:p w14:paraId="1305D20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encapsulate their commonality in the </w:t>
      </w:r>
      <w:del w:id="1469" w:author="Holli Flanagan" w:date="2025-05-09T17:49:00Z">
        <w:r>
          <w:rPr>
            <w:rFonts w:ascii="Times New Roman" w:eastAsia="Times New Roman" w:hAnsi="Times New Roman" w:cs="Times New Roman"/>
            <w:color w:val="212529"/>
            <w:sz w:val="24"/>
            <w:szCs w:val="24"/>
          </w:rPr>
          <w:delText>U</w:delText>
        </w:r>
      </w:del>
      <w:proofErr w:type="gramStart"/>
      <w:ins w:id="1470" w:author="Holli Flanagan" w:date="2025-05-09T17:49: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roofErr w:type="gramEnd"/>
      <w:r>
        <w:rPr>
          <w:rFonts w:ascii="Times New Roman" w:eastAsia="Times New Roman" w:hAnsi="Times New Roman" w:cs="Times New Roman"/>
          <w:color w:val="212529"/>
          <w:sz w:val="24"/>
          <w:szCs w:val="24"/>
        </w:rPr>
        <w:t xml:space="preserve"> class, then extend </w:t>
      </w:r>
      <w:del w:id="1471" w:author="Holli Flanagan" w:date="2025-05-09T17:49:00Z">
        <w:r>
          <w:rPr>
            <w:rFonts w:ascii="Times New Roman" w:eastAsia="Times New Roman" w:hAnsi="Times New Roman" w:cs="Times New Roman"/>
            <w:color w:val="212529"/>
            <w:sz w:val="24"/>
            <w:szCs w:val="24"/>
          </w:rPr>
          <w:delText>U</w:delText>
        </w:r>
      </w:del>
      <w:ins w:id="1472" w:author="Holli Flanagan" w:date="2025-05-09T17:49: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 to make new classes that express the differences.</w:t>
      </w:r>
    </w:p>
    <w:p w14:paraId="6156755C" w14:textId="77777777" w:rsidR="00B32DEF" w:rsidRPr="00B32DEF" w:rsidRDefault="00000000">
      <w:pPr>
        <w:pStyle w:val="Heading2"/>
        <w:rPr>
          <w:rPrChange w:id="1473" w:author="Holli Flanagan" w:date="2025-05-12T14:35:00Z">
            <w:rPr>
              <w:sz w:val="34"/>
              <w:szCs w:val="34"/>
            </w:rPr>
          </w:rPrChange>
        </w:rPr>
        <w:pPrChange w:id="1474" w:author="Holli Flanagan" w:date="2025-05-12T14:35:00Z">
          <w:pPr>
            <w:pStyle w:val="Heading2"/>
            <w:keepNext w:val="0"/>
            <w:keepLines w:val="0"/>
          </w:pPr>
        </w:pPrChange>
      </w:pPr>
      <w:bookmarkStart w:id="1475" w:name="_j8vnwiijelw1" w:colFirst="0" w:colLast="0"/>
      <w:bookmarkEnd w:id="1475"/>
      <w:r>
        <w:rPr>
          <w:rPrChange w:id="1476" w:author="Holli Flanagan" w:date="2025-05-12T14:35:00Z">
            <w:rPr>
              <w:sz w:val="34"/>
              <w:szCs w:val="34"/>
            </w:rPr>
          </w:rPrChange>
        </w:rPr>
        <w:t>Summary</w:t>
      </w:r>
    </w:p>
    <w:p w14:paraId="4CE1341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allows the programmer to represent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i/>
          <w:color w:val="212529"/>
          <w:sz w:val="24"/>
          <w:szCs w:val="24"/>
        </w:rPr>
        <w:t>is a</w:t>
      </w:r>
      <w:proofErr w:type="gramEnd"/>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 Using </w:t>
      </w:r>
      <w:ins w:id="1477" w:author="Holli Flanagan" w:date="2025-05-09T17:49:00Z">
        <w:r>
          <w:rPr>
            <w:rFonts w:ascii="Times New Roman" w:eastAsia="Times New Roman" w:hAnsi="Times New Roman" w:cs="Times New Roman"/>
            <w:color w:val="212529"/>
            <w:sz w:val="24"/>
            <w:szCs w:val="24"/>
          </w:rPr>
          <w:t>inheritance</w:t>
        </w:r>
      </w:ins>
      <w:del w:id="1478" w:author="Holli Flanagan" w:date="2025-05-09T17:49:00Z">
        <w:r>
          <w:rPr>
            <w:rFonts w:ascii="Times New Roman" w:eastAsia="Times New Roman" w:hAnsi="Times New Roman" w:cs="Times New Roman"/>
            <w:color w:val="212529"/>
            <w:sz w:val="24"/>
            <w:szCs w:val="24"/>
          </w:rPr>
          <w:delText>inheritence</w:delText>
        </w:r>
      </w:del>
      <w:r>
        <w:rPr>
          <w:rFonts w:ascii="Times New Roman" w:eastAsia="Times New Roman" w:hAnsi="Times New Roman" w:cs="Times New Roman"/>
          <w:color w:val="212529"/>
          <w:sz w:val="24"/>
          <w:szCs w:val="24"/>
        </w:rPr>
        <w:t xml:space="preserve"> through the </w:t>
      </w:r>
      <w:proofErr w:type="gramStart"/>
      <w:r>
        <w:rPr>
          <w:rFonts w:ascii="Times New Roman" w:eastAsia="Times New Roman" w:hAnsi="Times New Roman" w:cs="Times New Roman"/>
          <w:color w:val="D63384"/>
          <w:sz w:val="21"/>
          <w:szCs w:val="21"/>
          <w:shd w:val="clear" w:color="auto" w:fill="F5F6FA"/>
        </w:rPr>
        <w:t>extends</w:t>
      </w:r>
      <w:proofErr w:type="gramEnd"/>
      <w:r>
        <w:rPr>
          <w:rFonts w:ascii="Times New Roman" w:eastAsia="Times New Roman" w:hAnsi="Times New Roman" w:cs="Times New Roman"/>
          <w:color w:val="212529"/>
          <w:sz w:val="24"/>
          <w:szCs w:val="24"/>
        </w:rPr>
        <w:t xml:space="preserve"> keyword, we can express both the similarities and </w:t>
      </w:r>
      <w:ins w:id="1479" w:author="Holli Flanagan" w:date="2025-05-09T17:49:00Z">
        <w:r>
          <w:rPr>
            <w:rFonts w:ascii="Times New Roman" w:eastAsia="Times New Roman" w:hAnsi="Times New Roman" w:cs="Times New Roman"/>
            <w:color w:val="212529"/>
            <w:sz w:val="24"/>
            <w:szCs w:val="24"/>
          </w:rPr>
          <w:t>differences</w:t>
        </w:r>
      </w:ins>
      <w:del w:id="1480" w:author="Holli Flanagan" w:date="2025-05-09T17:49:00Z">
        <w:r>
          <w:rPr>
            <w:rFonts w:ascii="Times New Roman" w:eastAsia="Times New Roman" w:hAnsi="Times New Roman" w:cs="Times New Roman"/>
            <w:color w:val="212529"/>
            <w:sz w:val="24"/>
            <w:szCs w:val="24"/>
          </w:rPr>
          <w:delText>differents</w:delText>
        </w:r>
      </w:del>
      <w:r>
        <w:rPr>
          <w:rFonts w:ascii="Times New Roman" w:eastAsia="Times New Roman" w:hAnsi="Times New Roman" w:cs="Times New Roman"/>
          <w:color w:val="212529"/>
          <w:sz w:val="24"/>
          <w:szCs w:val="24"/>
        </w:rPr>
        <w:t xml:space="preserve"> between objects in these types of relationships. We can call the constructor (we must actually) of our superclass in the constructor of our subclass by calling the </w:t>
      </w: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 xml:space="preserve"> method and passing it the same list of parameters we would pass to the </w:t>
      </w:r>
      <w:proofErr w:type="spellStart"/>
      <w:proofErr w:type="gramStart"/>
      <w:r>
        <w:rPr>
          <w:rFonts w:ascii="Times New Roman" w:eastAsia="Times New Roman" w:hAnsi="Times New Roman" w:cs="Times New Roman"/>
          <w:i/>
          <w:color w:val="212529"/>
          <w:sz w:val="24"/>
          <w:szCs w:val="24"/>
        </w:rPr>
        <w:t>superclasses</w:t>
      </w:r>
      <w:proofErr w:type="spellEnd"/>
      <w:proofErr w:type="gramEnd"/>
      <w:r>
        <w:rPr>
          <w:rFonts w:ascii="Times New Roman" w:eastAsia="Times New Roman" w:hAnsi="Times New Roman" w:cs="Times New Roman"/>
          <w:color w:val="212529"/>
          <w:sz w:val="24"/>
          <w:szCs w:val="24"/>
        </w:rPr>
        <w:t xml:space="preserve"> constructor.</w:t>
      </w:r>
    </w:p>
    <w:p w14:paraId="769774B9" w14:textId="77777777" w:rsidR="00B32DEF" w:rsidRPr="00B32DEF" w:rsidRDefault="00000000">
      <w:pPr>
        <w:pStyle w:val="Heading2"/>
        <w:keepNext w:val="0"/>
        <w:keepLines w:val="0"/>
        <w:spacing w:before="700"/>
        <w:rPr>
          <w:rPrChange w:id="1481" w:author="Holli Flanagan" w:date="2025-05-12T14:35:00Z">
            <w:rPr>
              <w:sz w:val="46"/>
              <w:szCs w:val="46"/>
            </w:rPr>
          </w:rPrChange>
        </w:rPr>
        <w:pPrChange w:id="1482" w:author="Holli Flanagan" w:date="2025-05-12T14:35:00Z">
          <w:pPr>
            <w:pStyle w:val="Heading1"/>
            <w:keepNext w:val="0"/>
            <w:keepLines w:val="0"/>
            <w:spacing w:before="700"/>
          </w:pPr>
        </w:pPrChange>
      </w:pPr>
      <w:bookmarkStart w:id="1483" w:name="_czyqoy4an2ab" w:colFirst="0" w:colLast="0"/>
      <w:bookmarkEnd w:id="1483"/>
      <w:r>
        <w:rPr>
          <w:rPrChange w:id="1484" w:author="Holli Flanagan" w:date="2025-05-12T14:35:00Z">
            <w:rPr>
              <w:sz w:val="46"/>
              <w:szCs w:val="46"/>
            </w:rPr>
          </w:rPrChange>
        </w:rPr>
        <w:t>Next Step</w:t>
      </w:r>
    </w:p>
    <w:p w14:paraId="2B65C369" w14:textId="17045C76"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put these concepts to use: </w:t>
      </w:r>
      <w:del w:id="1485" w:author="Holli Flanagan" w:date="2025-05-09T17:50:00Z">
        <w:r>
          <w:fldChar w:fldCharType="begin"/>
        </w:r>
        <w:r>
          <w:delInstrText>HYPERLINK "https://boots-edu.github.io/textbook/text/5-composition-inheritance/summation.html"</w:delInstrText>
        </w:r>
        <w:r>
          <w:fldChar w:fldCharType="separate"/>
        </w:r>
      </w:del>
      <w:r>
        <w:rPr>
          <w:rFonts w:ascii="Times New Roman" w:eastAsia="Times New Roman" w:hAnsi="Times New Roman" w:cs="Times New Roman"/>
          <w:color w:val="0D6EFD"/>
          <w:sz w:val="24"/>
          <w:szCs w:val="24"/>
        </w:rPr>
        <w:t xml:space="preserve">Putting it </w:t>
      </w:r>
      <w:ins w:id="1486" w:author="Oestreich, Julia" w:date="2025-05-15T17:13:00Z" w16du:dateUtc="2025-05-15T21:13:00Z">
        <w:r w:rsidR="004F5D07">
          <w:rPr>
            <w:rFonts w:ascii="Times New Roman" w:eastAsia="Times New Roman" w:hAnsi="Times New Roman" w:cs="Times New Roman"/>
            <w:color w:val="0D6EFD"/>
            <w:sz w:val="24"/>
            <w:szCs w:val="24"/>
          </w:rPr>
          <w:t>A</w:t>
        </w:r>
      </w:ins>
      <w:del w:id="1487" w:author="Oestreich, Julia" w:date="2025-05-15T17:13:00Z" w16du:dateUtc="2025-05-15T21:13:00Z">
        <w:r w:rsidDel="004F5D07">
          <w:rPr>
            <w:rFonts w:ascii="Times New Roman" w:eastAsia="Times New Roman" w:hAnsi="Times New Roman" w:cs="Times New Roman"/>
            <w:color w:val="0D6EFD"/>
            <w:sz w:val="24"/>
            <w:szCs w:val="24"/>
          </w:rPr>
          <w:delText>a</w:delText>
        </w:r>
      </w:del>
      <w:r>
        <w:rPr>
          <w:rFonts w:ascii="Times New Roman" w:eastAsia="Times New Roman" w:hAnsi="Times New Roman" w:cs="Times New Roman"/>
          <w:color w:val="0D6EFD"/>
          <w:sz w:val="24"/>
          <w:szCs w:val="24"/>
        </w:rPr>
        <w:t xml:space="preserve">ll </w:t>
      </w:r>
      <w:del w:id="1488" w:author="Oestreich, Julia" w:date="2025-05-15T17:13:00Z" w16du:dateUtc="2025-05-15T21:13:00Z">
        <w:r w:rsidDel="004F5D07">
          <w:rPr>
            <w:rFonts w:ascii="Times New Roman" w:eastAsia="Times New Roman" w:hAnsi="Times New Roman" w:cs="Times New Roman"/>
            <w:color w:val="0D6EFD"/>
            <w:sz w:val="24"/>
            <w:szCs w:val="24"/>
          </w:rPr>
          <w:delText>t</w:delText>
        </w:r>
      </w:del>
      <w:ins w:id="1489" w:author="Oestreich, Julia" w:date="2025-05-15T17:13:00Z" w16du:dateUtc="2025-05-15T21:13:00Z">
        <w:r w:rsidR="004F5D07">
          <w:rPr>
            <w:rFonts w:ascii="Times New Roman" w:eastAsia="Times New Roman" w:hAnsi="Times New Roman" w:cs="Times New Roman"/>
            <w:color w:val="0D6EFD"/>
            <w:sz w:val="24"/>
            <w:szCs w:val="24"/>
          </w:rPr>
          <w:t>T</w:t>
        </w:r>
      </w:ins>
      <w:r>
        <w:rPr>
          <w:rFonts w:ascii="Times New Roman" w:eastAsia="Times New Roman" w:hAnsi="Times New Roman" w:cs="Times New Roman"/>
          <w:color w:val="0D6EFD"/>
          <w:sz w:val="24"/>
          <w:szCs w:val="24"/>
        </w:rPr>
        <w:t>ogether</w:t>
      </w:r>
      <w:del w:id="1490" w:author="Holli Flanagan" w:date="2025-05-09T17:50:00Z">
        <w:r>
          <w:rPr>
            <w:rFonts w:ascii="Times New Roman" w:eastAsia="Times New Roman" w:hAnsi="Times New Roman" w:cs="Times New Roman"/>
            <w:color w:val="0D6EFD"/>
            <w:sz w:val="24"/>
            <w:szCs w:val="24"/>
          </w:rPr>
          <w:delText xml:space="preserve"> »</w:delText>
        </w:r>
        <w:r>
          <w:fldChar w:fldCharType="end"/>
        </w:r>
      </w:del>
      <w:r>
        <w:br w:type="page"/>
      </w:r>
    </w:p>
    <w:p w14:paraId="7A0663B0" w14:textId="4BA8343D" w:rsidR="00B32DEF" w:rsidRPr="00B32DEF" w:rsidRDefault="00000000">
      <w:pPr>
        <w:pStyle w:val="Heading1"/>
        <w:rPr>
          <w:rPrChange w:id="1491" w:author="Holli Flanagan" w:date="2025-05-12T14:35:00Z">
            <w:rPr>
              <w:sz w:val="46"/>
              <w:szCs w:val="46"/>
            </w:rPr>
          </w:rPrChange>
        </w:rPr>
        <w:pPrChange w:id="1492" w:author="Holli Flanagan" w:date="2025-05-12T14:35:00Z">
          <w:pPr>
            <w:pStyle w:val="Heading1"/>
            <w:keepNext w:val="0"/>
            <w:keepLines w:val="0"/>
          </w:pPr>
        </w:pPrChange>
      </w:pPr>
      <w:bookmarkStart w:id="1493" w:name="_78d580hbh8mx" w:colFirst="0" w:colLast="0"/>
      <w:bookmarkEnd w:id="1493"/>
      <w:r>
        <w:rPr>
          <w:rPrChange w:id="1494" w:author="Holli Flanagan" w:date="2025-05-12T14:35:00Z">
            <w:rPr>
              <w:sz w:val="46"/>
              <w:szCs w:val="46"/>
            </w:rPr>
          </w:rPrChange>
        </w:rPr>
        <w:lastRenderedPageBreak/>
        <w:t xml:space="preserve">Putting </w:t>
      </w:r>
      <w:del w:id="1495" w:author="Oestreich, Julia" w:date="2025-05-15T17:13:00Z" w16du:dateUtc="2025-05-15T21:13:00Z">
        <w:r w:rsidDel="004F5D07">
          <w:rPr>
            <w:rPrChange w:id="1496" w:author="Holli Flanagan" w:date="2025-05-12T14:35:00Z">
              <w:rPr>
                <w:sz w:val="46"/>
                <w:szCs w:val="46"/>
              </w:rPr>
            </w:rPrChange>
          </w:rPr>
          <w:delText>i</w:delText>
        </w:r>
      </w:del>
      <w:ins w:id="1497" w:author="Oestreich, Julia" w:date="2025-05-15T17:13:00Z" w16du:dateUtc="2025-05-15T21:13:00Z">
        <w:r w:rsidR="004F5D07">
          <w:t>I</w:t>
        </w:r>
      </w:ins>
      <w:r>
        <w:rPr>
          <w:rPrChange w:id="1498" w:author="Holli Flanagan" w:date="2025-05-12T14:35:00Z">
            <w:rPr>
              <w:sz w:val="46"/>
              <w:szCs w:val="46"/>
            </w:rPr>
          </w:rPrChange>
        </w:rPr>
        <w:t xml:space="preserve">t </w:t>
      </w:r>
      <w:del w:id="1499" w:author="Oestreich, Julia" w:date="2025-05-15T17:13:00Z" w16du:dateUtc="2025-05-15T21:13:00Z">
        <w:r w:rsidDel="004F5D07">
          <w:rPr>
            <w:rPrChange w:id="1500" w:author="Holli Flanagan" w:date="2025-05-12T14:35:00Z">
              <w:rPr>
                <w:sz w:val="46"/>
                <w:szCs w:val="46"/>
              </w:rPr>
            </w:rPrChange>
          </w:rPr>
          <w:delText>a</w:delText>
        </w:r>
      </w:del>
      <w:ins w:id="1501" w:author="Oestreich, Julia" w:date="2025-05-15T17:13:00Z" w16du:dateUtc="2025-05-15T21:13:00Z">
        <w:r w:rsidR="004F5D07">
          <w:t>A</w:t>
        </w:r>
      </w:ins>
      <w:r>
        <w:rPr>
          <w:rPrChange w:id="1502" w:author="Holli Flanagan" w:date="2025-05-12T14:35:00Z">
            <w:rPr>
              <w:sz w:val="46"/>
              <w:szCs w:val="46"/>
            </w:rPr>
          </w:rPrChange>
        </w:rPr>
        <w:t>ll together</w:t>
      </w:r>
    </w:p>
    <w:p w14:paraId="622B6141" w14:textId="77777777" w:rsidR="00B32DEF" w:rsidRPr="00B32DEF" w:rsidRDefault="00000000">
      <w:pPr>
        <w:pStyle w:val="Heading2"/>
        <w:rPr>
          <w:rPrChange w:id="1503" w:author="Holli Flanagan" w:date="2025-05-12T14:35:00Z">
            <w:rPr>
              <w:sz w:val="34"/>
              <w:szCs w:val="34"/>
            </w:rPr>
          </w:rPrChange>
        </w:rPr>
        <w:pPrChange w:id="1504" w:author="Holli Flanagan" w:date="2025-05-12T14:35:00Z">
          <w:pPr>
            <w:pStyle w:val="Heading2"/>
            <w:keepNext w:val="0"/>
            <w:keepLines w:val="0"/>
          </w:pPr>
        </w:pPrChange>
      </w:pPr>
      <w:bookmarkStart w:id="1505" w:name="_en9c7col77tv" w:colFirst="0" w:colLast="0"/>
      <w:bookmarkEnd w:id="1505"/>
      <w:r>
        <w:rPr>
          <w:rPrChange w:id="1506" w:author="Holli Flanagan" w:date="2025-05-12T14:35:00Z">
            <w:rPr>
              <w:sz w:val="34"/>
              <w:szCs w:val="34"/>
            </w:rPr>
          </w:rPrChange>
        </w:rPr>
        <w:t>Key Idea</w:t>
      </w:r>
    </w:p>
    <w:p w14:paraId="353EE07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del w:id="1507" w:author="Holli Flanagan" w:date="2025-05-09T17:50:00Z">
        <w:r>
          <w:rPr>
            <w:rFonts w:ascii="Times New Roman" w:eastAsia="Times New Roman" w:hAnsi="Times New Roman" w:cs="Times New Roman"/>
            <w:color w:val="212529"/>
            <w:sz w:val="24"/>
            <w:szCs w:val="24"/>
            <w:rPrChange w:id="1508" w:author="Holli Flanagan" w:date="2025-05-09T17:50:00Z">
              <w:rPr>
                <w:rFonts w:ascii="Times New Roman" w:eastAsia="Times New Roman" w:hAnsi="Times New Roman" w:cs="Times New Roman"/>
                <w:i/>
                <w:color w:val="212529"/>
                <w:sz w:val="24"/>
                <w:szCs w:val="24"/>
              </w:rPr>
            </w:rPrChange>
          </w:rPr>
          <w:delText>I</w:delText>
        </w:r>
      </w:del>
      <w:ins w:id="1509" w:author="Holli Flanagan" w:date="2025-05-09T17:50:00Z">
        <w:r>
          <w:rPr>
            <w:rFonts w:ascii="Times New Roman" w:eastAsia="Times New Roman" w:hAnsi="Times New Roman" w:cs="Times New Roman"/>
            <w:color w:val="212529"/>
            <w:sz w:val="24"/>
            <w:szCs w:val="24"/>
            <w:rPrChange w:id="1510" w:author="Holli Flanagan" w:date="2025-05-09T17:50:00Z">
              <w:rPr>
                <w:rFonts w:ascii="Times New Roman" w:eastAsia="Times New Roman" w:hAnsi="Times New Roman" w:cs="Times New Roman"/>
                <w:i/>
                <w:color w:val="212529"/>
                <w:sz w:val="24"/>
                <w:szCs w:val="24"/>
              </w:rPr>
            </w:rPrChange>
          </w:rPr>
          <w:t>i</w:t>
        </w:r>
      </w:ins>
      <w:r>
        <w:rPr>
          <w:rFonts w:ascii="Times New Roman" w:eastAsia="Times New Roman" w:hAnsi="Times New Roman" w:cs="Times New Roman"/>
          <w:color w:val="212529"/>
          <w:sz w:val="24"/>
          <w:szCs w:val="24"/>
          <w:rPrChange w:id="1511" w:author="Holli Flanagan" w:date="2025-05-09T17:50:00Z">
            <w:rPr>
              <w:rFonts w:ascii="Times New Roman" w:eastAsia="Times New Roman" w:hAnsi="Times New Roman" w:cs="Times New Roman"/>
              <w:i/>
              <w:color w:val="212529"/>
              <w:sz w:val="24"/>
              <w:szCs w:val="24"/>
            </w:rPr>
          </w:rPrChange>
        </w:rPr>
        <w:t>nheritance</w:t>
      </w:r>
      <w:r>
        <w:rPr>
          <w:rFonts w:ascii="Times New Roman" w:eastAsia="Times New Roman" w:hAnsi="Times New Roman" w:cs="Times New Roman"/>
          <w:color w:val="212529"/>
          <w:sz w:val="24"/>
          <w:szCs w:val="24"/>
        </w:rPr>
        <w:t xml:space="preserve">, we can build complex hierarchies of objects in order to define new types that are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some existing</w:t>
      </w:r>
      <w:proofErr w:type="gramEnd"/>
      <w:r>
        <w:rPr>
          <w:rFonts w:ascii="Times New Roman" w:eastAsia="Times New Roman" w:hAnsi="Times New Roman" w:cs="Times New Roman"/>
          <w:color w:val="212529"/>
          <w:sz w:val="24"/>
          <w:szCs w:val="24"/>
        </w:rPr>
        <w:t xml:space="preserve"> type.</w:t>
      </w:r>
    </w:p>
    <w:p w14:paraId="4835231F" w14:textId="77777777" w:rsidR="00B32DEF" w:rsidRPr="00B32DEF" w:rsidRDefault="00000000">
      <w:pPr>
        <w:pStyle w:val="Heading2"/>
        <w:rPr>
          <w:rPrChange w:id="1512" w:author="Holli Flanagan" w:date="2025-05-12T14:35:00Z">
            <w:rPr>
              <w:sz w:val="34"/>
              <w:szCs w:val="34"/>
            </w:rPr>
          </w:rPrChange>
        </w:rPr>
        <w:pPrChange w:id="1513" w:author="Holli Flanagan" w:date="2025-05-12T14:35:00Z">
          <w:pPr>
            <w:pStyle w:val="Heading2"/>
            <w:keepNext w:val="0"/>
            <w:keepLines w:val="0"/>
          </w:pPr>
        </w:pPrChange>
      </w:pPr>
      <w:bookmarkStart w:id="1514" w:name="_634iyreenbbp" w:colFirst="0" w:colLast="0"/>
      <w:bookmarkEnd w:id="1514"/>
      <w:r>
        <w:rPr>
          <w:rPrChange w:id="1515" w:author="Holli Flanagan" w:date="2025-05-12T14:35:00Z">
            <w:rPr>
              <w:sz w:val="34"/>
              <w:szCs w:val="34"/>
            </w:rPr>
          </w:rPrChange>
        </w:rPr>
        <w:t>Termi</w:t>
      </w:r>
      <w:ins w:id="1516" w:author="Holli Flanagan" w:date="2025-04-30T20:49:00Z">
        <w:r>
          <w:rPr>
            <w:rPrChange w:id="1517" w:author="Holli Flanagan" w:date="2025-05-12T14:35:00Z">
              <w:rPr>
                <w:sz w:val="34"/>
                <w:szCs w:val="34"/>
              </w:rPr>
            </w:rPrChange>
          </w:rPr>
          <w:t>n</w:t>
        </w:r>
      </w:ins>
      <w:r>
        <w:rPr>
          <w:rPrChange w:id="1518" w:author="Holli Flanagan" w:date="2025-05-12T14:35:00Z">
            <w:rPr>
              <w:sz w:val="34"/>
              <w:szCs w:val="34"/>
            </w:rPr>
          </w:rPrChange>
        </w:rPr>
        <w:t>ology review</w:t>
      </w:r>
    </w:p>
    <w:p w14:paraId="39912E7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Composition:</w:t>
      </w:r>
    </w:p>
    <w:p w14:paraId="11B02250" w14:textId="77777777" w:rsidR="00B32DEF" w:rsidRDefault="00000000">
      <w:pPr>
        <w:numPr>
          <w:ilvl w:val="0"/>
          <w:numId w:val="25"/>
        </w:numPr>
        <w:shd w:val="clear" w:color="auto" w:fill="FFFFFF"/>
        <w:spacing w:before="180"/>
        <w:rPr>
          <w:rFonts w:ascii="Times New Roman" w:eastAsia="Times New Roman" w:hAnsi="Times New Roman" w:cs="Times New Roman"/>
        </w:rPr>
        <w:pPrChange w:id="1519" w:author="Holli Flanagan" w:date="2025-05-09T17:50:00Z">
          <w:pPr>
            <w:numPr>
              <w:numId w:val="3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 a class or array of </w:t>
      </w:r>
      <w:commentRangeStart w:id="1520"/>
      <w:r>
        <w:rPr>
          <w:rFonts w:ascii="Times New Roman" w:eastAsia="Times New Roman" w:hAnsi="Times New Roman" w:cs="Times New Roman"/>
          <w:color w:val="212529"/>
          <w:sz w:val="24"/>
          <w:szCs w:val="24"/>
        </w:rPr>
        <w:t xml:space="preserve">class </w:t>
      </w:r>
      <w:commentRangeEnd w:id="1520"/>
      <w:r>
        <w:commentReference w:id="1520"/>
      </w:r>
      <w:r>
        <w:rPr>
          <w:rFonts w:ascii="Times New Roman" w:eastAsia="Times New Roman" w:hAnsi="Times New Roman" w:cs="Times New Roman"/>
          <w:color w:val="212529"/>
          <w:sz w:val="24"/>
          <w:szCs w:val="24"/>
        </w:rPr>
        <w:t>as a property to your class.</w:t>
      </w:r>
    </w:p>
    <w:p w14:paraId="2D210871" w14:textId="77777777" w:rsidR="00B32DEF" w:rsidRDefault="00000000">
      <w:pPr>
        <w:numPr>
          <w:ilvl w:val="0"/>
          <w:numId w:val="25"/>
        </w:numPr>
        <w:shd w:val="clear" w:color="auto" w:fill="FFFFFF"/>
        <w:spacing w:after="300"/>
        <w:rPr>
          <w:rFonts w:ascii="Times New Roman" w:eastAsia="Times New Roman" w:hAnsi="Times New Roman" w:cs="Times New Roman"/>
        </w:rPr>
        <w:pPrChange w:id="1521" w:author="Holli Flanagan" w:date="2025-05-09T17:50:00Z">
          <w:pPr>
            <w:numPr>
              <w:numId w:val="3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Represents a </w:t>
      </w:r>
      <w:commentRangeStart w:id="1522"/>
      <w:r>
        <w:rPr>
          <w:rFonts w:ascii="Times New Roman" w:eastAsia="Times New Roman" w:hAnsi="Times New Roman" w:cs="Times New Roman"/>
          <w:color w:val="212529"/>
          <w:sz w:val="24"/>
          <w:szCs w:val="24"/>
        </w:rPr>
        <w:t xml:space="preserve">has a </w:t>
      </w:r>
      <w:commentRangeEnd w:id="1522"/>
      <w:r>
        <w:commentReference w:id="1522"/>
      </w:r>
      <w:r>
        <w:rPr>
          <w:rFonts w:ascii="Times New Roman" w:eastAsia="Times New Roman" w:hAnsi="Times New Roman" w:cs="Times New Roman"/>
          <w:color w:val="212529"/>
          <w:sz w:val="24"/>
          <w:szCs w:val="24"/>
        </w:rPr>
        <w:t>relationship</w:t>
      </w:r>
      <w:ins w:id="1523" w:author="Holli Flanagan" w:date="2025-05-09T17:50:00Z">
        <w:r>
          <w:rPr>
            <w:rFonts w:ascii="Times New Roman" w:eastAsia="Times New Roman" w:hAnsi="Times New Roman" w:cs="Times New Roman"/>
            <w:color w:val="212529"/>
            <w:sz w:val="24"/>
            <w:szCs w:val="24"/>
          </w:rPr>
          <w:t>.</w:t>
        </w:r>
      </w:ins>
    </w:p>
    <w:p w14:paraId="674DA56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Inheritance:</w:t>
      </w:r>
    </w:p>
    <w:p w14:paraId="28D0204A" w14:textId="77777777" w:rsidR="00B32DEF" w:rsidRDefault="00000000">
      <w:pPr>
        <w:numPr>
          <w:ilvl w:val="0"/>
          <w:numId w:val="26"/>
        </w:numPr>
        <w:shd w:val="clear" w:color="auto" w:fill="FFFFFF"/>
        <w:spacing w:before="180"/>
        <w:rPr>
          <w:rFonts w:ascii="Times New Roman" w:eastAsia="Times New Roman" w:hAnsi="Times New Roman" w:cs="Times New Roman"/>
        </w:rPr>
        <w:pPrChange w:id="1524" w:author="Holli Flanagan" w:date="2025-05-09T17:51:00Z">
          <w:pPr>
            <w:numPr>
              <w:numId w:val="172"/>
            </w:numPr>
            <w:shd w:val="clear" w:color="auto" w:fill="FFFFFF"/>
            <w:spacing w:before="180" w:after="300"/>
            <w:ind w:left="720" w:hanging="360"/>
          </w:pPr>
        </w:pPrChange>
      </w:pPr>
      <w:r>
        <w:rPr>
          <w:rFonts w:ascii="Times New Roman" w:eastAsia="Times New Roman" w:hAnsi="Times New Roman" w:cs="Times New Roman"/>
          <w:color w:val="212529"/>
          <w:sz w:val="24"/>
          <w:szCs w:val="24"/>
        </w:rPr>
        <w:t>Extend an existing class by adding functionality, but keeping the functionality of the original class.</w:t>
      </w:r>
    </w:p>
    <w:p w14:paraId="53737A9E" w14:textId="38B4CD93" w:rsidR="00B32DEF" w:rsidRDefault="00000000">
      <w:pPr>
        <w:numPr>
          <w:ilvl w:val="0"/>
          <w:numId w:val="26"/>
        </w:numPr>
        <w:shd w:val="clear" w:color="auto" w:fill="FFFFFF"/>
        <w:spacing w:after="300"/>
        <w:rPr>
          <w:rFonts w:ascii="Times New Roman" w:eastAsia="Times New Roman" w:hAnsi="Times New Roman" w:cs="Times New Roman"/>
        </w:rPr>
        <w:pPrChange w:id="1525" w:author="Holli Flanagan" w:date="2025-05-09T17:51:00Z">
          <w:pPr>
            <w:numPr>
              <w:numId w:val="172"/>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Represents</w:t>
      </w:r>
      <w:proofErr w:type="gramEnd"/>
      <w:r>
        <w:rPr>
          <w:rFonts w:ascii="Times New Roman" w:eastAsia="Times New Roman" w:hAnsi="Times New Roman" w:cs="Times New Roman"/>
          <w:color w:val="212529"/>
          <w:sz w:val="24"/>
          <w:szCs w:val="24"/>
        </w:rPr>
        <w:t xml:space="preserve"> a</w:t>
      </w:r>
      <w:commentRangeStart w:id="1526"/>
      <w:r>
        <w:rPr>
          <w:rFonts w:ascii="Times New Roman" w:eastAsia="Times New Roman" w:hAnsi="Times New Roman" w:cs="Times New Roman"/>
          <w:color w:val="212529"/>
          <w:sz w:val="24"/>
          <w:szCs w:val="24"/>
        </w:rPr>
        <w:t xml:space="preserve"> is a</w:t>
      </w:r>
      <w:commentRangeEnd w:id="1526"/>
      <w:r>
        <w:commentReference w:id="1526"/>
      </w:r>
      <w:r>
        <w:rPr>
          <w:rFonts w:ascii="Times New Roman" w:eastAsia="Times New Roman" w:hAnsi="Times New Roman" w:cs="Times New Roman"/>
          <w:color w:val="212529"/>
          <w:sz w:val="24"/>
          <w:szCs w:val="24"/>
        </w:rPr>
        <w:t xml:space="preserve"> relationship</w:t>
      </w:r>
      <w:ins w:id="1527" w:author="Holli Flanagan" w:date="2025-05-09T17:51:00Z">
        <w:r>
          <w:rPr>
            <w:rFonts w:ascii="Times New Roman" w:eastAsia="Times New Roman" w:hAnsi="Times New Roman" w:cs="Times New Roman"/>
            <w:color w:val="212529"/>
            <w:sz w:val="24"/>
            <w:szCs w:val="24"/>
          </w:rPr>
          <w:t>.</w:t>
        </w:r>
      </w:ins>
    </w:p>
    <w:p w14:paraId="1033E10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class that we are extending is called the</w:t>
      </w:r>
      <w:commentRangeStart w:id="1528"/>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superclass</w:t>
      </w:r>
      <w:r>
        <w:rPr>
          <w:rFonts w:ascii="Times New Roman" w:eastAsia="Times New Roman" w:hAnsi="Times New Roman" w:cs="Times New Roman"/>
          <w:color w:val="212529"/>
          <w:sz w:val="24"/>
          <w:szCs w:val="24"/>
        </w:rPr>
        <w:t xml:space="preserve"> or sometimes the </w:t>
      </w:r>
      <w:r>
        <w:rPr>
          <w:rFonts w:ascii="Times New Roman" w:eastAsia="Times New Roman" w:hAnsi="Times New Roman" w:cs="Times New Roman"/>
          <w:i/>
          <w:color w:val="212529"/>
          <w:sz w:val="24"/>
          <w:szCs w:val="24"/>
        </w:rPr>
        <w:t>base class</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parent class</w:t>
      </w:r>
      <w:ins w:id="1529" w:author="Holli Flanagan" w:date="2025-05-09T17:51:00Z">
        <w:r>
          <w:rPr>
            <w:rFonts w:ascii="Times New Roman" w:eastAsia="Times New Roman" w:hAnsi="Times New Roman" w:cs="Times New Roman"/>
            <w:i/>
            <w:color w:val="212529"/>
            <w:sz w:val="24"/>
            <w:szCs w:val="24"/>
          </w:rPr>
          <w:t>.</w:t>
        </w:r>
      </w:ins>
      <w:r>
        <w:rPr>
          <w:rFonts w:ascii="Times New Roman" w:eastAsia="Times New Roman" w:hAnsi="Times New Roman" w:cs="Times New Roman"/>
          <w:color w:val="212529"/>
          <w:sz w:val="24"/>
          <w:szCs w:val="24"/>
        </w:rPr>
        <w:t xml:space="preserve"> The class that we are creating by extending is called a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child class</w:t>
      </w:r>
      <w:r>
        <w:rPr>
          <w:rFonts w:ascii="Times New Roman" w:eastAsia="Times New Roman" w:hAnsi="Times New Roman" w:cs="Times New Roman"/>
          <w:color w:val="212529"/>
          <w:sz w:val="24"/>
          <w:szCs w:val="24"/>
        </w:rPr>
        <w:t>.</w:t>
      </w:r>
      <w:commentRangeEnd w:id="1528"/>
      <w:r>
        <w:commentReference w:id="1528"/>
      </w:r>
    </w:p>
    <w:p w14:paraId="314CBD62" w14:textId="77777777" w:rsidR="00B32DEF" w:rsidRPr="00B32DEF" w:rsidRDefault="00000000">
      <w:pPr>
        <w:pStyle w:val="Heading2"/>
        <w:rPr>
          <w:rPrChange w:id="1530" w:author="Holli Flanagan" w:date="2025-05-12T14:35:00Z">
            <w:rPr>
              <w:sz w:val="34"/>
              <w:szCs w:val="34"/>
            </w:rPr>
          </w:rPrChange>
        </w:rPr>
        <w:pPrChange w:id="1531" w:author="Holli Flanagan" w:date="2025-05-12T14:35:00Z">
          <w:pPr>
            <w:pStyle w:val="Heading2"/>
            <w:keepNext w:val="0"/>
            <w:keepLines w:val="0"/>
          </w:pPr>
        </w:pPrChange>
      </w:pPr>
      <w:bookmarkStart w:id="1532" w:name="_uy5py25xj4z4" w:colFirst="0" w:colLast="0"/>
      <w:bookmarkEnd w:id="1532"/>
      <w:r>
        <w:rPr>
          <w:rPrChange w:id="1533" w:author="Holli Flanagan" w:date="2025-05-12T14:35:00Z">
            <w:rPr>
              <w:sz w:val="34"/>
              <w:szCs w:val="34"/>
            </w:rPr>
          </w:rPrChange>
        </w:rPr>
        <w:t>Back to drawing</w:t>
      </w:r>
    </w:p>
    <w:p w14:paraId="680A2B6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Is there something most of our objects have in common?</w:t>
      </w:r>
    </w:p>
    <w:p w14:paraId="692FB6E1" w14:textId="77777777" w:rsidR="00B32DEF" w:rsidRDefault="00000000">
      <w:pPr>
        <w:shd w:val="clear" w:color="auto" w:fill="FFFFFF"/>
        <w:spacing w:after="240"/>
        <w:ind w:left="720"/>
        <w:rPr>
          <w:rFonts w:ascii="Times New Roman" w:eastAsia="Times New Roman" w:hAnsi="Times New Roman" w:cs="Times New Roman"/>
          <w:color w:val="212529"/>
          <w:sz w:val="24"/>
          <w:szCs w:val="24"/>
        </w:rPr>
        <w:pPrChange w:id="1534" w:author="Holli Flanagan" w:date="2025-05-09T17:52:00Z">
          <w:pPr>
            <w:shd w:val="clear" w:color="auto" w:fill="FFFFFF"/>
            <w:spacing w:after="240"/>
          </w:pPr>
        </w:pPrChange>
      </w:pPr>
      <w:r>
        <w:rPr>
          <w:rFonts w:ascii="Times New Roman" w:eastAsia="Times New Roman" w:hAnsi="Times New Roman" w:cs="Times New Roman"/>
          <w:color w:val="212529"/>
          <w:sz w:val="24"/>
          <w:szCs w:val="24"/>
        </w:rPr>
        <w:t>All of the drawing objects (</w:t>
      </w:r>
      <w:del w:id="1535" w:author="Holli Flanagan" w:date="2025-05-09T17:52:00Z">
        <w:r>
          <w:rPr>
            <w:rFonts w:ascii="Times New Roman" w:eastAsia="Times New Roman" w:hAnsi="Times New Roman" w:cs="Times New Roman"/>
            <w:color w:val="212529"/>
            <w:sz w:val="24"/>
            <w:szCs w:val="24"/>
          </w:rPr>
          <w:delText>P</w:delText>
        </w:r>
      </w:del>
      <w:ins w:id="1536" w:author="Holli Flanagan" w:date="2025-05-09T17:52: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w:t>
      </w:r>
      <w:del w:id="1537" w:author="Holli Flanagan" w:date="2025-05-09T17:52:00Z">
        <w:r>
          <w:rPr>
            <w:rFonts w:ascii="Times New Roman" w:eastAsia="Times New Roman" w:hAnsi="Times New Roman" w:cs="Times New Roman"/>
            <w:color w:val="212529"/>
            <w:sz w:val="24"/>
            <w:szCs w:val="24"/>
          </w:rPr>
          <w:delText>L</w:delText>
        </w:r>
      </w:del>
      <w:ins w:id="1538" w:author="Holli Flanagan" w:date="2025-05-09T17:52: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 xml:space="preserve">ine, </w:t>
      </w:r>
      <w:del w:id="1539" w:author="Holli Flanagan" w:date="2025-05-09T17:52:00Z">
        <w:r>
          <w:rPr>
            <w:rFonts w:ascii="Times New Roman" w:eastAsia="Times New Roman" w:hAnsi="Times New Roman" w:cs="Times New Roman"/>
            <w:color w:val="212529"/>
            <w:sz w:val="24"/>
            <w:szCs w:val="24"/>
          </w:rPr>
          <w:delText>R</w:delText>
        </w:r>
      </w:del>
      <w:ins w:id="1540" w:author="Holli Flanagan" w:date="2025-05-09T17:52:00Z">
        <w:r>
          <w:rPr>
            <w:rFonts w:ascii="Times New Roman" w:eastAsia="Times New Roman" w:hAnsi="Times New Roman" w:cs="Times New Roman"/>
            <w:color w:val="212529"/>
            <w:sz w:val="24"/>
            <w:szCs w:val="24"/>
          </w:rPr>
          <w:t>r</w:t>
        </w:r>
      </w:ins>
      <w:r>
        <w:rPr>
          <w:rFonts w:ascii="Times New Roman" w:eastAsia="Times New Roman" w:hAnsi="Times New Roman" w:cs="Times New Roman"/>
          <w:color w:val="212529"/>
          <w:sz w:val="24"/>
          <w:szCs w:val="24"/>
        </w:rPr>
        <w:t xml:space="preserve">ectangle, </w:t>
      </w:r>
      <w:del w:id="1541" w:author="Holli Flanagan" w:date="2025-05-09T17:52:00Z">
        <w:r>
          <w:rPr>
            <w:rFonts w:ascii="Times New Roman" w:eastAsia="Times New Roman" w:hAnsi="Times New Roman" w:cs="Times New Roman"/>
            <w:color w:val="212529"/>
            <w:sz w:val="24"/>
            <w:szCs w:val="24"/>
          </w:rPr>
          <w:delText>P</w:delText>
        </w:r>
      </w:del>
      <w:ins w:id="1542" w:author="Holli Flanagan" w:date="2025-05-09T17:52: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olygon) have a </w:t>
      </w:r>
      <w:del w:id="1543" w:author="Holli Flanagan" w:date="2025-05-09T17:52:00Z">
        <w:r>
          <w:rPr>
            <w:rFonts w:ascii="Times New Roman" w:eastAsia="Times New Roman" w:hAnsi="Times New Roman" w:cs="Times New Roman"/>
            <w:color w:val="212529"/>
            <w:sz w:val="24"/>
            <w:szCs w:val="24"/>
          </w:rPr>
          <w:delText>C</w:delText>
        </w:r>
      </w:del>
      <w:ins w:id="1544" w:author="Holli Flanagan" w:date="2025-05-09T17:5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 component. If we create a class with just a color component, we could share that definition in all our drawing classes by extending it.</w:t>
      </w:r>
      <w:commentRangeStart w:id="1545"/>
      <w:commentRangeEnd w:id="1545"/>
      <w:r>
        <w:commentReference w:id="1545"/>
      </w:r>
    </w:p>
    <w:p w14:paraId="6687B2D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should we call our new class?</w:t>
      </w:r>
    </w:p>
    <w:p w14:paraId="7EE60CBE" w14:textId="77777777" w:rsidR="00B32DEF" w:rsidRDefault="00000000">
      <w:pPr>
        <w:shd w:val="clear" w:color="auto" w:fill="FFFFFF"/>
        <w:spacing w:after="240"/>
        <w:ind w:left="720"/>
        <w:rPr>
          <w:rFonts w:ascii="Times New Roman" w:eastAsia="Times New Roman" w:hAnsi="Times New Roman" w:cs="Times New Roman"/>
          <w:color w:val="212529"/>
          <w:sz w:val="24"/>
          <w:szCs w:val="24"/>
        </w:rPr>
        <w:pPrChange w:id="1546" w:author="Holli Flanagan" w:date="2025-05-09T17:52:00Z">
          <w:pPr>
            <w:shd w:val="clear" w:color="auto" w:fill="FFFFFF"/>
            <w:spacing w:after="240"/>
          </w:pPr>
        </w:pPrChange>
      </w:pPr>
      <w:r>
        <w:rPr>
          <w:rFonts w:ascii="Times New Roman" w:eastAsia="Times New Roman" w:hAnsi="Times New Roman" w:cs="Times New Roman"/>
          <w:color w:val="212529"/>
          <w:sz w:val="24"/>
          <w:szCs w:val="24"/>
        </w:rPr>
        <w:t xml:space="preserve">We want something descriptive that supports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is a</w:t>
      </w:r>
      <w:proofErr w:type="gramEnd"/>
      <w:r>
        <w:rPr>
          <w:rFonts w:ascii="Times New Roman" w:eastAsia="Times New Roman" w:hAnsi="Times New Roman" w:cs="Times New Roman"/>
          <w:color w:val="212529"/>
          <w:sz w:val="24"/>
          <w:szCs w:val="24"/>
        </w:rPr>
        <w:t xml:space="preserve"> relationship with all the other classes. For this example, I will choose to create a class </w:t>
      </w:r>
      <w:r>
        <w:rPr>
          <w:rFonts w:ascii="Times New Roman" w:eastAsia="Times New Roman" w:hAnsi="Times New Roman" w:cs="Times New Roman"/>
          <w:i/>
          <w:color w:val="212529"/>
          <w:sz w:val="24"/>
          <w:szCs w:val="24"/>
        </w:rPr>
        <w:t>Drawable</w:t>
      </w:r>
      <w:r>
        <w:rPr>
          <w:rFonts w:ascii="Times New Roman" w:eastAsia="Times New Roman" w:hAnsi="Times New Roman" w:cs="Times New Roman"/>
          <w:color w:val="212529"/>
          <w:sz w:val="24"/>
          <w:szCs w:val="24"/>
        </w:rPr>
        <w:t>.</w:t>
      </w:r>
    </w:p>
    <w:p w14:paraId="5A83DF4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19127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simple drawable class. It contains a color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 xml:space="preserve">), a clone method, and automatically makes a deep copy of the color object in the constructor. It just holds our color object, so we will extend this to make all of our other </w:t>
      </w:r>
      <w:proofErr w:type="spellStart"/>
      <w:r>
        <w:rPr>
          <w:rFonts w:ascii="Times New Roman" w:eastAsia="Times New Roman" w:hAnsi="Times New Roman" w:cs="Times New Roman"/>
          <w:color w:val="212529"/>
          <w:sz w:val="24"/>
          <w:szCs w:val="24"/>
        </w:rPr>
        <w:t>drawables</w:t>
      </w:r>
      <w:proofErr w:type="spellEnd"/>
      <w:r>
        <w:rPr>
          <w:rFonts w:ascii="Times New Roman" w:eastAsia="Times New Roman" w:hAnsi="Times New Roman" w:cs="Times New Roman"/>
          <w:color w:val="212529"/>
          <w:sz w:val="24"/>
          <w:szCs w:val="24"/>
        </w:rPr>
        <w:t>.</w:t>
      </w:r>
    </w:p>
    <w:p w14:paraId="2CE716A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85C1ACC" w14:textId="77777777" w:rsidR="00B32DEF" w:rsidRDefault="00000000">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rPr>
        <w:lastRenderedPageBreak/>
        <w:t xml:space="preserve">Our point class inherits color from the Drawable class. Our Point constructor calls the constructor for our Drawable class and passes it the color so it can do its initialization (all </w:t>
      </w:r>
      <w:proofErr w:type="spellStart"/>
      <w:r>
        <w:rPr>
          <w:rFonts w:ascii="Times New Roman" w:eastAsia="Times New Roman" w:hAnsi="Times New Roman" w:cs="Times New Roman"/>
          <w:color w:val="212529"/>
          <w:sz w:val="24"/>
          <w:szCs w:val="24"/>
        </w:rPr>
        <w:t>drawables</w:t>
      </w:r>
      <w:proofErr w:type="spellEnd"/>
      <w:r>
        <w:rPr>
          <w:rFonts w:ascii="Times New Roman" w:eastAsia="Times New Roman" w:hAnsi="Times New Roman" w:cs="Times New Roman"/>
          <w:color w:val="212529"/>
          <w:sz w:val="24"/>
          <w:szCs w:val="24"/>
        </w:rPr>
        <w:t xml:space="preserve"> have a color). It does this </w:t>
      </w:r>
      <w:proofErr w:type="gramStart"/>
      <w:r>
        <w:rPr>
          <w:rFonts w:ascii="Times New Roman" w:eastAsia="Times New Roman" w:hAnsi="Times New Roman" w:cs="Times New Roman"/>
          <w:color w:val="212529"/>
          <w:sz w:val="24"/>
          <w:szCs w:val="24"/>
        </w:rPr>
        <w:t>by passing</w:t>
      </w:r>
      <w:proofErr w:type="gramEnd"/>
      <w:r>
        <w:rPr>
          <w:rFonts w:ascii="Times New Roman" w:eastAsia="Times New Roman" w:hAnsi="Times New Roman" w:cs="Times New Roman"/>
          <w:color w:val="212529"/>
          <w:sz w:val="24"/>
          <w:szCs w:val="24"/>
        </w:rPr>
        <w:t xml:space="preserve"> color to </w:t>
      </w:r>
      <w:r>
        <w:rPr>
          <w:rFonts w:ascii="Times New Roman" w:eastAsia="Times New Roman" w:hAnsi="Times New Roman" w:cs="Times New Roman"/>
          <w:color w:val="D63384"/>
          <w:sz w:val="21"/>
          <w:szCs w:val="21"/>
          <w:shd w:val="clear" w:color="auto" w:fill="F5F6FA"/>
        </w:rPr>
        <w:t>super</w:t>
      </w:r>
    </w:p>
    <w:p w14:paraId="407CC4B3"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Notice that the public interface is unchanged, but we don’t have to worry about the color, the drawable does.</w:t>
      </w:r>
    </w:p>
    <w:p w14:paraId="0D92D08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456D28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Line class can also inherit from our Drawable class. </w:t>
      </w:r>
      <w:proofErr w:type="gramStart"/>
      <w:r>
        <w:rPr>
          <w:rFonts w:ascii="Times New Roman" w:eastAsia="Times New Roman" w:hAnsi="Times New Roman" w:cs="Times New Roman"/>
          <w:color w:val="212529"/>
          <w:sz w:val="24"/>
          <w:szCs w:val="24"/>
        </w:rPr>
        <w:t>Again</w:t>
      </w:r>
      <w:proofErr w:type="gramEnd"/>
      <w:r>
        <w:rPr>
          <w:rFonts w:ascii="Times New Roman" w:eastAsia="Times New Roman" w:hAnsi="Times New Roman" w:cs="Times New Roman"/>
          <w:color w:val="212529"/>
          <w:sz w:val="24"/>
          <w:szCs w:val="24"/>
        </w:rPr>
        <w:t xml:space="preserve"> it calls super to initialize the Drawable portion of the object. Note also that the constructor clones the corner points. </w:t>
      </w:r>
    </w:p>
    <w:p w14:paraId="21D6D504" w14:textId="77777777" w:rsidR="00B32DEF" w:rsidRDefault="00000000">
      <w:pPr>
        <w:shd w:val="clear" w:color="auto" w:fill="FFFFFF"/>
        <w:spacing w:after="240"/>
        <w:rPr>
          <w:del w:id="1547" w:author="Holli Flanagan" w:date="2025-05-09T17:54:00Z"/>
          <w:rFonts w:ascii="Times New Roman" w:eastAsia="Times New Roman" w:hAnsi="Times New Roman" w:cs="Times New Roman"/>
          <w:color w:val="212529"/>
          <w:sz w:val="24"/>
          <w:szCs w:val="24"/>
        </w:rPr>
      </w:pPr>
      <w:ins w:id="1548" w:author="Holli Flanagan" w:date="2025-05-09T17:54:00Z">
        <w:r>
          <w:rPr>
            <w:rFonts w:ascii="Times New Roman" w:eastAsia="Times New Roman" w:hAnsi="Times New Roman" w:cs="Times New Roman"/>
            <w:color w:val="212529"/>
            <w:sz w:val="24"/>
            <w:szCs w:val="24"/>
          </w:rPr>
          <w:t>Remember that “drawable”</w:t>
        </w:r>
      </w:ins>
      <w:del w:id="1549" w:author="Holli Flanagan" w:date="2025-05-09T17:54:00Z">
        <w:r>
          <w:rPr>
            <w:rFonts w:ascii="Times New Roman" w:eastAsia="Times New Roman" w:hAnsi="Times New Roman" w:cs="Times New Roman"/>
            <w:color w:val="212529"/>
            <w:sz w:val="24"/>
            <w:szCs w:val="24"/>
          </w:rPr>
          <w:delText>Reminder:</w:delText>
        </w:r>
      </w:del>
    </w:p>
    <w:p w14:paraId="49B6C3BC" w14:textId="77777777" w:rsidR="00B32DEF" w:rsidRPr="00B32DEF" w:rsidRDefault="00000000">
      <w:pPr>
        <w:shd w:val="clear" w:color="auto" w:fill="FFFFFF"/>
        <w:rPr>
          <w:del w:id="1550" w:author="Holli Flanagan" w:date="2025-05-09T17:54:00Z"/>
          <w:color w:val="000000"/>
          <w:rPrChange w:id="1551" w:author="Holli Flanagan" w:date="2025-05-09T17:54:00Z">
            <w:rPr>
              <w:del w:id="1552" w:author="Holli Flanagan" w:date="2025-05-09T17:54:00Z"/>
              <w:rFonts w:ascii="Times New Roman" w:eastAsia="Times New Roman" w:hAnsi="Times New Roman" w:cs="Times New Roman"/>
            </w:rPr>
          </w:rPrChange>
        </w:rPr>
        <w:pPrChange w:id="1553" w:author="Holli Flanagan" w:date="2025-05-09T17:54:00Z">
          <w:pPr>
            <w:numPr>
              <w:numId w:val="239"/>
            </w:numPr>
            <w:shd w:val="clear" w:color="auto" w:fill="FFFFFF"/>
            <w:spacing w:before="180" w:after="300"/>
            <w:ind w:left="720" w:hanging="360"/>
          </w:pPr>
        </w:pPrChange>
      </w:pPr>
      <w:del w:id="1554" w:author="Holli Flanagan" w:date="2025-05-09T17:54:00Z">
        <w:r>
          <w:rPr>
            <w:rFonts w:ascii="Times New Roman" w:eastAsia="Times New Roman" w:hAnsi="Times New Roman" w:cs="Times New Roman"/>
            <w:color w:val="212529"/>
            <w:sz w:val="24"/>
            <w:szCs w:val="24"/>
          </w:rPr>
          <w:delText>Drawable</w:delText>
        </w:r>
      </w:del>
      <w:r>
        <w:rPr>
          <w:rFonts w:ascii="Times New Roman" w:eastAsia="Times New Roman" w:hAnsi="Times New Roman" w:cs="Times New Roman"/>
          <w:color w:val="212529"/>
          <w:sz w:val="24"/>
          <w:szCs w:val="24"/>
        </w:rPr>
        <w:t xml:space="preserve"> is the </w:t>
      </w:r>
      <w:r>
        <w:rPr>
          <w:rFonts w:ascii="Times New Roman" w:eastAsia="Times New Roman" w:hAnsi="Times New Roman" w:cs="Times New Roman"/>
          <w:i/>
          <w:color w:val="212529"/>
          <w:sz w:val="24"/>
          <w:szCs w:val="24"/>
        </w:rPr>
        <w:t>superclass, base class, parent class</w:t>
      </w:r>
      <w:ins w:id="1555" w:author="Holli Flanagan" w:date="2025-05-09T17:54:00Z">
        <w:r w:rsidRPr="005F5C79">
          <w:rPr>
            <w:rFonts w:ascii="Times New Roman" w:eastAsia="Times New Roman" w:hAnsi="Times New Roman" w:cs="Times New Roman"/>
            <w:iCs/>
            <w:color w:val="212529"/>
            <w:sz w:val="24"/>
            <w:szCs w:val="24"/>
            <w:rPrChange w:id="1556" w:author="Oestreich, Julia" w:date="2025-05-15T17:15:00Z" w16du:dateUtc="2025-05-15T21:15:00Z">
              <w:rPr>
                <w:rFonts w:ascii="Times New Roman" w:eastAsia="Times New Roman" w:hAnsi="Times New Roman" w:cs="Times New Roman"/>
                <w:i/>
                <w:color w:val="212529"/>
                <w:sz w:val="24"/>
                <w:szCs w:val="24"/>
              </w:rPr>
            </w:rPrChange>
          </w:rPr>
          <w:t>. “Line”</w:t>
        </w:r>
        <w:r>
          <w:rPr>
            <w:rFonts w:ascii="Times New Roman" w:eastAsia="Times New Roman" w:hAnsi="Times New Roman" w:cs="Times New Roman"/>
            <w:color w:val="212529"/>
            <w:sz w:val="24"/>
            <w:szCs w:val="24"/>
            <w:rPrChange w:id="1557" w:author="Holli Flanagan" w:date="2025-05-09T17:54:00Z">
              <w:rPr>
                <w:rFonts w:ascii="Times New Roman" w:eastAsia="Times New Roman" w:hAnsi="Times New Roman" w:cs="Times New Roman"/>
                <w:i/>
                <w:color w:val="212529"/>
                <w:sz w:val="24"/>
                <w:szCs w:val="24"/>
              </w:rPr>
            </w:rPrChange>
          </w:rPr>
          <w:t xml:space="preserve"> </w:t>
        </w:r>
      </w:ins>
    </w:p>
    <w:p w14:paraId="037FCF81" w14:textId="77777777" w:rsidR="00B32DEF" w:rsidRPr="00B32DEF" w:rsidRDefault="00000000">
      <w:pPr>
        <w:shd w:val="clear" w:color="auto" w:fill="FFFFFF"/>
        <w:spacing w:after="240"/>
        <w:rPr>
          <w:color w:val="000000"/>
          <w:rPrChange w:id="1558" w:author="Holli Flanagan" w:date="2025-05-09T17:54:00Z">
            <w:rPr>
              <w:rFonts w:ascii="Times New Roman" w:eastAsia="Times New Roman" w:hAnsi="Times New Roman" w:cs="Times New Roman"/>
            </w:rPr>
          </w:rPrChange>
        </w:rPr>
        <w:pPrChange w:id="1559" w:author="Holli Flanagan" w:date="2025-05-09T17:54:00Z">
          <w:pPr>
            <w:numPr>
              <w:numId w:val="239"/>
            </w:numPr>
            <w:shd w:val="clear" w:color="auto" w:fill="FFFFFF"/>
            <w:spacing w:before="180" w:after="300"/>
            <w:ind w:left="720" w:hanging="360"/>
          </w:pPr>
        </w:pPrChange>
      </w:pPr>
      <w:del w:id="1560" w:author="Holli Flanagan" w:date="2025-05-09T17:54:00Z">
        <w:r>
          <w:rPr>
            <w:rFonts w:ascii="Times New Roman" w:eastAsia="Times New Roman" w:hAnsi="Times New Roman" w:cs="Times New Roman"/>
            <w:color w:val="212529"/>
            <w:sz w:val="24"/>
            <w:szCs w:val="24"/>
          </w:rPr>
          <w:delText xml:space="preserve">Line </w:delText>
        </w:r>
      </w:del>
      <w:r>
        <w:rPr>
          <w:rFonts w:ascii="Times New Roman" w:eastAsia="Times New Roman" w:hAnsi="Times New Roman" w:cs="Times New Roman"/>
          <w:color w:val="212529"/>
          <w:sz w:val="24"/>
          <w:szCs w:val="24"/>
        </w:rPr>
        <w:t xml:space="preserve">is the </w:t>
      </w:r>
      <w:r>
        <w:rPr>
          <w:rFonts w:ascii="Times New Roman" w:eastAsia="Times New Roman" w:hAnsi="Times New Roman" w:cs="Times New Roman"/>
          <w:i/>
          <w:color w:val="212529"/>
          <w:sz w:val="24"/>
          <w:szCs w:val="24"/>
        </w:rPr>
        <w:t>subclass, child class</w:t>
      </w:r>
      <w:ins w:id="1561" w:author="Holli Flanagan" w:date="2025-05-09T17:54:00Z">
        <w:r>
          <w:rPr>
            <w:rFonts w:ascii="Times New Roman" w:eastAsia="Times New Roman" w:hAnsi="Times New Roman" w:cs="Times New Roman"/>
            <w:i/>
            <w:color w:val="212529"/>
            <w:sz w:val="24"/>
            <w:szCs w:val="24"/>
          </w:rPr>
          <w:t>.</w:t>
        </w:r>
      </w:ins>
    </w:p>
    <w:p w14:paraId="594830EC" w14:textId="77777777" w:rsidR="00B32DEF" w:rsidRPr="00B32DEF" w:rsidRDefault="00000000">
      <w:pPr>
        <w:shd w:val="clear" w:color="auto" w:fill="FFFFFF"/>
        <w:spacing w:after="240"/>
        <w:rPr>
          <w:rFonts w:ascii="Times New Roman" w:eastAsia="Times New Roman" w:hAnsi="Times New Roman" w:cs="Times New Roman"/>
          <w:color w:val="212529"/>
          <w:sz w:val="24"/>
          <w:szCs w:val="24"/>
          <w:rPrChange w:id="1562" w:author="Holli Flanagan" w:date="2025-05-09T17:54:00Z">
            <w:rPr>
              <w:rFonts w:ascii="Times New Roman" w:eastAsia="Times New Roman" w:hAnsi="Times New Roman" w:cs="Times New Roman"/>
              <w:i/>
              <w:color w:val="212529"/>
              <w:sz w:val="24"/>
              <w:szCs w:val="24"/>
            </w:rPr>
          </w:rPrChange>
        </w:rPr>
      </w:pPr>
      <w:r>
        <w:rPr>
          <w:rFonts w:ascii="Times New Roman" w:eastAsia="Times New Roman" w:hAnsi="Times New Roman" w:cs="Times New Roman"/>
          <w:color w:val="212529"/>
          <w:sz w:val="24"/>
          <w:szCs w:val="24"/>
          <w:highlight w:val="yellow"/>
        </w:rPr>
        <w:t>[INSERT CODE BLOCK]</w:t>
      </w:r>
    </w:p>
    <w:p w14:paraId="4189BC4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polygon class can also </w:t>
      </w:r>
      <w:proofErr w:type="gramStart"/>
      <w:r>
        <w:rPr>
          <w:rFonts w:ascii="Times New Roman" w:eastAsia="Times New Roman" w:hAnsi="Times New Roman" w:cs="Times New Roman"/>
          <w:color w:val="212529"/>
          <w:sz w:val="24"/>
          <w:szCs w:val="24"/>
        </w:rPr>
        <w:t>inherit</w:t>
      </w:r>
      <w:proofErr w:type="gramEnd"/>
      <w:r>
        <w:rPr>
          <w:rFonts w:ascii="Times New Roman" w:eastAsia="Times New Roman" w:hAnsi="Times New Roman" w:cs="Times New Roman"/>
          <w:color w:val="212529"/>
          <w:sz w:val="24"/>
          <w:szCs w:val="24"/>
        </w:rPr>
        <w:t xml:space="preserve"> from our </w:t>
      </w:r>
      <w:del w:id="1563" w:author="Holli Flanagan" w:date="2025-05-09T17:54:00Z">
        <w:r>
          <w:rPr>
            <w:rFonts w:ascii="Times New Roman" w:eastAsia="Times New Roman" w:hAnsi="Times New Roman" w:cs="Times New Roman"/>
            <w:color w:val="212529"/>
            <w:sz w:val="24"/>
            <w:szCs w:val="24"/>
          </w:rPr>
          <w:delText>D</w:delText>
        </w:r>
      </w:del>
      <w:ins w:id="1564" w:author="Holli Flanagan" w:date="2025-05-09T17:54: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rawable class. </w:t>
      </w:r>
      <w:proofErr w:type="gramStart"/>
      <w:r>
        <w:rPr>
          <w:rFonts w:ascii="Times New Roman" w:eastAsia="Times New Roman" w:hAnsi="Times New Roman" w:cs="Times New Roman"/>
          <w:color w:val="212529"/>
          <w:sz w:val="24"/>
          <w:szCs w:val="24"/>
        </w:rPr>
        <w:t>Again</w:t>
      </w:r>
      <w:proofErr w:type="gramEnd"/>
      <w:r>
        <w:rPr>
          <w:rFonts w:ascii="Times New Roman" w:eastAsia="Times New Roman" w:hAnsi="Times New Roman" w:cs="Times New Roman"/>
          <w:color w:val="212529"/>
          <w:sz w:val="24"/>
          <w:szCs w:val="24"/>
        </w:rPr>
        <w:t xml:space="preserve"> it calls super to initialize the </w:t>
      </w:r>
      <w:del w:id="1565" w:author="Holli Flanagan" w:date="2025-05-09T17:54:00Z">
        <w:r>
          <w:rPr>
            <w:rFonts w:ascii="Times New Roman" w:eastAsia="Times New Roman" w:hAnsi="Times New Roman" w:cs="Times New Roman"/>
            <w:color w:val="212529"/>
            <w:sz w:val="24"/>
            <w:szCs w:val="24"/>
          </w:rPr>
          <w:delText>D</w:delText>
        </w:r>
      </w:del>
      <w:ins w:id="1566" w:author="Holli Flanagan" w:date="2025-05-09T17:54: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rawable portion of the object. Note also that the constructor clones the array of points by cloning each point and pushing them onto a new array before setting the member variable points.</w:t>
      </w:r>
    </w:p>
    <w:p w14:paraId="5C07E061" w14:textId="77777777" w:rsidR="00B32DEF" w:rsidRPr="00B32DEF" w:rsidRDefault="00000000">
      <w:pPr>
        <w:pStyle w:val="Heading2"/>
        <w:rPr>
          <w:rPrChange w:id="1567" w:author="Holli Flanagan" w:date="2025-05-12T14:35:00Z">
            <w:rPr>
              <w:sz w:val="34"/>
              <w:szCs w:val="34"/>
            </w:rPr>
          </w:rPrChange>
        </w:rPr>
        <w:pPrChange w:id="1568" w:author="Holli Flanagan" w:date="2025-05-12T14:35:00Z">
          <w:pPr>
            <w:pStyle w:val="Heading2"/>
            <w:keepNext w:val="0"/>
            <w:keepLines w:val="0"/>
          </w:pPr>
        </w:pPrChange>
      </w:pPr>
      <w:bookmarkStart w:id="1569" w:name="_jv40wy5odqej" w:colFirst="0" w:colLast="0"/>
      <w:bookmarkEnd w:id="1569"/>
      <w:r>
        <w:rPr>
          <w:rPrChange w:id="1570" w:author="Holli Flanagan" w:date="2025-05-12T14:35:00Z">
            <w:rPr>
              <w:sz w:val="34"/>
              <w:szCs w:val="34"/>
            </w:rPr>
          </w:rPrChange>
        </w:rPr>
        <w:t>Deeper hierarchies</w:t>
      </w:r>
    </w:p>
    <w:p w14:paraId="3537D01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create deeper hierarchies to express these types of relations.</w:t>
      </w:r>
    </w:p>
    <w:p w14:paraId="3937D16F" w14:textId="77777777" w:rsidR="00B32DEF" w:rsidRPr="00B32DEF" w:rsidRDefault="00000000">
      <w:pPr>
        <w:numPr>
          <w:ilvl w:val="0"/>
          <w:numId w:val="218"/>
        </w:numPr>
        <w:shd w:val="clear" w:color="auto" w:fill="FFFFFF"/>
        <w:spacing w:before="180"/>
        <w:rPr>
          <w:rFonts w:ascii="Times New Roman" w:eastAsia="Times New Roman" w:hAnsi="Times New Roman" w:cs="Times New Roman"/>
          <w:color w:val="212529"/>
          <w:sz w:val="24"/>
          <w:szCs w:val="24"/>
          <w:rPrChange w:id="1571" w:author="Holli Flanagan" w:date="2025-05-09T17:55:00Z">
            <w:rPr>
              <w:rFonts w:ascii="Times New Roman" w:eastAsia="Times New Roman" w:hAnsi="Times New Roman" w:cs="Times New Roman"/>
            </w:rPr>
          </w:rPrChange>
        </w:rPr>
        <w:pPrChange w:id="1572" w:author="Holli Flanagan" w:date="2025-05-09T17:55:00Z">
          <w:pPr>
            <w:numPr>
              <w:numId w:val="21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Everyone is a </w:t>
      </w:r>
      <w:del w:id="1573" w:author="Holli Flanagan" w:date="2025-05-09T17:55:00Z">
        <w:r>
          <w:rPr>
            <w:rFonts w:ascii="Times New Roman" w:eastAsia="Times New Roman" w:hAnsi="Times New Roman" w:cs="Times New Roman"/>
            <w:color w:val="212529"/>
            <w:sz w:val="24"/>
            <w:szCs w:val="24"/>
          </w:rPr>
          <w:delText>U</w:delText>
        </w:r>
      </w:del>
      <w:ins w:id="1574" w:author="Holli Flanagan" w:date="2025-05-09T17:5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w:t>
      </w:r>
      <w:ins w:id="1575" w:author="Holli Flanagan" w:date="2025-05-09T17:55:00Z">
        <w:r>
          <w:rPr>
            <w:rFonts w:ascii="Times New Roman" w:eastAsia="Times New Roman" w:hAnsi="Times New Roman" w:cs="Times New Roman"/>
            <w:color w:val="212529"/>
            <w:sz w:val="24"/>
            <w:szCs w:val="24"/>
          </w:rPr>
          <w:t>.</w:t>
        </w:r>
      </w:ins>
    </w:p>
    <w:p w14:paraId="2D6A748E" w14:textId="77777777" w:rsidR="00B32DEF" w:rsidRPr="00B32DEF" w:rsidRDefault="00000000">
      <w:pPr>
        <w:numPr>
          <w:ilvl w:val="0"/>
          <w:numId w:val="218"/>
        </w:numPr>
        <w:shd w:val="clear" w:color="auto" w:fill="FFFFFF"/>
        <w:spacing w:after="300"/>
        <w:rPr>
          <w:rFonts w:ascii="Times New Roman" w:eastAsia="Times New Roman" w:hAnsi="Times New Roman" w:cs="Times New Roman"/>
          <w:color w:val="212529"/>
          <w:sz w:val="24"/>
          <w:szCs w:val="24"/>
          <w:rPrChange w:id="1576" w:author="Holli Flanagan" w:date="2025-05-09T17:55:00Z">
            <w:rPr>
              <w:rFonts w:ascii="Times New Roman" w:eastAsia="Times New Roman" w:hAnsi="Times New Roman" w:cs="Times New Roman"/>
            </w:rPr>
          </w:rPrChange>
        </w:rPr>
        <w:pPrChange w:id="1577" w:author="Holli Flanagan" w:date="2025-05-09T17:55:00Z">
          <w:pPr>
            <w:numPr>
              <w:numId w:val="21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del w:id="1578" w:author="Holli Flanagan" w:date="2025-05-09T17:55:00Z">
        <w:r>
          <w:rPr>
            <w:rFonts w:ascii="Times New Roman" w:eastAsia="Times New Roman" w:hAnsi="Times New Roman" w:cs="Times New Roman"/>
            <w:color w:val="212529"/>
            <w:sz w:val="24"/>
            <w:szCs w:val="24"/>
          </w:rPr>
          <w:delText>S</w:delText>
        </w:r>
      </w:del>
      <w:ins w:id="1579" w:author="Holli Flanagan" w:date="2025-05-09T17:5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is a type of </w:t>
      </w:r>
      <w:del w:id="1580" w:author="Holli Flanagan" w:date="2025-05-09T17:55:00Z">
        <w:r>
          <w:rPr>
            <w:rFonts w:ascii="Times New Roman" w:eastAsia="Times New Roman" w:hAnsi="Times New Roman" w:cs="Times New Roman"/>
            <w:color w:val="212529"/>
            <w:sz w:val="24"/>
            <w:szCs w:val="24"/>
          </w:rPr>
          <w:delText>U</w:delText>
        </w:r>
      </w:del>
      <w:ins w:id="1581" w:author="Holli Flanagan" w:date="2025-05-09T17:5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 _ An undergrad is a type of </w:t>
      </w:r>
      <w:del w:id="1582" w:author="Holli Flanagan" w:date="2025-05-09T17:55:00Z">
        <w:r>
          <w:rPr>
            <w:rFonts w:ascii="Times New Roman" w:eastAsia="Times New Roman" w:hAnsi="Times New Roman" w:cs="Times New Roman"/>
            <w:color w:val="212529"/>
            <w:sz w:val="24"/>
            <w:szCs w:val="24"/>
          </w:rPr>
          <w:delText>S</w:delText>
        </w:r>
      </w:del>
      <w:ins w:id="1583" w:author="Holli Flanagan" w:date="2025-05-09T17:5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_ A </w:t>
      </w:r>
      <w:del w:id="1584" w:author="Holli Flanagan" w:date="2025-05-09T17:55:00Z">
        <w:r>
          <w:rPr>
            <w:rFonts w:ascii="Times New Roman" w:eastAsia="Times New Roman" w:hAnsi="Times New Roman" w:cs="Times New Roman"/>
            <w:color w:val="212529"/>
            <w:sz w:val="24"/>
            <w:szCs w:val="24"/>
          </w:rPr>
          <w:delText>F</w:delText>
        </w:r>
      </w:del>
      <w:ins w:id="1585" w:author="Holli Flanagan" w:date="2025-05-09T17:55: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 xml:space="preserve">reshman is a type of </w:t>
      </w:r>
      <w:del w:id="1586" w:author="Holli Flanagan" w:date="2025-05-09T17:55:00Z">
        <w:r>
          <w:rPr>
            <w:rFonts w:ascii="Times New Roman" w:eastAsia="Times New Roman" w:hAnsi="Times New Roman" w:cs="Times New Roman"/>
            <w:color w:val="212529"/>
            <w:sz w:val="24"/>
            <w:szCs w:val="24"/>
          </w:rPr>
          <w:delText>U</w:delText>
        </w:r>
      </w:del>
      <w:ins w:id="1587" w:author="Holli Flanagan" w:date="2025-05-09T17:5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ndergrad</w:t>
      </w:r>
      <w:ins w:id="1588" w:author="Holli Flanagan" w:date="2025-05-09T17:55:00Z">
        <w:r>
          <w:rPr>
            <w:rFonts w:ascii="Times New Roman" w:eastAsia="Times New Roman" w:hAnsi="Times New Roman" w:cs="Times New Roman"/>
            <w:color w:val="212529"/>
            <w:sz w:val="24"/>
            <w:szCs w:val="24"/>
          </w:rPr>
          <w:t>, etc.</w:t>
        </w:r>
      </w:ins>
      <w:del w:id="1589" w:author="Holli Flanagan" w:date="2025-05-09T17:55:00Z">
        <w:r>
          <w:rPr>
            <w:rFonts w:ascii="Times New Roman" w:eastAsia="Times New Roman" w:hAnsi="Times New Roman" w:cs="Times New Roman"/>
            <w:color w:val="212529"/>
            <w:sz w:val="24"/>
            <w:szCs w:val="24"/>
          </w:rPr>
          <w:delText xml:space="preserve"> Etc.</w:delText>
        </w:r>
      </w:del>
    </w:p>
    <w:p w14:paraId="68062E4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4E01722" wp14:editId="03E45AE8">
            <wp:extent cx="5943600" cy="3251200"/>
            <wp:effectExtent l="9525" t="9525" r="9525" b="9525"/>
            <wp:docPr id="1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2"/>
                    <a:srcRect/>
                    <a:stretch>
                      <a:fillRect/>
                    </a:stretch>
                  </pic:blipFill>
                  <pic:spPr>
                    <a:xfrm>
                      <a:off x="0" y="0"/>
                      <a:ext cx="5943600" cy="3251200"/>
                    </a:xfrm>
                    <a:prstGeom prst="rect">
                      <a:avLst/>
                    </a:prstGeom>
                    <a:ln w="9525">
                      <a:solidFill>
                        <a:srgbClr val="DDDDDD"/>
                      </a:solidFill>
                      <a:prstDash val="solid"/>
                    </a:ln>
                  </pic:spPr>
                </pic:pic>
              </a:graphicData>
            </a:graphic>
          </wp:inline>
        </w:drawing>
      </w:r>
    </w:p>
    <w:p w14:paraId="502A003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point of inheritance is to capture these types of relationships. Be careful that the relationship you are capturing is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 as many inexperienced programmers overuse </w:t>
      </w:r>
      <w:commentRangeStart w:id="1590"/>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where the relationship really calls for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w:t>
      </w:r>
      <w:commentRangeEnd w:id="1590"/>
      <w:r>
        <w:commentReference w:id="1590"/>
      </w:r>
    </w:p>
    <w:p w14:paraId="7657B83D" w14:textId="77777777" w:rsidR="00B32DEF" w:rsidRDefault="00000000">
      <w:pPr>
        <w:numPr>
          <w:ilvl w:val="0"/>
          <w:numId w:val="231"/>
        </w:numPr>
        <w:shd w:val="clear" w:color="auto" w:fill="FFFFFF"/>
        <w:spacing w:before="180"/>
        <w:rPr>
          <w:del w:id="1591" w:author="Holli Flanagan" w:date="2025-05-09T17:56:00Z"/>
          <w:rFonts w:ascii="Times New Roman" w:eastAsia="Times New Roman" w:hAnsi="Times New Roman" w:cs="Times New Roman"/>
        </w:rPr>
      </w:pPr>
      <w:r>
        <w:rPr>
          <w:rFonts w:ascii="Times New Roman" w:eastAsia="Times New Roman" w:hAnsi="Times New Roman" w:cs="Times New Roman"/>
          <w:color w:val="212529"/>
          <w:sz w:val="24"/>
          <w:szCs w:val="24"/>
        </w:rPr>
        <w:t xml:space="preserve">A point is not a type of color, so we don’t derive </w:t>
      </w:r>
      <w:proofErr w:type="gramStart"/>
      <w:r>
        <w:rPr>
          <w:rFonts w:ascii="Times New Roman" w:eastAsia="Times New Roman" w:hAnsi="Times New Roman" w:cs="Times New Roman"/>
          <w:color w:val="212529"/>
          <w:sz w:val="24"/>
          <w:szCs w:val="24"/>
        </w:rPr>
        <w:t>point</w:t>
      </w:r>
      <w:proofErr w:type="gramEnd"/>
      <w:r>
        <w:rPr>
          <w:rFonts w:ascii="Times New Roman" w:eastAsia="Times New Roman" w:hAnsi="Times New Roman" w:cs="Times New Roman"/>
          <w:color w:val="212529"/>
          <w:sz w:val="24"/>
          <w:szCs w:val="24"/>
        </w:rPr>
        <w:t xml:space="preserve"> from color.</w:t>
      </w:r>
      <w:ins w:id="1592" w:author="Holli Flanagan" w:date="2025-05-09T17:56:00Z">
        <w:r>
          <w:rPr>
            <w:rFonts w:ascii="Times New Roman" w:eastAsia="Times New Roman" w:hAnsi="Times New Roman" w:cs="Times New Roman"/>
            <w:color w:val="212529"/>
            <w:sz w:val="24"/>
            <w:szCs w:val="24"/>
          </w:rPr>
          <w:t xml:space="preserve"> </w:t>
        </w:r>
      </w:ins>
    </w:p>
    <w:p w14:paraId="1E43F014" w14:textId="77777777" w:rsidR="00B32DEF" w:rsidRPr="00B32DEF" w:rsidRDefault="00000000">
      <w:pPr>
        <w:shd w:val="clear" w:color="auto" w:fill="FFFFFF"/>
        <w:spacing w:after="300"/>
        <w:rPr>
          <w:color w:val="000000"/>
          <w:rPrChange w:id="1593" w:author="Holli Flanagan" w:date="2025-05-09T17:56:00Z">
            <w:rPr>
              <w:rFonts w:ascii="Times New Roman" w:eastAsia="Times New Roman" w:hAnsi="Times New Roman" w:cs="Times New Roman"/>
            </w:rPr>
          </w:rPrChange>
        </w:rPr>
        <w:pPrChange w:id="1594" w:author="Holli Flanagan" w:date="2025-05-09T17:56:00Z">
          <w:pPr>
            <w:numPr>
              <w:numId w:val="23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undergraduate is a type of student, so we derive </w:t>
      </w:r>
      <w:ins w:id="1595" w:author="Holli Flanagan" w:date="2025-05-09T17:56:00Z">
        <w:r>
          <w:rPr>
            <w:rFonts w:ascii="Times New Roman" w:eastAsia="Times New Roman" w:hAnsi="Times New Roman" w:cs="Times New Roman"/>
            <w:color w:val="212529"/>
            <w:sz w:val="24"/>
            <w:szCs w:val="24"/>
          </w:rPr>
          <w:t>undergraduate</w:t>
        </w:r>
      </w:ins>
      <w:del w:id="1596" w:author="Holli Flanagan" w:date="2025-05-09T17:56:00Z">
        <w:r>
          <w:rPr>
            <w:rFonts w:ascii="Times New Roman" w:eastAsia="Times New Roman" w:hAnsi="Times New Roman" w:cs="Times New Roman"/>
            <w:color w:val="212529"/>
            <w:sz w:val="24"/>
            <w:szCs w:val="24"/>
          </w:rPr>
          <w:delText>Undergraudate</w:delText>
        </w:r>
      </w:del>
      <w:r>
        <w:rPr>
          <w:rFonts w:ascii="Times New Roman" w:eastAsia="Times New Roman" w:hAnsi="Times New Roman" w:cs="Times New Roman"/>
          <w:color w:val="212529"/>
          <w:sz w:val="24"/>
          <w:szCs w:val="24"/>
        </w:rPr>
        <w:t xml:space="preserve"> from </w:t>
      </w:r>
      <w:del w:id="1597" w:author="Holli Flanagan" w:date="2025-05-09T17:56:00Z">
        <w:r>
          <w:rPr>
            <w:rFonts w:ascii="Times New Roman" w:eastAsia="Times New Roman" w:hAnsi="Times New Roman" w:cs="Times New Roman"/>
            <w:color w:val="212529"/>
            <w:sz w:val="24"/>
            <w:szCs w:val="24"/>
          </w:rPr>
          <w:delText>S</w:delText>
        </w:r>
      </w:del>
      <w:ins w:id="1598" w:author="Holli Flanagan" w:date="2025-05-09T17:5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tudent</w:t>
      </w:r>
      <w:ins w:id="1599" w:author="Holli Flanagan" w:date="2025-05-09T17:56:00Z">
        <w:r>
          <w:rPr>
            <w:rFonts w:ascii="Times New Roman" w:eastAsia="Times New Roman" w:hAnsi="Times New Roman" w:cs="Times New Roman"/>
            <w:color w:val="212529"/>
            <w:sz w:val="24"/>
            <w:szCs w:val="24"/>
          </w:rPr>
          <w:t>.</w:t>
        </w:r>
      </w:ins>
    </w:p>
    <w:p w14:paraId="2F5DE2BE" w14:textId="77777777" w:rsidR="00B32DEF" w:rsidRPr="00B32DEF" w:rsidRDefault="00000000">
      <w:pPr>
        <w:pStyle w:val="Heading2"/>
        <w:rPr>
          <w:rPrChange w:id="1600" w:author="Holli Flanagan" w:date="2025-05-12T14:35:00Z">
            <w:rPr>
              <w:sz w:val="34"/>
              <w:szCs w:val="34"/>
            </w:rPr>
          </w:rPrChange>
        </w:rPr>
        <w:pPrChange w:id="1601" w:author="Holli Flanagan" w:date="2025-05-12T14:35:00Z">
          <w:pPr>
            <w:pStyle w:val="Heading2"/>
            <w:keepNext w:val="0"/>
            <w:keepLines w:val="0"/>
          </w:pPr>
        </w:pPrChange>
      </w:pPr>
      <w:bookmarkStart w:id="1602" w:name="_53eg43bv52t9" w:colFirst="0" w:colLast="0"/>
      <w:bookmarkEnd w:id="1602"/>
      <w:r>
        <w:rPr>
          <w:rPrChange w:id="1603" w:author="Holli Flanagan" w:date="2025-05-12T14:35:00Z">
            <w:rPr>
              <w:sz w:val="34"/>
              <w:szCs w:val="34"/>
            </w:rPr>
          </w:rPrChange>
        </w:rPr>
        <w:t>Summary</w:t>
      </w:r>
    </w:p>
    <w:p w14:paraId="3FD064B2" w14:textId="77777777" w:rsidR="00B32DEF" w:rsidRDefault="00000000">
      <w:pPr>
        <w:shd w:val="clear" w:color="auto" w:fill="FFFFFF"/>
        <w:spacing w:after="240"/>
        <w:rPr>
          <w:rFonts w:ascii="Times New Roman" w:eastAsia="Times New Roman" w:hAnsi="Times New Roman" w:cs="Times New Roman"/>
          <w:color w:val="212529"/>
          <w:sz w:val="24"/>
          <w:szCs w:val="24"/>
        </w:rPr>
      </w:pPr>
      <w:commentRangeStart w:id="1604"/>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allows us to capture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between two classes. When a class inherits from a </w:t>
      </w:r>
      <w:r>
        <w:rPr>
          <w:rFonts w:ascii="Times New Roman" w:eastAsia="Times New Roman" w:hAnsi="Times New Roman" w:cs="Times New Roman"/>
          <w:i/>
          <w:color w:val="212529"/>
          <w:sz w:val="24"/>
          <w:szCs w:val="24"/>
        </w:rPr>
        <w:t>superclass</w:t>
      </w:r>
      <w:r>
        <w:rPr>
          <w:rFonts w:ascii="Times New Roman" w:eastAsia="Times New Roman" w:hAnsi="Times New Roman" w:cs="Times New Roman"/>
          <w:color w:val="212529"/>
          <w:sz w:val="24"/>
          <w:szCs w:val="24"/>
        </w:rPr>
        <w:t xml:space="preserve">, it gets access to everything in the superclass as well as anything defined within the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w:t>
      </w:r>
      <w:commentRangeEnd w:id="1604"/>
      <w:r>
        <w:commentReference w:id="1604"/>
      </w:r>
      <w:r>
        <w:rPr>
          <w:rFonts w:ascii="Times New Roman" w:eastAsia="Times New Roman" w:hAnsi="Times New Roman" w:cs="Times New Roman"/>
          <w:color w:val="212529"/>
          <w:sz w:val="24"/>
          <w:szCs w:val="24"/>
        </w:rPr>
        <w:t>We can use this to build complex deep hierarchies where we can represent complex objects by extending existing classes.</w:t>
      </w:r>
    </w:p>
    <w:p w14:paraId="38B3DA0E" w14:textId="77777777" w:rsidR="00B32DEF" w:rsidRPr="00B32DEF" w:rsidRDefault="00000000">
      <w:pPr>
        <w:pStyle w:val="Heading2"/>
        <w:keepNext w:val="0"/>
        <w:keepLines w:val="0"/>
        <w:spacing w:before="700"/>
        <w:rPr>
          <w:rPrChange w:id="1605" w:author="Holli Flanagan" w:date="2025-05-12T14:36:00Z">
            <w:rPr>
              <w:sz w:val="46"/>
              <w:szCs w:val="46"/>
            </w:rPr>
          </w:rPrChange>
        </w:rPr>
        <w:pPrChange w:id="1606" w:author="Holli Flanagan" w:date="2025-05-12T14:36:00Z">
          <w:pPr>
            <w:pStyle w:val="Heading1"/>
            <w:keepNext w:val="0"/>
            <w:keepLines w:val="0"/>
            <w:spacing w:before="700"/>
          </w:pPr>
        </w:pPrChange>
      </w:pPr>
      <w:bookmarkStart w:id="1607" w:name="_gnukmxhugk82" w:colFirst="0" w:colLast="0"/>
      <w:bookmarkEnd w:id="1607"/>
      <w:r>
        <w:rPr>
          <w:rPrChange w:id="1608" w:author="Holli Flanagan" w:date="2025-05-12T14:36:00Z">
            <w:rPr>
              <w:sz w:val="46"/>
              <w:szCs w:val="46"/>
            </w:rPr>
          </w:rPrChange>
        </w:rPr>
        <w:t>Chapter Summary</w:t>
      </w:r>
    </w:p>
    <w:p w14:paraId="66C1194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this chapter we have introduced two ways to build up a class from other classes.</w:t>
      </w:r>
    </w:p>
    <w:p w14:paraId="18F4DDD1" w14:textId="77777777" w:rsidR="00B32DEF" w:rsidRPr="00B32DEF" w:rsidRDefault="00000000">
      <w:pPr>
        <w:numPr>
          <w:ilvl w:val="0"/>
          <w:numId w:val="294"/>
        </w:numPr>
        <w:shd w:val="clear" w:color="auto" w:fill="FFFFFF"/>
        <w:spacing w:before="180"/>
        <w:rPr>
          <w:rFonts w:ascii="Times New Roman" w:eastAsia="Times New Roman" w:hAnsi="Times New Roman" w:cs="Times New Roman"/>
          <w:color w:val="212529"/>
          <w:sz w:val="24"/>
          <w:szCs w:val="24"/>
          <w:rPrChange w:id="1609" w:author="Holli Flanagan" w:date="2025-05-09T17:57:00Z">
            <w:rPr>
              <w:rFonts w:ascii="Times New Roman" w:eastAsia="Times New Roman" w:hAnsi="Times New Roman" w:cs="Times New Roman"/>
            </w:rPr>
          </w:rPrChange>
        </w:rPr>
        <w:pPrChange w:id="1610" w:author="Holli Flanagan" w:date="2025-05-09T17:57:00Z">
          <w:pPr>
            <w:numPr>
              <w:numId w:val="292"/>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two classes have a</w:t>
      </w:r>
      <w:del w:id="1611" w:author="Oestreich, Julia" w:date="2025-05-16T10:32:00Z" w16du:dateUtc="2025-05-16T14:32:00Z">
        <w:r w:rsidDel="005E7F2D">
          <w:rPr>
            <w:rFonts w:ascii="Times New Roman" w:eastAsia="Times New Roman" w:hAnsi="Times New Roman" w:cs="Times New Roman"/>
            <w:color w:val="212529"/>
            <w:sz w:val="24"/>
            <w:szCs w:val="24"/>
          </w:rPr>
          <w:delText>n</w:delText>
        </w:r>
      </w:del>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has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contains</w:t>
      </w:r>
      <w:r>
        <w:rPr>
          <w:rFonts w:ascii="Times New Roman" w:eastAsia="Times New Roman" w:hAnsi="Times New Roman" w:cs="Times New Roman"/>
          <w:color w:val="212529"/>
          <w:sz w:val="24"/>
          <w:szCs w:val="24"/>
        </w:rPr>
        <w:t xml:space="preserve"> relationship, then we use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 xml:space="preserve"> by adding member variables to our class of the other classes type. A drawable contains a color by this method.</w:t>
      </w:r>
    </w:p>
    <w:p w14:paraId="04EE66E8" w14:textId="77777777" w:rsidR="00B32DEF" w:rsidRPr="00B32DEF" w:rsidRDefault="00000000">
      <w:pPr>
        <w:numPr>
          <w:ilvl w:val="0"/>
          <w:numId w:val="294"/>
        </w:numPr>
        <w:shd w:val="clear" w:color="auto" w:fill="FFFFFF"/>
        <w:spacing w:after="300"/>
        <w:rPr>
          <w:rFonts w:ascii="Times New Roman" w:eastAsia="Times New Roman" w:hAnsi="Times New Roman" w:cs="Times New Roman"/>
          <w:color w:val="212529"/>
          <w:sz w:val="24"/>
          <w:szCs w:val="24"/>
          <w:rPrChange w:id="1612" w:author="Holli Flanagan" w:date="2025-05-09T17:57:00Z">
            <w:rPr>
              <w:rFonts w:ascii="Times New Roman" w:eastAsia="Times New Roman" w:hAnsi="Times New Roman" w:cs="Times New Roman"/>
            </w:rPr>
          </w:rPrChange>
        </w:rPr>
        <w:pPrChange w:id="1613" w:author="Holli Flanagan" w:date="2025-05-09T17:57:00Z">
          <w:pPr>
            <w:numPr>
              <w:numId w:val="292"/>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If the two classes have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then we use </w:t>
      </w:r>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by extending one class and inheriting all of its members and functionality. A line is a drawable by this method.</w:t>
      </w:r>
    </w:p>
    <w:p w14:paraId="48EE8CCD" w14:textId="77777777" w:rsidR="00B32DEF" w:rsidRPr="00B32DEF" w:rsidRDefault="00000000">
      <w:pPr>
        <w:pStyle w:val="Heading2"/>
        <w:keepNext w:val="0"/>
        <w:keepLines w:val="0"/>
        <w:spacing w:before="700"/>
        <w:rPr>
          <w:rPrChange w:id="1614" w:author="Holli Flanagan" w:date="2025-05-12T14:36:00Z">
            <w:rPr>
              <w:sz w:val="46"/>
              <w:szCs w:val="46"/>
            </w:rPr>
          </w:rPrChange>
        </w:rPr>
        <w:pPrChange w:id="1615" w:author="Holli Flanagan" w:date="2025-05-12T14:36:00Z">
          <w:pPr>
            <w:pStyle w:val="Heading1"/>
            <w:keepNext w:val="0"/>
            <w:keepLines w:val="0"/>
            <w:spacing w:before="700"/>
          </w:pPr>
        </w:pPrChange>
      </w:pPr>
      <w:bookmarkStart w:id="1616" w:name="_ewbbgsai7rkc" w:colFirst="0" w:colLast="0"/>
      <w:bookmarkEnd w:id="1616"/>
      <w:r>
        <w:rPr>
          <w:rPrChange w:id="1617" w:author="Holli Flanagan" w:date="2025-05-12T14:36:00Z">
            <w:rPr>
              <w:sz w:val="46"/>
              <w:szCs w:val="46"/>
            </w:rPr>
          </w:rPrChange>
        </w:rPr>
        <w:t>Next Step</w:t>
      </w:r>
    </w:p>
    <w:p w14:paraId="029C68FF" w14:textId="218B3E0F"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Next we’ll learn about Overrides and Polymorphism</w:t>
      </w:r>
      <w:ins w:id="1618" w:author="Holli Flanagan" w:date="2025-05-09T17:57:00Z">
        <w:r>
          <w:rPr>
            <w:rFonts w:ascii="Times New Roman" w:eastAsia="Times New Roman" w:hAnsi="Times New Roman" w:cs="Times New Roman"/>
            <w:color w:val="212529"/>
            <w:sz w:val="24"/>
            <w:szCs w:val="24"/>
          </w:rPr>
          <w:t>.</w:t>
        </w:r>
      </w:ins>
      <w:del w:id="1619" w:author="Holli Flanagan" w:date="2025-05-09T17:57: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"https://boots-edu.github.io/textbook/text/6-polymorphism/"</w:delInstrText>
        </w:r>
        <w:r>
          <w:fldChar w:fldCharType="separate"/>
        </w:r>
        <w:r>
          <w:rPr>
            <w:rFonts w:ascii="Times New Roman" w:eastAsia="Times New Roman" w:hAnsi="Times New Roman" w:cs="Times New Roman"/>
            <w:color w:val="0D6EFD"/>
            <w:sz w:val="24"/>
            <w:szCs w:val="24"/>
            <w:u w:val="single"/>
          </w:rPr>
          <w:delText>Overrides and Polymorphism »</w:delText>
        </w:r>
        <w:r>
          <w:fldChar w:fldCharType="end"/>
        </w:r>
      </w:del>
      <w:r>
        <w:br w:type="page"/>
      </w:r>
    </w:p>
    <w:p w14:paraId="4574ADEB" w14:textId="77777777" w:rsidR="00B32DEF" w:rsidRPr="00B32DEF" w:rsidRDefault="00000000">
      <w:pPr>
        <w:pStyle w:val="Heading1"/>
        <w:rPr>
          <w:rPrChange w:id="1620" w:author="Holli Flanagan" w:date="2025-05-12T14:36:00Z">
            <w:rPr>
              <w:sz w:val="46"/>
              <w:szCs w:val="46"/>
            </w:rPr>
          </w:rPrChange>
        </w:rPr>
        <w:pPrChange w:id="1621" w:author="Holli Flanagan" w:date="2025-05-12T14:36:00Z">
          <w:pPr>
            <w:pStyle w:val="Heading1"/>
            <w:keepNext w:val="0"/>
            <w:keepLines w:val="0"/>
          </w:pPr>
        </w:pPrChange>
      </w:pPr>
      <w:bookmarkStart w:id="1622" w:name="_yaeeiliyymff" w:colFirst="0" w:colLast="0"/>
      <w:bookmarkEnd w:id="1622"/>
      <w:r>
        <w:rPr>
          <w:rPrChange w:id="1623" w:author="Holli Flanagan" w:date="2025-05-12T14:36:00Z">
            <w:rPr>
              <w:sz w:val="46"/>
              <w:szCs w:val="46"/>
            </w:rPr>
          </w:rPrChange>
        </w:rPr>
        <w:lastRenderedPageBreak/>
        <w:t>Chapter 6 - Overrides and Polymorphism</w:t>
      </w:r>
    </w:p>
    <w:p w14:paraId="2840DB7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classes are a powerful tool for </w:t>
      </w:r>
      <w:del w:id="1624" w:author="Holli Flanagan" w:date="2025-05-09T17:58:00Z">
        <w:r>
          <w:rPr>
            <w:rFonts w:ascii="Times New Roman" w:eastAsia="Times New Roman" w:hAnsi="Times New Roman" w:cs="Times New Roman"/>
            <w:color w:val="212529"/>
            <w:sz w:val="24"/>
            <w:szCs w:val="24"/>
          </w:rPr>
          <w:delText>S</w:delText>
        </w:r>
      </w:del>
      <w:ins w:id="1625" w:author="Holli Flanagan" w:date="2025-05-09T17:58: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oftware </w:t>
      </w:r>
      <w:del w:id="1626" w:author="Holli Flanagan" w:date="2025-05-09T17:58:00Z">
        <w:r>
          <w:rPr>
            <w:rFonts w:ascii="Times New Roman" w:eastAsia="Times New Roman" w:hAnsi="Times New Roman" w:cs="Times New Roman"/>
            <w:color w:val="212529"/>
            <w:sz w:val="24"/>
            <w:szCs w:val="24"/>
          </w:rPr>
          <w:delText>E</w:delText>
        </w:r>
      </w:del>
      <w:ins w:id="1627" w:author="Holli Flanagan" w:date="2025-05-09T17:58: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ngineering, the real power comes from the ability to alter the behavior in a derived class. This is accomplished by </w:t>
      </w:r>
      <w:r>
        <w:rPr>
          <w:rFonts w:ascii="Times New Roman" w:eastAsia="Times New Roman" w:hAnsi="Times New Roman" w:cs="Times New Roman"/>
          <w:i/>
          <w:color w:val="212529"/>
          <w:sz w:val="24"/>
          <w:szCs w:val="24"/>
        </w:rPr>
        <w:t>overriding</w:t>
      </w:r>
      <w:r>
        <w:rPr>
          <w:rFonts w:ascii="Times New Roman" w:eastAsia="Times New Roman" w:hAnsi="Times New Roman" w:cs="Times New Roman"/>
          <w:color w:val="212529"/>
          <w:sz w:val="24"/>
          <w:szCs w:val="24"/>
        </w:rPr>
        <w:t xml:space="preserve"> members of the superclass in the subclass to change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behavior. This opens up a type of </w:t>
      </w:r>
      <w:r>
        <w:rPr>
          <w:rFonts w:ascii="Times New Roman" w:eastAsia="Times New Roman" w:hAnsi="Times New Roman" w:cs="Times New Roman"/>
          <w:i/>
          <w:color w:val="212529"/>
          <w:sz w:val="24"/>
          <w:szCs w:val="24"/>
        </w:rPr>
        <w:t>polymorphism</w:t>
      </w:r>
      <w:r>
        <w:rPr>
          <w:rFonts w:ascii="Times New Roman" w:eastAsia="Times New Roman" w:hAnsi="Times New Roman" w:cs="Times New Roman"/>
          <w:color w:val="212529"/>
          <w:sz w:val="24"/>
          <w:szCs w:val="24"/>
        </w:rPr>
        <w:t xml:space="preserve"> which will allow us to write concise programs that behave differently based on the </w:t>
      </w:r>
      <w:r>
        <w:rPr>
          <w:rFonts w:ascii="Times New Roman" w:eastAsia="Times New Roman" w:hAnsi="Times New Roman" w:cs="Times New Roman"/>
          <w:i/>
          <w:color w:val="212529"/>
          <w:sz w:val="24"/>
          <w:szCs w:val="24"/>
        </w:rPr>
        <w:t>overridden</w:t>
      </w:r>
      <w:r>
        <w:rPr>
          <w:rFonts w:ascii="Times New Roman" w:eastAsia="Times New Roman" w:hAnsi="Times New Roman" w:cs="Times New Roman"/>
          <w:color w:val="212529"/>
          <w:sz w:val="24"/>
          <w:szCs w:val="24"/>
        </w:rPr>
        <w:t xml:space="preserve"> member.</w:t>
      </w:r>
    </w:p>
    <w:p w14:paraId="5B2FBBC5" w14:textId="77777777" w:rsidR="00B32DEF" w:rsidRPr="00B32DEF" w:rsidRDefault="00000000">
      <w:pPr>
        <w:pStyle w:val="Heading1"/>
        <w:rPr>
          <w:rPrChange w:id="1628" w:author="Holli Flanagan" w:date="2025-05-12T14:36:00Z">
            <w:rPr>
              <w:rFonts w:ascii="Times New Roman" w:eastAsia="Times New Roman" w:hAnsi="Times New Roman" w:cs="Times New Roman"/>
              <w:color w:val="0D6EFD"/>
              <w:sz w:val="24"/>
              <w:szCs w:val="24"/>
              <w:highlight w:val="white"/>
              <w:u w:val="single"/>
            </w:rPr>
          </w:rPrChange>
        </w:rPr>
        <w:pPrChange w:id="1629" w:author="Holli Flanagan" w:date="2025-05-12T14:36:00Z">
          <w:pPr>
            <w:shd w:val="clear" w:color="auto" w:fill="FFFFFF"/>
            <w:spacing w:after="240"/>
          </w:pPr>
        </w:pPrChange>
      </w:pPr>
      <w:r>
        <w:rPr>
          <w:rPrChange w:id="1630" w:author="Holli Flanagan" w:date="2025-05-12T14:36:00Z">
            <w:rPr>
              <w:sz w:val="46"/>
              <w:szCs w:val="46"/>
            </w:rPr>
          </w:rPrChange>
        </w:rPr>
        <w:t>Member Access</w:t>
      </w:r>
    </w:p>
    <w:p w14:paraId="51434B1C" w14:textId="77777777" w:rsidR="00B32DEF" w:rsidRPr="00B32DEF" w:rsidRDefault="00000000">
      <w:pPr>
        <w:pStyle w:val="Heading2"/>
        <w:rPr>
          <w:rPrChange w:id="1631" w:author="Holli Flanagan" w:date="2025-05-12T14:36:00Z">
            <w:rPr>
              <w:sz w:val="34"/>
              <w:szCs w:val="34"/>
            </w:rPr>
          </w:rPrChange>
        </w:rPr>
        <w:pPrChange w:id="1632" w:author="Holli Flanagan" w:date="2025-05-12T14:36:00Z">
          <w:pPr>
            <w:pStyle w:val="Heading2"/>
            <w:keepNext w:val="0"/>
            <w:keepLines w:val="0"/>
          </w:pPr>
        </w:pPrChange>
      </w:pPr>
      <w:bookmarkStart w:id="1633" w:name="_xa81ycw8uj2h" w:colFirst="0" w:colLast="0"/>
      <w:bookmarkEnd w:id="1633"/>
      <w:r>
        <w:rPr>
          <w:rPrChange w:id="1634" w:author="Holli Flanagan" w:date="2025-05-12T14:36:00Z">
            <w:rPr>
              <w:sz w:val="34"/>
              <w:szCs w:val="34"/>
            </w:rPr>
          </w:rPrChange>
        </w:rPr>
        <w:t>Key Idea</w:t>
      </w:r>
    </w:p>
    <w:p w14:paraId="1DA5432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control </w:t>
      </w:r>
      <w:r>
        <w:rPr>
          <w:rFonts w:ascii="Times New Roman" w:eastAsia="Times New Roman" w:hAnsi="Times New Roman" w:cs="Times New Roman"/>
          <w:i/>
          <w:color w:val="212529"/>
          <w:sz w:val="24"/>
          <w:szCs w:val="24"/>
        </w:rPr>
        <w:t>access</w:t>
      </w:r>
      <w:r>
        <w:rPr>
          <w:rFonts w:ascii="Times New Roman" w:eastAsia="Times New Roman" w:hAnsi="Times New Roman" w:cs="Times New Roman"/>
          <w:color w:val="212529"/>
          <w:sz w:val="24"/>
          <w:szCs w:val="24"/>
        </w:rPr>
        <w:t xml:space="preserve"> to the members of a superclass with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private</w:t>
      </w:r>
      <w:proofErr w:type="gramEnd"/>
      <w:r w:rsidRPr="005F5C79">
        <w:rPr>
          <w:rFonts w:ascii="Times New Roman" w:eastAsia="Times New Roman" w:hAnsi="Times New Roman" w:cs="Times New Roman"/>
          <w:iCs/>
          <w:color w:val="212529"/>
          <w:sz w:val="24"/>
          <w:szCs w:val="24"/>
          <w:rPrChange w:id="1635" w:author="Oestreich, Julia" w:date="2025-05-15T17:17:00Z" w16du:dateUtc="2025-05-15T21:17:00Z">
            <w:rPr>
              <w:rFonts w:ascii="Times New Roman" w:eastAsia="Times New Roman" w:hAnsi="Times New Roman" w:cs="Times New Roman"/>
              <w:i/>
              <w:color w:val="212529"/>
              <w:sz w:val="24"/>
              <w:szCs w:val="24"/>
            </w:rPr>
          </w:rPrChange>
        </w:rPr>
        <w:t>,</w:t>
      </w:r>
      <w:r>
        <w:rPr>
          <w:rFonts w:ascii="Times New Roman" w:eastAsia="Times New Roman" w:hAnsi="Times New Roman" w:cs="Times New Roman"/>
          <w:i/>
          <w:color w:val="212529"/>
          <w:sz w:val="24"/>
          <w:szCs w:val="24"/>
        </w:rPr>
        <w:t xml:space="preserve"> public</w:t>
      </w:r>
      <w:r w:rsidRPr="005F5C79">
        <w:rPr>
          <w:rFonts w:ascii="Times New Roman" w:eastAsia="Times New Roman" w:hAnsi="Times New Roman" w:cs="Times New Roman"/>
          <w:iCs/>
          <w:color w:val="212529"/>
          <w:sz w:val="24"/>
          <w:szCs w:val="24"/>
          <w:rPrChange w:id="1636" w:author="Oestreich, Julia" w:date="2025-05-15T17:17:00Z" w16du:dateUtc="2025-05-15T21:17:00Z">
            <w:rPr>
              <w:rFonts w:ascii="Times New Roman" w:eastAsia="Times New Roman" w:hAnsi="Times New Roman" w:cs="Times New Roman"/>
              <w:i/>
              <w:color w:val="212529"/>
              <w:sz w:val="24"/>
              <w:szCs w:val="24"/>
            </w:rPr>
          </w:rPrChange>
        </w:rPr>
        <w:t>,</w:t>
      </w:r>
      <w:r>
        <w:rPr>
          <w:rFonts w:ascii="Times New Roman" w:eastAsia="Times New Roman" w:hAnsi="Times New Roman" w:cs="Times New Roman"/>
          <w:i/>
          <w:color w:val="212529"/>
          <w:sz w:val="24"/>
          <w:szCs w:val="24"/>
        </w:rPr>
        <w:t xml:space="preserve"> </w:t>
      </w:r>
      <w:r>
        <w:rPr>
          <w:rFonts w:ascii="Times New Roman" w:eastAsia="Times New Roman" w:hAnsi="Times New Roman" w:cs="Times New Roman"/>
          <w:color w:val="212529"/>
          <w:sz w:val="24"/>
          <w:szCs w:val="24"/>
          <w:rPrChange w:id="1637" w:author="Holli Flanagan" w:date="2025-05-09T17:58:00Z">
            <w:rPr>
              <w:rFonts w:ascii="Times New Roman" w:eastAsia="Times New Roman" w:hAnsi="Times New Roman" w:cs="Times New Roman"/>
              <w:i/>
              <w:color w:val="212529"/>
              <w:sz w:val="24"/>
              <w:szCs w:val="24"/>
            </w:rPr>
          </w:rPrChange>
        </w:rPr>
        <w:t xml:space="preserve">and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keywords.</w:t>
      </w:r>
    </w:p>
    <w:p w14:paraId="680DB157" w14:textId="77777777" w:rsidR="00B32DEF" w:rsidRPr="00B32DEF" w:rsidRDefault="00000000">
      <w:pPr>
        <w:pStyle w:val="Heading2"/>
        <w:rPr>
          <w:rPrChange w:id="1638" w:author="Holli Flanagan" w:date="2025-05-12T14:36:00Z">
            <w:rPr>
              <w:sz w:val="34"/>
              <w:szCs w:val="34"/>
            </w:rPr>
          </w:rPrChange>
        </w:rPr>
        <w:pPrChange w:id="1639" w:author="Holli Flanagan" w:date="2025-05-12T14:36:00Z">
          <w:pPr>
            <w:pStyle w:val="Heading2"/>
            <w:keepNext w:val="0"/>
            <w:keepLines w:val="0"/>
          </w:pPr>
        </w:pPrChange>
      </w:pPr>
      <w:bookmarkStart w:id="1640" w:name="_xxxrerhvqd9m" w:colFirst="0" w:colLast="0"/>
      <w:bookmarkEnd w:id="1640"/>
      <w:r>
        <w:rPr>
          <w:rPrChange w:id="1641" w:author="Holli Flanagan" w:date="2025-05-12T14:36:00Z">
            <w:rPr>
              <w:sz w:val="34"/>
              <w:szCs w:val="34"/>
            </w:rPr>
          </w:rPrChange>
        </w:rPr>
        <w:t>Understanding Inheritance</w:t>
      </w:r>
    </w:p>
    <w:p w14:paraId="70593AB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the previous chapter</w:t>
      </w:r>
      <w:ins w:id="1642" w:author="Holli Flanagan" w:date="2025-05-09T17:5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introduced the notion of inheritance to support relationships between concepts that represent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w:t>
      </w:r>
      <w:ins w:id="1643" w:author="Holli Flanagan" w:date="2025-05-09T17:58:00Z">
        <w:r>
          <w:rPr>
            <w:rFonts w:ascii="Times New Roman" w:eastAsia="Times New Roman" w:hAnsi="Times New Roman" w:cs="Times New Roman"/>
            <w:color w:val="212529"/>
            <w:sz w:val="24"/>
            <w:szCs w:val="24"/>
          </w:rPr>
          <w:t xml:space="preserve"> </w:t>
        </w:r>
      </w:ins>
      <w:del w:id="1644" w:author="Holli Flanagan" w:date="2025-05-09T17:58:00Z">
        <w:r>
          <w:rPr>
            <w:rFonts w:ascii="Times New Roman" w:eastAsia="Times New Roman" w:hAnsi="Times New Roman" w:cs="Times New Roman"/>
            <w:color w:val="212529"/>
            <w:sz w:val="24"/>
            <w:szCs w:val="24"/>
          </w:rPr>
          <w:br/>
        </w:r>
      </w:del>
      <w:r>
        <w:rPr>
          <w:rFonts w:ascii="Times New Roman" w:eastAsia="Times New Roman" w:hAnsi="Times New Roman" w:cs="Times New Roman"/>
          <w:color w:val="212529"/>
          <w:sz w:val="24"/>
          <w:szCs w:val="24"/>
        </w:rPr>
        <w:t xml:space="preserve">This is different from composition which supports relationships between concepts that represent a </w:t>
      </w:r>
      <w:r>
        <w:rPr>
          <w:rFonts w:ascii="Times New Roman" w:eastAsia="Times New Roman" w:hAnsi="Times New Roman" w:cs="Times New Roman"/>
          <w:i/>
          <w:color w:val="212529"/>
          <w:sz w:val="24"/>
          <w:szCs w:val="24"/>
        </w:rPr>
        <w:t>has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contains a</w:t>
      </w:r>
      <w:r>
        <w:rPr>
          <w:rFonts w:ascii="Times New Roman" w:eastAsia="Times New Roman" w:hAnsi="Times New Roman" w:cs="Times New Roman"/>
          <w:color w:val="212529"/>
          <w:sz w:val="24"/>
          <w:szCs w:val="24"/>
        </w:rPr>
        <w:t xml:space="preserve"> relationship.</w:t>
      </w:r>
    </w:p>
    <w:p w14:paraId="2A2E255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A802ACE" wp14:editId="51F70756">
            <wp:extent cx="5791200" cy="4095750"/>
            <wp:effectExtent l="9525" t="9525" r="9525" b="9525"/>
            <wp:docPr id="67"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63"/>
                    <a:srcRect/>
                    <a:stretch>
                      <a:fillRect/>
                    </a:stretch>
                  </pic:blipFill>
                  <pic:spPr>
                    <a:xfrm>
                      <a:off x="0" y="0"/>
                      <a:ext cx="5791200" cy="4095750"/>
                    </a:xfrm>
                    <a:prstGeom prst="rect">
                      <a:avLst/>
                    </a:prstGeom>
                    <a:ln w="9525">
                      <a:solidFill>
                        <a:srgbClr val="DDDDDD"/>
                      </a:solidFill>
                      <a:prstDash val="solid"/>
                    </a:ln>
                  </pic:spPr>
                </pic:pic>
              </a:graphicData>
            </a:graphic>
          </wp:inline>
        </w:drawing>
      </w:r>
    </w:p>
    <w:p w14:paraId="475C6B7A"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Each subclass has a </w:t>
      </w:r>
      <w:r>
        <w:rPr>
          <w:rFonts w:ascii="Times New Roman" w:eastAsia="Times New Roman" w:hAnsi="Times New Roman" w:cs="Times New Roman"/>
          <w:i/>
          <w:color w:val="212529"/>
          <w:sz w:val="24"/>
          <w:szCs w:val="24"/>
          <w:highlight w:val="white"/>
        </w:rPr>
        <w:t>type of</w:t>
      </w:r>
      <w:r>
        <w:rPr>
          <w:rFonts w:ascii="Times New Roman" w:eastAsia="Times New Roman" w:hAnsi="Times New Roman" w:cs="Times New Roman"/>
          <w:color w:val="212529"/>
          <w:sz w:val="24"/>
          <w:szCs w:val="24"/>
          <w:highlight w:val="white"/>
        </w:rPr>
        <w:t xml:space="preserve"> relationship</w:t>
      </w:r>
      <w:ins w:id="1645" w:author="Holli Flanagan" w:date="2025-05-09T17:58:00Z">
        <w:r>
          <w:rPr>
            <w:rFonts w:ascii="Times New Roman" w:eastAsia="Times New Roman" w:hAnsi="Times New Roman" w:cs="Times New Roman"/>
            <w:color w:val="212529"/>
            <w:sz w:val="24"/>
            <w:szCs w:val="24"/>
            <w:highlight w:val="white"/>
          </w:rPr>
          <w:t xml:space="preserve"> </w:t>
        </w:r>
      </w:ins>
      <w:r>
        <w:rPr>
          <w:rFonts w:ascii="Times New Roman" w:eastAsia="Times New Roman" w:hAnsi="Times New Roman" w:cs="Times New Roman"/>
          <w:color w:val="212529"/>
          <w:sz w:val="24"/>
          <w:szCs w:val="24"/>
          <w:highlight w:val="white"/>
        </w:rPr>
        <w:t>lower with its superclass.</w:t>
      </w:r>
    </w:p>
    <w:p w14:paraId="3F94097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Assume that the </w:t>
      </w:r>
      <w:del w:id="1646" w:author="Holli Flanagan" w:date="2025-05-09T17:58:00Z">
        <w:r>
          <w:rPr>
            <w:rFonts w:ascii="Times New Roman" w:eastAsia="Times New Roman" w:hAnsi="Times New Roman" w:cs="Times New Roman"/>
            <w:color w:val="212529"/>
            <w:sz w:val="24"/>
            <w:szCs w:val="24"/>
          </w:rPr>
          <w:delText>M</w:delText>
        </w:r>
      </w:del>
      <w:ins w:id="1647" w:author="Holli Flanagan" w:date="2025-05-09T17:58:00Z">
        <w:r>
          <w:rPr>
            <w:rFonts w:ascii="Times New Roman" w:eastAsia="Times New Roman" w:hAnsi="Times New Roman" w:cs="Times New Roman"/>
            <w:color w:val="212529"/>
            <w:sz w:val="24"/>
            <w:szCs w:val="24"/>
          </w:rPr>
          <w:t>m</w:t>
        </w:r>
      </w:ins>
      <w:r>
        <w:rPr>
          <w:rFonts w:ascii="Times New Roman" w:eastAsia="Times New Roman" w:hAnsi="Times New Roman" w:cs="Times New Roman"/>
          <w:color w:val="212529"/>
          <w:sz w:val="24"/>
          <w:szCs w:val="24"/>
        </w:rPr>
        <w:t xml:space="preserve">usical </w:t>
      </w:r>
      <w:del w:id="1648" w:author="Holli Flanagan" w:date="2025-05-09T17:58:00Z">
        <w:r>
          <w:rPr>
            <w:rFonts w:ascii="Times New Roman" w:eastAsia="Times New Roman" w:hAnsi="Times New Roman" w:cs="Times New Roman"/>
            <w:color w:val="212529"/>
            <w:sz w:val="24"/>
            <w:szCs w:val="24"/>
          </w:rPr>
          <w:delText>I</w:delText>
        </w:r>
      </w:del>
      <w:ins w:id="1649" w:author="Holli Flanagan" w:date="2025-05-09T17:58:00Z">
        <w:r>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 xml:space="preserve">nstrument has a </w:t>
      </w:r>
      <w:r>
        <w:rPr>
          <w:rFonts w:ascii="Times New Roman" w:eastAsia="Times New Roman" w:hAnsi="Times New Roman" w:cs="Times New Roman"/>
          <w:color w:val="D63384"/>
          <w:sz w:val="21"/>
          <w:szCs w:val="21"/>
          <w:shd w:val="clear" w:color="auto" w:fill="F5F6FA"/>
        </w:rPr>
        <w:t>name</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musical key</w:t>
      </w:r>
      <w:r>
        <w:rPr>
          <w:rFonts w:ascii="Times New Roman" w:eastAsia="Times New Roman" w:hAnsi="Times New Roman" w:cs="Times New Roman"/>
          <w:color w:val="212529"/>
          <w:sz w:val="24"/>
          <w:szCs w:val="24"/>
        </w:rPr>
        <w:t xml:space="preserve"> (i</w:t>
      </w:r>
      <w:ins w:id="1650" w:author="Holli Flanagan" w:date="2025-05-09T17:5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e.</w:t>
      </w:r>
      <w:ins w:id="1651" w:author="Holli Flanagan" w:date="2025-05-09T17:5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 Bb), and a </w:t>
      </w:r>
      <w:r>
        <w:rPr>
          <w:rFonts w:ascii="Times New Roman" w:eastAsia="Times New Roman" w:hAnsi="Times New Roman" w:cs="Times New Roman"/>
          <w:color w:val="D63384"/>
          <w:sz w:val="21"/>
          <w:szCs w:val="21"/>
          <w:shd w:val="clear" w:color="auto" w:fill="F5F6FA"/>
        </w:rPr>
        <w:t>year invented</w:t>
      </w:r>
      <w:r>
        <w:rPr>
          <w:rFonts w:ascii="Times New Roman" w:eastAsia="Times New Roman" w:hAnsi="Times New Roman" w:cs="Times New Roman"/>
          <w:color w:val="212529"/>
          <w:sz w:val="24"/>
          <w:szCs w:val="24"/>
        </w:rPr>
        <w:t xml:space="preserve"> field as well as a method </w:t>
      </w:r>
      <w:proofErr w:type="spellStart"/>
      <w:proofErr w:type="gramStart"/>
      <w:r>
        <w:rPr>
          <w:rFonts w:ascii="Times New Roman" w:eastAsia="Times New Roman" w:hAnsi="Times New Roman" w:cs="Times New Roman"/>
          <w:color w:val="D63384"/>
          <w:sz w:val="21"/>
          <w:szCs w:val="21"/>
          <w:shd w:val="clear" w:color="auto" w:fill="F5F6FA"/>
        </w:rPr>
        <w:t>getName</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which returns the name of the instrument.</w:t>
      </w:r>
    </w:p>
    <w:p w14:paraId="2D3C653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all the other classes ALSO have those fields. We don’t need to recreate them in our child since we </w:t>
      </w:r>
      <w:r>
        <w:rPr>
          <w:rFonts w:ascii="Times New Roman" w:eastAsia="Times New Roman" w:hAnsi="Times New Roman" w:cs="Times New Roman"/>
          <w:i/>
          <w:color w:val="212529"/>
          <w:sz w:val="24"/>
          <w:szCs w:val="24"/>
        </w:rPr>
        <w:t>inherit</w:t>
      </w:r>
      <w:r>
        <w:rPr>
          <w:rFonts w:ascii="Times New Roman" w:eastAsia="Times New Roman" w:hAnsi="Times New Roman" w:cs="Times New Roman"/>
          <w:color w:val="212529"/>
          <w:sz w:val="24"/>
          <w:szCs w:val="24"/>
        </w:rPr>
        <w:t xml:space="preserve"> them from the parent class. This is one of the primary benefits of inheritance.</w:t>
      </w:r>
    </w:p>
    <w:p w14:paraId="0103A4EF"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Cellos have a name, key and year field and a </w:t>
      </w:r>
      <w:proofErr w:type="spellStart"/>
      <w:proofErr w:type="gramStart"/>
      <w:r>
        <w:rPr>
          <w:rFonts w:ascii="Times New Roman" w:eastAsia="Times New Roman" w:hAnsi="Times New Roman" w:cs="Times New Roman"/>
          <w:color w:val="212529"/>
          <w:sz w:val="24"/>
          <w:szCs w:val="24"/>
          <w:highlight w:val="white"/>
        </w:rPr>
        <w:t>getName</w:t>
      </w:r>
      <w:proofErr w:type="spellEnd"/>
      <w:r>
        <w:rPr>
          <w:rFonts w:ascii="Times New Roman" w:eastAsia="Times New Roman" w:hAnsi="Times New Roman" w:cs="Times New Roman"/>
          <w:color w:val="212529"/>
          <w:sz w:val="24"/>
          <w:szCs w:val="24"/>
          <w:highlight w:val="white"/>
        </w:rPr>
        <w:t>(</w:t>
      </w:r>
      <w:proofErr w:type="gramEnd"/>
      <w:r>
        <w:rPr>
          <w:rFonts w:ascii="Times New Roman" w:eastAsia="Times New Roman" w:hAnsi="Times New Roman" w:cs="Times New Roman"/>
          <w:color w:val="212529"/>
          <w:sz w:val="24"/>
          <w:szCs w:val="24"/>
          <w:highlight w:val="white"/>
        </w:rPr>
        <w:t>) method automatically due to inheritance.</w:t>
      </w:r>
    </w:p>
    <w:p w14:paraId="03DB0FE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can map out the relationships between concepts, then by using a combination of inheritance and composition, we can build complex hierarchies out of simple objects.</w:t>
      </w:r>
    </w:p>
    <w:p w14:paraId="05FE2222"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Change w:id="1652" w:author="Holli Flanagan" w:date="2025-04-30T20:50:00Z">
          <w:pPr>
            <w:pStyle w:val="Heading3"/>
            <w:keepNext w:val="0"/>
            <w:keepLines w:val="0"/>
            <w:shd w:val="clear" w:color="auto" w:fill="FFFFFF"/>
            <w:spacing w:before="400" w:after="60" w:line="288" w:lineRule="auto"/>
            <w:ind w:left="720" w:hanging="360"/>
          </w:pPr>
        </w:pPrChange>
      </w:pPr>
      <w:bookmarkStart w:id="1653" w:name="_58buqzyzu93q" w:colFirst="0" w:colLast="0"/>
      <w:bookmarkEnd w:id="1653"/>
      <w:r>
        <w:rPr>
          <w:rFonts w:ascii="Times New Roman" w:eastAsia="Times New Roman" w:hAnsi="Times New Roman" w:cs="Times New Roman"/>
          <w:color w:val="27262B"/>
          <w:sz w:val="26"/>
          <w:szCs w:val="26"/>
        </w:rPr>
        <w:t>Controlling Access</w:t>
      </w:r>
    </w:p>
    <w:p w14:paraId="0170321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create a class, we have options about how that class can be used and inherited. Fields and methods can be:</w:t>
      </w:r>
    </w:p>
    <w:p w14:paraId="483DD48D" w14:textId="77777777" w:rsidR="00B32DEF" w:rsidRDefault="00000000">
      <w:pPr>
        <w:numPr>
          <w:ilvl w:val="0"/>
          <w:numId w:val="27"/>
        </w:numPr>
        <w:shd w:val="clear" w:color="auto" w:fill="FFFFFF"/>
        <w:spacing w:before="180"/>
        <w:pPrChange w:id="1654" w:author="Holli Flanagan" w:date="2025-05-09T17:59:00Z">
          <w:pPr>
            <w:numPr>
              <w:numId w:val="7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Only accessible within the class</w:t>
      </w:r>
    </w:p>
    <w:p w14:paraId="070FFED6" w14:textId="77777777" w:rsidR="00B32DEF" w:rsidRDefault="00000000">
      <w:pPr>
        <w:numPr>
          <w:ilvl w:val="0"/>
          <w:numId w:val="27"/>
        </w:numPr>
        <w:shd w:val="clear" w:color="auto" w:fill="FFFFFF"/>
        <w:pPrChange w:id="1655" w:author="Holli Flanagan" w:date="2025-05-09T17:59:00Z">
          <w:pPr>
            <w:numPr>
              <w:numId w:val="7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protected</w:t>
      </w:r>
      <w:r>
        <w:rPr>
          <w:rFonts w:ascii="Times New Roman" w:eastAsia="Times New Roman" w:hAnsi="Times New Roman" w:cs="Times New Roman"/>
          <w:color w:val="212529"/>
          <w:sz w:val="24"/>
          <w:szCs w:val="24"/>
        </w:rPr>
        <w:t>: Only accessible within the class or any defined subclasses</w:t>
      </w:r>
    </w:p>
    <w:p w14:paraId="0BB01869" w14:textId="77777777" w:rsidR="00B32DEF" w:rsidRDefault="00000000">
      <w:pPr>
        <w:numPr>
          <w:ilvl w:val="0"/>
          <w:numId w:val="27"/>
        </w:numPr>
        <w:shd w:val="clear" w:color="auto" w:fill="FFFFFF"/>
        <w:spacing w:after="300"/>
        <w:pPrChange w:id="1656" w:author="Holli Flanagan" w:date="2025-05-09T17:59:00Z">
          <w:pPr>
            <w:numPr>
              <w:numId w:val="7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public</w:t>
      </w:r>
      <w:r>
        <w:rPr>
          <w:rFonts w:ascii="Times New Roman" w:eastAsia="Times New Roman" w:hAnsi="Times New Roman" w:cs="Times New Roman"/>
          <w:color w:val="212529"/>
          <w:sz w:val="24"/>
          <w:szCs w:val="24"/>
        </w:rPr>
        <w:t>: Accessible from anywhere (inside or outside the class hierarchy).</w:t>
      </w:r>
    </w:p>
    <w:p w14:paraId="7DA51E4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By controlling access to pr</w:t>
      </w:r>
      <w:commentRangeStart w:id="1657"/>
      <w:r>
        <w:rPr>
          <w:rFonts w:ascii="Times New Roman" w:eastAsia="Times New Roman" w:hAnsi="Times New Roman" w:cs="Times New Roman"/>
          <w:color w:val="212529"/>
          <w:sz w:val="24"/>
          <w:szCs w:val="24"/>
        </w:rPr>
        <w:t xml:space="preserve">operties and methods, we expose to the outside world a minimal set of public properties and methods are exposed. Public items are more difficult to change because others might be using them. Protected are slightly </w:t>
      </w:r>
      <w:commentRangeEnd w:id="1657"/>
      <w:r>
        <w:commentReference w:id="1657"/>
      </w:r>
      <w:r>
        <w:rPr>
          <w:rFonts w:ascii="Times New Roman" w:eastAsia="Times New Roman" w:hAnsi="Times New Roman" w:cs="Times New Roman"/>
          <w:color w:val="212529"/>
          <w:sz w:val="24"/>
          <w:szCs w:val="24"/>
        </w:rPr>
        <w:t xml:space="preserve">easier and only break classes </w:t>
      </w:r>
      <w:proofErr w:type="gramStart"/>
      <w:r>
        <w:rPr>
          <w:rFonts w:ascii="Times New Roman" w:eastAsia="Times New Roman" w:hAnsi="Times New Roman" w:cs="Times New Roman"/>
          <w:color w:val="212529"/>
          <w:sz w:val="24"/>
          <w:szCs w:val="24"/>
        </w:rPr>
        <w:t>inherited</w:t>
      </w:r>
      <w:proofErr w:type="gramEnd"/>
      <w:r>
        <w:rPr>
          <w:rFonts w:ascii="Times New Roman" w:eastAsia="Times New Roman" w:hAnsi="Times New Roman" w:cs="Times New Roman"/>
          <w:color w:val="212529"/>
          <w:sz w:val="24"/>
          <w:szCs w:val="24"/>
        </w:rPr>
        <w:t xml:space="preserve"> from us. Changes to private methods </w:t>
      </w:r>
      <w:ins w:id="1658" w:author="Holli Flanagan" w:date="2025-05-09T18:00:00Z">
        <w:r>
          <w:rPr>
            <w:rFonts w:ascii="Times New Roman" w:eastAsia="Times New Roman" w:hAnsi="Times New Roman" w:cs="Times New Roman"/>
            <w:color w:val="212529"/>
            <w:sz w:val="24"/>
            <w:szCs w:val="24"/>
          </w:rPr>
          <w:t>affect</w:t>
        </w:r>
      </w:ins>
      <w:del w:id="1659" w:author="Holli Flanagan" w:date="2025-05-09T18:00:00Z">
        <w:r>
          <w:rPr>
            <w:rFonts w:ascii="Times New Roman" w:eastAsia="Times New Roman" w:hAnsi="Times New Roman" w:cs="Times New Roman"/>
            <w:color w:val="212529"/>
            <w:sz w:val="24"/>
            <w:szCs w:val="24"/>
          </w:rPr>
          <w:delText>effect</w:delText>
        </w:r>
      </w:del>
      <w:r>
        <w:rPr>
          <w:rFonts w:ascii="Times New Roman" w:eastAsia="Times New Roman" w:hAnsi="Times New Roman" w:cs="Times New Roman"/>
          <w:color w:val="212529"/>
          <w:sz w:val="24"/>
          <w:szCs w:val="24"/>
        </w:rPr>
        <w:t xml:space="preserve"> nothing outside of the class itself.</w:t>
      </w:r>
    </w:p>
    <w:p w14:paraId="4286809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briefly go back to our drawing example. Note that our points are private. This is good in case we want to change how we store polygons without breaking the rest of the code base, but it doesn’t allow us to build other objects from polygon, like triangles, rectangles, etc.</w:t>
      </w:r>
    </w:p>
    <w:p w14:paraId="3D00577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127F03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still prevent outsiders from accessing our array of </w:t>
      </w:r>
      <w:r>
        <w:rPr>
          <w:rFonts w:ascii="Times New Roman" w:eastAsia="Times New Roman" w:hAnsi="Times New Roman" w:cs="Times New Roman"/>
          <w:color w:val="D63384"/>
          <w:sz w:val="21"/>
          <w:szCs w:val="21"/>
          <w:shd w:val="clear" w:color="auto" w:fill="F5F6FA"/>
        </w:rPr>
        <w:t>points</w:t>
      </w:r>
      <w:r>
        <w:rPr>
          <w:rFonts w:ascii="Times New Roman" w:eastAsia="Times New Roman" w:hAnsi="Times New Roman" w:cs="Times New Roman"/>
          <w:color w:val="212529"/>
          <w:sz w:val="24"/>
          <w:szCs w:val="24"/>
        </w:rPr>
        <w:t xml:space="preserve">, while giving access to the array to any subclass of our class by using the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keyword.</w:t>
      </w:r>
    </w:p>
    <w:p w14:paraId="0437E14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ECA0C1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points array is still not available to the outside world, and changing it would only affect the subclasses we create </w:t>
      </w:r>
      <w:commentRangeStart w:id="1660"/>
      <w:r>
        <w:rPr>
          <w:rFonts w:ascii="Times New Roman" w:eastAsia="Times New Roman" w:hAnsi="Times New Roman" w:cs="Times New Roman"/>
          <w:color w:val="212529"/>
          <w:sz w:val="24"/>
          <w:szCs w:val="24"/>
        </w:rPr>
        <w:t xml:space="preserve">from </w:t>
      </w:r>
      <w:commentRangeEnd w:id="1660"/>
      <w:r>
        <w:commentReference w:id="1660"/>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(like rectangle and triangle), but users of our classes will not see a change. They still will not be able to access the points array just like before.</w:t>
      </w:r>
    </w:p>
    <w:p w14:paraId="583F1AD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we can simplify the rectangle class by recognizing that a rectangle is a type of polygon. Because all of the members are private (i.e.</w:t>
      </w:r>
      <w:ins w:id="1661" w:author="Holli Flanagan" w:date="2025-05-09T18:0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not being used by anyone outside our class), we can change those members without fear of breaking other code.</w:t>
      </w:r>
    </w:p>
    <w:p w14:paraId="07F5520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95942B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that now we are deriving from </w:t>
      </w:r>
      <w:del w:id="1662" w:author="Holli Flanagan" w:date="2025-05-09T18:01:00Z">
        <w:r>
          <w:rPr>
            <w:rFonts w:ascii="Times New Roman" w:eastAsia="Times New Roman" w:hAnsi="Times New Roman" w:cs="Times New Roman"/>
            <w:color w:val="212529"/>
            <w:sz w:val="24"/>
            <w:szCs w:val="24"/>
          </w:rPr>
          <w:delText>P</w:delText>
        </w:r>
      </w:del>
      <w:ins w:id="1663" w:author="Holli Flanagan" w:date="2025-05-09T18:01: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olygon instead of </w:t>
      </w:r>
      <w:del w:id="1664" w:author="Holli Flanagan" w:date="2025-05-09T18:01:00Z">
        <w:r>
          <w:rPr>
            <w:rFonts w:ascii="Times New Roman" w:eastAsia="Times New Roman" w:hAnsi="Times New Roman" w:cs="Times New Roman"/>
            <w:color w:val="212529"/>
            <w:sz w:val="24"/>
            <w:szCs w:val="24"/>
          </w:rPr>
          <w:delText>D</w:delText>
        </w:r>
      </w:del>
      <w:ins w:id="1665" w:author="Holli Flanagan" w:date="2025-05-09T18:01: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rawable. Because a polygon can already represent a rectangle, we don’t need any other properties (we can delete the corners).</w:t>
      </w:r>
    </w:p>
    <w:p w14:paraId="206154B4" w14:textId="0939A33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call the </w:t>
      </w:r>
      <w:commentRangeStart w:id="1666"/>
      <w:proofErr w:type="spellStart"/>
      <w:r>
        <w:rPr>
          <w:rFonts w:ascii="Times New Roman" w:eastAsia="Times New Roman" w:hAnsi="Times New Roman" w:cs="Times New Roman"/>
          <w:color w:val="212529"/>
          <w:sz w:val="24"/>
          <w:szCs w:val="24"/>
        </w:rPr>
        <w:t>superclasses</w:t>
      </w:r>
      <w:proofErr w:type="spellEnd"/>
      <w:r>
        <w:rPr>
          <w:rFonts w:ascii="Times New Roman" w:eastAsia="Times New Roman" w:hAnsi="Times New Roman" w:cs="Times New Roman"/>
          <w:color w:val="212529"/>
          <w:sz w:val="24"/>
          <w:szCs w:val="24"/>
        </w:rPr>
        <w:t xml:space="preserve"> </w:t>
      </w:r>
      <w:commentRangeEnd w:id="1666"/>
      <w:r>
        <w:commentReference w:id="1666"/>
      </w:r>
      <w:r>
        <w:rPr>
          <w:rFonts w:ascii="Times New Roman" w:eastAsia="Times New Roman" w:hAnsi="Times New Roman" w:cs="Times New Roman"/>
          <w:color w:val="212529"/>
          <w:sz w:val="24"/>
          <w:szCs w:val="24"/>
        </w:rPr>
        <w:t>constructor with the array of points for the particular 4</w:t>
      </w:r>
      <w:ins w:id="1667" w:author="Oestreich, Julia" w:date="2025-05-15T17:17:00Z" w16du:dateUtc="2025-05-15T21:17:00Z">
        <w:r w:rsidR="005F5C79">
          <w:rPr>
            <w:rFonts w:ascii="Times New Roman" w:eastAsia="Times New Roman" w:hAnsi="Times New Roman" w:cs="Times New Roman"/>
            <w:color w:val="212529"/>
            <w:sz w:val="24"/>
            <w:szCs w:val="24"/>
          </w:rPr>
          <w:t>-</w:t>
        </w:r>
      </w:ins>
      <w:del w:id="1668" w:author="Oestreich, Julia" w:date="2025-05-15T17:17:00Z" w16du:dateUtc="2025-05-15T21:17:00Z">
        <w:r w:rsidDel="005F5C79">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sided polygon that this rectangle represents. We would need to rewrite the area, perimeter and diagonals methods to use our new implementation, but users of our class will see no change in how they use it.</w:t>
      </w:r>
    </w:p>
    <w:p w14:paraId="50FB384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Because we are passing the points to the </w:t>
      </w:r>
      <w:del w:id="1669" w:author="Holli Flanagan" w:date="2025-05-09T18:01:00Z">
        <w:r>
          <w:rPr>
            <w:rFonts w:ascii="Times New Roman" w:eastAsia="Times New Roman" w:hAnsi="Times New Roman" w:cs="Times New Roman"/>
            <w:color w:val="212529"/>
            <w:sz w:val="24"/>
            <w:szCs w:val="24"/>
          </w:rPr>
          <w:delText>P</w:delText>
        </w:r>
      </w:del>
      <w:ins w:id="1670" w:author="Holli Flanagan" w:date="2025-05-09T18:01: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olygon constructor, and that constructor clones the points when it builds the member variable points, we do not need to do it here. It would work if we did, but we would have short lived, unnecessary copies of the points in memory. Knowing how the parent works </w:t>
      </w:r>
      <w:proofErr w:type="gramStart"/>
      <w:r>
        <w:rPr>
          <w:rFonts w:ascii="Times New Roman" w:eastAsia="Times New Roman" w:hAnsi="Times New Roman" w:cs="Times New Roman"/>
          <w:color w:val="212529"/>
          <w:sz w:val="24"/>
          <w:szCs w:val="24"/>
        </w:rPr>
        <w:t>informs</w:t>
      </w:r>
      <w:proofErr w:type="gramEnd"/>
      <w:r>
        <w:rPr>
          <w:rFonts w:ascii="Times New Roman" w:eastAsia="Times New Roman" w:hAnsi="Times New Roman" w:cs="Times New Roman"/>
          <w:color w:val="212529"/>
          <w:sz w:val="24"/>
          <w:szCs w:val="24"/>
        </w:rPr>
        <w:t xml:space="preserve"> how we write the subclass.</w:t>
      </w:r>
    </w:p>
    <w:p w14:paraId="50AB1984"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no </w:t>
      </w:r>
      <w:r>
        <w:rPr>
          <w:rFonts w:ascii="Times New Roman" w:eastAsia="Times New Roman" w:hAnsi="Times New Roman" w:cs="Times New Roman"/>
          <w:i/>
          <w:color w:val="212529"/>
          <w:sz w:val="24"/>
          <w:szCs w:val="24"/>
          <w:highlight w:val="white"/>
        </w:rPr>
        <w:t>access specifier</w:t>
      </w:r>
      <w:r>
        <w:rPr>
          <w:rFonts w:ascii="Times New Roman" w:eastAsia="Times New Roman" w:hAnsi="Times New Roman" w:cs="Times New Roman"/>
          <w:color w:val="212529"/>
          <w:sz w:val="24"/>
          <w:szCs w:val="24"/>
          <w:highlight w:val="white"/>
        </w:rPr>
        <w:t xml:space="preserve"> (</w:t>
      </w:r>
      <w:commentRangeStart w:id="1671"/>
      <w:proofErr w:type="spellStart"/>
      <w:proofErr w:type="gramStart"/>
      <w:r>
        <w:rPr>
          <w:rFonts w:ascii="Times New Roman" w:eastAsia="Times New Roman" w:hAnsi="Times New Roman" w:cs="Times New Roman"/>
          <w:color w:val="212529"/>
          <w:sz w:val="24"/>
          <w:szCs w:val="24"/>
          <w:highlight w:val="white"/>
        </w:rPr>
        <w:t>public,private</w:t>
      </w:r>
      <w:proofErr w:type="gramEnd"/>
      <w:r>
        <w:rPr>
          <w:rFonts w:ascii="Times New Roman" w:eastAsia="Times New Roman" w:hAnsi="Times New Roman" w:cs="Times New Roman"/>
          <w:color w:val="212529"/>
          <w:sz w:val="24"/>
          <w:szCs w:val="24"/>
          <w:highlight w:val="white"/>
        </w:rPr>
        <w:t>,protected</w:t>
      </w:r>
      <w:proofErr w:type="spellEnd"/>
      <w:r>
        <w:rPr>
          <w:rFonts w:ascii="Times New Roman" w:eastAsia="Times New Roman" w:hAnsi="Times New Roman" w:cs="Times New Roman"/>
          <w:color w:val="212529"/>
          <w:sz w:val="24"/>
          <w:szCs w:val="24"/>
          <w:highlight w:val="white"/>
        </w:rPr>
        <w:t>)</w:t>
      </w:r>
      <w:commentRangeEnd w:id="1671"/>
      <w:r>
        <w:commentReference w:id="1671"/>
      </w:r>
      <w:r>
        <w:rPr>
          <w:rFonts w:ascii="Times New Roman" w:eastAsia="Times New Roman" w:hAnsi="Times New Roman" w:cs="Times New Roman"/>
          <w:color w:val="212529"/>
          <w:sz w:val="24"/>
          <w:szCs w:val="24"/>
          <w:highlight w:val="white"/>
        </w:rPr>
        <w:t xml:space="preserve"> is given, the compiler will default </w:t>
      </w:r>
      <w:proofErr w:type="gramStart"/>
      <w:r>
        <w:rPr>
          <w:rFonts w:ascii="Times New Roman" w:eastAsia="Times New Roman" w:hAnsi="Times New Roman" w:cs="Times New Roman"/>
          <w:color w:val="212529"/>
          <w:sz w:val="24"/>
          <w:szCs w:val="24"/>
          <w:highlight w:val="white"/>
        </w:rPr>
        <w:t>to</w:t>
      </w:r>
      <w:proofErr w:type="gramEnd"/>
      <w:r>
        <w:rPr>
          <w:rFonts w:ascii="Times New Roman" w:eastAsia="Times New Roman" w:hAnsi="Times New Roman" w:cs="Times New Roman"/>
          <w:color w:val="212529"/>
          <w:sz w:val="24"/>
          <w:szCs w:val="24"/>
          <w:highlight w:val="white"/>
        </w:rPr>
        <w:t xml:space="preserve"> </w:t>
      </w:r>
      <w:proofErr w:type="gramStart"/>
      <w:r>
        <w:rPr>
          <w:rFonts w:ascii="Times New Roman" w:eastAsia="Times New Roman" w:hAnsi="Times New Roman" w:cs="Times New Roman"/>
          <w:color w:val="212529"/>
          <w:sz w:val="24"/>
          <w:szCs w:val="24"/>
          <w:highlight w:val="white"/>
        </w:rPr>
        <w:t>public</w:t>
      </w:r>
      <w:proofErr w:type="gramEnd"/>
      <w:r>
        <w:rPr>
          <w:rFonts w:ascii="Times New Roman" w:eastAsia="Times New Roman" w:hAnsi="Times New Roman" w:cs="Times New Roman"/>
          <w:color w:val="212529"/>
          <w:sz w:val="24"/>
          <w:szCs w:val="24"/>
          <w:highlight w:val="white"/>
        </w:rPr>
        <w:t>.</w:t>
      </w:r>
    </w:p>
    <w:p w14:paraId="4EFEC45B"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Change w:id="1672" w:author="Holli Flanagan" w:date="2025-05-09T18:02:00Z">
          <w:pPr>
            <w:pStyle w:val="Heading3"/>
            <w:keepNext w:val="0"/>
            <w:keepLines w:val="0"/>
            <w:shd w:val="clear" w:color="auto" w:fill="FFFFFF"/>
            <w:spacing w:before="400" w:after="60" w:line="288" w:lineRule="auto"/>
            <w:ind w:left="720" w:hanging="360"/>
          </w:pPr>
        </w:pPrChange>
      </w:pPr>
      <w:bookmarkStart w:id="1673" w:name="_l782lxr415y8" w:colFirst="0" w:colLast="0"/>
      <w:bookmarkEnd w:id="1673"/>
      <w:r>
        <w:rPr>
          <w:rFonts w:ascii="Times New Roman" w:eastAsia="Times New Roman" w:hAnsi="Times New Roman" w:cs="Times New Roman"/>
          <w:color w:val="27262B"/>
          <w:sz w:val="26"/>
          <w:szCs w:val="26"/>
        </w:rPr>
        <w:lastRenderedPageBreak/>
        <w:t>Important points on inheritance</w:t>
      </w:r>
    </w:p>
    <w:p w14:paraId="1EBFA403" w14:textId="77777777" w:rsidR="00B32DEF" w:rsidRDefault="00000000">
      <w:pPr>
        <w:numPr>
          <w:ilvl w:val="0"/>
          <w:numId w:val="29"/>
        </w:numPr>
        <w:shd w:val="clear" w:color="auto" w:fill="FFFFFF"/>
        <w:spacing w:before="180"/>
        <w:rPr>
          <w:rFonts w:ascii="Times New Roman" w:eastAsia="Times New Roman" w:hAnsi="Times New Roman" w:cs="Times New Roman"/>
        </w:rPr>
        <w:pPrChange w:id="1674" w:author="Holli Flanagan" w:date="2025-05-09T18:02:00Z">
          <w:pPr>
            <w:numPr>
              <w:numId w:val="227"/>
            </w:numPr>
            <w:shd w:val="clear" w:color="auto" w:fill="FFFFFF"/>
            <w:spacing w:before="180" w:after="300"/>
            <w:ind w:left="720" w:hanging="360"/>
          </w:pPr>
        </w:pPrChange>
      </w:pPr>
      <w:r>
        <w:rPr>
          <w:rFonts w:ascii="Times New Roman" w:eastAsia="Times New Roman" w:hAnsi="Times New Roman" w:cs="Times New Roman"/>
          <w:color w:val="212529"/>
          <w:sz w:val="24"/>
          <w:szCs w:val="24"/>
        </w:rPr>
        <w:t>You do not need to reimplement the properties of the parent class as you are inheriting them.</w:t>
      </w:r>
    </w:p>
    <w:p w14:paraId="3903CF79" w14:textId="77777777" w:rsidR="00B32DEF" w:rsidRDefault="00000000">
      <w:pPr>
        <w:numPr>
          <w:ilvl w:val="0"/>
          <w:numId w:val="29"/>
        </w:numPr>
        <w:shd w:val="clear" w:color="auto" w:fill="FFFFFF"/>
        <w:pPrChange w:id="1675" w:author="Holli Flanagan" w:date="2025-05-09T18:02:00Z">
          <w:pPr>
            <w:numPr>
              <w:numId w:val="22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 xml:space="preserve"> calls the constructor of the parent class and takes whatever arguments the parent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xml:space="preserve"> takes.</w:t>
      </w:r>
    </w:p>
    <w:p w14:paraId="623B1A44" w14:textId="77777777" w:rsidR="00B32DEF" w:rsidRDefault="00000000">
      <w:pPr>
        <w:numPr>
          <w:ilvl w:val="0"/>
          <w:numId w:val="29"/>
        </w:numPr>
        <w:shd w:val="clear" w:color="auto" w:fill="FFFFFF"/>
        <w:spacing w:after="300"/>
        <w:rPr>
          <w:rFonts w:ascii="Times New Roman" w:eastAsia="Times New Roman" w:hAnsi="Times New Roman" w:cs="Times New Roman"/>
        </w:rPr>
        <w:pPrChange w:id="1676" w:author="Holli Flanagan" w:date="2025-05-09T18:02:00Z">
          <w:pPr>
            <w:numPr>
              <w:numId w:val="227"/>
            </w:numPr>
            <w:shd w:val="clear" w:color="auto" w:fill="FFFFFF"/>
            <w:spacing w:before="180" w:after="300"/>
            <w:ind w:left="720" w:hanging="360"/>
          </w:pPr>
        </w:pPrChange>
      </w:pPr>
      <w:r>
        <w:rPr>
          <w:rFonts w:ascii="Times New Roman" w:eastAsia="Times New Roman" w:hAnsi="Times New Roman" w:cs="Times New Roman"/>
          <w:color w:val="212529"/>
          <w:sz w:val="24"/>
          <w:szCs w:val="24"/>
        </w:rPr>
        <w:t>If a member is public or protected, you can access it in the subclass, if it is private, you cannot, but it is still there.</w:t>
      </w:r>
    </w:p>
    <w:p w14:paraId="106B7D3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subclass, we get all of the properties of our parent class and can access them if they are public or protected. For methods (</w:t>
      </w:r>
      <w:proofErr w:type="spellStart"/>
      <w:r>
        <w:rPr>
          <w:rFonts w:ascii="Times New Roman" w:eastAsia="Times New Roman" w:hAnsi="Times New Roman" w:cs="Times New Roman"/>
          <w:color w:val="212529"/>
          <w:sz w:val="24"/>
          <w:szCs w:val="24"/>
        </w:rPr>
        <w:t>i.e</w:t>
      </w:r>
      <w:proofErr w:type="spellEnd"/>
      <w:r>
        <w:rPr>
          <w:rFonts w:ascii="Times New Roman" w:eastAsia="Times New Roman" w:hAnsi="Times New Roman" w:cs="Times New Roman"/>
          <w:color w:val="212529"/>
          <w:sz w:val="24"/>
          <w:szCs w:val="24"/>
        </w:rPr>
        <w:t xml:space="preserve"> member functions), the same holds true based on </w:t>
      </w:r>
      <w:proofErr w:type="gramStart"/>
      <w:r>
        <w:rPr>
          <w:rFonts w:ascii="Times New Roman" w:eastAsia="Times New Roman" w:hAnsi="Times New Roman" w:cs="Times New Roman"/>
          <w:color w:val="212529"/>
          <w:sz w:val="24"/>
          <w:szCs w:val="24"/>
        </w:rPr>
        <w:t>if</w:t>
      </w:r>
      <w:proofErr w:type="gramEnd"/>
      <w:r>
        <w:rPr>
          <w:rFonts w:ascii="Times New Roman" w:eastAsia="Times New Roman" w:hAnsi="Times New Roman" w:cs="Times New Roman"/>
          <w:color w:val="212529"/>
          <w:sz w:val="24"/>
          <w:szCs w:val="24"/>
        </w:rPr>
        <w:t xml:space="preserve"> they are public, protected, or private. We get the functions in the superclass.</w:t>
      </w:r>
    </w:p>
    <w:p w14:paraId="06AF9102" w14:textId="77777777" w:rsidR="00B32DEF" w:rsidRPr="00B32DEF" w:rsidRDefault="00000000">
      <w:pPr>
        <w:pStyle w:val="Heading2"/>
        <w:rPr>
          <w:rPrChange w:id="1677" w:author="Holli Flanagan" w:date="2025-05-12T14:36:00Z">
            <w:rPr>
              <w:sz w:val="34"/>
              <w:szCs w:val="34"/>
            </w:rPr>
          </w:rPrChange>
        </w:rPr>
        <w:pPrChange w:id="1678" w:author="Holli Flanagan" w:date="2025-05-12T14:36:00Z">
          <w:pPr>
            <w:pStyle w:val="Heading2"/>
            <w:keepNext w:val="0"/>
            <w:keepLines w:val="0"/>
          </w:pPr>
        </w:pPrChange>
      </w:pPr>
      <w:bookmarkStart w:id="1679" w:name="_zff1fgkolhlj" w:colFirst="0" w:colLast="0"/>
      <w:bookmarkEnd w:id="1679"/>
      <w:r>
        <w:rPr>
          <w:rPrChange w:id="1680" w:author="Holli Flanagan" w:date="2025-05-12T14:36:00Z">
            <w:rPr>
              <w:sz w:val="34"/>
              <w:szCs w:val="34"/>
            </w:rPr>
          </w:rPrChange>
        </w:rPr>
        <w:t>Summary</w:t>
      </w:r>
    </w:p>
    <w:p w14:paraId="185AAE0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contr</w:t>
      </w:r>
      <w:commentRangeStart w:id="1681"/>
      <w:r>
        <w:rPr>
          <w:rFonts w:ascii="Times New Roman" w:eastAsia="Times New Roman" w:hAnsi="Times New Roman" w:cs="Times New Roman"/>
          <w:color w:val="212529"/>
          <w:sz w:val="24"/>
          <w:szCs w:val="24"/>
        </w:rPr>
        <w:t xml:space="preserve">ol access to the members of a class (both properties and methods) by using the </w:t>
      </w:r>
      <w:r>
        <w:rPr>
          <w:rFonts w:ascii="Times New Roman" w:eastAsia="Times New Roman" w:hAnsi="Times New Roman" w:cs="Times New Roman"/>
          <w:i/>
          <w:color w:val="212529"/>
          <w:sz w:val="24"/>
          <w:szCs w:val="24"/>
        </w:rPr>
        <w:t xml:space="preserve">public, private, </w:t>
      </w:r>
      <w:r>
        <w:rPr>
          <w:rFonts w:ascii="Times New Roman" w:eastAsia="Times New Roman" w:hAnsi="Times New Roman" w:cs="Times New Roman"/>
          <w:color w:val="212529"/>
          <w:sz w:val="24"/>
          <w:szCs w:val="24"/>
          <w:rPrChange w:id="1682" w:author="Holli Flanagan" w:date="2025-05-09T18:02:00Z">
            <w:rPr>
              <w:rFonts w:ascii="Times New Roman" w:eastAsia="Times New Roman" w:hAnsi="Times New Roman" w:cs="Times New Roman"/>
              <w:i/>
              <w:color w:val="212529"/>
              <w:sz w:val="24"/>
              <w:szCs w:val="24"/>
            </w:rPr>
          </w:rPrChange>
        </w:rPr>
        <w:t xml:space="preserve">and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keywords. </w:t>
      </w:r>
      <w:r>
        <w:rPr>
          <w:rFonts w:ascii="Times New Roman" w:eastAsia="Times New Roman" w:hAnsi="Times New Roman" w:cs="Times New Roman"/>
          <w:i/>
          <w:color w:val="212529"/>
          <w:sz w:val="24"/>
          <w:szCs w:val="24"/>
        </w:rPr>
        <w:t>Public</w:t>
      </w:r>
      <w:r>
        <w:rPr>
          <w:rFonts w:ascii="Times New Roman" w:eastAsia="Times New Roman" w:hAnsi="Times New Roman" w:cs="Times New Roman"/>
          <w:color w:val="212529"/>
          <w:sz w:val="24"/>
          <w:szCs w:val="24"/>
        </w:rPr>
        <w:t xml:space="preserve"> members are accessible to all, </w:t>
      </w:r>
      <w:r>
        <w:rPr>
          <w:rFonts w:ascii="Times New Roman" w:eastAsia="Times New Roman" w:hAnsi="Times New Roman" w:cs="Times New Roman"/>
          <w:i/>
          <w:color w:val="212529"/>
          <w:sz w:val="24"/>
          <w:szCs w:val="24"/>
        </w:rPr>
        <w:t>private</w:t>
      </w:r>
      <w:r>
        <w:rPr>
          <w:rFonts w:ascii="Times New Roman" w:eastAsia="Times New Roman" w:hAnsi="Times New Roman" w:cs="Times New Roman"/>
          <w:color w:val="212529"/>
          <w:sz w:val="24"/>
          <w:szCs w:val="24"/>
        </w:rPr>
        <w:t xml:space="preserve"> members are only accessible within the class, and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members are accessible in the class and in any subclass of the class.</w:t>
      </w:r>
      <w:commentRangeEnd w:id="1681"/>
      <w:r>
        <w:commentReference w:id="1681"/>
      </w:r>
    </w:p>
    <w:p w14:paraId="69D31423" w14:textId="77777777" w:rsidR="00B32DEF" w:rsidRPr="00B32DEF" w:rsidRDefault="00000000">
      <w:pPr>
        <w:pStyle w:val="Heading2"/>
        <w:keepNext w:val="0"/>
        <w:keepLines w:val="0"/>
        <w:spacing w:before="700"/>
        <w:rPr>
          <w:rPrChange w:id="1683" w:author="Holli Flanagan" w:date="2025-05-12T14:36:00Z">
            <w:rPr>
              <w:sz w:val="46"/>
              <w:szCs w:val="46"/>
            </w:rPr>
          </w:rPrChange>
        </w:rPr>
        <w:pPrChange w:id="1684" w:author="Holli Flanagan" w:date="2025-05-12T14:36:00Z">
          <w:pPr>
            <w:pStyle w:val="Heading1"/>
            <w:keepNext w:val="0"/>
            <w:keepLines w:val="0"/>
            <w:spacing w:before="700"/>
          </w:pPr>
        </w:pPrChange>
      </w:pPr>
      <w:bookmarkStart w:id="1685" w:name="_u9nwowit7nip" w:colFirst="0" w:colLast="0"/>
      <w:bookmarkEnd w:id="1685"/>
      <w:r>
        <w:rPr>
          <w:rPrChange w:id="1686" w:author="Holli Flanagan" w:date="2025-05-12T14:36:00Z">
            <w:rPr>
              <w:sz w:val="46"/>
              <w:szCs w:val="46"/>
            </w:rPr>
          </w:rPrChange>
        </w:rPr>
        <w:t>Next Step</w:t>
      </w:r>
    </w:p>
    <w:p w14:paraId="61B87B7F" w14:textId="33BC8E3B" w:rsidR="00B32DEF" w:rsidRDefault="00000000">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w:t>
      </w:r>
      <w:del w:id="1687" w:author="Holli Flanagan" w:date="2025-05-12T14:36:00Z">
        <w:r>
          <w:rPr>
            <w:rFonts w:ascii="Times New Roman" w:eastAsia="Times New Roman" w:hAnsi="Times New Roman" w:cs="Times New Roman"/>
            <w:color w:val="212529"/>
            <w:sz w:val="24"/>
            <w:szCs w:val="24"/>
          </w:rPr>
          <w:delText xml:space="preserve">learn </w:delText>
        </w:r>
      </w:del>
      <w:r>
        <w:rPr>
          <w:rFonts w:ascii="Times New Roman" w:eastAsia="Times New Roman" w:hAnsi="Times New Roman" w:cs="Times New Roman"/>
          <w:color w:val="212529"/>
          <w:sz w:val="24"/>
          <w:szCs w:val="24"/>
        </w:rPr>
        <w:t>about overriding class methods</w:t>
      </w:r>
      <w:del w:id="1688" w:author="Oestreich, Julia" w:date="2025-05-15T17:18:00Z" w16du:dateUtc="2025-05-15T21:18:00Z">
        <w:r w:rsidDel="005F5C79">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1689" w:author="Oestreich, Julia" w:date="2025-05-15T17:18:00Z" w16du:dateUtc="2025-05-15T21:18:00Z">
        <w:r w:rsidR="005F5C79">
          <w:rPr>
            <w:rFonts w:ascii="Times New Roman" w:eastAsia="Times New Roman" w:hAnsi="Times New Roman" w:cs="Times New Roman"/>
            <w:color w:val="212529"/>
            <w:sz w:val="24"/>
            <w:szCs w:val="24"/>
          </w:rPr>
          <w:t xml:space="preserve">in </w:t>
        </w:r>
      </w:ins>
      <w:del w:id="1690" w:author="Holli Flanagan" w:date="2025-05-09T18:03:00Z">
        <w:r>
          <w:fldChar w:fldCharType="begin"/>
        </w:r>
        <w:r>
          <w:delInstrText>HYPERLINK "https://boots-edu.github.io/textbook/text/6-polymorphism/overrides.html"</w:delInstrText>
        </w:r>
        <w:r>
          <w:fldChar w:fldCharType="separate"/>
        </w:r>
      </w:del>
      <w:r>
        <w:rPr>
          <w:rFonts w:ascii="Times New Roman" w:eastAsia="Times New Roman" w:hAnsi="Times New Roman" w:cs="Times New Roman"/>
          <w:color w:val="0D6EFD"/>
          <w:sz w:val="24"/>
          <w:szCs w:val="24"/>
          <w:u w:val="single"/>
        </w:rPr>
        <w:t>Overrides</w:t>
      </w:r>
      <w:del w:id="1691" w:author="Holli Flanagan" w:date="2025-05-09T18:03:00Z">
        <w:r>
          <w:rPr>
            <w:rFonts w:ascii="Times New Roman" w:eastAsia="Times New Roman" w:hAnsi="Times New Roman" w:cs="Times New Roman"/>
            <w:color w:val="0D6EFD"/>
            <w:sz w:val="24"/>
            <w:szCs w:val="24"/>
            <w:u w:val="single"/>
          </w:rPr>
          <w:delText xml:space="preserve"> »</w:delText>
        </w:r>
        <w:r>
          <w:fldChar w:fldCharType="end"/>
        </w:r>
      </w:del>
      <w:r>
        <w:br w:type="page"/>
      </w:r>
    </w:p>
    <w:p w14:paraId="7D66AFD8" w14:textId="77777777" w:rsidR="00B32DEF" w:rsidRPr="00B32DEF" w:rsidRDefault="00000000">
      <w:pPr>
        <w:pStyle w:val="Heading1"/>
        <w:rPr>
          <w:rPrChange w:id="1692" w:author="Holli Flanagan" w:date="2025-05-12T14:36:00Z">
            <w:rPr>
              <w:sz w:val="46"/>
              <w:szCs w:val="46"/>
            </w:rPr>
          </w:rPrChange>
        </w:rPr>
        <w:pPrChange w:id="1693" w:author="Holli Flanagan" w:date="2025-05-12T14:36:00Z">
          <w:pPr>
            <w:pStyle w:val="Heading1"/>
            <w:keepNext w:val="0"/>
            <w:keepLines w:val="0"/>
          </w:pPr>
        </w:pPrChange>
      </w:pPr>
      <w:bookmarkStart w:id="1694" w:name="_gqonh5yxutiy" w:colFirst="0" w:colLast="0"/>
      <w:bookmarkEnd w:id="1694"/>
      <w:r>
        <w:rPr>
          <w:rPrChange w:id="1695" w:author="Holli Flanagan" w:date="2025-05-12T14:36:00Z">
            <w:rPr>
              <w:sz w:val="46"/>
              <w:szCs w:val="46"/>
            </w:rPr>
          </w:rPrChange>
        </w:rPr>
        <w:lastRenderedPageBreak/>
        <w:t>Overrides</w:t>
      </w:r>
    </w:p>
    <w:p w14:paraId="6774E335" w14:textId="77777777" w:rsidR="00B32DEF" w:rsidRPr="00B32DEF" w:rsidRDefault="00000000">
      <w:pPr>
        <w:pStyle w:val="Heading2"/>
        <w:rPr>
          <w:rPrChange w:id="1696" w:author="Holli Flanagan" w:date="2025-05-12T14:36:00Z">
            <w:rPr>
              <w:sz w:val="34"/>
              <w:szCs w:val="34"/>
            </w:rPr>
          </w:rPrChange>
        </w:rPr>
        <w:pPrChange w:id="1697" w:author="Holli Flanagan" w:date="2025-05-12T14:36:00Z">
          <w:pPr>
            <w:pStyle w:val="Heading2"/>
            <w:keepNext w:val="0"/>
            <w:keepLines w:val="0"/>
          </w:pPr>
        </w:pPrChange>
      </w:pPr>
      <w:bookmarkStart w:id="1698" w:name="_13qro7y0hnzn" w:colFirst="0" w:colLast="0"/>
      <w:bookmarkEnd w:id="1698"/>
      <w:r>
        <w:rPr>
          <w:rPrChange w:id="1699" w:author="Holli Flanagan" w:date="2025-05-12T14:36:00Z">
            <w:rPr>
              <w:sz w:val="34"/>
              <w:szCs w:val="34"/>
            </w:rPr>
          </w:rPrChange>
        </w:rPr>
        <w:t>Key Idea</w:t>
      </w:r>
    </w:p>
    <w:p w14:paraId="0A3D5E4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w:t>
      </w:r>
      <w:r>
        <w:rPr>
          <w:rFonts w:ascii="Times New Roman" w:eastAsia="Times New Roman" w:hAnsi="Times New Roman" w:cs="Times New Roman"/>
          <w:i/>
          <w:color w:val="212529"/>
          <w:sz w:val="24"/>
          <w:szCs w:val="24"/>
        </w:rPr>
        <w:t>override</w:t>
      </w:r>
      <w:r>
        <w:rPr>
          <w:rFonts w:ascii="Times New Roman" w:eastAsia="Times New Roman" w:hAnsi="Times New Roman" w:cs="Times New Roman"/>
          <w:color w:val="212529"/>
          <w:sz w:val="24"/>
          <w:szCs w:val="24"/>
        </w:rPr>
        <w:t xml:space="preserve"> a method in our subclass by creating a method with the same signature as a method in our superclass.</w:t>
      </w:r>
    </w:p>
    <w:p w14:paraId="6F5633C3" w14:textId="77777777" w:rsidR="00B32DEF" w:rsidRPr="00B32DEF" w:rsidRDefault="00000000">
      <w:pPr>
        <w:pStyle w:val="Heading2"/>
        <w:rPr>
          <w:rPrChange w:id="1700" w:author="Holli Flanagan" w:date="2025-05-12T14:36:00Z">
            <w:rPr>
              <w:sz w:val="34"/>
              <w:szCs w:val="34"/>
            </w:rPr>
          </w:rPrChange>
        </w:rPr>
        <w:pPrChange w:id="1701" w:author="Holli Flanagan" w:date="2025-05-12T14:36:00Z">
          <w:pPr>
            <w:pStyle w:val="Heading2"/>
            <w:keepNext w:val="0"/>
            <w:keepLines w:val="0"/>
          </w:pPr>
        </w:pPrChange>
      </w:pPr>
      <w:bookmarkStart w:id="1702" w:name="_nfyo4qgowjqk" w:colFirst="0" w:colLast="0"/>
      <w:bookmarkEnd w:id="1702"/>
      <w:r>
        <w:rPr>
          <w:rPrChange w:id="1703" w:author="Holli Flanagan" w:date="2025-05-12T14:36:00Z">
            <w:rPr>
              <w:sz w:val="34"/>
              <w:szCs w:val="34"/>
            </w:rPr>
          </w:rPrChange>
        </w:rPr>
        <w:t>Altering functionality</w:t>
      </w:r>
    </w:p>
    <w:p w14:paraId="590CB09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previous sections, we learned that when we </w:t>
      </w:r>
      <w:r>
        <w:rPr>
          <w:rFonts w:ascii="Times New Roman" w:eastAsia="Times New Roman" w:hAnsi="Times New Roman" w:cs="Times New Roman"/>
          <w:i/>
          <w:color w:val="212529"/>
          <w:sz w:val="24"/>
          <w:szCs w:val="24"/>
        </w:rPr>
        <w:t>inherit</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a class, we get all of its methods (i.e.</w:t>
      </w:r>
      <w:ins w:id="1704" w:author="Holli Flanagan" w:date="2025-05-09T18: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functions). Sometimes this is not what we want.</w:t>
      </w:r>
    </w:p>
    <w:p w14:paraId="56E0126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consider that we want to add a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method to all of our drawable classes. This doesn’t really make sense for </w:t>
      </w:r>
      <w:del w:id="1705" w:author="Holli Flanagan" w:date="2025-05-09T18:03:00Z">
        <w:r>
          <w:rPr>
            <w:rFonts w:ascii="Times New Roman" w:eastAsia="Times New Roman" w:hAnsi="Times New Roman" w:cs="Times New Roman"/>
            <w:color w:val="212529"/>
            <w:sz w:val="24"/>
            <w:szCs w:val="24"/>
          </w:rPr>
          <w:delText>D</w:delText>
        </w:r>
      </w:del>
      <w:ins w:id="1706" w:author="Holli Flanagan" w:date="2025-05-09T18:03: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rawable and </w:t>
      </w:r>
      <w:del w:id="1707" w:author="Holli Flanagan" w:date="2025-05-09T18:03:00Z">
        <w:r>
          <w:rPr>
            <w:rFonts w:ascii="Times New Roman" w:eastAsia="Times New Roman" w:hAnsi="Times New Roman" w:cs="Times New Roman"/>
            <w:color w:val="212529"/>
            <w:sz w:val="24"/>
            <w:szCs w:val="24"/>
          </w:rPr>
          <w:delText>L</w:delText>
        </w:r>
      </w:del>
      <w:ins w:id="1708" w:author="Holli Flanagan" w:date="2025-05-09T18:03: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ine</w:t>
      </w:r>
      <w:del w:id="1709" w:author="Holli Flanagan" w:date="2025-05-09T18:0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does for the rest. The calculation is, however, very different.</w:t>
      </w:r>
      <w:r>
        <w:rPr>
          <w:rFonts w:ascii="Times New Roman" w:eastAsia="Times New Roman" w:hAnsi="Times New Roman" w:cs="Times New Roman"/>
          <w:color w:val="212529"/>
          <w:sz w:val="24"/>
          <w:szCs w:val="24"/>
        </w:rPr>
        <w:br/>
        <w:t xml:space="preserve">If we add a default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method to our </w:t>
      </w:r>
      <w:del w:id="1710" w:author="Holli Flanagan" w:date="2025-05-09T18:03:00Z">
        <w:r>
          <w:rPr>
            <w:rFonts w:ascii="Times New Roman" w:eastAsia="Times New Roman" w:hAnsi="Times New Roman" w:cs="Times New Roman"/>
            <w:color w:val="212529"/>
            <w:sz w:val="24"/>
            <w:szCs w:val="24"/>
          </w:rPr>
          <w:delText>D</w:delText>
        </w:r>
      </w:del>
      <w:ins w:id="1711" w:author="Holli Flanagan" w:date="2025-05-09T18:03: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rawable with the same signature as it has elsewhere in the class hierarchy, then objects that do not implement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will inherit the default behavior, and objects that define the method will get the new behavior</w:t>
      </w:r>
    </w:p>
    <w:p w14:paraId="6D2E1EE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6473F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a subclass implements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(like rectangle, circle, and triangle), then the version in the subclass is used, otherwise, the version in the base class is used. This is called </w:t>
      </w:r>
      <w:r>
        <w:rPr>
          <w:rFonts w:ascii="Times New Roman" w:eastAsia="Times New Roman" w:hAnsi="Times New Roman" w:cs="Times New Roman"/>
          <w:i/>
          <w:color w:val="212529"/>
          <w:sz w:val="24"/>
          <w:szCs w:val="24"/>
        </w:rPr>
        <w:t>overriding</w:t>
      </w:r>
      <w:r>
        <w:rPr>
          <w:rFonts w:ascii="Times New Roman" w:eastAsia="Times New Roman" w:hAnsi="Times New Roman" w:cs="Times New Roman"/>
          <w:color w:val="212529"/>
          <w:sz w:val="24"/>
          <w:szCs w:val="24"/>
        </w:rPr>
        <w:t xml:space="preserve"> a class method.</w:t>
      </w:r>
    </w:p>
    <w:p w14:paraId="31C086F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a new class for the drawing example. A circle:</w:t>
      </w:r>
    </w:p>
    <w:p w14:paraId="4205B3B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FCBC64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if the object is a circle, we get its area. If the object is a line, we get the message, and a value of 0. If we add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212529"/>
          <w:sz w:val="24"/>
          <w:szCs w:val="24"/>
        </w:rPr>
        <w:t>drawables</w:t>
      </w:r>
      <w:proofErr w:type="spellEnd"/>
      <w:r>
        <w:rPr>
          <w:rFonts w:ascii="Times New Roman" w:eastAsia="Times New Roman" w:hAnsi="Times New Roman" w:cs="Times New Roman"/>
          <w:color w:val="212529"/>
          <w:sz w:val="24"/>
          <w:szCs w:val="24"/>
        </w:rPr>
        <w:t xml:space="preserve"> that make sense, then only those classes that do not override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will use the implementation in the superclass. If it is implemented in the subclass, then the subclass version will be used. </w:t>
      </w:r>
      <w:proofErr w:type="gramStart"/>
      <w:r>
        <w:rPr>
          <w:rFonts w:ascii="Times New Roman" w:eastAsia="Times New Roman" w:hAnsi="Times New Roman" w:cs="Times New Roman"/>
          <w:color w:val="212529"/>
          <w:sz w:val="24"/>
          <w:szCs w:val="24"/>
        </w:rPr>
        <w:t>Overriding of</w:t>
      </w:r>
      <w:proofErr w:type="gramEnd"/>
      <w:r>
        <w:rPr>
          <w:rFonts w:ascii="Times New Roman" w:eastAsia="Times New Roman" w:hAnsi="Times New Roman" w:cs="Times New Roman"/>
          <w:color w:val="212529"/>
          <w:sz w:val="24"/>
          <w:szCs w:val="24"/>
        </w:rPr>
        <w:t xml:space="preserve"> methods is a powerful tool to express different behaviors in subclasses, while allowing us to have a default implementation. We can even call the superclass implementation from our overridden method.</w:t>
      </w:r>
    </w:p>
    <w:p w14:paraId="77833D8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build in some default behaviors to our </w:t>
      </w:r>
      <w:proofErr w:type="spellStart"/>
      <w:r>
        <w:rPr>
          <w:rFonts w:ascii="Times New Roman" w:eastAsia="Times New Roman" w:hAnsi="Times New Roman" w:cs="Times New Roman"/>
          <w:color w:val="212529"/>
          <w:sz w:val="24"/>
          <w:szCs w:val="24"/>
        </w:rPr>
        <w:t>superclasses</w:t>
      </w:r>
      <w:proofErr w:type="spellEnd"/>
      <w:r>
        <w:rPr>
          <w:rFonts w:ascii="Times New Roman" w:eastAsia="Times New Roman" w:hAnsi="Times New Roman" w:cs="Times New Roman"/>
          <w:color w:val="212529"/>
          <w:sz w:val="24"/>
          <w:szCs w:val="24"/>
        </w:rPr>
        <w:t>, and override those behaviors in our subclasses if it makes sense, or just use the superclass implementation if it is sufficient.</w:t>
      </w:r>
    </w:p>
    <w:p w14:paraId="00DB6D49"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712" w:name="_i3gnqbt5suxt" w:colFirst="0" w:colLast="0"/>
      <w:bookmarkEnd w:id="1712"/>
      <w:r>
        <w:rPr>
          <w:rFonts w:ascii="Times New Roman" w:eastAsia="Times New Roman" w:hAnsi="Times New Roman" w:cs="Times New Roman"/>
          <w:color w:val="27262B"/>
          <w:sz w:val="26"/>
          <w:szCs w:val="26"/>
        </w:rPr>
        <w:t>An Example</w:t>
      </w:r>
    </w:p>
    <w:p w14:paraId="7CFC40E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an example of an overridden method that calls the parent’s version of the method, but then adds some functionality of its own.</w:t>
      </w:r>
    </w:p>
    <w:p w14:paraId="74524D95" w14:textId="77777777" w:rsidR="00B32DEF" w:rsidRDefault="00000000">
      <w:pPr>
        <w:shd w:val="clear" w:color="auto" w:fill="FFFFFF"/>
        <w:spacing w:before="120"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lastRenderedPageBreak/>
        <w:t xml:space="preserve">Notice the code </w:t>
      </w:r>
      <w:proofErr w:type="spellStart"/>
      <w:proofErr w:type="gramStart"/>
      <w:r>
        <w:rPr>
          <w:rFonts w:ascii="Times New Roman" w:eastAsia="Times New Roman" w:hAnsi="Times New Roman" w:cs="Times New Roman"/>
          <w:color w:val="212529"/>
          <w:sz w:val="24"/>
          <w:szCs w:val="24"/>
          <w:highlight w:val="white"/>
        </w:rPr>
        <w:t>super.getDescription</w:t>
      </w:r>
      <w:proofErr w:type="spellEnd"/>
      <w:proofErr w:type="gramEnd"/>
      <w:r>
        <w:rPr>
          <w:rFonts w:ascii="Times New Roman" w:eastAsia="Times New Roman" w:hAnsi="Times New Roman" w:cs="Times New Roman"/>
          <w:color w:val="212529"/>
          <w:sz w:val="24"/>
          <w:szCs w:val="24"/>
          <w:highlight w:val="white"/>
        </w:rPr>
        <w:t xml:space="preserve">() While we use </w:t>
      </w:r>
      <w:proofErr w:type="gramStart"/>
      <w:r>
        <w:rPr>
          <w:rFonts w:ascii="Times New Roman" w:eastAsia="Times New Roman" w:hAnsi="Times New Roman" w:cs="Times New Roman"/>
          <w:color w:val="212529"/>
          <w:sz w:val="24"/>
          <w:szCs w:val="24"/>
          <w:highlight w:val="white"/>
        </w:rPr>
        <w:t>super(</w:t>
      </w:r>
      <w:proofErr w:type="gramEnd"/>
      <w:r>
        <w:rPr>
          <w:rFonts w:ascii="Times New Roman" w:eastAsia="Times New Roman" w:hAnsi="Times New Roman" w:cs="Times New Roman"/>
          <w:color w:val="212529"/>
          <w:sz w:val="24"/>
          <w:szCs w:val="24"/>
          <w:highlight w:val="white"/>
        </w:rPr>
        <w:t xml:space="preserve">) to call the constructor of the superclass, we can use </w:t>
      </w:r>
      <w:proofErr w:type="spellStart"/>
      <w:proofErr w:type="gramStart"/>
      <w:r>
        <w:rPr>
          <w:rFonts w:ascii="Times New Roman" w:eastAsia="Times New Roman" w:hAnsi="Times New Roman" w:cs="Times New Roman"/>
          <w:color w:val="212529"/>
          <w:sz w:val="24"/>
          <w:szCs w:val="24"/>
          <w:highlight w:val="white"/>
        </w:rPr>
        <w:t>super.methodname</w:t>
      </w:r>
      <w:proofErr w:type="spellEnd"/>
      <w:proofErr w:type="gramEnd"/>
      <w:r>
        <w:rPr>
          <w:rFonts w:ascii="Times New Roman" w:eastAsia="Times New Roman" w:hAnsi="Times New Roman" w:cs="Times New Roman"/>
          <w:color w:val="212529"/>
          <w:sz w:val="24"/>
          <w:szCs w:val="24"/>
          <w:highlight w:val="white"/>
        </w:rPr>
        <w:t>() to call any method on the superclass even if it is overridden.</w:t>
      </w:r>
    </w:p>
    <w:p w14:paraId="147741F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E299B4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With our current knowledge we need to make an array of orange objects, and an array of apple objects, then iterate through them independently. In the next section we will learn a better way to accomplish this.</w:t>
      </w:r>
    </w:p>
    <w:p w14:paraId="5D37061A" w14:textId="77777777" w:rsidR="00B32DEF" w:rsidRPr="00B32DEF" w:rsidRDefault="00000000">
      <w:pPr>
        <w:pStyle w:val="Heading2"/>
        <w:rPr>
          <w:rPrChange w:id="1713" w:author="Holli Flanagan" w:date="2025-05-12T14:36:00Z">
            <w:rPr>
              <w:sz w:val="34"/>
              <w:szCs w:val="34"/>
            </w:rPr>
          </w:rPrChange>
        </w:rPr>
        <w:pPrChange w:id="1714" w:author="Holli Flanagan" w:date="2025-05-12T14:36:00Z">
          <w:pPr>
            <w:pStyle w:val="Heading2"/>
            <w:keepNext w:val="0"/>
            <w:keepLines w:val="0"/>
          </w:pPr>
        </w:pPrChange>
      </w:pPr>
      <w:bookmarkStart w:id="1715" w:name="_38moc7oz34el" w:colFirst="0" w:colLast="0"/>
      <w:bookmarkEnd w:id="1715"/>
      <w:r>
        <w:rPr>
          <w:rPrChange w:id="1716" w:author="Holli Flanagan" w:date="2025-05-12T14:36:00Z">
            <w:rPr>
              <w:sz w:val="34"/>
              <w:szCs w:val="34"/>
            </w:rPr>
          </w:rPrChange>
        </w:rPr>
        <w:t>Summary</w:t>
      </w:r>
    </w:p>
    <w:p w14:paraId="22F1F15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subclass a class, we get all of its members, both properties and methods. If the members are public or protected, we can access them within the subclass. If we wish to change or augment the behavior of a given method of the child class, we can override that method and replace it with our own functionality. Within the overridden method, we can call the superclass’ method if we choose.</w:t>
      </w:r>
    </w:p>
    <w:p w14:paraId="36C41435" w14:textId="77777777" w:rsidR="00B32DEF" w:rsidRPr="00B32DEF" w:rsidRDefault="00000000">
      <w:pPr>
        <w:pStyle w:val="Heading2"/>
        <w:keepNext w:val="0"/>
        <w:keepLines w:val="0"/>
        <w:spacing w:before="700"/>
        <w:rPr>
          <w:rPrChange w:id="1717" w:author="Holli Flanagan" w:date="2025-05-12T14:36:00Z">
            <w:rPr>
              <w:sz w:val="46"/>
              <w:szCs w:val="46"/>
            </w:rPr>
          </w:rPrChange>
        </w:rPr>
        <w:pPrChange w:id="1718" w:author="Holli Flanagan" w:date="2025-05-12T14:36:00Z">
          <w:pPr>
            <w:pStyle w:val="Heading1"/>
            <w:keepNext w:val="0"/>
            <w:keepLines w:val="0"/>
            <w:spacing w:before="700"/>
          </w:pPr>
        </w:pPrChange>
      </w:pPr>
      <w:bookmarkStart w:id="1719" w:name="_q12bxk1v03gf" w:colFirst="0" w:colLast="0"/>
      <w:bookmarkEnd w:id="1719"/>
      <w:r>
        <w:rPr>
          <w:rPrChange w:id="1720" w:author="Holli Flanagan" w:date="2025-05-12T14:36:00Z">
            <w:rPr>
              <w:sz w:val="46"/>
              <w:szCs w:val="46"/>
            </w:rPr>
          </w:rPrChange>
        </w:rPr>
        <w:t>Next Step</w:t>
      </w:r>
    </w:p>
    <w:p w14:paraId="1B48164A" w14:textId="5D5F5F79" w:rsidR="00B32DEF" w:rsidRDefault="00000000">
      <w:pPr>
        <w:shd w:val="clear" w:color="auto" w:fill="FFFFFF"/>
        <w:spacing w:after="240"/>
        <w:rPr>
          <w:rFonts w:ascii="Times New Roman" w:eastAsia="Times New Roman" w:hAnsi="Times New Roman" w:cs="Times New Roman"/>
          <w:color w:val="0D6EFD"/>
          <w:sz w:val="24"/>
          <w:szCs w:val="24"/>
        </w:rPr>
      </w:pPr>
      <w:r>
        <w:rPr>
          <w:rFonts w:ascii="Times New Roman" w:eastAsia="Times New Roman" w:hAnsi="Times New Roman" w:cs="Times New Roman"/>
          <w:color w:val="212529"/>
          <w:sz w:val="24"/>
          <w:szCs w:val="24"/>
        </w:rPr>
        <w:t xml:space="preserve">Next we’ll learn </w:t>
      </w:r>
      <w:del w:id="1721" w:author="Oestreich, Julia" w:date="2025-05-15T17:19:00Z" w16du:dateUtc="2025-05-15T21:19:00Z">
        <w:r w:rsidDel="005F5C79">
          <w:rPr>
            <w:rFonts w:ascii="Times New Roman" w:eastAsia="Times New Roman" w:hAnsi="Times New Roman" w:cs="Times New Roman"/>
            <w:color w:val="212529"/>
            <w:sz w:val="24"/>
            <w:szCs w:val="24"/>
          </w:rPr>
          <w:delText xml:space="preserve">learn </w:delText>
        </w:r>
      </w:del>
      <w:r>
        <w:rPr>
          <w:rFonts w:ascii="Times New Roman" w:eastAsia="Times New Roman" w:hAnsi="Times New Roman" w:cs="Times New Roman"/>
          <w:color w:val="212529"/>
          <w:sz w:val="24"/>
          <w:szCs w:val="24"/>
        </w:rPr>
        <w:t xml:space="preserve">about </w:t>
      </w:r>
      <w:del w:id="1722" w:author="Oestreich, Julia" w:date="2025-05-15T17:19:00Z" w16du:dateUtc="2025-05-15T21:19:00Z">
        <w:r w:rsidDel="005F5C79">
          <w:rPr>
            <w:rFonts w:ascii="Times New Roman" w:eastAsia="Times New Roman" w:hAnsi="Times New Roman" w:cs="Times New Roman"/>
            <w:color w:val="212529"/>
            <w:sz w:val="24"/>
            <w:szCs w:val="24"/>
          </w:rPr>
          <w:delText>p</w:delText>
        </w:r>
      </w:del>
      <w:ins w:id="1723" w:author="Oestreich, Julia" w:date="2025-05-15T17:19:00Z" w16du:dateUtc="2025-05-15T21:19:00Z">
        <w:r w:rsidR="005F5C79">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olymorphism</w:t>
      </w:r>
      <w:ins w:id="1724" w:author="Holli Flanagan" w:date="2025-05-09T18:05:00Z">
        <w:r>
          <w:rPr>
            <w:rFonts w:ascii="Times New Roman" w:eastAsia="Times New Roman" w:hAnsi="Times New Roman" w:cs="Times New Roman"/>
            <w:color w:val="212529"/>
            <w:sz w:val="24"/>
            <w:szCs w:val="24"/>
          </w:rPr>
          <w:t>.</w:t>
        </w:r>
      </w:ins>
      <w:del w:id="1725" w:author="Holli Flanagan" w:date="2025-05-09T18:05: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"https://boots-edu.github.io/textbook/text/6-polymorphism/polymorphism.html"</w:delInstrText>
        </w:r>
        <w:r>
          <w:fldChar w:fldCharType="separate"/>
        </w:r>
        <w:r>
          <w:rPr>
            <w:rFonts w:ascii="Times New Roman" w:eastAsia="Times New Roman" w:hAnsi="Times New Roman" w:cs="Times New Roman"/>
            <w:color w:val="0D6EFD"/>
            <w:sz w:val="24"/>
            <w:szCs w:val="24"/>
          </w:rPr>
          <w:delText>Polymorphism »</w:delText>
        </w:r>
        <w:r>
          <w:fldChar w:fldCharType="end"/>
        </w:r>
      </w:del>
      <w:r>
        <w:br w:type="page"/>
      </w:r>
    </w:p>
    <w:p w14:paraId="378BD0FA" w14:textId="77777777" w:rsidR="00B32DEF" w:rsidRPr="00B32DEF" w:rsidRDefault="00000000">
      <w:pPr>
        <w:pStyle w:val="Heading1"/>
        <w:rPr>
          <w:rPrChange w:id="1726" w:author="Holli Flanagan" w:date="2025-05-12T14:36:00Z">
            <w:rPr>
              <w:color w:val="0D6EFD"/>
              <w:highlight w:val="white"/>
            </w:rPr>
          </w:rPrChange>
        </w:rPr>
        <w:pPrChange w:id="1727" w:author="Holli Flanagan" w:date="2025-05-12T14:36:00Z">
          <w:pPr>
            <w:pStyle w:val="Heading1"/>
            <w:keepNext w:val="0"/>
            <w:keepLines w:val="0"/>
          </w:pPr>
        </w:pPrChange>
      </w:pPr>
      <w:bookmarkStart w:id="1728" w:name="_1mrm50eaylqp" w:colFirst="0" w:colLast="0"/>
      <w:bookmarkEnd w:id="1728"/>
      <w:r>
        <w:rPr>
          <w:rPrChange w:id="1729" w:author="Holli Flanagan" w:date="2025-05-12T14:36:00Z">
            <w:rPr>
              <w:sz w:val="48"/>
              <w:szCs w:val="48"/>
              <w:highlight w:val="white"/>
            </w:rPr>
          </w:rPrChange>
        </w:rPr>
        <w:lastRenderedPageBreak/>
        <w:t>Polymorphism</w:t>
      </w:r>
    </w:p>
    <w:p w14:paraId="09DCD43A" w14:textId="77777777" w:rsidR="00B32DEF" w:rsidRPr="00B32DEF" w:rsidRDefault="00000000">
      <w:pPr>
        <w:pStyle w:val="Heading2"/>
        <w:rPr>
          <w:rPrChange w:id="1730" w:author="Holli Flanagan" w:date="2025-05-12T14:37:00Z">
            <w:rPr>
              <w:sz w:val="36"/>
              <w:szCs w:val="36"/>
            </w:rPr>
          </w:rPrChange>
        </w:rPr>
        <w:pPrChange w:id="1731" w:author="Holli Flanagan" w:date="2025-05-12T14:37:00Z">
          <w:pPr>
            <w:pStyle w:val="Heading2"/>
            <w:keepNext w:val="0"/>
            <w:keepLines w:val="0"/>
            <w:spacing w:before="540" w:after="100"/>
          </w:pPr>
        </w:pPrChange>
      </w:pPr>
      <w:bookmarkStart w:id="1732" w:name="_wsoi64kjenpd" w:colFirst="0" w:colLast="0"/>
      <w:bookmarkEnd w:id="1732"/>
      <w:r>
        <w:rPr>
          <w:rPrChange w:id="1733" w:author="Holli Flanagan" w:date="2025-05-12T14:37:00Z">
            <w:rPr>
              <w:sz w:val="36"/>
              <w:szCs w:val="36"/>
            </w:rPr>
          </w:rPrChange>
        </w:rPr>
        <w:t>Key Idea</w:t>
      </w:r>
    </w:p>
    <w:p w14:paraId="77C65A88"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in </w:t>
      </w:r>
      <w:del w:id="1734" w:author="Holli Flanagan" w:date="2025-05-09T18:05:00Z">
        <w:r>
          <w:rPr>
            <w:rFonts w:ascii="Times New Roman" w:eastAsia="Times New Roman" w:hAnsi="Times New Roman" w:cs="Times New Roman"/>
            <w:color w:val="212529"/>
            <w:sz w:val="24"/>
            <w:szCs w:val="24"/>
            <w:highlight w:val="white"/>
          </w:rPr>
          <w:delText>O</w:delText>
        </w:r>
      </w:del>
      <w:ins w:id="1735" w:author="Holli Flanagan" w:date="2025-05-09T18:05: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bject</w:t>
      </w:r>
      <w:ins w:id="1736" w:author="Holli Flanagan" w:date="2025-05-09T18:05:00Z">
        <w:r>
          <w:rPr>
            <w:rFonts w:ascii="Times New Roman" w:eastAsia="Times New Roman" w:hAnsi="Times New Roman" w:cs="Times New Roman"/>
            <w:color w:val="212529"/>
            <w:sz w:val="24"/>
            <w:szCs w:val="24"/>
            <w:highlight w:val="white"/>
          </w:rPr>
          <w:t>-</w:t>
        </w:r>
      </w:ins>
      <w:del w:id="1737" w:author="Holli Flanagan" w:date="2025-05-09T18:05:00Z">
        <w:r>
          <w:rPr>
            <w:rFonts w:ascii="Times New Roman" w:eastAsia="Times New Roman" w:hAnsi="Times New Roman" w:cs="Times New Roman"/>
            <w:color w:val="212529"/>
            <w:sz w:val="24"/>
            <w:szCs w:val="24"/>
            <w:highlight w:val="white"/>
          </w:rPr>
          <w:delText xml:space="preserve"> O</w:delText>
        </w:r>
      </w:del>
      <w:ins w:id="1738" w:author="Holli Flanagan" w:date="2025-05-09T18:05: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 xml:space="preserve">riented </w:t>
      </w:r>
      <w:del w:id="1739" w:author="Holli Flanagan" w:date="2025-05-09T18:05:00Z">
        <w:r>
          <w:rPr>
            <w:rFonts w:ascii="Times New Roman" w:eastAsia="Times New Roman" w:hAnsi="Times New Roman" w:cs="Times New Roman"/>
            <w:color w:val="212529"/>
            <w:sz w:val="24"/>
            <w:szCs w:val="24"/>
            <w:highlight w:val="white"/>
          </w:rPr>
          <w:delText>P</w:delText>
        </w:r>
      </w:del>
      <w:ins w:id="1740" w:author="Holli Flanagan" w:date="2025-05-09T18:05: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rogramming is the provision of a single interface to entities of different types.</w:t>
      </w:r>
    </w:p>
    <w:p w14:paraId="0F8C0CB8" w14:textId="77777777" w:rsidR="00B32DEF" w:rsidRPr="00B32DEF" w:rsidRDefault="00000000">
      <w:pPr>
        <w:pStyle w:val="Heading2"/>
        <w:rPr>
          <w:rPrChange w:id="1741" w:author="Holli Flanagan" w:date="2025-05-12T14:37:00Z">
            <w:rPr>
              <w:sz w:val="36"/>
              <w:szCs w:val="36"/>
            </w:rPr>
          </w:rPrChange>
        </w:rPr>
        <w:pPrChange w:id="1742" w:author="Holli Flanagan" w:date="2025-05-12T14:37:00Z">
          <w:pPr>
            <w:pStyle w:val="Heading2"/>
            <w:keepNext w:val="0"/>
            <w:keepLines w:val="0"/>
            <w:spacing w:before="540" w:after="100"/>
          </w:pPr>
        </w:pPrChange>
      </w:pPr>
      <w:bookmarkStart w:id="1743" w:name="_oz8f248qtrw2" w:colFirst="0" w:colLast="0"/>
      <w:bookmarkEnd w:id="1743"/>
      <w:r>
        <w:rPr>
          <w:rPrChange w:id="1744" w:author="Holli Flanagan" w:date="2025-05-12T14:37:00Z">
            <w:rPr>
              <w:sz w:val="36"/>
              <w:szCs w:val="36"/>
            </w:rPr>
          </w:rPrChange>
        </w:rPr>
        <w:t>Motivation for Polymorphism</w:t>
      </w:r>
    </w:p>
    <w:p w14:paraId="0AD0A552"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From the fruit example in the previous section, it would be preferable if we could just store an array of fruits and call </w:t>
      </w:r>
      <w:proofErr w:type="spellStart"/>
      <w:r>
        <w:rPr>
          <w:rFonts w:ascii="Times New Roman" w:eastAsia="Times New Roman" w:hAnsi="Times New Roman" w:cs="Times New Roman"/>
          <w:color w:val="D63384"/>
          <w:sz w:val="21"/>
          <w:szCs w:val="21"/>
          <w:shd w:val="clear" w:color="auto" w:fill="F5F6FA"/>
        </w:rPr>
        <w:t>getDescription</w:t>
      </w:r>
      <w:proofErr w:type="spellEnd"/>
      <w:r>
        <w:rPr>
          <w:rFonts w:ascii="Times New Roman" w:eastAsia="Times New Roman" w:hAnsi="Times New Roman" w:cs="Times New Roman"/>
          <w:color w:val="212529"/>
          <w:sz w:val="24"/>
          <w:szCs w:val="24"/>
          <w:highlight w:val="white"/>
        </w:rPr>
        <w:t xml:space="preserve"> on each fruit. It would be great if the correct </w:t>
      </w:r>
      <w:proofErr w:type="spellStart"/>
      <w:proofErr w:type="gramStart"/>
      <w:r>
        <w:rPr>
          <w:rFonts w:ascii="Times New Roman" w:eastAsia="Times New Roman" w:hAnsi="Times New Roman" w:cs="Times New Roman"/>
          <w:color w:val="D63384"/>
          <w:sz w:val="21"/>
          <w:szCs w:val="21"/>
          <w:shd w:val="clear" w:color="auto" w:fill="F5F6FA"/>
        </w:rPr>
        <w:t>getDescription</w:t>
      </w:r>
      <w:proofErr w:type="spellEnd"/>
      <w:proofErr w:type="gramEnd"/>
      <w:r>
        <w:rPr>
          <w:rFonts w:ascii="Times New Roman" w:eastAsia="Times New Roman" w:hAnsi="Times New Roman" w:cs="Times New Roman"/>
          <w:color w:val="212529"/>
          <w:sz w:val="24"/>
          <w:szCs w:val="24"/>
          <w:highlight w:val="white"/>
        </w:rPr>
        <w:t xml:space="preserve"> got called based on the type of fruit that was created, not the type of </w:t>
      </w:r>
      <w:proofErr w:type="gramStart"/>
      <w:r>
        <w:rPr>
          <w:rFonts w:ascii="Times New Roman" w:eastAsia="Times New Roman" w:hAnsi="Times New Roman" w:cs="Times New Roman"/>
          <w:color w:val="212529"/>
          <w:sz w:val="24"/>
          <w:szCs w:val="24"/>
          <w:highlight w:val="white"/>
        </w:rPr>
        <w:t>the array</w:t>
      </w:r>
      <w:proofErr w:type="gramEnd"/>
      <w:r>
        <w:rPr>
          <w:rFonts w:ascii="Times New Roman" w:eastAsia="Times New Roman" w:hAnsi="Times New Roman" w:cs="Times New Roman"/>
          <w:color w:val="212529"/>
          <w:sz w:val="24"/>
          <w:szCs w:val="24"/>
          <w:highlight w:val="white"/>
        </w:rPr>
        <w:t>.</w:t>
      </w:r>
    </w:p>
    <w:p w14:paraId="0162F04B"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It turns out that this </w:t>
      </w:r>
      <w:ins w:id="1745" w:author="Holli Flanagan" w:date="2025-05-09T18:06:00Z">
        <w:r>
          <w:rPr>
            <w:rFonts w:ascii="Times New Roman" w:eastAsia="Times New Roman" w:hAnsi="Times New Roman" w:cs="Times New Roman"/>
            <w:color w:val="212529"/>
            <w:sz w:val="24"/>
            <w:szCs w:val="24"/>
            <w:highlight w:val="white"/>
          </w:rPr>
          <w:t>works</w:t>
        </w:r>
      </w:ins>
      <w:del w:id="1746" w:author="Holli Flanagan" w:date="2025-05-09T18:06:00Z">
        <w:r>
          <w:rPr>
            <w:rFonts w:ascii="Times New Roman" w:eastAsia="Times New Roman" w:hAnsi="Times New Roman" w:cs="Times New Roman"/>
            <w:color w:val="212529"/>
            <w:sz w:val="24"/>
            <w:szCs w:val="24"/>
            <w:highlight w:val="white"/>
          </w:rPr>
          <w:delText>WORKS</w:delText>
        </w:r>
      </w:del>
      <w:r>
        <w:rPr>
          <w:rFonts w:ascii="Times New Roman" w:eastAsia="Times New Roman" w:hAnsi="Times New Roman" w:cs="Times New Roman"/>
          <w:color w:val="212529"/>
          <w:sz w:val="24"/>
          <w:szCs w:val="24"/>
          <w:highlight w:val="white"/>
        </w:rPr>
        <w:t xml:space="preserve">! For apples it will </w:t>
      </w:r>
      <w:proofErr w:type="gramStart"/>
      <w:r>
        <w:rPr>
          <w:rFonts w:ascii="Times New Roman" w:eastAsia="Times New Roman" w:hAnsi="Times New Roman" w:cs="Times New Roman"/>
          <w:color w:val="212529"/>
          <w:sz w:val="24"/>
          <w:szCs w:val="24"/>
          <w:highlight w:val="white"/>
        </w:rPr>
        <w:t>call</w:t>
      </w:r>
      <w:proofErr w:type="gramEnd"/>
      <w:r>
        <w:rPr>
          <w:rFonts w:ascii="Times New Roman" w:eastAsia="Times New Roman" w:hAnsi="Times New Roman" w:cs="Times New Roman"/>
          <w:color w:val="212529"/>
          <w:sz w:val="24"/>
          <w:szCs w:val="24"/>
          <w:highlight w:val="white"/>
        </w:rPr>
        <w:t xml:space="preserve"> the apple version of </w:t>
      </w:r>
      <w:proofErr w:type="spellStart"/>
      <w:r>
        <w:rPr>
          <w:rFonts w:ascii="Times New Roman" w:eastAsia="Times New Roman" w:hAnsi="Times New Roman" w:cs="Times New Roman"/>
          <w:color w:val="D63384"/>
          <w:sz w:val="21"/>
          <w:szCs w:val="21"/>
          <w:shd w:val="clear" w:color="auto" w:fill="F5F6FA"/>
        </w:rPr>
        <w:t>getDescription</w:t>
      </w:r>
      <w:proofErr w:type="spellEnd"/>
      <w:r>
        <w:rPr>
          <w:rFonts w:ascii="Times New Roman" w:eastAsia="Times New Roman" w:hAnsi="Times New Roman" w:cs="Times New Roman"/>
          <w:color w:val="212529"/>
          <w:sz w:val="24"/>
          <w:szCs w:val="24"/>
          <w:highlight w:val="white"/>
        </w:rPr>
        <w:t xml:space="preserve">, and for oranges it will </w:t>
      </w:r>
      <w:proofErr w:type="gramStart"/>
      <w:r>
        <w:rPr>
          <w:rFonts w:ascii="Times New Roman" w:eastAsia="Times New Roman" w:hAnsi="Times New Roman" w:cs="Times New Roman"/>
          <w:color w:val="212529"/>
          <w:sz w:val="24"/>
          <w:szCs w:val="24"/>
          <w:highlight w:val="white"/>
        </w:rPr>
        <w:t>call</w:t>
      </w:r>
      <w:proofErr w:type="gramEnd"/>
      <w:r>
        <w:rPr>
          <w:rFonts w:ascii="Times New Roman" w:eastAsia="Times New Roman" w:hAnsi="Times New Roman" w:cs="Times New Roman"/>
          <w:color w:val="212529"/>
          <w:sz w:val="24"/>
          <w:szCs w:val="24"/>
          <w:highlight w:val="white"/>
        </w:rPr>
        <w:t xml:space="preserve"> the orange version.</w:t>
      </w:r>
    </w:p>
    <w:p w14:paraId="4BA914E2"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092FF51"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either class did not implement </w:t>
      </w:r>
      <w:proofErr w:type="spellStart"/>
      <w:proofErr w:type="gramStart"/>
      <w:r>
        <w:rPr>
          <w:rFonts w:ascii="Times New Roman" w:eastAsia="Times New Roman" w:hAnsi="Times New Roman" w:cs="Times New Roman"/>
          <w:color w:val="212529"/>
          <w:sz w:val="24"/>
          <w:szCs w:val="24"/>
          <w:highlight w:val="white"/>
        </w:rPr>
        <w:t>getDescription</w:t>
      </w:r>
      <w:proofErr w:type="spellEnd"/>
      <w:r>
        <w:rPr>
          <w:rFonts w:ascii="Times New Roman" w:eastAsia="Times New Roman" w:hAnsi="Times New Roman" w:cs="Times New Roman"/>
          <w:color w:val="212529"/>
          <w:sz w:val="24"/>
          <w:szCs w:val="24"/>
          <w:highlight w:val="white"/>
        </w:rPr>
        <w:t>(</w:t>
      </w:r>
      <w:proofErr w:type="gramEnd"/>
      <w:r>
        <w:rPr>
          <w:rFonts w:ascii="Times New Roman" w:eastAsia="Times New Roman" w:hAnsi="Times New Roman" w:cs="Times New Roman"/>
          <w:color w:val="212529"/>
          <w:sz w:val="24"/>
          <w:szCs w:val="24"/>
          <w:highlight w:val="white"/>
        </w:rPr>
        <w:t xml:space="preserve">), then the superclass version would be called. This powerful behavior is a type of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and allows us to create very powerful class hierarchies, that are simple to access and use.</w:t>
      </w:r>
    </w:p>
    <w:p w14:paraId="125983DF"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other words, in our fruit example, we provided a public interface for all fruits that included the method </w:t>
      </w:r>
      <w:proofErr w:type="spellStart"/>
      <w:proofErr w:type="gramStart"/>
      <w:r>
        <w:rPr>
          <w:rFonts w:ascii="Times New Roman" w:eastAsia="Times New Roman" w:hAnsi="Times New Roman" w:cs="Times New Roman"/>
          <w:color w:val="212529"/>
          <w:sz w:val="24"/>
          <w:szCs w:val="24"/>
          <w:highlight w:val="white"/>
        </w:rPr>
        <w:t>getDescription</w:t>
      </w:r>
      <w:proofErr w:type="spellEnd"/>
      <w:r>
        <w:rPr>
          <w:rFonts w:ascii="Times New Roman" w:eastAsia="Times New Roman" w:hAnsi="Times New Roman" w:cs="Times New Roman"/>
          <w:color w:val="212529"/>
          <w:sz w:val="24"/>
          <w:szCs w:val="24"/>
          <w:highlight w:val="white"/>
        </w:rPr>
        <w:t>(</w:t>
      </w:r>
      <w:proofErr w:type="gramEnd"/>
      <w:r>
        <w:rPr>
          <w:rFonts w:ascii="Times New Roman" w:eastAsia="Times New Roman" w:hAnsi="Times New Roman" w:cs="Times New Roman"/>
          <w:color w:val="212529"/>
          <w:sz w:val="24"/>
          <w:szCs w:val="24"/>
          <w:highlight w:val="white"/>
        </w:rPr>
        <w:t xml:space="preserve">). Regardless of the type of fruit, the public interface does not change, and the language is able to </w:t>
      </w:r>
      <w:r>
        <w:rPr>
          <w:rFonts w:ascii="Times New Roman" w:eastAsia="Times New Roman" w:hAnsi="Times New Roman" w:cs="Times New Roman"/>
          <w:i/>
          <w:color w:val="212529"/>
          <w:sz w:val="24"/>
          <w:szCs w:val="24"/>
          <w:highlight w:val="white"/>
        </w:rPr>
        <w:t>dispatch</w:t>
      </w:r>
      <w:r>
        <w:rPr>
          <w:rFonts w:ascii="Times New Roman" w:eastAsia="Times New Roman" w:hAnsi="Times New Roman" w:cs="Times New Roman"/>
          <w:color w:val="212529"/>
          <w:sz w:val="24"/>
          <w:szCs w:val="24"/>
          <w:highlight w:val="white"/>
        </w:rPr>
        <w:t xml:space="preserve"> the method call to the appropriate subclass for us automatically. This type of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is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subtype</w:t>
      </w:r>
      <w:r>
        <w:rPr>
          <w:rFonts w:ascii="Times New Roman" w:eastAsia="Times New Roman" w:hAnsi="Times New Roman" w:cs="Times New Roman"/>
          <w:color w:val="212529"/>
          <w:sz w:val="24"/>
          <w:szCs w:val="24"/>
          <w:highlight w:val="white"/>
        </w:rPr>
        <w:t xml:space="preserve"> polymorphism. There are other types of polymorphism including ad-hoc polymorphism and parametric polymorphism. We will examine parametric polymorphism later.</w:t>
      </w:r>
    </w:p>
    <w:p w14:paraId="0F24B365"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with creative use of subclass polymorphism, we can provide a generic interface to all objects that share a base class, with a default behavior.</w:t>
      </w:r>
    </w:p>
    <w:p w14:paraId="0E02D1B5" w14:textId="77777777" w:rsidR="00B32DEF" w:rsidRPr="00B32DEF" w:rsidRDefault="00000000">
      <w:pPr>
        <w:pStyle w:val="Heading2"/>
        <w:rPr>
          <w:rPrChange w:id="1747" w:author="Holli Flanagan" w:date="2025-05-12T14:37:00Z">
            <w:rPr>
              <w:sz w:val="36"/>
              <w:szCs w:val="36"/>
            </w:rPr>
          </w:rPrChange>
        </w:rPr>
        <w:pPrChange w:id="1748" w:author="Holli Flanagan" w:date="2025-05-12T14:37:00Z">
          <w:pPr>
            <w:pStyle w:val="Heading2"/>
            <w:keepNext w:val="0"/>
            <w:keepLines w:val="0"/>
            <w:spacing w:before="540" w:after="100"/>
          </w:pPr>
        </w:pPrChange>
      </w:pPr>
      <w:bookmarkStart w:id="1749" w:name="_vbq84aque7up" w:colFirst="0" w:colLast="0"/>
      <w:bookmarkEnd w:id="1749"/>
      <w:r>
        <w:rPr>
          <w:rPrChange w:id="1750" w:author="Holli Flanagan" w:date="2025-05-12T14:37:00Z">
            <w:rPr>
              <w:sz w:val="36"/>
              <w:szCs w:val="36"/>
            </w:rPr>
          </w:rPrChange>
        </w:rPr>
        <w:t>Back to th</w:t>
      </w:r>
      <w:commentRangeStart w:id="1751"/>
      <w:r>
        <w:rPr>
          <w:rPrChange w:id="1752" w:author="Holli Flanagan" w:date="2025-05-12T14:37:00Z">
            <w:rPr>
              <w:sz w:val="36"/>
              <w:szCs w:val="36"/>
            </w:rPr>
          </w:rPrChange>
        </w:rPr>
        <w:t xml:space="preserve">e </w:t>
      </w:r>
      <w:r>
        <w:rPr>
          <w:rPrChange w:id="1753" w:author="Holli Flanagan" w:date="2025-05-12T14:37:00Z">
            <w:rPr>
              <w:i/>
              <w:sz w:val="36"/>
              <w:szCs w:val="36"/>
            </w:rPr>
          </w:rPrChange>
        </w:rPr>
        <w:t>drawing</w:t>
      </w:r>
      <w:r>
        <w:rPr>
          <w:rPrChange w:id="1754" w:author="Holli Flanagan" w:date="2025-05-12T14:37:00Z">
            <w:rPr>
              <w:sz w:val="36"/>
              <w:szCs w:val="36"/>
            </w:rPr>
          </w:rPrChange>
        </w:rPr>
        <w:t xml:space="preserve"> boar</w:t>
      </w:r>
      <w:commentRangeEnd w:id="1751"/>
      <w:r>
        <w:commentReference w:id="1751"/>
      </w:r>
      <w:r>
        <w:rPr>
          <w:rPrChange w:id="1755" w:author="Holli Flanagan" w:date="2025-05-12T14:37:00Z">
            <w:rPr>
              <w:sz w:val="36"/>
              <w:szCs w:val="36"/>
            </w:rPr>
          </w:rPrChange>
        </w:rPr>
        <w:t>d</w:t>
      </w:r>
    </w:p>
    <w:p w14:paraId="1D33C015"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Returning to the drawing example, if we added a </w:t>
      </w:r>
      <w:proofErr w:type="gramStart"/>
      <w:r>
        <w:rPr>
          <w:rFonts w:ascii="Times New Roman" w:eastAsia="Times New Roman" w:hAnsi="Times New Roman" w:cs="Times New Roman"/>
          <w:color w:val="D63384"/>
          <w:sz w:val="21"/>
          <w:szCs w:val="21"/>
          <w:shd w:val="clear" w:color="auto" w:fill="F5F6FA"/>
        </w:rPr>
        <w:t>draw</w:t>
      </w:r>
      <w:proofErr w:type="gramEnd"/>
      <w:r>
        <w:rPr>
          <w:rFonts w:ascii="Times New Roman" w:eastAsia="Times New Roman" w:hAnsi="Times New Roman" w:cs="Times New Roman"/>
          <w:color w:val="212529"/>
          <w:sz w:val="24"/>
          <w:szCs w:val="24"/>
          <w:highlight w:val="white"/>
        </w:rPr>
        <w:t xml:space="preserve"> method to the drawable class that does nothing, then implemented the </w:t>
      </w:r>
      <w:proofErr w:type="gramStart"/>
      <w:r>
        <w:rPr>
          <w:rFonts w:ascii="Times New Roman" w:eastAsia="Times New Roman" w:hAnsi="Times New Roman" w:cs="Times New Roman"/>
          <w:color w:val="D63384"/>
          <w:sz w:val="21"/>
          <w:szCs w:val="21"/>
          <w:shd w:val="clear" w:color="auto" w:fill="F5F6FA"/>
        </w:rPr>
        <w:t>draw</w:t>
      </w:r>
      <w:proofErr w:type="gramEnd"/>
      <w:r>
        <w:rPr>
          <w:rFonts w:ascii="Times New Roman" w:eastAsia="Times New Roman" w:hAnsi="Times New Roman" w:cs="Times New Roman"/>
          <w:color w:val="212529"/>
          <w:sz w:val="24"/>
          <w:szCs w:val="24"/>
          <w:highlight w:val="white"/>
        </w:rPr>
        <w:t xml:space="preserve"> method in each of our subclasses, then we could store a drawing as an array of </w:t>
      </w:r>
      <w:proofErr w:type="spellStart"/>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s</w:t>
      </w:r>
      <w:proofErr w:type="spellEnd"/>
      <w:r>
        <w:rPr>
          <w:rFonts w:ascii="Times New Roman" w:eastAsia="Times New Roman" w:hAnsi="Times New Roman" w:cs="Times New Roman"/>
          <w:color w:val="212529"/>
          <w:sz w:val="24"/>
          <w:szCs w:val="24"/>
          <w:highlight w:val="white"/>
        </w:rPr>
        <w:t xml:space="preserve">, iterate through the array, and call the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This is acceptable because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has a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but the correct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(depending on the type of object) will be called for us automatically. This is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w:t>
      </w:r>
    </w:p>
    <w:p w14:paraId="655CA95D"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2EDA366B" w14:textId="77777777" w:rsidR="00B32DEF" w:rsidRDefault="00000000">
      <w:pPr>
        <w:shd w:val="clear" w:color="auto" w:fill="FFFFFF"/>
        <w:spacing w:before="120"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white"/>
        </w:rPr>
        <w:lastRenderedPageBreak/>
        <w:t xml:space="preserve">Note: You can install the drawing library used in this example with the page object using </w:t>
      </w:r>
      <w:proofErr w:type="spellStart"/>
      <w:r>
        <w:rPr>
          <w:rFonts w:ascii="Times New Roman" w:eastAsia="Times New Roman" w:hAnsi="Times New Roman" w:cs="Times New Roman"/>
          <w:color w:val="212529"/>
          <w:sz w:val="24"/>
          <w:szCs w:val="24"/>
          <w:highlight w:val="white"/>
        </w:rPr>
        <w:t>npm</w:t>
      </w:r>
      <w:proofErr w:type="spellEnd"/>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212529"/>
          <w:sz w:val="24"/>
          <w:szCs w:val="24"/>
          <w:highlight w:val="white"/>
        </w:rPr>
        <w:br/>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w:t>
      </w:r>
      <w:proofErr w:type="spellStart"/>
      <w:r>
        <w:rPr>
          <w:rFonts w:ascii="Times New Roman" w:eastAsia="Times New Roman" w:hAnsi="Times New Roman" w:cs="Times New Roman"/>
          <w:color w:val="D63384"/>
          <w:sz w:val="21"/>
          <w:szCs w:val="21"/>
          <w:shd w:val="clear" w:color="auto" w:fill="F5F6FA"/>
        </w:rPr>
        <w:t>i</w:t>
      </w:r>
      <w:proofErr w:type="spellEnd"/>
      <w:r>
        <w:rPr>
          <w:rFonts w:ascii="Times New Roman" w:eastAsia="Times New Roman" w:hAnsi="Times New Roman" w:cs="Times New Roman"/>
          <w:color w:val="D63384"/>
          <w:sz w:val="21"/>
          <w:szCs w:val="21"/>
          <w:shd w:val="clear" w:color="auto" w:fill="F5F6FA"/>
        </w:rPr>
        <w:t xml:space="preserve"> --save @boots-edu/web-draw</w:t>
      </w:r>
    </w:p>
    <w:p w14:paraId="0466745A"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safe to call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on a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object, it just doesn’t do anything. If we call it on a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object, it draws the line. If we call it on a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object stored in a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variable (which is allowed since it is a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it calls the method in the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class.</w:t>
      </w:r>
    </w:p>
    <w:p w14:paraId="698A4D20" w14:textId="77777777" w:rsidR="00B32DEF" w:rsidRPr="00B32DEF" w:rsidRDefault="00000000">
      <w:pPr>
        <w:pStyle w:val="Heading2"/>
        <w:rPr>
          <w:rPrChange w:id="1756" w:author="Holli Flanagan" w:date="2025-05-12T14:37:00Z">
            <w:rPr>
              <w:sz w:val="36"/>
              <w:szCs w:val="36"/>
            </w:rPr>
          </w:rPrChange>
        </w:rPr>
        <w:pPrChange w:id="1757" w:author="Holli Flanagan" w:date="2025-05-12T14:37:00Z">
          <w:pPr>
            <w:pStyle w:val="Heading2"/>
            <w:keepNext w:val="0"/>
            <w:keepLines w:val="0"/>
            <w:spacing w:before="540" w:after="100"/>
          </w:pPr>
        </w:pPrChange>
      </w:pPr>
      <w:bookmarkStart w:id="1758" w:name="_lb4u2xlvcpb" w:colFirst="0" w:colLast="0"/>
      <w:bookmarkEnd w:id="1758"/>
      <w:r>
        <w:rPr>
          <w:rPrChange w:id="1759" w:author="Holli Flanagan" w:date="2025-05-12T14:37:00Z">
            <w:rPr>
              <w:sz w:val="36"/>
              <w:szCs w:val="36"/>
            </w:rPr>
          </w:rPrChange>
        </w:rPr>
        <w:t>Another Example</w:t>
      </w:r>
    </w:p>
    <w:p w14:paraId="79BDB9CF"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Consider the following example. We would like the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highlight w:val="white"/>
        </w:rPr>
        <w:t xml:space="preserve"> expression to print the value of x, but the default behavior of </w:t>
      </w:r>
      <w:proofErr w:type="spellStart"/>
      <w:r>
        <w:rPr>
          <w:rFonts w:ascii="Times New Roman" w:eastAsia="Times New Roman" w:hAnsi="Times New Roman" w:cs="Times New Roman"/>
          <w:color w:val="D63384"/>
          <w:sz w:val="21"/>
          <w:szCs w:val="21"/>
          <w:shd w:val="clear" w:color="auto" w:fill="F5F6FA"/>
        </w:rPr>
        <w:t>Object.toString</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is not what we really want.</w:t>
      </w:r>
    </w:p>
    <w:p w14:paraId="7E8E3DB2"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1E1CD7A"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To rectify this, we can override the </w:t>
      </w:r>
      <w:proofErr w:type="spellStart"/>
      <w:proofErr w:type="gram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 to control how the conversion to a string takes place.</w:t>
      </w:r>
    </w:p>
    <w:p w14:paraId="3E9485E1"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2E0EA4B"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If you do not extend </w:t>
      </w:r>
      <w:ins w:id="1760" w:author="Holli Flanagan" w:date="2025-05-09T18:15:00Z">
        <w:r>
          <w:rPr>
            <w:rFonts w:ascii="Times New Roman" w:eastAsia="Times New Roman" w:hAnsi="Times New Roman" w:cs="Times New Roman"/>
            <w:color w:val="212529"/>
            <w:sz w:val="24"/>
            <w:szCs w:val="24"/>
            <w:highlight w:val="white"/>
          </w:rPr>
          <w:t xml:space="preserve">the </w:t>
        </w:r>
      </w:ins>
      <w:del w:id="1761" w:author="Holli Flanagan" w:date="2025-05-09T18:15:00Z">
        <w:r>
          <w:rPr>
            <w:rFonts w:ascii="Times New Roman" w:eastAsia="Times New Roman" w:hAnsi="Times New Roman" w:cs="Times New Roman"/>
            <w:color w:val="212529"/>
            <w:sz w:val="24"/>
            <w:szCs w:val="24"/>
            <w:highlight w:val="white"/>
          </w:rPr>
          <w:delText>O</w:delText>
        </w:r>
      </w:del>
      <w:ins w:id="1762" w:author="Holli Flanagan" w:date="2025-05-09T18:15: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bject, you cannot use the override keyword, however this still works and provides the same behavior.</w:t>
      </w:r>
    </w:p>
    <w:p w14:paraId="69892C1D"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E6E51D1" w14:textId="77777777" w:rsidR="00B32DEF" w:rsidRPr="00B32DEF" w:rsidRDefault="00000000">
      <w:pPr>
        <w:pStyle w:val="Heading2"/>
        <w:rPr>
          <w:rPrChange w:id="1763" w:author="Holli Flanagan" w:date="2025-05-12T14:37:00Z">
            <w:rPr>
              <w:sz w:val="36"/>
              <w:szCs w:val="36"/>
            </w:rPr>
          </w:rPrChange>
        </w:rPr>
        <w:pPrChange w:id="1764" w:author="Holli Flanagan" w:date="2025-05-12T14:37:00Z">
          <w:pPr>
            <w:pStyle w:val="Heading2"/>
            <w:keepNext w:val="0"/>
            <w:keepLines w:val="0"/>
            <w:spacing w:before="540" w:after="100"/>
          </w:pPr>
        </w:pPrChange>
      </w:pPr>
      <w:bookmarkStart w:id="1765" w:name="_jhqns1q87pf7" w:colFirst="0" w:colLast="0"/>
      <w:bookmarkEnd w:id="1765"/>
      <w:r>
        <w:rPr>
          <w:rPrChange w:id="1766" w:author="Holli Flanagan" w:date="2025-05-12T14:37:00Z">
            <w:rPr>
              <w:sz w:val="36"/>
              <w:szCs w:val="36"/>
            </w:rPr>
          </w:rPrChange>
        </w:rPr>
        <w:t>Summary</w:t>
      </w:r>
    </w:p>
    <w:p w14:paraId="79458D5F"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in general denotes the idea of several different types of objects having the same public interface. Specifically, in this section we examined </w:t>
      </w:r>
      <w:r>
        <w:rPr>
          <w:rFonts w:ascii="Times New Roman" w:eastAsia="Times New Roman" w:hAnsi="Times New Roman" w:cs="Times New Roman"/>
          <w:i/>
          <w:color w:val="212529"/>
          <w:sz w:val="24"/>
          <w:szCs w:val="24"/>
          <w:highlight w:val="white"/>
        </w:rPr>
        <w:t>subtype</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polymorphism which is when we </w:t>
      </w:r>
      <w:r>
        <w:rPr>
          <w:rFonts w:ascii="Times New Roman" w:eastAsia="Times New Roman" w:hAnsi="Times New Roman" w:cs="Times New Roman"/>
          <w:i/>
          <w:color w:val="212529"/>
          <w:sz w:val="24"/>
          <w:szCs w:val="24"/>
          <w:highlight w:val="white"/>
        </w:rPr>
        <w:t>override</w:t>
      </w:r>
      <w:r>
        <w:rPr>
          <w:rFonts w:ascii="Times New Roman" w:eastAsia="Times New Roman" w:hAnsi="Times New Roman" w:cs="Times New Roman"/>
          <w:color w:val="212529"/>
          <w:sz w:val="24"/>
          <w:szCs w:val="24"/>
          <w:highlight w:val="white"/>
        </w:rPr>
        <w:t xml:space="preserve"> methods in a superclass allowing us to call the methods on a variable of the superclass type which contains an object of the subclass type. This causes the system to </w:t>
      </w:r>
      <w:r>
        <w:rPr>
          <w:rFonts w:ascii="Times New Roman" w:eastAsia="Times New Roman" w:hAnsi="Times New Roman" w:cs="Times New Roman"/>
          <w:i/>
          <w:color w:val="212529"/>
          <w:sz w:val="24"/>
          <w:szCs w:val="24"/>
          <w:highlight w:val="white"/>
        </w:rPr>
        <w:t>dispatch</w:t>
      </w:r>
      <w:r>
        <w:rPr>
          <w:rFonts w:ascii="Times New Roman" w:eastAsia="Times New Roman" w:hAnsi="Times New Roman" w:cs="Times New Roman"/>
          <w:color w:val="212529"/>
          <w:sz w:val="24"/>
          <w:szCs w:val="24"/>
          <w:highlight w:val="white"/>
        </w:rPr>
        <w:t xml:space="preserve"> the call to the correct subclass.</w:t>
      </w:r>
    </w:p>
    <w:p w14:paraId="7C4D7C87" w14:textId="77777777" w:rsidR="00B32DEF" w:rsidRPr="00B32DEF" w:rsidRDefault="00000000">
      <w:pPr>
        <w:pStyle w:val="Heading2"/>
        <w:keepNext w:val="0"/>
        <w:keepLines w:val="0"/>
        <w:spacing w:before="720"/>
        <w:rPr>
          <w:rPrChange w:id="1767" w:author="Holli Flanagan" w:date="2025-05-12T14:37:00Z">
            <w:rPr>
              <w:sz w:val="48"/>
              <w:szCs w:val="48"/>
              <w:highlight w:val="white"/>
            </w:rPr>
          </w:rPrChange>
        </w:rPr>
        <w:pPrChange w:id="1768" w:author="Holli Flanagan" w:date="2025-05-12T14:37:00Z">
          <w:pPr>
            <w:pStyle w:val="Heading1"/>
            <w:keepNext w:val="0"/>
            <w:keepLines w:val="0"/>
            <w:spacing w:before="720"/>
          </w:pPr>
        </w:pPrChange>
      </w:pPr>
      <w:bookmarkStart w:id="1769" w:name="_hvch8hvetajf" w:colFirst="0" w:colLast="0"/>
      <w:bookmarkEnd w:id="1769"/>
      <w:r>
        <w:rPr>
          <w:rPrChange w:id="1770" w:author="Holli Flanagan" w:date="2025-05-12T14:37:00Z">
            <w:rPr>
              <w:sz w:val="48"/>
              <w:szCs w:val="48"/>
            </w:rPr>
          </w:rPrChange>
        </w:rPr>
        <w:t>Next Step</w:t>
      </w:r>
    </w:p>
    <w:p w14:paraId="43AF5389" w14:textId="49B565FB" w:rsidR="00B32DEF" w:rsidRDefault="00000000">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highlight w:val="white"/>
        </w:rPr>
        <w:t xml:space="preserve">Next we’ll learn </w:t>
      </w:r>
      <w:del w:id="1771" w:author="Oestreich, Julia" w:date="2025-05-15T17:19:00Z" w16du:dateUtc="2025-05-15T21:19:00Z">
        <w:r w:rsidDel="005F5C79">
          <w:rPr>
            <w:rFonts w:ascii="Times New Roman" w:eastAsia="Times New Roman" w:hAnsi="Times New Roman" w:cs="Times New Roman"/>
            <w:color w:val="212529"/>
            <w:sz w:val="24"/>
            <w:szCs w:val="24"/>
            <w:highlight w:val="white"/>
          </w:rPr>
          <w:delText xml:space="preserve">learn </w:delText>
        </w:r>
      </w:del>
      <w:r>
        <w:rPr>
          <w:rFonts w:ascii="Times New Roman" w:eastAsia="Times New Roman" w:hAnsi="Times New Roman" w:cs="Times New Roman"/>
          <w:color w:val="212529"/>
          <w:sz w:val="24"/>
          <w:szCs w:val="24"/>
          <w:highlight w:val="white"/>
        </w:rPr>
        <w:t xml:space="preserve">about </w:t>
      </w:r>
      <w:del w:id="1772" w:author="Oestreich, Julia" w:date="2025-05-15T17:19:00Z" w16du:dateUtc="2025-05-15T21:19:00Z">
        <w:r w:rsidDel="005F5C79">
          <w:rPr>
            <w:rFonts w:ascii="Times New Roman" w:eastAsia="Times New Roman" w:hAnsi="Times New Roman" w:cs="Times New Roman"/>
            <w:color w:val="212529"/>
            <w:sz w:val="24"/>
            <w:szCs w:val="24"/>
            <w:highlight w:val="white"/>
          </w:rPr>
          <w:delText>a</w:delText>
        </w:r>
      </w:del>
      <w:ins w:id="1773" w:author="Oestreich, Julia" w:date="2025-05-15T17:19:00Z" w16du:dateUtc="2025-05-15T21:19:00Z">
        <w:r w:rsidR="005F5C79">
          <w:rPr>
            <w:rFonts w:ascii="Times New Roman" w:eastAsia="Times New Roman" w:hAnsi="Times New Roman" w:cs="Times New Roman"/>
            <w:color w:val="212529"/>
            <w:sz w:val="24"/>
            <w:szCs w:val="24"/>
            <w:highlight w:val="white"/>
          </w:rPr>
          <w:t>A</w:t>
        </w:r>
      </w:ins>
      <w:r>
        <w:rPr>
          <w:rFonts w:ascii="Times New Roman" w:eastAsia="Times New Roman" w:hAnsi="Times New Roman" w:cs="Times New Roman"/>
          <w:color w:val="212529"/>
          <w:sz w:val="24"/>
          <w:szCs w:val="24"/>
          <w:highlight w:val="white"/>
        </w:rPr>
        <w:t xml:space="preserve">bstract </w:t>
      </w:r>
      <w:del w:id="1774" w:author="Oestreich, Julia" w:date="2025-05-15T17:19:00Z" w16du:dateUtc="2025-05-15T21:19:00Z">
        <w:r w:rsidDel="005F5C79">
          <w:rPr>
            <w:rFonts w:ascii="Times New Roman" w:eastAsia="Times New Roman" w:hAnsi="Times New Roman" w:cs="Times New Roman"/>
            <w:color w:val="212529"/>
            <w:sz w:val="24"/>
            <w:szCs w:val="24"/>
            <w:highlight w:val="white"/>
          </w:rPr>
          <w:delText>methods and c</w:delText>
        </w:r>
      </w:del>
      <w:ins w:id="1775" w:author="Oestreich, Julia" w:date="2025-05-15T17:19:00Z" w16du:dateUtc="2025-05-15T21:19:00Z">
        <w:r w:rsidR="005F5C79">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lasses</w:t>
      </w:r>
      <w:ins w:id="1776" w:author="Holli Flanagan" w:date="2025-05-09T18:15:00Z">
        <w:r>
          <w:rPr>
            <w:rFonts w:ascii="Times New Roman" w:eastAsia="Times New Roman" w:hAnsi="Times New Roman" w:cs="Times New Roman"/>
            <w:color w:val="212529"/>
            <w:sz w:val="24"/>
            <w:szCs w:val="24"/>
            <w:highlight w:val="white"/>
          </w:rPr>
          <w:t>.</w:t>
        </w:r>
      </w:ins>
      <w:del w:id="1777" w:author="Holli Flanagan" w:date="2025-05-09T18:15: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"https://boots-edu.github.io/textbook/text/6-polymorphism/abstract.html"</w:delInstrText>
        </w:r>
        <w:r>
          <w:fldChar w:fldCharType="separate"/>
        </w:r>
        <w:r>
          <w:rPr>
            <w:rFonts w:ascii="Times New Roman" w:eastAsia="Times New Roman" w:hAnsi="Times New Roman" w:cs="Times New Roman"/>
            <w:color w:val="0D6EFD"/>
            <w:sz w:val="24"/>
            <w:szCs w:val="24"/>
            <w:highlight w:val="white"/>
          </w:rPr>
          <w:delText>Abstract Classes »</w:delText>
        </w:r>
        <w:r>
          <w:fldChar w:fldCharType="end"/>
        </w:r>
      </w:del>
      <w:r>
        <w:br w:type="page"/>
      </w:r>
    </w:p>
    <w:p w14:paraId="3824786D" w14:textId="77777777" w:rsidR="00B32DEF" w:rsidRPr="00B32DEF" w:rsidRDefault="00000000">
      <w:pPr>
        <w:pStyle w:val="Heading1"/>
        <w:rPr>
          <w:rPrChange w:id="1778" w:author="Holli Flanagan" w:date="2025-05-12T14:37:00Z">
            <w:rPr>
              <w:color w:val="0D6EFD"/>
              <w:highlight w:val="white"/>
              <w:u w:val="single"/>
            </w:rPr>
          </w:rPrChange>
        </w:rPr>
        <w:pPrChange w:id="1779" w:author="Holli Flanagan" w:date="2025-05-12T14:37:00Z">
          <w:pPr>
            <w:pStyle w:val="Heading1"/>
            <w:keepNext w:val="0"/>
            <w:keepLines w:val="0"/>
          </w:pPr>
        </w:pPrChange>
      </w:pPr>
      <w:bookmarkStart w:id="1780" w:name="_c566yis36at4" w:colFirst="0" w:colLast="0"/>
      <w:bookmarkEnd w:id="1780"/>
      <w:r>
        <w:rPr>
          <w:rPrChange w:id="1781" w:author="Holli Flanagan" w:date="2025-05-12T14:37:00Z">
            <w:rPr>
              <w:sz w:val="48"/>
              <w:szCs w:val="48"/>
              <w:highlight w:val="white"/>
            </w:rPr>
          </w:rPrChange>
        </w:rPr>
        <w:lastRenderedPageBreak/>
        <w:t>Abstract Classes</w:t>
      </w:r>
    </w:p>
    <w:p w14:paraId="6A2CB647" w14:textId="77777777" w:rsidR="00B32DEF" w:rsidRPr="00B32DEF" w:rsidRDefault="00000000">
      <w:pPr>
        <w:pStyle w:val="Heading2"/>
        <w:rPr>
          <w:rPrChange w:id="1782" w:author="Holli Flanagan" w:date="2025-05-12T14:37:00Z">
            <w:rPr>
              <w:sz w:val="36"/>
              <w:szCs w:val="36"/>
            </w:rPr>
          </w:rPrChange>
        </w:rPr>
        <w:pPrChange w:id="1783" w:author="Holli Flanagan" w:date="2025-05-12T14:37:00Z">
          <w:pPr>
            <w:pStyle w:val="Heading2"/>
            <w:keepNext w:val="0"/>
            <w:keepLines w:val="0"/>
            <w:spacing w:before="540" w:after="100"/>
          </w:pPr>
        </w:pPrChange>
      </w:pPr>
      <w:bookmarkStart w:id="1784" w:name="_25sxxb9f1jxq" w:colFirst="0" w:colLast="0"/>
      <w:bookmarkEnd w:id="1784"/>
      <w:r>
        <w:rPr>
          <w:rPrChange w:id="1785" w:author="Holli Flanagan" w:date="2025-05-12T14:37:00Z">
            <w:rPr>
              <w:sz w:val="36"/>
              <w:szCs w:val="36"/>
            </w:rPr>
          </w:rPrChange>
        </w:rPr>
        <w:t>Key Idea</w:t>
      </w:r>
    </w:p>
    <w:p w14:paraId="5059A2F9"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An </w:t>
      </w:r>
      <w:r>
        <w:rPr>
          <w:rFonts w:ascii="Times New Roman" w:eastAsia="Times New Roman" w:hAnsi="Times New Roman" w:cs="Times New Roman"/>
          <w:i/>
          <w:color w:val="212529"/>
          <w:sz w:val="24"/>
          <w:szCs w:val="24"/>
          <w:highlight w:val="white"/>
        </w:rPr>
        <w:t>abstract</w:t>
      </w:r>
      <w:r>
        <w:rPr>
          <w:rFonts w:ascii="Times New Roman" w:eastAsia="Times New Roman" w:hAnsi="Times New Roman" w:cs="Times New Roman"/>
          <w:color w:val="212529"/>
          <w:sz w:val="24"/>
          <w:szCs w:val="24"/>
          <w:highlight w:val="white"/>
        </w:rPr>
        <w:t xml:space="preserve"> class is a class that cannot be instantiated, but which can be used as a superclass for other classes.</w:t>
      </w:r>
    </w:p>
    <w:p w14:paraId="19CE1ADA" w14:textId="77777777" w:rsidR="00B32DEF" w:rsidRPr="00B32DEF" w:rsidRDefault="00000000">
      <w:pPr>
        <w:pStyle w:val="Heading2"/>
        <w:rPr>
          <w:rPrChange w:id="1786" w:author="Holli Flanagan" w:date="2025-05-12T14:37:00Z">
            <w:rPr>
              <w:sz w:val="36"/>
              <w:szCs w:val="36"/>
            </w:rPr>
          </w:rPrChange>
        </w:rPr>
        <w:pPrChange w:id="1787" w:author="Holli Flanagan" w:date="2025-05-12T14:37:00Z">
          <w:pPr>
            <w:pStyle w:val="Heading2"/>
            <w:keepNext w:val="0"/>
            <w:keepLines w:val="0"/>
            <w:spacing w:before="540" w:after="100"/>
          </w:pPr>
        </w:pPrChange>
      </w:pPr>
      <w:bookmarkStart w:id="1788" w:name="_9bksu74vrweu" w:colFirst="0" w:colLast="0"/>
      <w:bookmarkEnd w:id="1788"/>
      <w:r>
        <w:rPr>
          <w:rPrChange w:id="1789" w:author="Holli Flanagan" w:date="2025-05-12T14:37:00Z">
            <w:rPr>
              <w:sz w:val="36"/>
              <w:szCs w:val="36"/>
            </w:rPr>
          </w:rPrChange>
        </w:rPr>
        <w:t>Abstract Classes</w:t>
      </w:r>
    </w:p>
    <w:p w14:paraId="12E8E25B"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With the version of our drawing program from the last section, what happens when a developer using our class creates an actual Drawable object. We built it to act as a superclass for all of the drawable objects, but it makes no sense to create one on its own. It isn’t really drawable since the draw function doesn’t do anything. It provides no functionality, and serves no purpose other than to act as a superclass to our other elements, hold their color, and dispatch their draw requests.</w:t>
      </w:r>
    </w:p>
    <w:p w14:paraId="0B4089A4" w14:textId="77777777" w:rsidR="00B32DEF" w:rsidRDefault="00000000">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let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weird:</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Drawable</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Drawable(</w:t>
      </w:r>
      <w:proofErr w:type="gramEnd"/>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Color(</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w:t>
      </w:r>
      <w:proofErr w:type="gramEnd"/>
    </w:p>
    <w:p w14:paraId="45ECFE1E" w14:textId="77777777" w:rsidR="00B32DEF" w:rsidRDefault="00000000">
      <w:pPr>
        <w:shd w:val="clear" w:color="auto" w:fill="FFFFFF"/>
        <w:spacing w:after="240"/>
        <w:rPr>
          <w:rFonts w:ascii="Times New Roman" w:eastAsia="Times New Roman" w:hAnsi="Times New Roman" w:cs="Times New Roman"/>
          <w:color w:val="5C5962"/>
          <w:sz w:val="24"/>
          <w:szCs w:val="24"/>
          <w:highlight w:val="white"/>
        </w:rPr>
      </w:pPr>
      <w:proofErr w:type="spellStart"/>
      <w:proofErr w:type="gramStart"/>
      <w:r>
        <w:rPr>
          <w:rFonts w:ascii="Times New Roman" w:eastAsia="Times New Roman" w:hAnsi="Times New Roman" w:cs="Times New Roman"/>
          <w:color w:val="188038"/>
          <w:sz w:val="24"/>
          <w:szCs w:val="24"/>
          <w:highlight w:val="white"/>
        </w:rPr>
        <w:t>weird.draw</w:t>
      </w:r>
      <w:proofErr w:type="spellEnd"/>
      <w:proofErr w:type="gramEnd"/>
      <w:r>
        <w:rPr>
          <w:rFonts w:ascii="Times New Roman" w:eastAsia="Times New Roman" w:hAnsi="Times New Roman" w:cs="Times New Roman"/>
          <w:color w:val="188038"/>
          <w:sz w:val="24"/>
          <w:szCs w:val="24"/>
          <w:highlight w:val="white"/>
        </w:rPr>
        <w:t>(</w:t>
      </w:r>
      <w:proofErr w:type="spellStart"/>
      <w:proofErr w:type="gramStart"/>
      <w:r>
        <w:rPr>
          <w:rFonts w:ascii="Times New Roman" w:eastAsia="Times New Roman" w:hAnsi="Times New Roman" w:cs="Times New Roman"/>
          <w:color w:val="188038"/>
          <w:sz w:val="24"/>
          <w:szCs w:val="24"/>
          <w:highlight w:val="white"/>
        </w:rPr>
        <w:t>this.drawingSurface</w:t>
      </w:r>
      <w:proofErr w:type="spellEnd"/>
      <w:r>
        <w:rPr>
          <w:rFonts w:ascii="Times New Roman" w:eastAsia="Times New Roman" w:hAnsi="Times New Roman" w:cs="Times New Roman"/>
          <w:color w:val="188038"/>
          <w:sz w:val="24"/>
          <w:szCs w:val="24"/>
          <w:highlight w:val="white"/>
        </w:rPr>
        <w:t>);</w:t>
      </w:r>
      <w:proofErr w:type="gramEnd"/>
    </w:p>
    <w:p w14:paraId="2FDD9ED0"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It would be nice not to be able to prevent a user of our class from accidentally creating and using one of these.</w:t>
      </w:r>
    </w:p>
    <w:p w14:paraId="64226A33"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Let’s begin with our definition of a </w:t>
      </w:r>
      <w:del w:id="1790" w:author="Holli Flanagan" w:date="2025-05-09T18:16:00Z">
        <w:r>
          <w:rPr>
            <w:rFonts w:ascii="Times New Roman" w:eastAsia="Times New Roman" w:hAnsi="Times New Roman" w:cs="Times New Roman"/>
            <w:color w:val="212529"/>
            <w:sz w:val="24"/>
            <w:szCs w:val="24"/>
            <w:highlight w:val="white"/>
          </w:rPr>
          <w:delText>D</w:delText>
        </w:r>
      </w:del>
      <w:ins w:id="1791" w:author="Holli Flanagan" w:date="2025-05-09T18:16: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rawable from the last section:</w:t>
      </w:r>
    </w:p>
    <w:p w14:paraId="17512229"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E984D7F"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modify our drawable class to prevent it from being instantiated directly by tagging it as abstract in the method signature. This breaks our clone method, how do we fix it.</w:t>
      </w:r>
    </w:p>
    <w:p w14:paraId="53E1C95E"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7F6F8E3"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simply remove the body of clone and mark it as abstract</w:t>
      </w:r>
    </w:p>
    <w:p w14:paraId="78B6D8DB"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9AA32D6"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Since we can’t make one of these directly, we cannot clone it. We rely on the implementation in the super class.</w:t>
      </w:r>
      <w:r>
        <w:rPr>
          <w:rFonts w:ascii="Times New Roman" w:eastAsia="Times New Roman" w:hAnsi="Times New Roman" w:cs="Times New Roman"/>
          <w:color w:val="212529"/>
          <w:sz w:val="24"/>
          <w:szCs w:val="24"/>
          <w:highlight w:val="white"/>
        </w:rPr>
        <w:br/>
        <w:t xml:space="preserve">If you derive from an abstract class, then all abstract members </w:t>
      </w:r>
      <w:ins w:id="1792" w:author="Holli Flanagan" w:date="2025-05-09T18:16:00Z">
        <w:r>
          <w:rPr>
            <w:rFonts w:ascii="Times New Roman" w:eastAsia="Times New Roman" w:hAnsi="Times New Roman" w:cs="Times New Roman"/>
            <w:color w:val="212529"/>
            <w:sz w:val="24"/>
            <w:szCs w:val="24"/>
            <w:highlight w:val="white"/>
          </w:rPr>
          <w:t xml:space="preserve">must </w:t>
        </w:r>
      </w:ins>
      <w:del w:id="1793" w:author="Holli Flanagan" w:date="2025-05-09T18:16:00Z">
        <w:r>
          <w:rPr>
            <w:rFonts w:ascii="Times New Roman" w:eastAsia="Times New Roman" w:hAnsi="Times New Roman" w:cs="Times New Roman"/>
            <w:color w:val="212529"/>
            <w:sz w:val="24"/>
            <w:szCs w:val="24"/>
            <w:highlight w:val="white"/>
          </w:rPr>
          <w:delText xml:space="preserve">MUST </w:delText>
        </w:r>
      </w:del>
      <w:r>
        <w:rPr>
          <w:rFonts w:ascii="Times New Roman" w:eastAsia="Times New Roman" w:hAnsi="Times New Roman" w:cs="Times New Roman"/>
          <w:color w:val="212529"/>
          <w:sz w:val="24"/>
          <w:szCs w:val="24"/>
          <w:highlight w:val="white"/>
        </w:rPr>
        <w:t>be implemented in the subclass since now there is no default implementation.</w:t>
      </w:r>
    </w:p>
    <w:p w14:paraId="316CF729"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take </w:t>
      </w:r>
      <w:del w:id="1794" w:author="Holli Flanagan" w:date="2025-05-09T18:16:00Z">
        <w:r>
          <w:rPr>
            <w:rFonts w:ascii="Times New Roman" w:eastAsia="Times New Roman" w:hAnsi="Times New Roman" w:cs="Times New Roman"/>
            <w:color w:val="212529"/>
            <w:sz w:val="24"/>
            <w:szCs w:val="24"/>
            <w:highlight w:val="white"/>
          </w:rPr>
          <w:delText xml:space="preserve">a </w:delText>
        </w:r>
      </w:del>
      <w:r>
        <w:rPr>
          <w:rFonts w:ascii="Times New Roman" w:eastAsia="Times New Roman" w:hAnsi="Times New Roman" w:cs="Times New Roman"/>
          <w:color w:val="212529"/>
          <w:sz w:val="24"/>
          <w:szCs w:val="24"/>
          <w:highlight w:val="white"/>
        </w:rPr>
        <w:t xml:space="preserve">this a step further and remove the </w:t>
      </w:r>
      <w:proofErr w:type="gramStart"/>
      <w:r>
        <w:rPr>
          <w:rFonts w:ascii="Times New Roman" w:eastAsia="Times New Roman" w:hAnsi="Times New Roman" w:cs="Times New Roman"/>
          <w:color w:val="212529"/>
          <w:sz w:val="24"/>
          <w:szCs w:val="24"/>
          <w:highlight w:val="white"/>
        </w:rPr>
        <w:t>do nothing</w:t>
      </w:r>
      <w:proofErr w:type="gramEnd"/>
      <w:r>
        <w:rPr>
          <w:rFonts w:ascii="Times New Roman" w:eastAsia="Times New Roman" w:hAnsi="Times New Roman" w:cs="Times New Roman"/>
          <w:color w:val="212529"/>
          <w:sz w:val="24"/>
          <w:szCs w:val="24"/>
          <w:highlight w:val="white"/>
        </w:rPr>
        <w:t xml:space="preserve"> method draw by making it an abstract method as well.</w:t>
      </w:r>
    </w:p>
    <w:p w14:paraId="3C52BB4F"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4CE89041"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any class that derives from </w:t>
      </w:r>
      <w:del w:id="1795" w:author="Holli Flanagan" w:date="2025-05-09T18:16:00Z">
        <w:r>
          <w:rPr>
            <w:rFonts w:ascii="Times New Roman" w:eastAsia="Times New Roman" w:hAnsi="Times New Roman" w:cs="Times New Roman"/>
            <w:color w:val="212529"/>
            <w:sz w:val="24"/>
            <w:szCs w:val="24"/>
            <w:highlight w:val="white"/>
          </w:rPr>
          <w:delText>D</w:delText>
        </w:r>
      </w:del>
      <w:ins w:id="1796" w:author="Holli Flanagan" w:date="2025-05-09T18:16: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rawable will not compile if it does not implement clone and draw itself. However, since they are still defined in the superclass, we can still call it on any object derived from </w:t>
      </w:r>
      <w:del w:id="1797" w:author="Holli Flanagan" w:date="2025-05-09T18:16:00Z">
        <w:r>
          <w:rPr>
            <w:rFonts w:ascii="Times New Roman" w:eastAsia="Times New Roman" w:hAnsi="Times New Roman" w:cs="Times New Roman"/>
            <w:color w:val="212529"/>
            <w:sz w:val="24"/>
            <w:szCs w:val="24"/>
            <w:highlight w:val="white"/>
          </w:rPr>
          <w:delText>D</w:delText>
        </w:r>
      </w:del>
      <w:ins w:id="1798" w:author="Holli Flanagan" w:date="2025-05-09T18:16: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rawable and it will still </w:t>
      </w:r>
      <w:proofErr w:type="gramStart"/>
      <w:r>
        <w:rPr>
          <w:rFonts w:ascii="Times New Roman" w:eastAsia="Times New Roman" w:hAnsi="Times New Roman" w:cs="Times New Roman"/>
          <w:color w:val="212529"/>
          <w:sz w:val="24"/>
          <w:szCs w:val="24"/>
          <w:highlight w:val="white"/>
        </w:rPr>
        <w:t>dispatch</w:t>
      </w:r>
      <w:proofErr w:type="gramEnd"/>
      <w:r>
        <w:rPr>
          <w:rFonts w:ascii="Times New Roman" w:eastAsia="Times New Roman" w:hAnsi="Times New Roman" w:cs="Times New Roman"/>
          <w:color w:val="212529"/>
          <w:sz w:val="24"/>
          <w:szCs w:val="24"/>
          <w:highlight w:val="white"/>
        </w:rPr>
        <w:t xml:space="preserve"> to the correct subclass method. If we removed it altogether, it would not </w:t>
      </w:r>
      <w:proofErr w:type="gramStart"/>
      <w:r>
        <w:rPr>
          <w:rFonts w:ascii="Times New Roman" w:eastAsia="Times New Roman" w:hAnsi="Times New Roman" w:cs="Times New Roman"/>
          <w:color w:val="212529"/>
          <w:sz w:val="24"/>
          <w:szCs w:val="24"/>
          <w:highlight w:val="white"/>
        </w:rPr>
        <w:t>dispatch</w:t>
      </w:r>
      <w:proofErr w:type="gramEnd"/>
      <w:r>
        <w:rPr>
          <w:rFonts w:ascii="Times New Roman" w:eastAsia="Times New Roman" w:hAnsi="Times New Roman" w:cs="Times New Roman"/>
          <w:color w:val="212529"/>
          <w:sz w:val="24"/>
          <w:szCs w:val="24"/>
          <w:highlight w:val="white"/>
        </w:rPr>
        <w:t xml:space="preserve"> correctly when called.</w:t>
      </w:r>
    </w:p>
    <w:p w14:paraId="10F2DD31" w14:textId="77777777" w:rsidR="00B32DEF" w:rsidRPr="00B32DEF" w:rsidRDefault="00000000">
      <w:pPr>
        <w:pStyle w:val="Heading2"/>
        <w:rPr>
          <w:rPrChange w:id="1799" w:author="Holli Flanagan" w:date="2025-05-12T14:37:00Z">
            <w:rPr>
              <w:sz w:val="36"/>
              <w:szCs w:val="36"/>
            </w:rPr>
          </w:rPrChange>
        </w:rPr>
        <w:pPrChange w:id="1800" w:author="Holli Flanagan" w:date="2025-05-12T14:37:00Z">
          <w:pPr>
            <w:pStyle w:val="Heading2"/>
            <w:keepNext w:val="0"/>
            <w:keepLines w:val="0"/>
            <w:spacing w:before="540" w:after="100"/>
          </w:pPr>
        </w:pPrChange>
      </w:pPr>
      <w:bookmarkStart w:id="1801" w:name="_y65sh28eemfj" w:colFirst="0" w:colLast="0"/>
      <w:bookmarkEnd w:id="1801"/>
      <w:r>
        <w:rPr>
          <w:rPrChange w:id="1802" w:author="Holli Flanagan" w:date="2025-05-12T14:37:00Z">
            <w:rPr>
              <w:sz w:val="36"/>
              <w:szCs w:val="36"/>
            </w:rPr>
          </w:rPrChange>
        </w:rPr>
        <w:t>Summary</w:t>
      </w:r>
    </w:p>
    <w:p w14:paraId="501C5088"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base class that wants to express a public interface for its subclasses, but does not provide an implementation for that interface is called an </w:t>
      </w:r>
      <w:r>
        <w:rPr>
          <w:rFonts w:ascii="Times New Roman" w:eastAsia="Times New Roman" w:hAnsi="Times New Roman" w:cs="Times New Roman"/>
          <w:i/>
          <w:color w:val="212529"/>
          <w:sz w:val="24"/>
          <w:szCs w:val="24"/>
          <w:highlight w:val="white"/>
        </w:rPr>
        <w:t>abstract class</w:t>
      </w:r>
      <w:r>
        <w:rPr>
          <w:rFonts w:ascii="Times New Roman" w:eastAsia="Times New Roman" w:hAnsi="Times New Roman" w:cs="Times New Roman"/>
          <w:color w:val="212529"/>
          <w:sz w:val="24"/>
          <w:szCs w:val="24"/>
          <w:highlight w:val="white"/>
        </w:rPr>
        <w:t xml:space="preserve">. Any methods within the class that do not have implementations are called </w:t>
      </w:r>
      <w:r>
        <w:rPr>
          <w:rFonts w:ascii="Times New Roman" w:eastAsia="Times New Roman" w:hAnsi="Times New Roman" w:cs="Times New Roman"/>
          <w:i/>
          <w:color w:val="212529"/>
          <w:sz w:val="24"/>
          <w:szCs w:val="24"/>
          <w:highlight w:val="white"/>
        </w:rPr>
        <w:t>abstract methods</w:t>
      </w:r>
      <w:r>
        <w:rPr>
          <w:rFonts w:ascii="Times New Roman" w:eastAsia="Times New Roman" w:hAnsi="Times New Roman" w:cs="Times New Roman"/>
          <w:color w:val="212529"/>
          <w:sz w:val="24"/>
          <w:szCs w:val="24"/>
          <w:highlight w:val="white"/>
        </w:rPr>
        <w:t xml:space="preserve">. We denote both a class </w:t>
      </w:r>
      <w:proofErr w:type="gramStart"/>
      <w:r>
        <w:rPr>
          <w:rFonts w:ascii="Times New Roman" w:eastAsia="Times New Roman" w:hAnsi="Times New Roman" w:cs="Times New Roman"/>
          <w:color w:val="212529"/>
          <w:sz w:val="24"/>
          <w:szCs w:val="24"/>
          <w:highlight w:val="white"/>
        </w:rPr>
        <w:t>or</w:t>
      </w:r>
      <w:proofErr w:type="gramEnd"/>
      <w:r>
        <w:rPr>
          <w:rFonts w:ascii="Times New Roman" w:eastAsia="Times New Roman" w:hAnsi="Times New Roman" w:cs="Times New Roman"/>
          <w:color w:val="212529"/>
          <w:sz w:val="24"/>
          <w:szCs w:val="24"/>
          <w:highlight w:val="white"/>
        </w:rPr>
        <w:t xml:space="preserve"> a method being abstract by using the </w:t>
      </w:r>
      <w:r>
        <w:rPr>
          <w:rFonts w:ascii="Times New Roman" w:eastAsia="Times New Roman" w:hAnsi="Times New Roman" w:cs="Times New Roman"/>
          <w:color w:val="D63384"/>
          <w:sz w:val="21"/>
          <w:szCs w:val="21"/>
          <w:shd w:val="clear" w:color="auto" w:fill="F5F6FA"/>
        </w:rPr>
        <w:t>abstract</w:t>
      </w:r>
      <w:r>
        <w:rPr>
          <w:rFonts w:ascii="Times New Roman" w:eastAsia="Times New Roman" w:hAnsi="Times New Roman" w:cs="Times New Roman"/>
          <w:color w:val="212529"/>
          <w:sz w:val="24"/>
          <w:szCs w:val="24"/>
          <w:highlight w:val="white"/>
        </w:rPr>
        <w:t xml:space="preserve"> keyword.</w:t>
      </w:r>
    </w:p>
    <w:p w14:paraId="694A3FEE" w14:textId="77777777" w:rsidR="00B32DEF" w:rsidRPr="00B32DEF" w:rsidRDefault="00000000">
      <w:pPr>
        <w:pStyle w:val="Heading2"/>
        <w:keepNext w:val="0"/>
        <w:keepLines w:val="0"/>
        <w:spacing w:before="720"/>
        <w:rPr>
          <w:rPrChange w:id="1803" w:author="Holli Flanagan" w:date="2025-05-12T14:37:00Z">
            <w:rPr>
              <w:sz w:val="48"/>
              <w:szCs w:val="48"/>
              <w:highlight w:val="white"/>
            </w:rPr>
          </w:rPrChange>
        </w:rPr>
        <w:pPrChange w:id="1804" w:author="Holli Flanagan" w:date="2025-05-12T14:37:00Z">
          <w:pPr>
            <w:pStyle w:val="Heading1"/>
            <w:keepNext w:val="0"/>
            <w:keepLines w:val="0"/>
            <w:spacing w:before="720"/>
          </w:pPr>
        </w:pPrChange>
      </w:pPr>
      <w:bookmarkStart w:id="1805" w:name="_sv97fucf05lg" w:colFirst="0" w:colLast="0"/>
      <w:bookmarkEnd w:id="1805"/>
      <w:r>
        <w:rPr>
          <w:rPrChange w:id="1806" w:author="Holli Flanagan" w:date="2025-05-12T14:37:00Z">
            <w:rPr>
              <w:sz w:val="48"/>
              <w:szCs w:val="48"/>
            </w:rPr>
          </w:rPrChange>
        </w:rPr>
        <w:t>Next Step</w:t>
      </w:r>
    </w:p>
    <w:p w14:paraId="60837516" w14:textId="2F2569CD" w:rsidR="00B32DEF" w:rsidRDefault="00000000">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Next we’ll summarize what we have learned about polymorphism</w:t>
      </w:r>
      <w:del w:id="1807" w:author="Oestreich, Julia" w:date="2025-05-15T17:20:00Z" w16du:dateUtc="2025-05-15T21:20:00Z">
        <w:r w:rsidDel="005F5C79">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w:t>
      </w:r>
      <w:ins w:id="1808" w:author="Oestreich, Julia" w:date="2025-05-15T17:20:00Z" w16du:dateUtc="2025-05-15T21:20:00Z">
        <w:r w:rsidR="005F5C79">
          <w:rPr>
            <w:rFonts w:ascii="Times New Roman" w:eastAsia="Times New Roman" w:hAnsi="Times New Roman" w:cs="Times New Roman"/>
            <w:color w:val="212529"/>
            <w:sz w:val="24"/>
            <w:szCs w:val="24"/>
          </w:rPr>
          <w:t xml:space="preserve">in </w:t>
        </w:r>
      </w:ins>
      <w:del w:id="1809" w:author="Holli Flanagan" w:date="2025-05-09T18:16:00Z">
        <w:r>
          <w:fldChar w:fldCharType="begin"/>
        </w:r>
        <w:r>
          <w:delInstrText>HYPERLINK "https://boots-edu.github.io/textbook/text/6-polymorphism/notes.html"</w:delInstrText>
        </w:r>
        <w:r>
          <w:fldChar w:fldCharType="separate"/>
        </w:r>
      </w:del>
      <w:r>
        <w:rPr>
          <w:rFonts w:ascii="Times New Roman" w:eastAsia="Times New Roman" w:hAnsi="Times New Roman" w:cs="Times New Roman"/>
          <w:color w:val="0D6EFD"/>
          <w:sz w:val="24"/>
          <w:szCs w:val="24"/>
          <w:highlight w:val="white"/>
          <w:u w:val="single"/>
        </w:rPr>
        <w:t>Polymorphism Notes</w:t>
      </w:r>
      <w:del w:id="1810" w:author="Holli Flanagan" w:date="2025-05-09T18:16:00Z">
        <w:r>
          <w:rPr>
            <w:rFonts w:ascii="Times New Roman" w:eastAsia="Times New Roman" w:hAnsi="Times New Roman" w:cs="Times New Roman"/>
            <w:color w:val="0D6EFD"/>
            <w:sz w:val="24"/>
            <w:szCs w:val="24"/>
            <w:highlight w:val="white"/>
            <w:u w:val="single"/>
          </w:rPr>
          <w:delText xml:space="preserve"> »</w:delText>
        </w:r>
        <w:r>
          <w:fldChar w:fldCharType="end"/>
        </w:r>
        <w:r>
          <w:rPr>
            <w:rFonts w:ascii="Times New Roman" w:eastAsia="Times New Roman" w:hAnsi="Times New Roman" w:cs="Times New Roman"/>
            <w:sz w:val="24"/>
            <w:szCs w:val="24"/>
          </w:rPr>
          <w:delText xml:space="preserve"> </w:delText>
        </w:r>
      </w:del>
      <w:r>
        <w:br w:type="page"/>
      </w:r>
    </w:p>
    <w:p w14:paraId="2E2FAEDA" w14:textId="77777777" w:rsidR="00B32DEF" w:rsidRPr="00B32DEF" w:rsidRDefault="00000000">
      <w:pPr>
        <w:pStyle w:val="Heading1"/>
        <w:rPr>
          <w:rPrChange w:id="1811" w:author="Holli Flanagan" w:date="2025-05-12T14:37:00Z">
            <w:rPr>
              <w:sz w:val="48"/>
              <w:szCs w:val="48"/>
              <w:highlight w:val="white"/>
            </w:rPr>
          </w:rPrChange>
        </w:rPr>
        <w:pPrChange w:id="1812" w:author="Holli Flanagan" w:date="2025-05-12T14:37:00Z">
          <w:pPr>
            <w:pStyle w:val="Heading1"/>
            <w:keepNext w:val="0"/>
            <w:keepLines w:val="0"/>
          </w:pPr>
        </w:pPrChange>
      </w:pPr>
      <w:bookmarkStart w:id="1813" w:name="_hb88krmvxcof" w:colFirst="0" w:colLast="0"/>
      <w:bookmarkEnd w:id="1813"/>
      <w:r>
        <w:rPr>
          <w:rPrChange w:id="1814" w:author="Holli Flanagan" w:date="2025-05-12T14:37:00Z">
            <w:rPr>
              <w:sz w:val="48"/>
              <w:szCs w:val="48"/>
              <w:highlight w:val="white"/>
            </w:rPr>
          </w:rPrChange>
        </w:rPr>
        <w:lastRenderedPageBreak/>
        <w:t>Polymorphism Notes</w:t>
      </w:r>
    </w:p>
    <w:p w14:paraId="76539D36" w14:textId="77777777" w:rsidR="00B32DEF" w:rsidRPr="00B32DEF" w:rsidRDefault="00000000">
      <w:pPr>
        <w:pStyle w:val="Heading2"/>
        <w:rPr>
          <w:rPrChange w:id="1815" w:author="Holli Flanagan" w:date="2025-05-12T14:37:00Z">
            <w:rPr>
              <w:sz w:val="36"/>
              <w:szCs w:val="36"/>
            </w:rPr>
          </w:rPrChange>
        </w:rPr>
        <w:pPrChange w:id="1816" w:author="Holli Flanagan" w:date="2025-05-12T14:37:00Z">
          <w:pPr>
            <w:pStyle w:val="Heading2"/>
            <w:keepNext w:val="0"/>
            <w:keepLines w:val="0"/>
            <w:spacing w:before="540" w:after="100"/>
          </w:pPr>
        </w:pPrChange>
      </w:pPr>
      <w:bookmarkStart w:id="1817" w:name="_11ggqxs415mp" w:colFirst="0" w:colLast="0"/>
      <w:bookmarkEnd w:id="1817"/>
      <w:r>
        <w:rPr>
          <w:rPrChange w:id="1818" w:author="Holli Flanagan" w:date="2025-05-12T14:37:00Z">
            <w:rPr>
              <w:sz w:val="36"/>
              <w:szCs w:val="36"/>
            </w:rPr>
          </w:rPrChange>
        </w:rPr>
        <w:t>Key Idea</w:t>
      </w:r>
    </w:p>
    <w:p w14:paraId="00C30D6B"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in </w:t>
      </w:r>
      <w:ins w:id="1819" w:author="Holli Flanagan" w:date="2025-05-09T18:16:00Z">
        <w:r>
          <w:rPr>
            <w:rFonts w:ascii="Times New Roman" w:eastAsia="Times New Roman" w:hAnsi="Times New Roman" w:cs="Times New Roman"/>
            <w:color w:val="212529"/>
            <w:sz w:val="24"/>
            <w:szCs w:val="24"/>
            <w:highlight w:val="white"/>
          </w:rPr>
          <w:t>object-oriented programming</w:t>
        </w:r>
      </w:ins>
      <w:del w:id="1820" w:author="Holli Flanagan" w:date="2025-05-09T18:16:00Z">
        <w:r>
          <w:rPr>
            <w:rFonts w:ascii="Times New Roman" w:eastAsia="Times New Roman" w:hAnsi="Times New Roman" w:cs="Times New Roman"/>
            <w:i/>
            <w:color w:val="212529"/>
            <w:sz w:val="24"/>
            <w:szCs w:val="24"/>
            <w:highlight w:val="white"/>
          </w:rPr>
          <w:delText>Object Oriented Programming</w:delText>
        </w:r>
      </w:del>
      <w:r>
        <w:rPr>
          <w:rFonts w:ascii="Times New Roman" w:eastAsia="Times New Roman" w:hAnsi="Times New Roman" w:cs="Times New Roman"/>
          <w:color w:val="212529"/>
          <w:sz w:val="24"/>
          <w:szCs w:val="24"/>
          <w:highlight w:val="white"/>
        </w:rPr>
        <w:t xml:space="preserve"> is the provision of a single interface to entities of different types.</w:t>
      </w:r>
    </w:p>
    <w:p w14:paraId="55E66B75" w14:textId="77777777" w:rsidR="00B32DEF" w:rsidRPr="00B32DEF" w:rsidRDefault="00000000">
      <w:pPr>
        <w:pStyle w:val="Heading2"/>
        <w:rPr>
          <w:rPrChange w:id="1821" w:author="Holli Flanagan" w:date="2025-05-12T14:37:00Z">
            <w:rPr>
              <w:sz w:val="36"/>
              <w:szCs w:val="36"/>
            </w:rPr>
          </w:rPrChange>
        </w:rPr>
        <w:pPrChange w:id="1822" w:author="Holli Flanagan" w:date="2025-05-12T14:37:00Z">
          <w:pPr>
            <w:pStyle w:val="Heading2"/>
            <w:keepNext w:val="0"/>
            <w:keepLines w:val="0"/>
            <w:spacing w:before="540" w:after="100"/>
          </w:pPr>
        </w:pPrChange>
      </w:pPr>
      <w:bookmarkStart w:id="1823" w:name="_q1vxc6ari1ue" w:colFirst="0" w:colLast="0"/>
      <w:bookmarkEnd w:id="1823"/>
      <w:r>
        <w:rPr>
          <w:rPrChange w:id="1824" w:author="Holli Flanagan" w:date="2025-05-12T14:37:00Z">
            <w:rPr>
              <w:sz w:val="36"/>
              <w:szCs w:val="36"/>
            </w:rPr>
          </w:rPrChange>
        </w:rPr>
        <w:t>Things to know</w:t>
      </w:r>
    </w:p>
    <w:p w14:paraId="03B53A14"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It is ok to store an object of a subclassed type in a variable typed to the superclass.</w:t>
      </w:r>
    </w:p>
    <w:p w14:paraId="5A81D6A6"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2147FC9"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Calling methods on that variable will call the method in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if it is implemented, and fall back to calling the method in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if it is not.</w:t>
      </w:r>
    </w:p>
    <w:p w14:paraId="277727ED"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14363C6"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a class has no intended use on its own, but only is used as a parent class, then we can make it abstract, meaning that it cannot be created with new.</w:t>
      </w:r>
    </w:p>
    <w:p w14:paraId="31577102"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297178C"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we have methods that make no sense in the superclass, and must be implemented in the subclass, then we can declare them as abstract as well to support dispatch.</w:t>
      </w:r>
    </w:p>
    <w:p w14:paraId="796F03B6"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2EE639E" w14:textId="77777777" w:rsidR="00B32DEF" w:rsidRDefault="00000000">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1825" w:name="_m4itg910u6fg" w:colFirst="0" w:colLast="0"/>
      <w:bookmarkEnd w:id="1825"/>
      <w:r>
        <w:rPr>
          <w:rFonts w:ascii="Times New Roman" w:eastAsia="Times New Roman" w:hAnsi="Times New Roman" w:cs="Times New Roman"/>
          <w:color w:val="27262B"/>
          <w:highlight w:val="white"/>
        </w:rPr>
        <w:t>An Example</w:t>
      </w:r>
    </w:p>
    <w:p w14:paraId="7E707099"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Remember our </w:t>
      </w:r>
      <w:r>
        <w:rPr>
          <w:rFonts w:ascii="Times New Roman" w:eastAsia="Times New Roman" w:hAnsi="Times New Roman" w:cs="Times New Roman"/>
          <w:color w:val="D63384"/>
          <w:sz w:val="21"/>
          <w:szCs w:val="21"/>
          <w:shd w:val="clear" w:color="auto" w:fill="F5F6FA"/>
        </w:rPr>
        <w:t>Users</w:t>
      </w: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D63384"/>
          <w:sz w:val="21"/>
          <w:szCs w:val="21"/>
          <w:shd w:val="clear" w:color="auto" w:fill="F5F6FA"/>
        </w:rPr>
        <w:t>Student</w:t>
      </w: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D63384"/>
          <w:sz w:val="21"/>
          <w:szCs w:val="21"/>
          <w:shd w:val="clear" w:color="auto" w:fill="F5F6FA"/>
        </w:rPr>
        <w:t>Faculty</w:t>
      </w:r>
      <w:r>
        <w:rPr>
          <w:rFonts w:ascii="Times New Roman" w:eastAsia="Times New Roman" w:hAnsi="Times New Roman" w:cs="Times New Roman"/>
          <w:color w:val="212529"/>
          <w:sz w:val="24"/>
          <w:szCs w:val="24"/>
          <w:highlight w:val="white"/>
        </w:rPr>
        <w:t xml:space="preserve"> classes. Here is a simplified and updated version for us to look at. The base class </w:t>
      </w:r>
      <w:r>
        <w:rPr>
          <w:rFonts w:ascii="Times New Roman" w:eastAsia="Times New Roman" w:hAnsi="Times New Roman" w:cs="Times New Roman"/>
          <w:color w:val="D63384"/>
          <w:sz w:val="21"/>
          <w:szCs w:val="21"/>
          <w:shd w:val="clear" w:color="auto" w:fill="F5F6FA"/>
        </w:rPr>
        <w:t>Users</w:t>
      </w:r>
      <w:r>
        <w:rPr>
          <w:rFonts w:ascii="Times New Roman" w:eastAsia="Times New Roman" w:hAnsi="Times New Roman" w:cs="Times New Roman"/>
          <w:color w:val="212529"/>
          <w:sz w:val="24"/>
          <w:szCs w:val="24"/>
          <w:highlight w:val="white"/>
        </w:rPr>
        <w:t xml:space="preserve"> </w:t>
      </w:r>
      <w:proofErr w:type="gramStart"/>
      <w:r>
        <w:rPr>
          <w:rFonts w:ascii="Times New Roman" w:eastAsia="Times New Roman" w:hAnsi="Times New Roman" w:cs="Times New Roman"/>
          <w:color w:val="212529"/>
          <w:sz w:val="24"/>
          <w:szCs w:val="24"/>
          <w:highlight w:val="white"/>
        </w:rPr>
        <w:t>implements</w:t>
      </w:r>
      <w:proofErr w:type="gramEnd"/>
      <w:r>
        <w:rPr>
          <w:rFonts w:ascii="Times New Roman" w:eastAsia="Times New Roman" w:hAnsi="Times New Roman" w:cs="Times New Roman"/>
          <w:color w:val="212529"/>
          <w:sz w:val="24"/>
          <w:szCs w:val="24"/>
          <w:highlight w:val="white"/>
        </w:rPr>
        <w:t xml:space="preserve"> name, age, and two methods to access them. It is abstract and cannot be created. In addition, suppose we want to build a database of users, the </w:t>
      </w:r>
      <w:r>
        <w:rPr>
          <w:rFonts w:ascii="Times New Roman" w:eastAsia="Times New Roman" w:hAnsi="Times New Roman" w:cs="Times New Roman"/>
          <w:color w:val="D63384"/>
          <w:sz w:val="21"/>
          <w:szCs w:val="21"/>
          <w:shd w:val="clear" w:color="auto" w:fill="F5F6FA"/>
        </w:rPr>
        <w:t>Database</w:t>
      </w:r>
      <w:r>
        <w:rPr>
          <w:rFonts w:ascii="Times New Roman" w:eastAsia="Times New Roman" w:hAnsi="Times New Roman" w:cs="Times New Roman"/>
          <w:color w:val="212529"/>
          <w:sz w:val="24"/>
          <w:szCs w:val="24"/>
          <w:highlight w:val="white"/>
        </w:rPr>
        <w:t xml:space="preserve"> class implements that.</w:t>
      </w:r>
    </w:p>
    <w:p w14:paraId="3A9C935F"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3CE6BAB"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Even though the database contains a mix of </w:t>
      </w:r>
      <w:del w:id="1826" w:author="Holli Flanagan" w:date="2025-05-09T18:17:00Z">
        <w:r>
          <w:rPr>
            <w:rFonts w:ascii="Times New Roman" w:eastAsia="Times New Roman" w:hAnsi="Times New Roman" w:cs="Times New Roman"/>
            <w:color w:val="212529"/>
            <w:sz w:val="24"/>
            <w:szCs w:val="24"/>
            <w:highlight w:val="white"/>
          </w:rPr>
          <w:delText>S</w:delText>
        </w:r>
      </w:del>
      <w:ins w:id="1827" w:author="Holli Flanagan" w:date="2025-05-09T18:17: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tudents and </w:t>
      </w:r>
      <w:del w:id="1828" w:author="Holli Flanagan" w:date="2025-05-09T18:17:00Z">
        <w:r>
          <w:rPr>
            <w:rFonts w:ascii="Times New Roman" w:eastAsia="Times New Roman" w:hAnsi="Times New Roman" w:cs="Times New Roman"/>
            <w:color w:val="212529"/>
            <w:sz w:val="24"/>
            <w:szCs w:val="24"/>
            <w:highlight w:val="white"/>
          </w:rPr>
          <w:delText>T</w:delText>
        </w:r>
      </w:del>
      <w:ins w:id="1829" w:author="Holli Flanagan" w:date="2025-05-09T18:17:00Z">
        <w:r>
          <w:rPr>
            <w:rFonts w:ascii="Times New Roman" w:eastAsia="Times New Roman" w:hAnsi="Times New Roman" w:cs="Times New Roman"/>
            <w:color w:val="212529"/>
            <w:sz w:val="24"/>
            <w:szCs w:val="24"/>
            <w:highlight w:val="white"/>
          </w:rPr>
          <w:t>t</w:t>
        </w:r>
      </w:ins>
      <w:r>
        <w:rPr>
          <w:rFonts w:ascii="Times New Roman" w:eastAsia="Times New Roman" w:hAnsi="Times New Roman" w:cs="Times New Roman"/>
          <w:color w:val="212529"/>
          <w:sz w:val="24"/>
          <w:szCs w:val="24"/>
          <w:highlight w:val="white"/>
        </w:rPr>
        <w:t xml:space="preserve">eachers, we return an array of </w:t>
      </w:r>
      <w:del w:id="1830" w:author="Holli Flanagan" w:date="2025-05-09T18:17:00Z">
        <w:r>
          <w:rPr>
            <w:rFonts w:ascii="Times New Roman" w:eastAsia="Times New Roman" w:hAnsi="Times New Roman" w:cs="Times New Roman"/>
            <w:color w:val="212529"/>
            <w:sz w:val="24"/>
            <w:szCs w:val="24"/>
            <w:highlight w:val="white"/>
          </w:rPr>
          <w:delText>U</w:delText>
        </w:r>
      </w:del>
      <w:ins w:id="1831" w:author="Holli Flanagan" w:date="2025-05-09T18:17: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sers to make the method more generic.</w:t>
      </w:r>
      <w:ins w:id="1832" w:author="Holli Flanagan" w:date="2025-05-09T18:17:00Z">
        <w:r>
          <w:rPr>
            <w:rFonts w:ascii="Times New Roman" w:eastAsia="Times New Roman" w:hAnsi="Times New Roman" w:cs="Times New Roman"/>
            <w:color w:val="212529"/>
            <w:sz w:val="24"/>
            <w:szCs w:val="24"/>
            <w:highlight w:val="white"/>
          </w:rPr>
          <w:t xml:space="preserve"> </w:t>
        </w:r>
      </w:ins>
      <w:del w:id="1833" w:author="Holli Flanagan" w:date="2025-05-09T18:17:00Z">
        <w:r>
          <w:rPr>
            <w:rFonts w:ascii="Times New Roman" w:eastAsia="Times New Roman" w:hAnsi="Times New Roman" w:cs="Times New Roman"/>
            <w:color w:val="212529"/>
            <w:sz w:val="24"/>
            <w:szCs w:val="24"/>
            <w:highlight w:val="white"/>
          </w:rPr>
          <w:br/>
        </w:r>
      </w:del>
      <w:r>
        <w:rPr>
          <w:rFonts w:ascii="Times New Roman" w:eastAsia="Times New Roman" w:hAnsi="Times New Roman" w:cs="Times New Roman"/>
          <w:color w:val="212529"/>
          <w:sz w:val="24"/>
          <w:szCs w:val="24"/>
          <w:highlight w:val="white"/>
        </w:rPr>
        <w:t xml:space="preserve">We can loop through the returned </w:t>
      </w:r>
      <w:proofErr w:type="gramStart"/>
      <w:r>
        <w:rPr>
          <w:rFonts w:ascii="Times New Roman" w:eastAsia="Times New Roman" w:hAnsi="Times New Roman" w:cs="Times New Roman"/>
          <w:color w:val="212529"/>
          <w:sz w:val="24"/>
          <w:szCs w:val="24"/>
          <w:highlight w:val="white"/>
        </w:rPr>
        <w:t>values</w:t>
      </w:r>
      <w:proofErr w:type="gramEnd"/>
      <w:r>
        <w:rPr>
          <w:rFonts w:ascii="Times New Roman" w:eastAsia="Times New Roman" w:hAnsi="Times New Roman" w:cs="Times New Roman"/>
          <w:color w:val="212529"/>
          <w:sz w:val="24"/>
          <w:szCs w:val="24"/>
          <w:highlight w:val="white"/>
        </w:rPr>
        <w:t xml:space="preserve"> getting details on each object regardless of type.</w:t>
      </w:r>
    </w:p>
    <w:p w14:paraId="410555E3"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In general, you should return the most generic (i.e.</w:t>
      </w:r>
      <w:ins w:id="1834" w:author="Holli Flanagan" w:date="2025-05-09T18:17: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superclass) type possible to make your method generic. There are ways to look and see what class we actually are, but if we are calling overridden methods that exist in the superclass, we don’t need to worry about that. We just use it.</w:t>
      </w:r>
    </w:p>
    <w:p w14:paraId="04BCCC58" w14:textId="77777777" w:rsidR="00B32DEF" w:rsidRPr="00B32DEF" w:rsidRDefault="00000000">
      <w:pPr>
        <w:pStyle w:val="Heading2"/>
        <w:rPr>
          <w:rPrChange w:id="1835" w:author="Holli Flanagan" w:date="2025-05-12T14:37:00Z">
            <w:rPr>
              <w:sz w:val="36"/>
              <w:szCs w:val="36"/>
            </w:rPr>
          </w:rPrChange>
        </w:rPr>
        <w:pPrChange w:id="1836" w:author="Holli Flanagan" w:date="2025-05-12T14:37:00Z">
          <w:pPr>
            <w:pStyle w:val="Heading2"/>
            <w:keepNext w:val="0"/>
            <w:keepLines w:val="0"/>
            <w:spacing w:before="540" w:after="100"/>
          </w:pPr>
        </w:pPrChange>
      </w:pPr>
      <w:bookmarkStart w:id="1837" w:name="_ggy3vi3531z" w:colFirst="0" w:colLast="0"/>
      <w:bookmarkEnd w:id="1837"/>
      <w:r>
        <w:rPr>
          <w:rPrChange w:id="1838" w:author="Holli Flanagan" w:date="2025-05-12T14:37:00Z">
            <w:rPr>
              <w:sz w:val="36"/>
              <w:szCs w:val="36"/>
            </w:rPr>
          </w:rPrChange>
        </w:rPr>
        <w:t>Summary</w:t>
      </w:r>
    </w:p>
    <w:p w14:paraId="59F80E81" w14:textId="34232D2C" w:rsidR="00B32DEF" w:rsidRPr="00B32DEF" w:rsidRDefault="00000000">
      <w:pPr>
        <w:shd w:val="clear" w:color="auto" w:fill="FFFFFF"/>
        <w:spacing w:before="180"/>
        <w:rPr>
          <w:color w:val="000000"/>
          <w:rPrChange w:id="1839" w:author="Holli Flanagan" w:date="2025-05-09T18:17:00Z">
            <w:rPr>
              <w:rFonts w:ascii="Times New Roman" w:eastAsia="Times New Roman" w:hAnsi="Times New Roman" w:cs="Times New Roman"/>
            </w:rPr>
          </w:rPrChange>
        </w:rPr>
        <w:pPrChange w:id="1840"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You now know most of the generic things about </w:t>
      </w:r>
      <w:del w:id="1841" w:author="Oestreich, Julia" w:date="2025-05-15T17:21:00Z" w16du:dateUtc="2025-05-15T21:21:00Z">
        <w:r w:rsidDel="005F5C79">
          <w:rPr>
            <w:rFonts w:ascii="Times New Roman" w:eastAsia="Times New Roman" w:hAnsi="Times New Roman" w:cs="Times New Roman"/>
            <w:color w:val="212529"/>
            <w:sz w:val="24"/>
            <w:szCs w:val="24"/>
            <w:highlight w:val="white"/>
          </w:rPr>
          <w:delText>OOP</w:delText>
        </w:r>
      </w:del>
      <w:ins w:id="1842" w:author="Oestreich, Julia" w:date="2025-05-15T17:21:00Z" w16du:dateUtc="2025-05-15T21:21:00Z">
        <w:r w:rsidR="005F5C79">
          <w:rPr>
            <w:rFonts w:ascii="Times New Roman" w:eastAsia="Times New Roman" w:hAnsi="Times New Roman" w:cs="Times New Roman"/>
            <w:color w:val="212529"/>
            <w:sz w:val="24"/>
            <w:szCs w:val="24"/>
            <w:highlight w:val="white"/>
          </w:rPr>
          <w:t>object-oriented programming</w:t>
        </w:r>
      </w:ins>
      <w:r>
        <w:rPr>
          <w:rFonts w:ascii="Times New Roman" w:eastAsia="Times New Roman" w:hAnsi="Times New Roman" w:cs="Times New Roman"/>
          <w:color w:val="212529"/>
          <w:sz w:val="24"/>
          <w:szCs w:val="24"/>
          <w:highlight w:val="white"/>
        </w:rPr>
        <w:t xml:space="preserve">. In other words, while the syntax may differ slightly, all of the concepts hold true in most </w:t>
      </w:r>
      <w:del w:id="1843" w:author="Oestreich, Julia" w:date="2025-05-15T17:21:00Z" w16du:dateUtc="2025-05-15T21:21:00Z">
        <w:r w:rsidDel="005F5C79">
          <w:rPr>
            <w:rFonts w:ascii="Times New Roman" w:eastAsia="Times New Roman" w:hAnsi="Times New Roman" w:cs="Times New Roman"/>
            <w:color w:val="212529"/>
            <w:sz w:val="24"/>
            <w:szCs w:val="24"/>
            <w:highlight w:val="white"/>
          </w:rPr>
          <w:delText xml:space="preserve">OO </w:delText>
        </w:r>
      </w:del>
      <w:ins w:id="1844" w:author="Oestreich, Julia" w:date="2025-05-15T17:21:00Z" w16du:dateUtc="2025-05-15T21:21:00Z">
        <w:r w:rsidR="005F5C79">
          <w:rPr>
            <w:rFonts w:ascii="Times New Roman" w:eastAsia="Times New Roman" w:hAnsi="Times New Roman" w:cs="Times New Roman"/>
            <w:color w:val="212529"/>
            <w:sz w:val="24"/>
            <w:szCs w:val="24"/>
            <w:highlight w:val="white"/>
          </w:rPr>
          <w:t xml:space="preserve">object-oriented </w:t>
        </w:r>
      </w:ins>
      <w:r>
        <w:rPr>
          <w:rFonts w:ascii="Times New Roman" w:eastAsia="Times New Roman" w:hAnsi="Times New Roman" w:cs="Times New Roman"/>
          <w:color w:val="212529"/>
          <w:sz w:val="24"/>
          <w:szCs w:val="24"/>
          <w:highlight w:val="white"/>
        </w:rPr>
        <w:t>languages like Java, C++, C#, etc.</w:t>
      </w:r>
    </w:p>
    <w:p w14:paraId="1C515018" w14:textId="77777777" w:rsidR="00B32DEF" w:rsidRPr="00B32DEF" w:rsidRDefault="00000000">
      <w:pPr>
        <w:numPr>
          <w:ilvl w:val="0"/>
          <w:numId w:val="248"/>
        </w:numPr>
        <w:shd w:val="clear" w:color="auto" w:fill="FFFFFF"/>
        <w:rPr>
          <w:rFonts w:ascii="Times New Roman" w:eastAsia="Times New Roman" w:hAnsi="Times New Roman" w:cs="Times New Roman"/>
          <w:color w:val="212529"/>
          <w:sz w:val="24"/>
          <w:szCs w:val="24"/>
          <w:highlight w:val="white"/>
          <w:rPrChange w:id="1845" w:author="Holli Flanagan" w:date="2025-05-09T18:17:00Z">
            <w:rPr>
              <w:rFonts w:ascii="Times New Roman" w:eastAsia="Times New Roman" w:hAnsi="Times New Roman" w:cs="Times New Roman"/>
            </w:rPr>
          </w:rPrChange>
        </w:rPr>
        <w:pPrChange w:id="1846"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construct complex classes by building them out of parts that they contain using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w:t>
      </w:r>
    </w:p>
    <w:p w14:paraId="767A6B67" w14:textId="77777777" w:rsidR="00B32DEF" w:rsidRPr="00B32DEF" w:rsidRDefault="00000000">
      <w:pPr>
        <w:numPr>
          <w:ilvl w:val="0"/>
          <w:numId w:val="248"/>
        </w:numPr>
        <w:shd w:val="clear" w:color="auto" w:fill="FFFFFF"/>
        <w:rPr>
          <w:rFonts w:ascii="Times New Roman" w:eastAsia="Times New Roman" w:hAnsi="Times New Roman" w:cs="Times New Roman"/>
          <w:color w:val="212529"/>
          <w:sz w:val="24"/>
          <w:szCs w:val="24"/>
          <w:highlight w:val="white"/>
          <w:rPrChange w:id="1847" w:author="Holli Flanagan" w:date="2025-05-09T18:17:00Z">
            <w:rPr>
              <w:rFonts w:ascii="Times New Roman" w:eastAsia="Times New Roman" w:hAnsi="Times New Roman" w:cs="Times New Roman"/>
            </w:rPr>
          </w:rPrChange>
        </w:rPr>
        <w:pPrChange w:id="1848"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construct complex classes by extending other classes and adding functionality to create more and more specific classes that take advantage of the features that already exist in the superclass, thanks to </w:t>
      </w:r>
      <w:r>
        <w:rPr>
          <w:rFonts w:ascii="Times New Roman" w:eastAsia="Times New Roman" w:hAnsi="Times New Roman" w:cs="Times New Roman"/>
          <w:i/>
          <w:color w:val="212529"/>
          <w:sz w:val="24"/>
          <w:szCs w:val="24"/>
          <w:highlight w:val="white"/>
        </w:rPr>
        <w:t>inheritance</w:t>
      </w:r>
      <w:r>
        <w:rPr>
          <w:rFonts w:ascii="Times New Roman" w:eastAsia="Times New Roman" w:hAnsi="Times New Roman" w:cs="Times New Roman"/>
          <w:color w:val="212529"/>
          <w:sz w:val="24"/>
          <w:szCs w:val="24"/>
          <w:highlight w:val="white"/>
        </w:rPr>
        <w:t>.</w:t>
      </w:r>
    </w:p>
    <w:p w14:paraId="51774195" w14:textId="77777777" w:rsidR="00B32DEF" w:rsidRPr="00B32DEF" w:rsidRDefault="00000000">
      <w:pPr>
        <w:numPr>
          <w:ilvl w:val="0"/>
          <w:numId w:val="248"/>
        </w:numPr>
        <w:shd w:val="clear" w:color="auto" w:fill="FFFFFF"/>
        <w:rPr>
          <w:rFonts w:ascii="Times New Roman" w:eastAsia="Times New Roman" w:hAnsi="Times New Roman" w:cs="Times New Roman"/>
          <w:color w:val="212529"/>
          <w:sz w:val="24"/>
          <w:szCs w:val="24"/>
          <w:highlight w:val="white"/>
          <w:rPrChange w:id="1849" w:author="Holli Flanagan" w:date="2025-05-09T18:17:00Z">
            <w:rPr>
              <w:rFonts w:ascii="Times New Roman" w:eastAsia="Times New Roman" w:hAnsi="Times New Roman" w:cs="Times New Roman"/>
            </w:rPr>
          </w:rPrChange>
        </w:rPr>
        <w:pPrChange w:id="1850"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use the idea of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to reference objects through their superclass, and have the correct implementation in the subclass execute</w:t>
      </w:r>
      <w:ins w:id="1851" w:author="Holli Flanagan" w:date="2025-05-09T18:18: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 for us.</w:t>
      </w:r>
    </w:p>
    <w:p w14:paraId="671BD202" w14:textId="77777777" w:rsidR="00B32DEF" w:rsidRPr="00B32DEF" w:rsidRDefault="00000000">
      <w:pPr>
        <w:numPr>
          <w:ilvl w:val="0"/>
          <w:numId w:val="248"/>
        </w:numPr>
        <w:shd w:val="clear" w:color="auto" w:fill="FFFFFF"/>
        <w:rPr>
          <w:rFonts w:ascii="Times New Roman" w:eastAsia="Times New Roman" w:hAnsi="Times New Roman" w:cs="Times New Roman"/>
          <w:color w:val="212529"/>
          <w:sz w:val="24"/>
          <w:szCs w:val="24"/>
          <w:highlight w:val="white"/>
          <w:rPrChange w:id="1852" w:author="Holli Flanagan" w:date="2025-05-09T18:17:00Z">
            <w:rPr>
              <w:rFonts w:ascii="Times New Roman" w:eastAsia="Times New Roman" w:hAnsi="Times New Roman" w:cs="Times New Roman"/>
            </w:rPr>
          </w:rPrChange>
        </w:rPr>
        <w:pPrChange w:id="1853"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prevent the creation of a class being used exclusively as a superclass by marking it as </w:t>
      </w:r>
      <w:r>
        <w:rPr>
          <w:rFonts w:ascii="Times New Roman" w:eastAsia="Times New Roman" w:hAnsi="Times New Roman" w:cs="Times New Roman"/>
          <w:i/>
          <w:color w:val="212529"/>
          <w:sz w:val="24"/>
          <w:szCs w:val="24"/>
          <w:highlight w:val="white"/>
        </w:rPr>
        <w:t>abstract</w:t>
      </w:r>
      <w:r>
        <w:rPr>
          <w:rFonts w:ascii="Times New Roman" w:eastAsia="Times New Roman" w:hAnsi="Times New Roman" w:cs="Times New Roman"/>
          <w:color w:val="212529"/>
          <w:sz w:val="24"/>
          <w:szCs w:val="24"/>
          <w:highlight w:val="white"/>
        </w:rPr>
        <w:t>.</w:t>
      </w:r>
    </w:p>
    <w:p w14:paraId="3154919C" w14:textId="77777777" w:rsidR="00B32DEF" w:rsidRPr="00B32DEF" w:rsidRDefault="00000000">
      <w:pPr>
        <w:numPr>
          <w:ilvl w:val="0"/>
          <w:numId w:val="248"/>
        </w:numPr>
        <w:shd w:val="clear" w:color="auto" w:fill="FFFFFF"/>
        <w:spacing w:after="300"/>
        <w:rPr>
          <w:rFonts w:ascii="Times New Roman" w:eastAsia="Times New Roman" w:hAnsi="Times New Roman" w:cs="Times New Roman"/>
          <w:color w:val="212529"/>
          <w:sz w:val="24"/>
          <w:szCs w:val="24"/>
          <w:highlight w:val="white"/>
          <w:rPrChange w:id="1854" w:author="Holli Flanagan" w:date="2025-05-09T18:17:00Z">
            <w:rPr>
              <w:rFonts w:ascii="Times New Roman" w:eastAsia="Times New Roman" w:hAnsi="Times New Roman" w:cs="Times New Roman"/>
            </w:rPr>
          </w:rPrChange>
        </w:rPr>
        <w:pPrChange w:id="1855"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force subclasses to create overridden methods for our superclass by declaring methods as </w:t>
      </w:r>
      <w:r>
        <w:rPr>
          <w:rFonts w:ascii="Times New Roman" w:eastAsia="Times New Roman" w:hAnsi="Times New Roman" w:cs="Times New Roman"/>
          <w:i/>
          <w:color w:val="212529"/>
          <w:sz w:val="24"/>
          <w:szCs w:val="24"/>
          <w:highlight w:val="white"/>
        </w:rPr>
        <w:t>abstract</w:t>
      </w:r>
      <w:r>
        <w:rPr>
          <w:rFonts w:ascii="Times New Roman" w:eastAsia="Times New Roman" w:hAnsi="Times New Roman" w:cs="Times New Roman"/>
          <w:color w:val="212529"/>
          <w:sz w:val="24"/>
          <w:szCs w:val="24"/>
          <w:highlight w:val="white"/>
        </w:rPr>
        <w:t>. This does not prevent dispatch, but does remove the default behavior, making all subclasses implement the method themselves.</w:t>
      </w:r>
    </w:p>
    <w:p w14:paraId="1462E351"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And with all of this, we have an elegant way to design programs that </w:t>
      </w:r>
      <w:proofErr w:type="gramStart"/>
      <w:r>
        <w:rPr>
          <w:rFonts w:ascii="Times New Roman" w:eastAsia="Times New Roman" w:hAnsi="Times New Roman" w:cs="Times New Roman"/>
          <w:color w:val="212529"/>
          <w:sz w:val="24"/>
          <w:szCs w:val="24"/>
          <w:highlight w:val="white"/>
        </w:rPr>
        <w:t>leverages</w:t>
      </w:r>
      <w:proofErr w:type="gramEnd"/>
      <w:r>
        <w:rPr>
          <w:rFonts w:ascii="Times New Roman" w:eastAsia="Times New Roman" w:hAnsi="Times New Roman" w:cs="Times New Roman"/>
          <w:color w:val="212529"/>
          <w:sz w:val="24"/>
          <w:szCs w:val="24"/>
          <w:highlight w:val="white"/>
        </w:rPr>
        <w:t xml:space="preserve"> the ability to share code, and view a problem in terms of objects.</w:t>
      </w:r>
    </w:p>
    <w:p w14:paraId="30B76581" w14:textId="77777777" w:rsidR="00B32DEF" w:rsidRPr="00B32DEF" w:rsidRDefault="00000000">
      <w:pPr>
        <w:pStyle w:val="Heading2"/>
        <w:keepNext w:val="0"/>
        <w:keepLines w:val="0"/>
        <w:spacing w:before="720"/>
        <w:rPr>
          <w:rPrChange w:id="1856" w:author="Holli Flanagan" w:date="2025-05-12T14:37:00Z">
            <w:rPr>
              <w:sz w:val="48"/>
              <w:szCs w:val="48"/>
              <w:highlight w:val="white"/>
            </w:rPr>
          </w:rPrChange>
        </w:rPr>
        <w:pPrChange w:id="1857" w:author="Holli Flanagan" w:date="2025-05-12T14:37:00Z">
          <w:pPr>
            <w:pStyle w:val="Heading1"/>
            <w:keepNext w:val="0"/>
            <w:keepLines w:val="0"/>
            <w:spacing w:before="720"/>
          </w:pPr>
        </w:pPrChange>
      </w:pPr>
      <w:bookmarkStart w:id="1858" w:name="_tlqkfnhk84iv" w:colFirst="0" w:colLast="0"/>
      <w:bookmarkEnd w:id="1858"/>
      <w:r>
        <w:rPr>
          <w:rPrChange w:id="1859" w:author="Holli Flanagan" w:date="2025-05-12T14:37:00Z">
            <w:rPr>
              <w:sz w:val="48"/>
              <w:szCs w:val="48"/>
            </w:rPr>
          </w:rPrChange>
        </w:rPr>
        <w:t>Next Step</w:t>
      </w:r>
    </w:p>
    <w:p w14:paraId="06BDDFDB" w14:textId="06A11149" w:rsidR="00B32DEF" w:rsidRDefault="00000000">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 xml:space="preserve">Next we’ll learn about </w:t>
      </w:r>
      <w:del w:id="1860" w:author="Oestreich, Julia" w:date="2025-05-15T17:22:00Z" w16du:dateUtc="2025-05-15T21:22:00Z">
        <w:r w:rsidDel="005F5C79">
          <w:rPr>
            <w:rFonts w:ascii="Times New Roman" w:eastAsia="Times New Roman" w:hAnsi="Times New Roman" w:cs="Times New Roman"/>
            <w:color w:val="212529"/>
            <w:sz w:val="24"/>
            <w:szCs w:val="24"/>
            <w:highlight w:val="white"/>
          </w:rPr>
          <w:delText>e</w:delText>
        </w:r>
      </w:del>
      <w:ins w:id="1861" w:author="Oestreich, Julia" w:date="2025-05-15T17:22:00Z" w16du:dateUtc="2025-05-15T21:22:00Z">
        <w:r w:rsidR="005F5C79">
          <w:rPr>
            <w:rFonts w:ascii="Times New Roman" w:eastAsia="Times New Roman" w:hAnsi="Times New Roman" w:cs="Times New Roman"/>
            <w:color w:val="212529"/>
            <w:sz w:val="24"/>
            <w:szCs w:val="24"/>
            <w:highlight w:val="white"/>
          </w:rPr>
          <w:t>E</w:t>
        </w:r>
      </w:ins>
      <w:r>
        <w:rPr>
          <w:rFonts w:ascii="Times New Roman" w:eastAsia="Times New Roman" w:hAnsi="Times New Roman" w:cs="Times New Roman"/>
          <w:color w:val="212529"/>
          <w:sz w:val="24"/>
          <w:szCs w:val="24"/>
          <w:highlight w:val="white"/>
        </w:rPr>
        <w:t>xceptions</w:t>
      </w:r>
      <w:ins w:id="1862" w:author="Oestreich, Julia" w:date="2025-05-15T17:22:00Z" w16du:dateUtc="2025-05-15T21:22:00Z">
        <w:r w:rsidR="005F5C79">
          <w:rPr>
            <w:rFonts w:ascii="Times New Roman" w:eastAsia="Times New Roman" w:hAnsi="Times New Roman" w:cs="Times New Roman"/>
            <w:color w:val="212529"/>
            <w:sz w:val="24"/>
            <w:szCs w:val="24"/>
            <w:highlight w:val="white"/>
          </w:rPr>
          <w:t xml:space="preserve"> and Code Quality</w:t>
        </w:r>
      </w:ins>
      <w:ins w:id="1863" w:author="Holli Flanagan" w:date="2025-05-09T18:18:00Z">
        <w:r>
          <w:rPr>
            <w:rFonts w:ascii="Times New Roman" w:eastAsia="Times New Roman" w:hAnsi="Times New Roman" w:cs="Times New Roman"/>
            <w:color w:val="212529"/>
            <w:sz w:val="24"/>
            <w:szCs w:val="24"/>
            <w:highlight w:val="white"/>
          </w:rPr>
          <w:t>.</w:t>
        </w:r>
      </w:ins>
      <w:del w:id="1864" w:author="Holli Flanagan" w:date="2025-05-09T18:18: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"https://boots-edu.github.io/textbook/text/7-exceptions_code_qual/"</w:delInstrText>
        </w:r>
        <w:r>
          <w:fldChar w:fldCharType="separate"/>
        </w:r>
        <w:r>
          <w:rPr>
            <w:rFonts w:ascii="Times New Roman" w:eastAsia="Times New Roman" w:hAnsi="Times New Roman" w:cs="Times New Roman"/>
            <w:color w:val="0D6EFD"/>
            <w:sz w:val="24"/>
            <w:szCs w:val="24"/>
            <w:highlight w:val="white"/>
            <w:u w:val="single"/>
          </w:rPr>
          <w:delText>Exceptions »</w:delText>
        </w:r>
        <w:r>
          <w:fldChar w:fldCharType="end"/>
        </w:r>
        <w:r>
          <w:rPr>
            <w:rFonts w:ascii="Times New Roman" w:eastAsia="Times New Roman" w:hAnsi="Times New Roman" w:cs="Times New Roman"/>
            <w:sz w:val="24"/>
            <w:szCs w:val="24"/>
          </w:rPr>
          <w:delText xml:space="preserve"> </w:delText>
        </w:r>
      </w:del>
      <w:r>
        <w:br w:type="page"/>
      </w:r>
    </w:p>
    <w:p w14:paraId="3D418DCE" w14:textId="469C7118" w:rsidR="00B32DEF" w:rsidRPr="00B32DEF" w:rsidRDefault="00000000">
      <w:pPr>
        <w:pStyle w:val="Heading1"/>
        <w:keepNext w:val="0"/>
        <w:keepLines w:val="0"/>
        <w:rPr>
          <w:rPrChange w:id="1865" w:author="Holli Flanagan" w:date="2025-05-12T14:37:00Z">
            <w:rPr>
              <w:sz w:val="46"/>
              <w:szCs w:val="46"/>
            </w:rPr>
          </w:rPrChange>
        </w:rPr>
      </w:pPr>
      <w:bookmarkStart w:id="1866" w:name="_jneaif2km6y6" w:colFirst="0" w:colLast="0"/>
      <w:bookmarkEnd w:id="1866"/>
      <w:r>
        <w:rPr>
          <w:rPrChange w:id="1867" w:author="Holli Flanagan" w:date="2025-05-12T14:37:00Z">
            <w:rPr>
              <w:sz w:val="46"/>
              <w:szCs w:val="46"/>
            </w:rPr>
          </w:rPrChange>
        </w:rPr>
        <w:lastRenderedPageBreak/>
        <w:t xml:space="preserve">Chapter 7 - Exceptions and </w:t>
      </w:r>
      <w:del w:id="1868" w:author="Oestreich, Julia" w:date="2025-05-15T17:22:00Z" w16du:dateUtc="2025-05-15T21:22:00Z">
        <w:r w:rsidDel="005F5C79">
          <w:rPr>
            <w:rPrChange w:id="1869" w:author="Holli Flanagan" w:date="2025-05-12T14:37:00Z">
              <w:rPr>
                <w:sz w:val="46"/>
                <w:szCs w:val="46"/>
              </w:rPr>
            </w:rPrChange>
          </w:rPr>
          <w:delText>c</w:delText>
        </w:r>
      </w:del>
      <w:ins w:id="1870" w:author="Oestreich, Julia" w:date="2025-05-15T17:22:00Z" w16du:dateUtc="2025-05-15T21:22:00Z">
        <w:r w:rsidR="005F5C79">
          <w:t>C</w:t>
        </w:r>
      </w:ins>
      <w:r>
        <w:rPr>
          <w:rPrChange w:id="1871" w:author="Holli Flanagan" w:date="2025-05-12T14:37:00Z">
            <w:rPr>
              <w:sz w:val="46"/>
              <w:szCs w:val="46"/>
            </w:rPr>
          </w:rPrChange>
        </w:rPr>
        <w:t xml:space="preserve">ode </w:t>
      </w:r>
      <w:del w:id="1872" w:author="Oestreich, Julia" w:date="2025-05-15T17:22:00Z" w16du:dateUtc="2025-05-15T21:22:00Z">
        <w:r w:rsidDel="005F5C79">
          <w:rPr>
            <w:rPrChange w:id="1873" w:author="Holli Flanagan" w:date="2025-05-12T14:37:00Z">
              <w:rPr>
                <w:sz w:val="46"/>
                <w:szCs w:val="46"/>
              </w:rPr>
            </w:rPrChange>
          </w:rPr>
          <w:delText>q</w:delText>
        </w:r>
      </w:del>
      <w:ins w:id="1874" w:author="Oestreich, Julia" w:date="2025-05-15T17:22:00Z" w16du:dateUtc="2025-05-15T21:22:00Z">
        <w:r w:rsidR="005F5C79">
          <w:t>Q</w:t>
        </w:r>
      </w:ins>
      <w:r>
        <w:rPr>
          <w:rPrChange w:id="1875" w:author="Holli Flanagan" w:date="2025-05-12T14:37:00Z">
            <w:rPr>
              <w:sz w:val="46"/>
              <w:szCs w:val="46"/>
            </w:rPr>
          </w:rPrChange>
        </w:rPr>
        <w:t>uality</w:t>
      </w:r>
    </w:p>
    <w:p w14:paraId="16E9E8FC" w14:textId="77777777" w:rsidR="00B32DEF" w:rsidRPr="00B32DEF" w:rsidRDefault="00000000">
      <w:pPr>
        <w:pStyle w:val="Heading1"/>
        <w:rPr>
          <w:rPrChange w:id="1876" w:author="Holli Flanagan" w:date="2025-05-12T14:38:00Z">
            <w:rPr>
              <w:sz w:val="46"/>
              <w:szCs w:val="46"/>
            </w:rPr>
          </w:rPrChange>
        </w:rPr>
        <w:pPrChange w:id="1877" w:author="Holli Flanagan" w:date="2025-05-12T14:38:00Z">
          <w:pPr>
            <w:pStyle w:val="Heading1"/>
            <w:keepNext w:val="0"/>
            <w:keepLines w:val="0"/>
          </w:pPr>
        </w:pPrChange>
      </w:pPr>
      <w:bookmarkStart w:id="1878" w:name="_mguwjgd9s0zr" w:colFirst="0" w:colLast="0"/>
      <w:bookmarkEnd w:id="1878"/>
      <w:r>
        <w:rPr>
          <w:rPrChange w:id="1879" w:author="Holli Flanagan" w:date="2025-05-12T14:38:00Z">
            <w:rPr>
              <w:sz w:val="46"/>
              <w:szCs w:val="46"/>
            </w:rPr>
          </w:rPrChange>
        </w:rPr>
        <w:t>Exceptions</w:t>
      </w:r>
    </w:p>
    <w:p w14:paraId="269BDA86" w14:textId="77777777" w:rsidR="00B32DEF" w:rsidRPr="00B32DEF" w:rsidRDefault="00000000">
      <w:pPr>
        <w:pStyle w:val="Heading2"/>
        <w:keepNext w:val="0"/>
        <w:keepLines w:val="0"/>
        <w:rPr>
          <w:rPrChange w:id="1880" w:author="Holli Flanagan" w:date="2025-05-12T14:38:00Z">
            <w:rPr>
              <w:sz w:val="34"/>
              <w:szCs w:val="34"/>
            </w:rPr>
          </w:rPrChange>
        </w:rPr>
      </w:pPr>
      <w:bookmarkStart w:id="1881" w:name="_3en4a4xtmfcr" w:colFirst="0" w:colLast="0"/>
      <w:bookmarkEnd w:id="1881"/>
      <w:r>
        <w:rPr>
          <w:rPrChange w:id="1882" w:author="Holli Flanagan" w:date="2025-05-12T14:38:00Z">
            <w:rPr>
              <w:sz w:val="34"/>
              <w:szCs w:val="34"/>
            </w:rPr>
          </w:rPrChange>
        </w:rPr>
        <w:t>Key Idea</w:t>
      </w:r>
    </w:p>
    <w:p w14:paraId="441B0B6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 </w:t>
      </w:r>
      <w:del w:id="1883" w:author="Holli Flanagan" w:date="2025-05-09T18:18:00Z">
        <w:r>
          <w:rPr>
            <w:rFonts w:ascii="Times New Roman" w:eastAsia="Times New Roman" w:hAnsi="Times New Roman" w:cs="Times New Roman"/>
            <w:i/>
            <w:color w:val="212529"/>
            <w:sz w:val="24"/>
            <w:szCs w:val="24"/>
          </w:rPr>
          <w:delText>E</w:delText>
        </w:r>
      </w:del>
      <w:ins w:id="1884" w:author="Holli Flanagan" w:date="2025-05-09T18:18:00Z">
        <w:r>
          <w:rPr>
            <w:rFonts w:ascii="Times New Roman" w:eastAsia="Times New Roman" w:hAnsi="Times New Roman" w:cs="Times New Roman"/>
            <w:i/>
            <w:color w:val="212529"/>
            <w:sz w:val="24"/>
            <w:szCs w:val="24"/>
          </w:rPr>
          <w:t>e</w:t>
        </w:r>
      </w:ins>
      <w:r>
        <w:rPr>
          <w:rFonts w:ascii="Times New Roman" w:eastAsia="Times New Roman" w:hAnsi="Times New Roman" w:cs="Times New Roman"/>
          <w:i/>
          <w:color w:val="212529"/>
          <w:sz w:val="24"/>
          <w:szCs w:val="24"/>
        </w:rPr>
        <w:t>xception</w:t>
      </w:r>
      <w:r>
        <w:rPr>
          <w:rFonts w:ascii="Times New Roman" w:eastAsia="Times New Roman" w:hAnsi="Times New Roman" w:cs="Times New Roman"/>
          <w:color w:val="212529"/>
          <w:sz w:val="24"/>
          <w:szCs w:val="24"/>
        </w:rPr>
        <w:t xml:space="preserve"> is the process of responding to the occurrence of exceptions</w:t>
      </w:r>
      <w:ins w:id="1885" w:author="Holli Flanagan" w:date="2025-05-09T18:19:00Z">
        <w:r>
          <w:rPr>
            <w:rFonts w:ascii="Times New Roman" w:eastAsia="Times New Roman" w:hAnsi="Times New Roman" w:cs="Times New Roman"/>
            <w:color w:val="212529"/>
            <w:sz w:val="24"/>
            <w:szCs w:val="24"/>
          </w:rPr>
          <w:t>—</w:t>
        </w:r>
      </w:ins>
      <w:del w:id="1886" w:author="Holli Flanagan" w:date="2025-05-09T18:19:00Z">
        <w:r>
          <w:rPr>
            <w:rFonts w:ascii="Times New Roman" w:eastAsia="Times New Roman" w:hAnsi="Times New Roman" w:cs="Times New Roman"/>
            <w:color w:val="212529"/>
            <w:sz w:val="24"/>
            <w:szCs w:val="24"/>
          </w:rPr>
          <w:delText xml:space="preserve"> – </w:delText>
        </w:r>
      </w:del>
      <w:r>
        <w:rPr>
          <w:rFonts w:ascii="Times New Roman" w:eastAsia="Times New Roman" w:hAnsi="Times New Roman" w:cs="Times New Roman"/>
          <w:color w:val="212529"/>
          <w:sz w:val="24"/>
          <w:szCs w:val="24"/>
        </w:rPr>
        <w:t>anomalous or exceptional conditions at run time.</w:t>
      </w:r>
    </w:p>
    <w:p w14:paraId="5C90C475" w14:textId="77777777" w:rsidR="00B32DEF" w:rsidRPr="00B32DEF" w:rsidRDefault="00000000">
      <w:pPr>
        <w:pStyle w:val="Heading2"/>
        <w:rPr>
          <w:rPrChange w:id="1887" w:author="Holli Flanagan" w:date="2025-05-12T14:38:00Z">
            <w:rPr>
              <w:sz w:val="34"/>
              <w:szCs w:val="34"/>
            </w:rPr>
          </w:rPrChange>
        </w:rPr>
        <w:pPrChange w:id="1888" w:author="Holli Flanagan" w:date="2025-05-12T14:38:00Z">
          <w:pPr>
            <w:pStyle w:val="Heading2"/>
            <w:keepNext w:val="0"/>
            <w:keepLines w:val="0"/>
          </w:pPr>
        </w:pPrChange>
      </w:pPr>
      <w:bookmarkStart w:id="1889" w:name="_p7xhv2lbr08d" w:colFirst="0" w:colLast="0"/>
      <w:bookmarkEnd w:id="1889"/>
      <w:r>
        <w:rPr>
          <w:rPrChange w:id="1890" w:author="Holli Flanagan" w:date="2025-05-12T14:38:00Z">
            <w:rPr>
              <w:sz w:val="34"/>
              <w:szCs w:val="34"/>
            </w:rPr>
          </w:rPrChange>
        </w:rPr>
        <w:t xml:space="preserve">Exceptions in </w:t>
      </w:r>
      <w:ins w:id="1891" w:author="Holli Flanagan" w:date="2025-05-09T15:22:00Z">
        <w:r>
          <w:rPr>
            <w:rPrChange w:id="1892" w:author="Holli Flanagan" w:date="2025-05-12T14:38:00Z">
              <w:rPr>
                <w:sz w:val="34"/>
                <w:szCs w:val="34"/>
              </w:rPr>
            </w:rPrChange>
          </w:rPr>
          <w:t>TypeScript</w:t>
        </w:r>
      </w:ins>
      <w:del w:id="1893" w:author="Holli Flanagan" w:date="2025-05-09T15:22:00Z">
        <w:r>
          <w:rPr>
            <w:rPrChange w:id="1894" w:author="Holli Flanagan" w:date="2025-05-12T14:38:00Z">
              <w:rPr>
                <w:sz w:val="34"/>
                <w:szCs w:val="34"/>
              </w:rPr>
            </w:rPrChange>
          </w:rPr>
          <w:delText>Typescript</w:delText>
        </w:r>
      </w:del>
    </w:p>
    <w:p w14:paraId="38CDA12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is an exception?</w:t>
      </w:r>
    </w:p>
    <w:p w14:paraId="43AB6D05" w14:textId="77777777" w:rsidR="00B32DEF" w:rsidRDefault="00000000">
      <w:pPr>
        <w:numPr>
          <w:ilvl w:val="0"/>
          <w:numId w:val="93"/>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An exception is a way to break the “normal” flow of a program in the event that an abnormal condition exists.</w:t>
      </w:r>
    </w:p>
    <w:p w14:paraId="2282203A" w14:textId="77777777" w:rsidR="00B32DEF" w:rsidRDefault="00000000">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This can be due to invalid inputs or data provided at runtime or any other condition that is not the “common case” behavior of a method or function.</w:t>
      </w:r>
    </w:p>
    <w:p w14:paraId="751B0884" w14:textId="77777777" w:rsidR="00B32DEF" w:rsidRDefault="00000000">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 is a way to respond to validation within your code in a structured way.</w:t>
      </w:r>
    </w:p>
    <w:p w14:paraId="292299AE" w14:textId="77777777" w:rsidR="00B32DEF" w:rsidRDefault="00000000">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Some exception</w:t>
      </w:r>
      <w:ins w:id="1895" w:author="Holli Flanagan" w:date="2025-05-09T18:19: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may be generated by libraries that you may use.</w:t>
      </w:r>
    </w:p>
    <w:p w14:paraId="2F6E6714" w14:textId="77777777" w:rsidR="00B32DEF" w:rsidRDefault="00000000">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You can raise and throw exceptions within your own code</w:t>
      </w:r>
    </w:p>
    <w:p w14:paraId="39752CF4" w14:textId="77777777" w:rsidR="00B32DEF" w:rsidRDefault="00000000">
      <w:pPr>
        <w:numPr>
          <w:ilvl w:val="0"/>
          <w:numId w:val="93"/>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When an exception is </w:t>
      </w:r>
      <w:proofErr w:type="gramStart"/>
      <w:r>
        <w:rPr>
          <w:rFonts w:ascii="Times New Roman" w:eastAsia="Times New Roman" w:hAnsi="Times New Roman" w:cs="Times New Roman"/>
          <w:color w:val="212529"/>
          <w:sz w:val="24"/>
          <w:szCs w:val="24"/>
        </w:rPr>
        <w:t>thrown</w:t>
      </w:r>
      <w:proofErr w:type="gramEnd"/>
      <w:r>
        <w:rPr>
          <w:rFonts w:ascii="Times New Roman" w:eastAsia="Times New Roman" w:hAnsi="Times New Roman" w:cs="Times New Roman"/>
          <w:color w:val="212529"/>
          <w:sz w:val="24"/>
          <w:szCs w:val="24"/>
        </w:rPr>
        <w:t>, the program will terminate unless the exception is caught.</w:t>
      </w:r>
    </w:p>
    <w:p w14:paraId="5F4A597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25624D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the line console.log(x) will not execute. The current function will exit immediately and if the exception is not “handled” by a calling method somewhere in the call stack, the program will terminate immediately. We will talk about handling exceptions in a bit, but for now, we want to be able to generate them when </w:t>
      </w:r>
      <w:r>
        <w:rPr>
          <w:rFonts w:ascii="Times New Roman" w:eastAsia="Times New Roman" w:hAnsi="Times New Roman" w:cs="Times New Roman"/>
          <w:i/>
          <w:color w:val="212529"/>
          <w:sz w:val="24"/>
          <w:szCs w:val="24"/>
        </w:rPr>
        <w:t>exceptional conditions</w:t>
      </w:r>
      <w:r>
        <w:rPr>
          <w:rFonts w:ascii="Times New Roman" w:eastAsia="Times New Roman" w:hAnsi="Times New Roman" w:cs="Times New Roman"/>
          <w:color w:val="212529"/>
          <w:sz w:val="24"/>
          <w:szCs w:val="24"/>
        </w:rPr>
        <w:t xml:space="preserve"> occur.</w:t>
      </w:r>
    </w:p>
    <w:p w14:paraId="7DD0D978" w14:textId="77777777" w:rsidR="00B32DEF" w:rsidRDefault="00000000">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let’s examine in detail what the above code does:</w:t>
      </w:r>
    </w:p>
    <w:p w14:paraId="5033D0B8" w14:textId="77777777" w:rsidR="00B32DEF" w:rsidRDefault="00000000">
      <w:pPr>
        <w:numPr>
          <w:ilvl w:val="0"/>
          <w:numId w:val="17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Sets the variable x to the value 50.</w:t>
      </w:r>
    </w:p>
    <w:p w14:paraId="6EDB140F" w14:textId="77777777" w:rsidR="00B32DEF" w:rsidRDefault="00000000">
      <w:pPr>
        <w:numPr>
          <w:ilvl w:val="0"/>
          <w:numId w:val="175"/>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Immediately terminates execution of the current method and begins to “bubble up” the exception through all of the calling methods until it is handled.</w:t>
      </w:r>
    </w:p>
    <w:p w14:paraId="659D6EE5" w14:textId="77777777" w:rsidR="00B32DEF" w:rsidRDefault="00000000">
      <w:pPr>
        <w:numPr>
          <w:ilvl w:val="0"/>
          <w:numId w:val="17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If the exception bubbles past the first function called, the program terminates and prints an error message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the console.</w:t>
      </w:r>
    </w:p>
    <w:p w14:paraId="63B4335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exception</w:t>
      </w:r>
      <w:del w:id="1896" w:author="Holli Flanagan" w:date="2025-05-09T18:19: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 xml:space="preserve"> is not handled, the program exits. The system prints out the call stack in the console.</w:t>
      </w:r>
    </w:p>
    <w:p w14:paraId="13216207"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2BA517B"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Note: The call stack shows us all the places where we could have caught the error as well as all the internal code that is part of the </w:t>
      </w:r>
      <w:ins w:id="1897" w:author="Holli Flanagan" w:date="2025-05-09T15:22:00Z">
        <w:r>
          <w:rPr>
            <w:rFonts w:ascii="Times New Roman" w:eastAsia="Times New Roman" w:hAnsi="Times New Roman" w:cs="Times New Roman"/>
            <w:color w:val="212529"/>
            <w:sz w:val="24"/>
            <w:szCs w:val="24"/>
            <w:highlight w:val="white"/>
          </w:rPr>
          <w:t>TypeScript</w:t>
        </w:r>
      </w:ins>
      <w:del w:id="1898" w:author="Holli Flanagan" w:date="2025-05-09T15:22:00Z">
        <w:r>
          <w:rPr>
            <w:rFonts w:ascii="Times New Roman" w:eastAsia="Times New Roman" w:hAnsi="Times New Roman" w:cs="Times New Roman"/>
            <w:color w:val="212529"/>
            <w:sz w:val="24"/>
            <w:szCs w:val="24"/>
            <w:highlight w:val="white"/>
          </w:rPr>
          <w:delText>Typescript</w:delText>
        </w:r>
      </w:del>
      <w:r>
        <w:rPr>
          <w:rFonts w:ascii="Times New Roman" w:eastAsia="Times New Roman" w:hAnsi="Times New Roman" w:cs="Times New Roman"/>
          <w:color w:val="212529"/>
          <w:sz w:val="24"/>
          <w:szCs w:val="24"/>
          <w:highlight w:val="white"/>
        </w:rPr>
        <w:t xml:space="preserve"> system. In this example, the first </w:t>
      </w:r>
      <w:ins w:id="1899" w:author="Holli Flanagan" w:date="2025-05-09T18:19:00Z">
        <w:r>
          <w:rPr>
            <w:rFonts w:ascii="Times New Roman" w:eastAsia="Times New Roman" w:hAnsi="Times New Roman" w:cs="Times New Roman"/>
            <w:color w:val="212529"/>
            <w:sz w:val="24"/>
            <w:szCs w:val="24"/>
            <w:highlight w:val="white"/>
          </w:rPr>
          <w:t xml:space="preserve">two </w:t>
        </w:r>
      </w:ins>
      <w:del w:id="1900" w:author="Holli Flanagan" w:date="2025-05-09T18:19:00Z">
        <w:r>
          <w:rPr>
            <w:rFonts w:ascii="Times New Roman" w:eastAsia="Times New Roman" w:hAnsi="Times New Roman" w:cs="Times New Roman"/>
            <w:color w:val="212529"/>
            <w:sz w:val="24"/>
            <w:szCs w:val="24"/>
            <w:highlight w:val="white"/>
          </w:rPr>
          <w:delText xml:space="preserve">2 </w:delText>
        </w:r>
      </w:del>
      <w:r>
        <w:rPr>
          <w:rFonts w:ascii="Times New Roman" w:eastAsia="Times New Roman" w:hAnsi="Times New Roman" w:cs="Times New Roman"/>
          <w:color w:val="212529"/>
          <w:sz w:val="24"/>
          <w:szCs w:val="24"/>
          <w:highlight w:val="white"/>
        </w:rPr>
        <w:t>lines show where we could have caught the exception.</w:t>
      </w:r>
    </w:p>
    <w:p w14:paraId="40D4923B"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901" w:name="_gma0ektgpdy3" w:colFirst="0" w:colLast="0"/>
      <w:bookmarkEnd w:id="1901"/>
      <w:r>
        <w:rPr>
          <w:rFonts w:ascii="Times New Roman" w:eastAsia="Times New Roman" w:hAnsi="Times New Roman" w:cs="Times New Roman"/>
          <w:color w:val="27262B"/>
          <w:sz w:val="26"/>
          <w:szCs w:val="26"/>
        </w:rPr>
        <w:t>Using exceptions</w:t>
      </w:r>
    </w:p>
    <w:p w14:paraId="35FAC44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use exceptions to improve our software design and make it react in a structured way to </w:t>
      </w:r>
      <w:r>
        <w:rPr>
          <w:rFonts w:ascii="Times New Roman" w:eastAsia="Times New Roman" w:hAnsi="Times New Roman" w:cs="Times New Roman"/>
          <w:i/>
          <w:color w:val="212529"/>
          <w:sz w:val="24"/>
          <w:szCs w:val="24"/>
        </w:rPr>
        <w:t>exceptional conditions</w:t>
      </w:r>
      <w:r>
        <w:rPr>
          <w:rFonts w:ascii="Times New Roman" w:eastAsia="Times New Roman" w:hAnsi="Times New Roman" w:cs="Times New Roman"/>
          <w:color w:val="212529"/>
          <w:sz w:val="24"/>
          <w:szCs w:val="24"/>
        </w:rPr>
        <w:t>.</w:t>
      </w:r>
    </w:p>
    <w:p w14:paraId="7048459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consider the code for our drawing program again.</w:t>
      </w:r>
    </w:p>
    <w:p w14:paraId="1FA2600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34A28BC" w14:textId="77777777" w:rsidR="00B32DEF" w:rsidRDefault="00000000">
      <w:pPr>
        <w:shd w:val="clear" w:color="auto" w:fill="FFFFFF"/>
        <w:spacing w:after="240"/>
        <w:rPr>
          <w:del w:id="1902" w:author="Holli Flanagan" w:date="2025-05-09T18:20: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Valid color values in our program are numbers between 0 and 255. What happens if we try to create a color with different values?</w:t>
      </w:r>
      <w:ins w:id="1903" w:author="Holli Flanagan" w:date="2025-05-09T18:20:00Z">
        <w:r>
          <w:rPr>
            <w:rFonts w:ascii="Times New Roman" w:eastAsia="Times New Roman" w:hAnsi="Times New Roman" w:cs="Times New Roman"/>
            <w:color w:val="212529"/>
            <w:sz w:val="24"/>
            <w:szCs w:val="24"/>
          </w:rPr>
          <w:t xml:space="preserve"> </w:t>
        </w:r>
      </w:ins>
    </w:p>
    <w:p w14:paraId="3F097F60" w14:textId="77777777" w:rsidR="00B32DEF" w:rsidRPr="00B32DEF" w:rsidRDefault="00000000">
      <w:pPr>
        <w:shd w:val="clear" w:color="auto" w:fill="FFFFFF"/>
        <w:spacing w:before="180" w:after="300"/>
        <w:rPr>
          <w:del w:id="1904" w:author="Holli Flanagan" w:date="2025-05-09T18:20:00Z"/>
          <w:color w:val="000000"/>
          <w:rPrChange w:id="1905" w:author="Holli Flanagan" w:date="2025-05-09T18:20:00Z">
            <w:rPr>
              <w:del w:id="1906" w:author="Holli Flanagan" w:date="2025-05-09T18:20:00Z"/>
              <w:rFonts w:ascii="Times New Roman" w:eastAsia="Times New Roman" w:hAnsi="Times New Roman" w:cs="Times New Roman"/>
            </w:rPr>
          </w:rPrChange>
        </w:rPr>
        <w:pPrChange w:id="1907" w:author="Holli Flanagan" w:date="2025-05-09T18:20:00Z">
          <w:pPr>
            <w:numPr>
              <w:numId w:val="169"/>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code will allow these nonsensical values to be stored in red, green and blue.</w:t>
      </w:r>
      <w:ins w:id="1908" w:author="Holli Flanagan" w:date="2025-05-09T18:20:00Z">
        <w:r>
          <w:rPr>
            <w:rFonts w:ascii="Times New Roman" w:eastAsia="Times New Roman" w:hAnsi="Times New Roman" w:cs="Times New Roman"/>
            <w:color w:val="212529"/>
            <w:sz w:val="24"/>
            <w:szCs w:val="24"/>
          </w:rPr>
          <w:t xml:space="preserve"> </w:t>
        </w:r>
      </w:ins>
    </w:p>
    <w:p w14:paraId="6A685FDD" w14:textId="77777777" w:rsidR="00B32DEF" w:rsidRDefault="00000000">
      <w:pPr>
        <w:shd w:val="clear" w:color="auto" w:fill="FFFFFF"/>
        <w:spacing w:after="240"/>
        <w:rPr>
          <w:rFonts w:ascii="Times New Roman" w:eastAsia="Times New Roman" w:hAnsi="Times New Roman" w:cs="Times New Roman"/>
          <w:color w:val="212529"/>
          <w:sz w:val="24"/>
          <w:szCs w:val="24"/>
        </w:rPr>
      </w:pPr>
      <w:ins w:id="1909" w:author="Holli Flanagan" w:date="2025-05-09T18:20:00Z">
        <w:r>
          <w:rPr>
            <w:rFonts w:ascii="Times New Roman" w:eastAsia="Times New Roman" w:hAnsi="Times New Roman" w:cs="Times New Roman"/>
            <w:color w:val="212529"/>
            <w:sz w:val="24"/>
            <w:szCs w:val="24"/>
          </w:rPr>
          <w:t xml:space="preserve">But </w:t>
        </w:r>
      </w:ins>
      <w:del w:id="1910" w:author="Holli Flanagan" w:date="2025-05-09T18:20:00Z">
        <w:r>
          <w:rPr>
            <w:rFonts w:ascii="Times New Roman" w:eastAsia="Times New Roman" w:hAnsi="Times New Roman" w:cs="Times New Roman"/>
            <w:color w:val="212529"/>
            <w:sz w:val="24"/>
            <w:szCs w:val="24"/>
          </w:rPr>
          <w:delText>W</w:delText>
        </w:r>
      </w:del>
      <w:ins w:id="1911" w:author="Holli Flanagan" w:date="2025-05-09T18:20:00Z">
        <w:r>
          <w:rPr>
            <w:rFonts w:ascii="Times New Roman" w:eastAsia="Times New Roman" w:hAnsi="Times New Roman" w:cs="Times New Roman"/>
            <w:color w:val="212529"/>
            <w:sz w:val="24"/>
            <w:szCs w:val="24"/>
          </w:rPr>
          <w:t>w</w:t>
        </w:r>
      </w:ins>
      <w:r>
        <w:rPr>
          <w:rFonts w:ascii="Times New Roman" w:eastAsia="Times New Roman" w:hAnsi="Times New Roman" w:cs="Times New Roman"/>
          <w:color w:val="212529"/>
          <w:sz w:val="24"/>
          <w:szCs w:val="24"/>
        </w:rPr>
        <w:t>e can use exceptions to prevent this.</w:t>
      </w:r>
    </w:p>
    <w:p w14:paraId="413280E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987A25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check the values in the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xml:space="preserve">, and throw an </w:t>
      </w:r>
      <w:proofErr w:type="gramStart"/>
      <w:r>
        <w:rPr>
          <w:rFonts w:ascii="Times New Roman" w:eastAsia="Times New Roman" w:hAnsi="Times New Roman" w:cs="Times New Roman"/>
          <w:color w:val="212529"/>
          <w:sz w:val="24"/>
          <w:szCs w:val="24"/>
        </w:rPr>
        <w:t>exception</w:t>
      </w:r>
      <w:proofErr w:type="gramEnd"/>
      <w:r>
        <w:rPr>
          <w:rFonts w:ascii="Times New Roman" w:eastAsia="Times New Roman" w:hAnsi="Times New Roman" w:cs="Times New Roman"/>
          <w:color w:val="212529"/>
          <w:sz w:val="24"/>
          <w:szCs w:val="24"/>
        </w:rPr>
        <w:t xml:space="preserve"> if they are invalid. It will be up to the code that is creating the color object to “handle” the exception, otherwise the program will exit with an error like the one we saw previously.</w:t>
      </w:r>
    </w:p>
    <w:p w14:paraId="736BB294"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Now we can’t create </w:t>
      </w:r>
      <w:del w:id="1912" w:author="Holli Flanagan" w:date="2025-05-09T18:20:00Z">
        <w:r>
          <w:rPr>
            <w:rFonts w:ascii="Times New Roman" w:eastAsia="Times New Roman" w:hAnsi="Times New Roman" w:cs="Times New Roman"/>
            <w:color w:val="212529"/>
            <w:sz w:val="24"/>
            <w:szCs w:val="24"/>
            <w:highlight w:val="white"/>
          </w:rPr>
          <w:delText xml:space="preserve">a </w:delText>
        </w:r>
      </w:del>
      <w:r>
        <w:rPr>
          <w:rFonts w:ascii="Times New Roman" w:eastAsia="Times New Roman" w:hAnsi="Times New Roman" w:cs="Times New Roman"/>
          <w:color w:val="212529"/>
          <w:sz w:val="24"/>
          <w:szCs w:val="24"/>
          <w:highlight w:val="white"/>
        </w:rPr>
        <w:t xml:space="preserve">color objects with invalid values. If we try, the </w:t>
      </w:r>
      <w:del w:id="1913" w:author="Holli Flanagan" w:date="2025-05-09T18:20:00Z">
        <w:r>
          <w:rPr>
            <w:rFonts w:ascii="Times New Roman" w:eastAsia="Times New Roman" w:hAnsi="Times New Roman" w:cs="Times New Roman"/>
            <w:color w:val="212529"/>
            <w:sz w:val="24"/>
            <w:szCs w:val="24"/>
            <w:highlight w:val="white"/>
          </w:rPr>
          <w:delText>C</w:delText>
        </w:r>
      </w:del>
      <w:ins w:id="1914" w:author="Holli Flanagan" w:date="2025-05-09T18:20: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olor class will raise an exception to notify the calling code that something bad happened.</w:t>
      </w:r>
    </w:p>
    <w:p w14:paraId="05AEC2D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calling code does not “handle” the exception, then the program will terminate with an error message (the one you threw) and the call stack to help you figure out where the exception occurred in the execution of your program.</w:t>
      </w:r>
    </w:p>
    <w:p w14:paraId="1C757B5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208714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Throws (or “raises”) an exception with the message </w:t>
      </w:r>
      <w:del w:id="1915" w:author="Holli Flanagan" w:date="2025-05-09T18:21:00Z">
        <w:r>
          <w:rPr>
            <w:rFonts w:ascii="Times New Roman" w:eastAsia="Times New Roman" w:hAnsi="Times New Roman" w:cs="Times New Roman"/>
            <w:color w:val="D63384"/>
            <w:sz w:val="21"/>
            <w:szCs w:val="21"/>
            <w:shd w:val="clear" w:color="auto" w:fill="F5F6FA"/>
          </w:rPr>
          <w:delText>"</w:delText>
        </w:r>
      </w:del>
      <w:ins w:id="1916" w:author="Holli Flanagan" w:date="2025-05-09T18:21: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D63384"/>
          <w:sz w:val="21"/>
          <w:szCs w:val="21"/>
          <w:shd w:val="clear" w:color="auto" w:fill="F5F6FA"/>
        </w:rPr>
        <w:t>Invalid red value</w:t>
      </w:r>
      <w:ins w:id="1917" w:author="Holli Flanagan" w:date="2025-05-09T18:21:00Z">
        <w:r>
          <w:rPr>
            <w:rFonts w:ascii="Times New Roman" w:eastAsia="Times New Roman" w:hAnsi="Times New Roman" w:cs="Times New Roman"/>
            <w:color w:val="D63384"/>
            <w:sz w:val="21"/>
            <w:szCs w:val="21"/>
            <w:shd w:val="clear" w:color="auto" w:fill="F5F6FA"/>
          </w:rPr>
          <w:t>.”</w:t>
        </w:r>
      </w:ins>
      <w:del w:id="1918" w:author="Holli Flanagan" w:date="2025-05-09T18:21:00Z">
        <w:r>
          <w:rPr>
            <w:rFonts w:ascii="Times New Roman" w:eastAsia="Times New Roman" w:hAnsi="Times New Roman" w:cs="Times New Roman"/>
            <w:color w:val="D63384"/>
            <w:sz w:val="21"/>
            <w:szCs w:val="21"/>
            <w:shd w:val="clear" w:color="auto" w:fill="F5F6FA"/>
          </w:rPr>
          <w:delText>"</w:delText>
        </w:r>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Again, if this is not handled somewhere in the code that calls this, the program will exit.</w:t>
      </w:r>
    </w:p>
    <w:p w14:paraId="78EF4427"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919" w:name="_8bucq4ax23p1" w:colFirst="0" w:colLast="0"/>
      <w:bookmarkEnd w:id="1919"/>
      <w:r>
        <w:rPr>
          <w:rFonts w:ascii="Times New Roman" w:eastAsia="Times New Roman" w:hAnsi="Times New Roman" w:cs="Times New Roman"/>
          <w:color w:val="27262B"/>
          <w:sz w:val="26"/>
          <w:szCs w:val="26"/>
        </w:rPr>
        <w:t>Custom Errors</w:t>
      </w:r>
    </w:p>
    <w:p w14:paraId="0E167A5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want to pass more information with our </w:t>
      </w:r>
      <w:del w:id="1920" w:author="Holli Flanagan" w:date="2025-05-09T18:21:00Z">
        <w:r>
          <w:rPr>
            <w:rFonts w:ascii="Times New Roman" w:eastAsia="Times New Roman" w:hAnsi="Times New Roman" w:cs="Times New Roman"/>
            <w:color w:val="212529"/>
            <w:sz w:val="24"/>
            <w:szCs w:val="24"/>
          </w:rPr>
          <w:delText>E</w:delText>
        </w:r>
      </w:del>
      <w:ins w:id="1921" w:author="Holli Flanagan" w:date="2025-05-09T18:21: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rror, we can create our own class that extends error</w:t>
      </w:r>
      <w:del w:id="1922" w:author="Holli Flanagan" w:date="2025-05-09T18:2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throw that.</w:t>
      </w:r>
    </w:p>
    <w:p w14:paraId="0F5F298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0C7F68E" w14:textId="77777777" w:rsidR="00B32DEF" w:rsidRDefault="00000000">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Here </w:t>
      </w:r>
      <w:r>
        <w:rPr>
          <w:rFonts w:ascii="Times New Roman" w:eastAsia="Times New Roman" w:hAnsi="Times New Roman" w:cs="Times New Roman"/>
          <w:color w:val="D63384"/>
          <w:sz w:val="21"/>
          <w:szCs w:val="21"/>
          <w:shd w:val="clear" w:color="auto" w:fill="F5F6FA"/>
        </w:rPr>
        <w:t>this.name</w:t>
      </w:r>
      <w:r>
        <w:rPr>
          <w:rFonts w:ascii="Times New Roman" w:eastAsia="Times New Roman" w:hAnsi="Times New Roman" w:cs="Times New Roman"/>
          <w:color w:val="212529"/>
          <w:sz w:val="24"/>
          <w:szCs w:val="24"/>
        </w:rPr>
        <w:t xml:space="preserve"> is part of the </w:t>
      </w:r>
      <w:del w:id="1923" w:author="Holli Flanagan" w:date="2025-05-09T18:21:00Z">
        <w:r>
          <w:rPr>
            <w:rFonts w:ascii="Times New Roman" w:eastAsia="Times New Roman" w:hAnsi="Times New Roman" w:cs="Times New Roman"/>
            <w:color w:val="212529"/>
            <w:sz w:val="24"/>
            <w:szCs w:val="24"/>
          </w:rPr>
          <w:delText>E</w:delText>
        </w:r>
      </w:del>
      <w:ins w:id="1924" w:author="Holli Flanagan" w:date="2025-05-09T18:21: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rror class which we are extending (inheritance). The message is as well which we are updating by calling </w:t>
      </w:r>
      <w:r>
        <w:rPr>
          <w:rFonts w:ascii="Times New Roman" w:eastAsia="Times New Roman" w:hAnsi="Times New Roman" w:cs="Times New Roman"/>
          <w:color w:val="D63384"/>
          <w:sz w:val="21"/>
          <w:szCs w:val="21"/>
          <w:shd w:val="clear" w:color="auto" w:fill="F5F6FA"/>
        </w:rPr>
        <w:t>super(message);</w:t>
      </w:r>
      <w:r>
        <w:rPr>
          <w:rFonts w:ascii="Times New Roman" w:eastAsia="Times New Roman" w:hAnsi="Times New Roman" w:cs="Times New Roman"/>
          <w:color w:val="212529"/>
          <w:sz w:val="24"/>
          <w:szCs w:val="24"/>
        </w:rPr>
        <w:t xml:space="preserve"> then we are adding properties red, green, and blue so that they are reported to the calling method with the exception. This can be very useful when we get to exception handling.</w:t>
      </w:r>
    </w:p>
    <w:p w14:paraId="224A845F" w14:textId="77777777" w:rsidR="00B32DEF" w:rsidRDefault="00000000">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a block of code </w:t>
      </w:r>
      <w:proofErr w:type="gramStart"/>
      <w:r>
        <w:rPr>
          <w:rFonts w:ascii="Times New Roman" w:eastAsia="Times New Roman" w:hAnsi="Times New Roman" w:cs="Times New Roman"/>
          <w:color w:val="212529"/>
          <w:sz w:val="24"/>
          <w:szCs w:val="24"/>
        </w:rPr>
        <w:t>throws</w:t>
      </w:r>
      <w:proofErr w:type="gramEnd"/>
      <w:r>
        <w:rPr>
          <w:rFonts w:ascii="Times New Roman" w:eastAsia="Times New Roman" w:hAnsi="Times New Roman" w:cs="Times New Roman"/>
          <w:color w:val="212529"/>
          <w:sz w:val="24"/>
          <w:szCs w:val="24"/>
        </w:rPr>
        <w:t xml:space="preserve"> different kinds of exceptions, this can be a good way to notify the calling method as to the type of exception and can help in writing the handler.</w:t>
      </w:r>
    </w:p>
    <w:p w14:paraId="1FC501B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Exceptions are useful during programming even if we don’t handle them. If you throw an exception every time the inputs to your method are wrong, or some other kind of error occurs, and you have good tests, you will see those errors and be able to fix them.</w:t>
      </w:r>
    </w:p>
    <w:p w14:paraId="63E05F3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we accidentally try to create an invalid color object, the program will terminate and tell us why. The call stack will tell us where the method was called.</w:t>
      </w:r>
    </w:p>
    <w:p w14:paraId="31B28E1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other places in our drawing code where we are allowing an invalid or incorrect state to occur because we are not checking. Again, we can prevent this by throwing an exception when this happens.</w:t>
      </w:r>
    </w:p>
    <w:p w14:paraId="2A02B80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our polygon class, </w:t>
      </w:r>
      <w:ins w:id="1925" w:author="Holli Flanagan" w:date="2025-05-09T18:22:00Z">
        <w:r>
          <w:rPr>
            <w:rFonts w:ascii="Times New Roman" w:eastAsia="Times New Roman" w:hAnsi="Times New Roman" w:cs="Times New Roman"/>
            <w:color w:val="212529"/>
            <w:sz w:val="24"/>
            <w:szCs w:val="24"/>
          </w:rPr>
          <w:t>we</w:t>
        </w:r>
      </w:ins>
      <w:del w:id="1926" w:author="Holli Flanagan" w:date="2025-05-09T18:22:00Z">
        <w:r>
          <w:rPr>
            <w:rFonts w:ascii="Times New Roman" w:eastAsia="Times New Roman" w:hAnsi="Times New Roman" w:cs="Times New Roman"/>
            <w:color w:val="212529"/>
            <w:sz w:val="24"/>
            <w:szCs w:val="24"/>
          </w:rPr>
          <w:delText>I</w:delText>
        </w:r>
      </w:del>
      <w:r>
        <w:rPr>
          <w:rFonts w:ascii="Times New Roman" w:eastAsia="Times New Roman" w:hAnsi="Times New Roman" w:cs="Times New Roman"/>
          <w:color w:val="212529"/>
          <w:sz w:val="24"/>
          <w:szCs w:val="24"/>
        </w:rPr>
        <w:t xml:space="preserve"> can create polygons with no points, 1 point, or 2 points which are </w:t>
      </w:r>
      <w:ins w:id="1927" w:author="Holli Flanagan" w:date="2025-05-09T18:22:00Z">
        <w:r>
          <w:rPr>
            <w:rFonts w:ascii="Times New Roman" w:eastAsia="Times New Roman" w:hAnsi="Times New Roman" w:cs="Times New Roman"/>
            <w:color w:val="212529"/>
            <w:sz w:val="24"/>
            <w:szCs w:val="24"/>
          </w:rPr>
          <w:t>not polygons.</w:t>
        </w:r>
      </w:ins>
      <w:del w:id="1928" w:author="Holli Flanagan" w:date="2025-05-09T18:22:00Z">
        <w:r>
          <w:rPr>
            <w:rFonts w:ascii="Times New Roman" w:eastAsia="Times New Roman" w:hAnsi="Times New Roman" w:cs="Times New Roman"/>
            <w:color w:val="212529"/>
            <w:sz w:val="24"/>
            <w:szCs w:val="24"/>
          </w:rPr>
          <w:delText>NOT POLYGONS.</w:delText>
        </w:r>
      </w:del>
      <w:r>
        <w:rPr>
          <w:rFonts w:ascii="Times New Roman" w:eastAsia="Times New Roman" w:hAnsi="Times New Roman" w:cs="Times New Roman"/>
          <w:color w:val="212529"/>
          <w:sz w:val="24"/>
          <w:szCs w:val="24"/>
        </w:rPr>
        <w:t xml:space="preserve"> We can also create millions of polygons, perhaps we can prevent that as well. Good documentation can help, but using exceptions will prevent it. Can </w:t>
      </w:r>
      <w:ins w:id="1929" w:author="Holli Flanagan" w:date="2025-05-09T18:22:00Z">
        <w:r>
          <w:rPr>
            <w:rFonts w:ascii="Times New Roman" w:eastAsia="Times New Roman" w:hAnsi="Times New Roman" w:cs="Times New Roman"/>
            <w:color w:val="212529"/>
            <w:sz w:val="24"/>
            <w:szCs w:val="24"/>
          </w:rPr>
          <w:t>we</w:t>
        </w:r>
      </w:ins>
      <w:del w:id="1930" w:author="Holli Flanagan" w:date="2025-05-09T18:22:00Z">
        <w:r>
          <w:rPr>
            <w:rFonts w:ascii="Times New Roman" w:eastAsia="Times New Roman" w:hAnsi="Times New Roman" w:cs="Times New Roman"/>
            <w:color w:val="212529"/>
            <w:sz w:val="24"/>
            <w:szCs w:val="24"/>
          </w:rPr>
          <w:delText>I</w:delText>
        </w:r>
      </w:del>
      <w:r>
        <w:rPr>
          <w:rFonts w:ascii="Times New Roman" w:eastAsia="Times New Roman" w:hAnsi="Times New Roman" w:cs="Times New Roman"/>
          <w:color w:val="212529"/>
          <w:sz w:val="24"/>
          <w:szCs w:val="24"/>
        </w:rPr>
        <w:t xml:space="preserve"> use exception handling to make sure it is not possible to create an invalid polygon?</w:t>
      </w:r>
    </w:p>
    <w:p w14:paraId="455B38B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9C941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if </w:t>
      </w:r>
      <w:del w:id="1931" w:author="Holli Flanagan" w:date="2025-05-09T18:22:00Z">
        <w:r>
          <w:rPr>
            <w:rFonts w:ascii="Times New Roman" w:eastAsia="Times New Roman" w:hAnsi="Times New Roman" w:cs="Times New Roman"/>
            <w:color w:val="212529"/>
            <w:sz w:val="24"/>
            <w:szCs w:val="24"/>
          </w:rPr>
          <w:delText>I</w:delText>
        </w:r>
      </w:del>
      <w:ins w:id="1932" w:author="Holli Flanagan" w:date="2025-05-09T18:22:00Z">
        <w:r>
          <w:rPr>
            <w:rFonts w:ascii="Times New Roman" w:eastAsia="Times New Roman" w:hAnsi="Times New Roman" w:cs="Times New Roman"/>
            <w:color w:val="212529"/>
            <w:sz w:val="24"/>
            <w:szCs w:val="24"/>
          </w:rPr>
          <w:t>we</w:t>
        </w:r>
      </w:ins>
      <w:r>
        <w:rPr>
          <w:rFonts w:ascii="Times New Roman" w:eastAsia="Times New Roman" w:hAnsi="Times New Roman" w:cs="Times New Roman"/>
          <w:color w:val="212529"/>
          <w:sz w:val="24"/>
          <w:szCs w:val="24"/>
        </w:rPr>
        <w:t xml:space="preserve"> try to create a polygon with less than 3 or more than 10 points, an exception is thrown. If not, then program execution continues normally. If we don’t handle this exception, the program will terminate (letting us know </w:t>
      </w:r>
      <w:proofErr w:type="gramStart"/>
      <w:r>
        <w:rPr>
          <w:rFonts w:ascii="Times New Roman" w:eastAsia="Times New Roman" w:hAnsi="Times New Roman" w:cs="Times New Roman"/>
          <w:color w:val="212529"/>
          <w:sz w:val="24"/>
          <w:szCs w:val="24"/>
        </w:rPr>
        <w:t>to either</w:t>
      </w:r>
      <w:proofErr w:type="gramEnd"/>
      <w:r>
        <w:rPr>
          <w:rFonts w:ascii="Times New Roman" w:eastAsia="Times New Roman" w:hAnsi="Times New Roman" w:cs="Times New Roman"/>
          <w:color w:val="212529"/>
          <w:sz w:val="24"/>
          <w:szCs w:val="24"/>
        </w:rPr>
        <w:t xml:space="preserve"> handle the exception, or fix the calling code to prevent it.</w:t>
      </w:r>
    </w:p>
    <w:p w14:paraId="2CE9D946" w14:textId="77777777" w:rsidR="00B32DEF" w:rsidRDefault="00000000">
      <w:pPr>
        <w:shd w:val="clear" w:color="auto" w:fill="FFFFFF"/>
        <w:spacing w:after="240"/>
        <w:rPr>
          <w:del w:id="1933" w:author="Holli Flanagan" w:date="2025-05-09T18:2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Where else might </w:t>
      </w:r>
      <w:proofErr w:type="gramStart"/>
      <w:r>
        <w:rPr>
          <w:rFonts w:ascii="Times New Roman" w:eastAsia="Times New Roman" w:hAnsi="Times New Roman" w:cs="Times New Roman"/>
          <w:color w:val="212529"/>
          <w:sz w:val="24"/>
          <w:szCs w:val="24"/>
        </w:rPr>
        <w:t>exception</w:t>
      </w:r>
      <w:proofErr w:type="gramEnd"/>
      <w:r>
        <w:rPr>
          <w:rFonts w:ascii="Times New Roman" w:eastAsia="Times New Roman" w:hAnsi="Times New Roman" w:cs="Times New Roman"/>
          <w:color w:val="212529"/>
          <w:sz w:val="24"/>
          <w:szCs w:val="24"/>
        </w:rPr>
        <w:t xml:space="preserve"> handling help us find issues with our drawing program?</w:t>
      </w:r>
      <w:ins w:id="1934" w:author="Holli Flanagan" w:date="2025-05-09T18:23:00Z">
        <w:r>
          <w:rPr>
            <w:rFonts w:ascii="Times New Roman" w:eastAsia="Times New Roman" w:hAnsi="Times New Roman" w:cs="Times New Roman"/>
            <w:color w:val="212529"/>
            <w:sz w:val="24"/>
            <w:szCs w:val="24"/>
          </w:rPr>
          <w:t xml:space="preserve"> </w:t>
        </w:r>
      </w:ins>
    </w:p>
    <w:p w14:paraId="22411EA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 about a circle with 0 or negative radius?</w:t>
      </w:r>
    </w:p>
    <w:p w14:paraId="3740FC4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31AF7F3" w14:textId="77777777" w:rsidR="00B32DEF" w:rsidRDefault="00000000">
      <w:pPr>
        <w:shd w:val="clear" w:color="auto" w:fill="FFFFFF"/>
        <w:spacing w:after="240"/>
        <w:rPr>
          <w:rFonts w:ascii="Times New Roman" w:eastAsia="Times New Roman" w:hAnsi="Times New Roman" w:cs="Times New Roman"/>
          <w:color w:val="212529"/>
          <w:sz w:val="24"/>
          <w:szCs w:val="24"/>
        </w:rPr>
      </w:pPr>
      <w:commentRangeStart w:id="1935"/>
      <w:r>
        <w:rPr>
          <w:rFonts w:ascii="Times New Roman" w:eastAsia="Times New Roman" w:hAnsi="Times New Roman" w:cs="Times New Roman"/>
          <w:color w:val="212529"/>
          <w:sz w:val="24"/>
          <w:szCs w:val="24"/>
        </w:rPr>
        <w:t>A line where the two points are the same</w:t>
      </w:r>
      <w:ins w:id="1936" w:author="Holli Flanagan" w:date="2025-05-09T18:23:00Z">
        <w:r>
          <w:rPr>
            <w:rFonts w:ascii="Times New Roman" w:eastAsia="Times New Roman" w:hAnsi="Times New Roman" w:cs="Times New Roman"/>
            <w:color w:val="212529"/>
            <w:sz w:val="24"/>
            <w:szCs w:val="24"/>
          </w:rPr>
          <w:t>.</w:t>
        </w:r>
      </w:ins>
      <w:commentRangeEnd w:id="1935"/>
      <w:r>
        <w:commentReference w:id="1935"/>
      </w:r>
    </w:p>
    <w:p w14:paraId="4CA6FC0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First it might be useful to add a method to compare to</w:t>
      </w:r>
      <w:commentRangeStart w:id="1937"/>
      <w:r>
        <w:rPr>
          <w:rFonts w:ascii="Times New Roman" w:eastAsia="Times New Roman" w:hAnsi="Times New Roman" w:cs="Times New Roman"/>
          <w:color w:val="212529"/>
          <w:sz w:val="24"/>
          <w:szCs w:val="24"/>
        </w:rPr>
        <w:t xml:space="preserve"> </w:t>
      </w:r>
      <w:commentRangeEnd w:id="1937"/>
      <w:r>
        <w:commentReference w:id="1937"/>
      </w:r>
      <w:r>
        <w:rPr>
          <w:rFonts w:ascii="Times New Roman" w:eastAsia="Times New Roman" w:hAnsi="Times New Roman" w:cs="Times New Roman"/>
          <w:color w:val="212529"/>
          <w:sz w:val="24"/>
          <w:szCs w:val="24"/>
        </w:rPr>
        <w:t>points. We can then use that method to determine if two points have the same value (not the same object reference).</w:t>
      </w:r>
    </w:p>
    <w:p w14:paraId="3D2018E0"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3670BEA"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Remember if a and </w:t>
      </w:r>
      <w:proofErr w:type="spellStart"/>
      <w:r>
        <w:rPr>
          <w:rFonts w:ascii="Times New Roman" w:eastAsia="Times New Roman" w:hAnsi="Times New Roman" w:cs="Times New Roman"/>
          <w:color w:val="212529"/>
          <w:sz w:val="24"/>
          <w:szCs w:val="24"/>
          <w:highlight w:val="white"/>
        </w:rPr>
        <w:t>b are</w:t>
      </w:r>
      <w:proofErr w:type="spellEnd"/>
      <w:r>
        <w:rPr>
          <w:rFonts w:ascii="Times New Roman" w:eastAsia="Times New Roman" w:hAnsi="Times New Roman" w:cs="Times New Roman"/>
          <w:color w:val="212529"/>
          <w:sz w:val="24"/>
          <w:szCs w:val="24"/>
          <w:highlight w:val="white"/>
        </w:rPr>
        <w:t xml:space="preserve"> </w:t>
      </w:r>
      <w:del w:id="1938" w:author="Holli Flanagan" w:date="2025-05-09T18:23:00Z">
        <w:r>
          <w:rPr>
            <w:rFonts w:ascii="Times New Roman" w:eastAsia="Times New Roman" w:hAnsi="Times New Roman" w:cs="Times New Roman"/>
            <w:color w:val="212529"/>
            <w:sz w:val="24"/>
            <w:szCs w:val="24"/>
            <w:highlight w:val="white"/>
          </w:rPr>
          <w:delText>P</w:delText>
        </w:r>
      </w:del>
      <w:ins w:id="1939" w:author="Holli Flanagan" w:date="2025-05-09T18:23: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 xml:space="preserve">oint objects, then a===b asks if they are the same object reference in memory, but </w:t>
      </w:r>
      <w:proofErr w:type="spellStart"/>
      <w:proofErr w:type="gramStart"/>
      <w:r>
        <w:rPr>
          <w:rFonts w:ascii="Times New Roman" w:eastAsia="Times New Roman" w:hAnsi="Times New Roman" w:cs="Times New Roman"/>
          <w:color w:val="212529"/>
          <w:sz w:val="24"/>
          <w:szCs w:val="24"/>
          <w:highlight w:val="white"/>
        </w:rPr>
        <w:t>a.equals</w:t>
      </w:r>
      <w:proofErr w:type="spellEnd"/>
      <w:proofErr w:type="gramEnd"/>
      <w:r>
        <w:rPr>
          <w:rFonts w:ascii="Times New Roman" w:eastAsia="Times New Roman" w:hAnsi="Times New Roman" w:cs="Times New Roman"/>
          <w:color w:val="212529"/>
          <w:sz w:val="24"/>
          <w:szCs w:val="24"/>
          <w:highlight w:val="white"/>
        </w:rPr>
        <w:t>(b) checks if they have the same coordinates, whether or not they are the same physical object reference.</w:t>
      </w:r>
    </w:p>
    <w:p w14:paraId="7340CED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use the </w:t>
      </w:r>
      <w:r>
        <w:rPr>
          <w:rFonts w:ascii="Times New Roman" w:eastAsia="Times New Roman" w:hAnsi="Times New Roman" w:cs="Times New Roman"/>
          <w:color w:val="D63384"/>
          <w:sz w:val="21"/>
          <w:szCs w:val="21"/>
          <w:shd w:val="clear" w:color="auto" w:fill="F5F6FA"/>
        </w:rPr>
        <w:t>equals</w:t>
      </w:r>
      <w:r>
        <w:rPr>
          <w:rFonts w:ascii="Times New Roman" w:eastAsia="Times New Roman" w:hAnsi="Times New Roman" w:cs="Times New Roman"/>
          <w:color w:val="212529"/>
          <w:sz w:val="24"/>
          <w:szCs w:val="24"/>
        </w:rPr>
        <w:t xml:space="preserve"> to validate our line object. If the two points have the same coordinates, regardless of </w:t>
      </w:r>
      <w:proofErr w:type="gramStart"/>
      <w:r>
        <w:rPr>
          <w:rFonts w:ascii="Times New Roman" w:eastAsia="Times New Roman" w:hAnsi="Times New Roman" w:cs="Times New Roman"/>
          <w:color w:val="212529"/>
          <w:sz w:val="24"/>
          <w:szCs w:val="24"/>
        </w:rPr>
        <w:t>if</w:t>
      </w:r>
      <w:proofErr w:type="gramEnd"/>
      <w:r>
        <w:rPr>
          <w:rFonts w:ascii="Times New Roman" w:eastAsia="Times New Roman" w:hAnsi="Times New Roman" w:cs="Times New Roman"/>
          <w:color w:val="212529"/>
          <w:sz w:val="24"/>
          <w:szCs w:val="24"/>
        </w:rPr>
        <w:t xml:space="preserve"> they are references to the same object, the constructor will throw an exception. Now our </w:t>
      </w:r>
      <w:del w:id="1940" w:author="Holli Flanagan" w:date="2025-05-09T18:24:00Z">
        <w:r>
          <w:rPr>
            <w:rFonts w:ascii="Times New Roman" w:eastAsia="Times New Roman" w:hAnsi="Times New Roman" w:cs="Times New Roman"/>
            <w:color w:val="212529"/>
            <w:sz w:val="24"/>
            <w:szCs w:val="24"/>
          </w:rPr>
          <w:delText>L</w:delText>
        </w:r>
      </w:del>
      <w:ins w:id="1941" w:author="Holli Flanagan" w:date="2025-05-09T18:24: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ine is guaranteed to have start and end points with different coordinates.</w:t>
      </w:r>
    </w:p>
    <w:p w14:paraId="184D2A10"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Because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throws an exception if the values are invalid, we don’t need to check that here. The call to the color constructor will </w:t>
      </w:r>
      <w:proofErr w:type="gramStart"/>
      <w:r>
        <w:rPr>
          <w:rFonts w:ascii="Times New Roman" w:eastAsia="Times New Roman" w:hAnsi="Times New Roman" w:cs="Times New Roman"/>
          <w:color w:val="212529"/>
          <w:sz w:val="24"/>
          <w:szCs w:val="24"/>
          <w:highlight w:val="white"/>
        </w:rPr>
        <w:t>throw</w:t>
      </w:r>
      <w:proofErr w:type="gramEnd"/>
      <w:r>
        <w:rPr>
          <w:rFonts w:ascii="Times New Roman" w:eastAsia="Times New Roman" w:hAnsi="Times New Roman" w:cs="Times New Roman"/>
          <w:color w:val="212529"/>
          <w:sz w:val="24"/>
          <w:szCs w:val="24"/>
          <w:highlight w:val="white"/>
        </w:rPr>
        <w:t xml:space="preserve"> an exception if the color is invalid, so we don’t need to worry about it here.</w:t>
      </w:r>
    </w:p>
    <w:p w14:paraId="635374C3" w14:textId="77777777" w:rsidR="00B32DEF" w:rsidRPr="00B32DEF" w:rsidRDefault="00000000">
      <w:pPr>
        <w:shd w:val="clear" w:color="auto" w:fill="FFFFFF"/>
        <w:spacing w:after="240"/>
        <w:rPr>
          <w:rFonts w:ascii="Times New Roman" w:eastAsia="Times New Roman" w:hAnsi="Times New Roman" w:cs="Times New Roman"/>
          <w:sz w:val="24"/>
          <w:szCs w:val="24"/>
          <w:shd w:val="clear" w:color="auto" w:fill="F5F6FA"/>
          <w:rPrChange w:id="1942" w:author="Holli Flanagan" w:date="2025-05-09T18:24: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We could do something similar with our polygon class to verify that none of the points are the same. This would also handle things for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Triangle</w:t>
      </w:r>
      <w:r>
        <w:rPr>
          <w:rFonts w:ascii="Times New Roman" w:eastAsia="Times New Roman" w:hAnsi="Times New Roman" w:cs="Times New Roman"/>
          <w:color w:val="212529"/>
          <w:sz w:val="24"/>
          <w:szCs w:val="24"/>
        </w:rPr>
        <w:t xml:space="preserve"> classes since they are now </w:t>
      </w:r>
      <w:r>
        <w:rPr>
          <w:rFonts w:ascii="Times New Roman" w:eastAsia="Times New Roman" w:hAnsi="Times New Roman" w:cs="Times New Roman"/>
          <w:i/>
          <w:color w:val="212529"/>
          <w:sz w:val="24"/>
          <w:szCs w:val="24"/>
        </w:rPr>
        <w:t>derived</w:t>
      </w:r>
      <w:r>
        <w:rPr>
          <w:rFonts w:ascii="Times New Roman" w:eastAsia="Times New Roman" w:hAnsi="Times New Roman" w:cs="Times New Roman"/>
          <w:color w:val="212529"/>
          <w:sz w:val="24"/>
          <w:szCs w:val="24"/>
        </w:rPr>
        <w:t xml:space="preserve"> from </w:t>
      </w:r>
      <w:r>
        <w:rPr>
          <w:rFonts w:ascii="Times New Roman" w:eastAsia="Times New Roman" w:hAnsi="Times New Roman" w:cs="Times New Roman"/>
          <w:color w:val="D63384"/>
          <w:sz w:val="21"/>
          <w:szCs w:val="21"/>
          <w:shd w:val="clear" w:color="auto" w:fill="F5F6FA"/>
        </w:rPr>
        <w:t>Polygon</w:t>
      </w:r>
      <w:ins w:id="1943" w:author="Holli Flanagan" w:date="2025-05-09T18:24:00Z">
        <w:r>
          <w:rPr>
            <w:rFonts w:ascii="Times New Roman" w:eastAsia="Times New Roman" w:hAnsi="Times New Roman" w:cs="Times New Roman"/>
            <w:color w:val="D63384"/>
            <w:sz w:val="21"/>
            <w:szCs w:val="21"/>
            <w:shd w:val="clear" w:color="auto" w:fill="F5F6FA"/>
          </w:rPr>
          <w:t>.</w:t>
        </w:r>
      </w:ins>
    </w:p>
    <w:p w14:paraId="13B34B96"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0677ECD"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the </w:t>
      </w:r>
      <w:del w:id="1944" w:author="Holli Flanagan" w:date="2025-05-09T18:24:00Z">
        <w:r>
          <w:rPr>
            <w:rFonts w:ascii="Times New Roman" w:eastAsia="Times New Roman" w:hAnsi="Times New Roman" w:cs="Times New Roman"/>
            <w:i/>
            <w:color w:val="212529"/>
            <w:sz w:val="24"/>
            <w:szCs w:val="24"/>
            <w:highlight w:val="white"/>
          </w:rPr>
          <w:delText>B</w:delText>
        </w:r>
      </w:del>
      <w:ins w:id="1945" w:author="Holli Flanagan" w:date="2025-05-09T18:24:00Z">
        <w:r>
          <w:rPr>
            <w:rFonts w:ascii="Times New Roman" w:eastAsia="Times New Roman" w:hAnsi="Times New Roman" w:cs="Times New Roman"/>
            <w:i/>
            <w:color w:val="212529"/>
            <w:sz w:val="24"/>
            <w:szCs w:val="24"/>
            <w:highlight w:val="white"/>
          </w:rPr>
          <w:t>b</w:t>
        </w:r>
      </w:ins>
      <w:r>
        <w:rPr>
          <w:rFonts w:ascii="Times New Roman" w:eastAsia="Times New Roman" w:hAnsi="Times New Roman" w:cs="Times New Roman"/>
          <w:i/>
          <w:color w:val="212529"/>
          <w:sz w:val="24"/>
          <w:szCs w:val="24"/>
          <w:highlight w:val="white"/>
        </w:rPr>
        <w:t>rute force</w:t>
      </w:r>
      <w:r>
        <w:rPr>
          <w:rFonts w:ascii="Times New Roman" w:eastAsia="Times New Roman" w:hAnsi="Times New Roman" w:cs="Times New Roman"/>
          <w:color w:val="212529"/>
          <w:sz w:val="24"/>
          <w:szCs w:val="24"/>
          <w:highlight w:val="white"/>
        </w:rPr>
        <w:t xml:space="preserve"> approach to searching for duplicates. For each element, check all the remaining elements for duplicates. Also note that we still need to make sure there are at least 3 and not more than </w:t>
      </w:r>
      <w:r>
        <w:rPr>
          <w:rFonts w:ascii="Times New Roman" w:eastAsia="Times New Roman" w:hAnsi="Times New Roman" w:cs="Times New Roman"/>
          <w:color w:val="D63384"/>
          <w:sz w:val="21"/>
          <w:szCs w:val="21"/>
          <w:shd w:val="clear" w:color="auto" w:fill="F5F6FA"/>
        </w:rPr>
        <w:t>MAX_POINTS</w:t>
      </w:r>
      <w:r>
        <w:rPr>
          <w:rFonts w:ascii="Times New Roman" w:eastAsia="Times New Roman" w:hAnsi="Times New Roman" w:cs="Times New Roman"/>
          <w:color w:val="212529"/>
          <w:sz w:val="24"/>
          <w:szCs w:val="24"/>
          <w:highlight w:val="white"/>
        </w:rPr>
        <w:t xml:space="preserve"> points in the polygon. Now we are also making them unique.</w:t>
      </w:r>
    </w:p>
    <w:p w14:paraId="7D7858FC"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commentRangeStart w:id="1946"/>
      <w:r>
        <w:rPr>
          <w:rFonts w:ascii="Times New Roman" w:eastAsia="Times New Roman" w:hAnsi="Times New Roman" w:cs="Times New Roman"/>
          <w:color w:val="212529"/>
          <w:sz w:val="24"/>
          <w:szCs w:val="24"/>
          <w:highlight w:val="white"/>
        </w:rPr>
        <w:t xml:space="preserve">Thought </w:t>
      </w:r>
      <w:del w:id="1947" w:author="Holli Flanagan" w:date="2025-05-09T18:24:00Z">
        <w:r>
          <w:rPr>
            <w:rFonts w:ascii="Times New Roman" w:eastAsia="Times New Roman" w:hAnsi="Times New Roman" w:cs="Times New Roman"/>
            <w:color w:val="212529"/>
            <w:sz w:val="24"/>
            <w:szCs w:val="24"/>
            <w:highlight w:val="white"/>
          </w:rPr>
          <w:delText>Q</w:delText>
        </w:r>
      </w:del>
      <w:ins w:id="1948" w:author="Holli Flanagan" w:date="2025-05-09T18:24:00Z">
        <w:r>
          <w:rPr>
            <w:rFonts w:ascii="Times New Roman" w:eastAsia="Times New Roman" w:hAnsi="Times New Roman" w:cs="Times New Roman"/>
            <w:color w:val="212529"/>
            <w:sz w:val="24"/>
            <w:szCs w:val="24"/>
            <w:highlight w:val="white"/>
          </w:rPr>
          <w:t>q</w:t>
        </w:r>
      </w:ins>
      <w:r>
        <w:rPr>
          <w:rFonts w:ascii="Times New Roman" w:eastAsia="Times New Roman" w:hAnsi="Times New Roman" w:cs="Times New Roman"/>
          <w:color w:val="212529"/>
          <w:sz w:val="24"/>
          <w:szCs w:val="24"/>
          <w:highlight w:val="white"/>
        </w:rPr>
        <w:t xml:space="preserve">uestion: Why does </w:t>
      </w:r>
      <w:r>
        <w:rPr>
          <w:rFonts w:ascii="Times New Roman" w:eastAsia="Times New Roman" w:hAnsi="Times New Roman" w:cs="Times New Roman"/>
          <w:color w:val="D63384"/>
          <w:sz w:val="21"/>
          <w:szCs w:val="21"/>
          <w:shd w:val="clear" w:color="auto" w:fill="F5F6FA"/>
        </w:rPr>
        <w:t>j</w:t>
      </w:r>
      <w:r>
        <w:rPr>
          <w:rFonts w:ascii="Times New Roman" w:eastAsia="Times New Roman" w:hAnsi="Times New Roman" w:cs="Times New Roman"/>
          <w:color w:val="212529"/>
          <w:sz w:val="24"/>
          <w:szCs w:val="24"/>
          <w:highlight w:val="white"/>
        </w:rPr>
        <w:t xml:space="preserve"> start at </w:t>
      </w:r>
      <w:r>
        <w:rPr>
          <w:rFonts w:ascii="Times New Roman" w:eastAsia="Times New Roman" w:hAnsi="Times New Roman" w:cs="Times New Roman"/>
          <w:color w:val="D63384"/>
          <w:sz w:val="21"/>
          <w:szCs w:val="21"/>
          <w:shd w:val="clear" w:color="auto" w:fill="F5F6FA"/>
        </w:rPr>
        <w:t>i+1</w:t>
      </w:r>
      <w:r>
        <w:rPr>
          <w:rFonts w:ascii="Times New Roman" w:eastAsia="Times New Roman" w:hAnsi="Times New Roman" w:cs="Times New Roman"/>
          <w:color w:val="212529"/>
          <w:sz w:val="24"/>
          <w:szCs w:val="24"/>
          <w:highlight w:val="white"/>
        </w:rPr>
        <w:t xml:space="preserve"> and not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highlight w:val="white"/>
        </w:rPr>
        <w:t>?</w:t>
      </w:r>
      <w:commentRangeEnd w:id="1946"/>
      <w:r>
        <w:commentReference w:id="1946"/>
      </w:r>
    </w:p>
    <w:p w14:paraId="0CFAA593"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949" w:name="_qrlzyahjzcxw" w:colFirst="0" w:colLast="0"/>
      <w:bookmarkEnd w:id="1949"/>
      <w:r>
        <w:rPr>
          <w:rFonts w:ascii="Times New Roman" w:eastAsia="Times New Roman" w:hAnsi="Times New Roman" w:cs="Times New Roman"/>
          <w:color w:val="27262B"/>
          <w:sz w:val="26"/>
          <w:szCs w:val="26"/>
        </w:rPr>
        <w:t>Defensive Programming</w:t>
      </w:r>
    </w:p>
    <w:p w14:paraId="06AEACC8" w14:textId="77777777" w:rsidR="00B32DEF" w:rsidRDefault="00000000">
      <w:pPr>
        <w:shd w:val="clear" w:color="auto" w:fill="FFFFFF"/>
        <w:spacing w:after="240"/>
        <w:rPr>
          <w:ins w:id="1950" w:author="Holli Flanagan" w:date="2025-05-09T18:25:00Z"/>
          <w:rFonts w:ascii="Times New Roman" w:eastAsia="Times New Roman" w:hAnsi="Times New Roman" w:cs="Times New Roman"/>
          <w:color w:val="212529"/>
          <w:sz w:val="24"/>
          <w:szCs w:val="24"/>
        </w:rPr>
      </w:pPr>
      <w:del w:id="1951" w:author="Holli Flanagan" w:date="2025-05-09T18:25:00Z">
        <w:r>
          <w:rPr>
            <w:rFonts w:ascii="Times New Roman" w:eastAsia="Times New Roman" w:hAnsi="Times New Roman" w:cs="Times New Roman"/>
            <w:color w:val="212529"/>
            <w:sz w:val="24"/>
            <w:szCs w:val="24"/>
          </w:rPr>
          <w:delText>So n</w:delText>
        </w:r>
      </w:del>
      <w:ins w:id="1952" w:author="Holli Flanagan" w:date="2025-05-09T18:25: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ow we can prevent our code from being exposed to “exceptional” or invalid operation, by simply throwing an exception when those cases arise. If we write good test cases, we will find errors in our code, but right now, our program will just exit with an error message.</w:t>
      </w:r>
    </w:p>
    <w:p w14:paraId="762726D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 xml:space="preserve">Making sure that our code will not accept invalid values and thus have undocumented, or undefined behaviors is good </w:t>
      </w:r>
      <w:r>
        <w:rPr>
          <w:rFonts w:ascii="Times New Roman" w:eastAsia="Times New Roman" w:hAnsi="Times New Roman" w:cs="Times New Roman"/>
          <w:i/>
          <w:color w:val="212529"/>
          <w:sz w:val="24"/>
          <w:szCs w:val="24"/>
        </w:rPr>
        <w:t>defensive programming</w:t>
      </w:r>
      <w:r>
        <w:rPr>
          <w:rFonts w:ascii="Times New Roman" w:eastAsia="Times New Roman" w:hAnsi="Times New Roman" w:cs="Times New Roman"/>
          <w:color w:val="212529"/>
          <w:sz w:val="24"/>
          <w:szCs w:val="24"/>
        </w:rPr>
        <w:t>. It would be better if we were able to catch the exception somewhere in the call stack and handle it elegantly instead of just having our program crash with an error message just because of some invalid input. At a minimum</w:t>
      </w:r>
      <w:ins w:id="1953" w:author="Holli Flanagan" w:date="2025-05-09T18: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it would be nice to exit cleanly and report the problem to the user in a more “user friendly” way.</w:t>
      </w:r>
    </w:p>
    <w:p w14:paraId="570A9439"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954" w:name="_fxym2kk0678v" w:colFirst="0" w:colLast="0"/>
      <w:bookmarkEnd w:id="1954"/>
      <w:r>
        <w:rPr>
          <w:rFonts w:ascii="Times New Roman" w:eastAsia="Times New Roman" w:hAnsi="Times New Roman" w:cs="Times New Roman"/>
          <w:color w:val="27262B"/>
          <w:sz w:val="26"/>
          <w:szCs w:val="26"/>
        </w:rPr>
        <w:t>Exception Handling</w:t>
      </w:r>
    </w:p>
    <w:p w14:paraId="4BE5218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use the try/catch/finally approach to handle errors thrown by methods that we call.</w:t>
      </w:r>
    </w:p>
    <w:p w14:paraId="304320B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A49DD13"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 xml:space="preserve">If we do one or more operations which might throw an error within a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 xml:space="preserve"> block, if an exception occurs within that code or any code that is called within the block, that code exits immediately, and the </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 xml:space="preserve"> block is called, where </w:t>
      </w:r>
      <w:proofErr w:type="spellStart"/>
      <w:r>
        <w:rPr>
          <w:rFonts w:ascii="Times New Roman" w:eastAsia="Times New Roman" w:hAnsi="Times New Roman" w:cs="Times New Roman"/>
          <w:color w:val="D63384"/>
          <w:sz w:val="21"/>
          <w:szCs w:val="21"/>
          <w:shd w:val="clear" w:color="auto" w:fill="F5F6FA"/>
        </w:rPr>
        <w:t>e</w:t>
      </w:r>
      <w:proofErr w:type="spellEnd"/>
      <w:r>
        <w:rPr>
          <w:rFonts w:ascii="Times New Roman" w:eastAsia="Times New Roman" w:hAnsi="Times New Roman" w:cs="Times New Roman"/>
          <w:color w:val="212529"/>
          <w:sz w:val="24"/>
          <w:szCs w:val="24"/>
        </w:rPr>
        <w:t xml:space="preserve"> is the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 xml:space="preserve"> derived object that was passed to </w:t>
      </w:r>
      <w:r>
        <w:rPr>
          <w:rFonts w:ascii="Times New Roman" w:eastAsia="Times New Roman" w:hAnsi="Times New Roman" w:cs="Times New Roman"/>
          <w:color w:val="D63384"/>
          <w:sz w:val="21"/>
          <w:szCs w:val="21"/>
          <w:shd w:val="clear" w:color="auto" w:fill="F5F6FA"/>
        </w:rPr>
        <w:t>throw</w:t>
      </w:r>
      <w:r>
        <w:rPr>
          <w:rFonts w:ascii="Times New Roman" w:eastAsia="Times New Roman" w:hAnsi="Times New Roman" w:cs="Times New Roman"/>
          <w:color w:val="212529"/>
          <w:sz w:val="24"/>
          <w:szCs w:val="24"/>
        </w:rPr>
        <w:t xml:space="preserve"> within the code. This will prevent the program from exiting and consume the exception and the program will continue normally after the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finally</w:t>
      </w:r>
      <w:r>
        <w:rPr>
          <w:rFonts w:ascii="Times New Roman" w:eastAsia="Times New Roman" w:hAnsi="Times New Roman" w:cs="Times New Roman"/>
          <w:color w:val="212529"/>
          <w:sz w:val="24"/>
          <w:szCs w:val="24"/>
        </w:rPr>
        <w:t xml:space="preserve"> block. You can rethrow the error in the catch block, which will continue to “bubble up” the exception so our caller can handle the error after we recognize it (maybe we log, then rethrow).</w:t>
      </w:r>
    </w:p>
    <w:p w14:paraId="1EB2F34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22BA84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try to create a color. If the color is valid, it is created, if not, the error is logged to the console, and a default color object is created. The </w:t>
      </w:r>
      <w:proofErr w:type="gramStart"/>
      <w:r>
        <w:rPr>
          <w:rFonts w:ascii="Times New Roman" w:eastAsia="Times New Roman" w:hAnsi="Times New Roman" w:cs="Times New Roman"/>
          <w:color w:val="212529"/>
          <w:sz w:val="24"/>
          <w:szCs w:val="24"/>
        </w:rPr>
        <w:t>finally</w:t>
      </w:r>
      <w:proofErr w:type="gramEnd"/>
      <w:r>
        <w:rPr>
          <w:rFonts w:ascii="Times New Roman" w:eastAsia="Times New Roman" w:hAnsi="Times New Roman" w:cs="Times New Roman"/>
          <w:color w:val="212529"/>
          <w:sz w:val="24"/>
          <w:szCs w:val="24"/>
        </w:rPr>
        <w:t xml:space="preserve"> block runs after either way. It creates a line with the newly defined color. We have handled the exception and our code will work, even if the value of green is invalid. It will either create a green line if green&gt;=0 &amp;&amp; green&lt;=256 or the </w:t>
      </w:r>
      <w:proofErr w:type="gramStart"/>
      <w:r>
        <w:rPr>
          <w:rFonts w:ascii="Times New Roman" w:eastAsia="Times New Roman" w:hAnsi="Times New Roman" w:cs="Times New Roman"/>
          <w:color w:val="212529"/>
          <w:sz w:val="24"/>
          <w:szCs w:val="24"/>
        </w:rPr>
        <w:t>default colored</w:t>
      </w:r>
      <w:proofErr w:type="gramEnd"/>
      <w:r>
        <w:rPr>
          <w:rFonts w:ascii="Times New Roman" w:eastAsia="Times New Roman" w:hAnsi="Times New Roman" w:cs="Times New Roman"/>
          <w:color w:val="212529"/>
          <w:sz w:val="24"/>
          <w:szCs w:val="24"/>
        </w:rPr>
        <w:t xml:space="preserve"> line if not.</w:t>
      </w:r>
    </w:p>
    <w:p w14:paraId="6FE4BD6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note about </w:t>
      </w:r>
      <w:commentRangeStart w:id="1955"/>
      <w:r>
        <w:rPr>
          <w:rFonts w:ascii="Times New Roman" w:eastAsia="Times New Roman" w:hAnsi="Times New Roman" w:cs="Times New Roman"/>
          <w:color w:val="212529"/>
          <w:sz w:val="24"/>
          <w:szCs w:val="24"/>
        </w:rPr>
        <w:t>finally</w:t>
      </w:r>
      <w:commentRangeEnd w:id="1955"/>
      <w:r>
        <w:commentReference w:id="1955"/>
      </w:r>
      <w:r>
        <w:rPr>
          <w:rFonts w:ascii="Times New Roman" w:eastAsia="Times New Roman" w:hAnsi="Times New Roman" w:cs="Times New Roman"/>
          <w:color w:val="212529"/>
          <w:sz w:val="24"/>
          <w:szCs w:val="24"/>
        </w:rPr>
        <w:t xml:space="preserve">. In this code it is not necessary since the code continues after the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 xml:space="preserve"> either way, so we can remove it and just let the program continue with creating the line. There are many use cases where we don’t need a </w:t>
      </w:r>
      <w:proofErr w:type="gramStart"/>
      <w:r>
        <w:rPr>
          <w:rFonts w:ascii="Times New Roman" w:eastAsia="Times New Roman" w:hAnsi="Times New Roman" w:cs="Times New Roman"/>
          <w:color w:val="D63384"/>
          <w:sz w:val="21"/>
          <w:szCs w:val="21"/>
          <w:shd w:val="clear" w:color="auto" w:fill="F5F6FA"/>
        </w:rPr>
        <w:t>finally</w:t>
      </w:r>
      <w:proofErr w:type="gramEnd"/>
      <w:r>
        <w:rPr>
          <w:rFonts w:ascii="Times New Roman" w:eastAsia="Times New Roman" w:hAnsi="Times New Roman" w:cs="Times New Roman"/>
          <w:color w:val="212529"/>
          <w:sz w:val="24"/>
          <w:szCs w:val="24"/>
        </w:rPr>
        <w:t xml:space="preserve"> block, but there are some where we do.</w:t>
      </w:r>
    </w:p>
    <w:p w14:paraId="35432F6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is a case where </w:t>
      </w:r>
      <w:proofErr w:type="gramStart"/>
      <w:r>
        <w:rPr>
          <w:rFonts w:ascii="Times New Roman" w:eastAsia="Times New Roman" w:hAnsi="Times New Roman" w:cs="Times New Roman"/>
          <w:color w:val="D63384"/>
          <w:sz w:val="21"/>
          <w:szCs w:val="21"/>
          <w:shd w:val="clear" w:color="auto" w:fill="F5F6FA"/>
        </w:rPr>
        <w:t>finally</w:t>
      </w:r>
      <w:proofErr w:type="gramEnd"/>
      <w:r>
        <w:rPr>
          <w:rFonts w:ascii="Times New Roman" w:eastAsia="Times New Roman" w:hAnsi="Times New Roman" w:cs="Times New Roman"/>
          <w:color w:val="212529"/>
          <w:sz w:val="24"/>
          <w:szCs w:val="24"/>
        </w:rPr>
        <w:t xml:space="preserve"> is useful:</w:t>
      </w:r>
    </w:p>
    <w:p w14:paraId="6D7E363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F1E35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t>
      </w:r>
      <w:del w:id="1956" w:author="Holli Flanagan" w:date="2025-05-09T18:26:00Z">
        <w:r>
          <w:rPr>
            <w:rFonts w:ascii="Times New Roman" w:eastAsia="Times New Roman" w:hAnsi="Times New Roman" w:cs="Times New Roman"/>
            <w:color w:val="212529"/>
            <w:sz w:val="24"/>
            <w:szCs w:val="24"/>
          </w:rPr>
          <w:delText xml:space="preserve">I </w:delText>
        </w:r>
      </w:del>
      <w:ins w:id="1957" w:author="Holli Flanagan" w:date="2025-05-09T18:26: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have an open file</w:t>
      </w:r>
      <w:del w:id="1958" w:author="Holli Flanagan" w:date="2025-05-09T18: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encounter an error while reading it, we want to rethrow the exception, but first we want to close the file. This code opens the file, tries to read it, and regardless of success or not, closes the file. On success it prints the contents, and on error it throws an exception</w:t>
      </w:r>
    </w:p>
    <w:p w14:paraId="63AB9663"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959" w:name="_w3m6etrt865i" w:colFirst="0" w:colLast="0"/>
      <w:bookmarkEnd w:id="1959"/>
      <w:r>
        <w:rPr>
          <w:rFonts w:ascii="Times New Roman" w:eastAsia="Times New Roman" w:hAnsi="Times New Roman" w:cs="Times New Roman"/>
          <w:color w:val="27262B"/>
          <w:sz w:val="26"/>
          <w:szCs w:val="26"/>
        </w:rPr>
        <w:t>Common Pitfalls and Mistakes</w:t>
      </w:r>
    </w:p>
    <w:p w14:paraId="48B531A0" w14:textId="77777777" w:rsidR="00B32DEF" w:rsidRDefault="00000000">
      <w:pPr>
        <w:numPr>
          <w:ilvl w:val="0"/>
          <w:numId w:val="253"/>
        </w:numPr>
        <w:shd w:val="clear" w:color="auto" w:fill="FFFFFF"/>
        <w:spacing w:before="180"/>
      </w:pPr>
      <w:r>
        <w:rPr>
          <w:rFonts w:ascii="Times New Roman" w:eastAsia="Times New Roman" w:hAnsi="Times New Roman" w:cs="Times New Roman"/>
          <w:color w:val="212529"/>
          <w:sz w:val="24"/>
          <w:szCs w:val="24"/>
        </w:rPr>
        <w:t xml:space="preserve">Throwing a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instead of an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 xml:space="preserve">; this is allowed, but it is not recommended. It is better to throw an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 xml:space="preserve"> object, or an object that extends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w:t>
      </w:r>
    </w:p>
    <w:p w14:paraId="6A3DA2E9" w14:textId="77777777" w:rsidR="00B32DEF" w:rsidRDefault="00000000">
      <w:pPr>
        <w:numPr>
          <w:ilvl w:val="0"/>
          <w:numId w:val="25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Using exceptions to communicate non-exceptional situations. These are designed for expressing error conditions, and should not be used as a way to return data in normal execution.</w:t>
      </w:r>
    </w:p>
    <w:p w14:paraId="599FB20A" w14:textId="77777777" w:rsidR="00B32DEF" w:rsidRDefault="00000000">
      <w:pPr>
        <w:numPr>
          <w:ilvl w:val="0"/>
          <w:numId w:val="253"/>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If we want the exception to continue to bubble, we must rethrow it, or throw a new exception of our own.</w:t>
      </w:r>
    </w:p>
    <w:p w14:paraId="5E7E0AF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what we mean by rethrowing an exception:</w:t>
      </w:r>
    </w:p>
    <w:p w14:paraId="24777DB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71DF8F2" w14:textId="77777777" w:rsidR="00B32DEF" w:rsidRPr="00B32DEF" w:rsidRDefault="00000000">
      <w:pPr>
        <w:pStyle w:val="Heading2"/>
        <w:rPr>
          <w:rPrChange w:id="1960" w:author="Holli Flanagan" w:date="2025-05-12T14:38:00Z">
            <w:rPr>
              <w:sz w:val="34"/>
              <w:szCs w:val="34"/>
            </w:rPr>
          </w:rPrChange>
        </w:rPr>
        <w:pPrChange w:id="1961" w:author="Holli Flanagan" w:date="2025-05-12T14:38:00Z">
          <w:pPr>
            <w:pStyle w:val="Heading2"/>
            <w:keepNext w:val="0"/>
            <w:keepLines w:val="0"/>
          </w:pPr>
        </w:pPrChange>
      </w:pPr>
      <w:bookmarkStart w:id="1962" w:name="_mrxio2fig0yh" w:colFirst="0" w:colLast="0"/>
      <w:bookmarkEnd w:id="1962"/>
      <w:r>
        <w:rPr>
          <w:rPrChange w:id="1963" w:author="Holli Flanagan" w:date="2025-05-12T14:38:00Z">
            <w:rPr>
              <w:sz w:val="34"/>
              <w:szCs w:val="34"/>
            </w:rPr>
          </w:rPrChange>
        </w:rPr>
        <w:lastRenderedPageBreak/>
        <w:t>Summary</w:t>
      </w:r>
    </w:p>
    <w:p w14:paraId="73E4293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summary, when writing our </w:t>
      </w:r>
      <w:proofErr w:type="gramStart"/>
      <w:r>
        <w:rPr>
          <w:rFonts w:ascii="Times New Roman" w:eastAsia="Times New Roman" w:hAnsi="Times New Roman" w:cs="Times New Roman"/>
          <w:color w:val="212529"/>
          <w:sz w:val="24"/>
          <w:szCs w:val="24"/>
        </w:rPr>
        <w:t>code</w:t>
      </w:r>
      <w:proofErr w:type="gramEnd"/>
      <w:r>
        <w:rPr>
          <w:rFonts w:ascii="Times New Roman" w:eastAsia="Times New Roman" w:hAnsi="Times New Roman" w:cs="Times New Roman"/>
          <w:color w:val="212529"/>
          <w:sz w:val="24"/>
          <w:szCs w:val="24"/>
        </w:rPr>
        <w:t xml:space="preserve"> we should program defensively.</w:t>
      </w:r>
    </w:p>
    <w:p w14:paraId="130EF463" w14:textId="77777777" w:rsidR="00B32DEF" w:rsidRDefault="00000000">
      <w:pPr>
        <w:numPr>
          <w:ilvl w:val="0"/>
          <w:numId w:val="6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When a method or code block accepts input, throw an exception if the input is not valid.</w:t>
      </w:r>
    </w:p>
    <w:p w14:paraId="3FC22ABE" w14:textId="77777777" w:rsidR="00B32DEF" w:rsidRDefault="00000000">
      <w:pPr>
        <w:numPr>
          <w:ilvl w:val="0"/>
          <w:numId w:val="69"/>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We can override (extend) the Error class to create our own more detailed Error classes for our exceptions.</w:t>
      </w:r>
    </w:p>
    <w:p w14:paraId="16EE9E62" w14:textId="77777777" w:rsidR="00B32DEF" w:rsidRDefault="00000000">
      <w:pPr>
        <w:numPr>
          <w:ilvl w:val="0"/>
          <w:numId w:val="69"/>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thrown exception will “bubble up” through the code that called the code that threw the exception, all the way to the top of the call stack. If nothing handles it, then the program terminates and displays the exception and the full call stack.</w:t>
      </w:r>
    </w:p>
    <w:p w14:paraId="5B3EC388" w14:textId="77777777" w:rsidR="00B32DEF" w:rsidRDefault="00000000">
      <w:pPr>
        <w:numPr>
          <w:ilvl w:val="0"/>
          <w:numId w:val="69"/>
        </w:numPr>
        <w:shd w:val="clear" w:color="auto" w:fill="FFFFFF"/>
        <w:spacing w:after="300"/>
      </w:pPr>
      <w:r>
        <w:rPr>
          <w:rFonts w:ascii="Times New Roman" w:eastAsia="Times New Roman" w:hAnsi="Times New Roman" w:cs="Times New Roman"/>
          <w:color w:val="212529"/>
          <w:sz w:val="24"/>
          <w:szCs w:val="24"/>
        </w:rPr>
        <w:t xml:space="preserve">We can catch a thrown exception with the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finally</w:t>
      </w:r>
      <w:r>
        <w:rPr>
          <w:rFonts w:ascii="Times New Roman" w:eastAsia="Times New Roman" w:hAnsi="Times New Roman" w:cs="Times New Roman"/>
          <w:color w:val="212529"/>
          <w:sz w:val="24"/>
          <w:szCs w:val="24"/>
        </w:rPr>
        <w:t xml:space="preserve"> constructs. These consume the exception (stop bubbling).</w:t>
      </w:r>
    </w:p>
    <w:p w14:paraId="11E01F83" w14:textId="77777777" w:rsidR="00B32DEF" w:rsidRPr="00B32DEF" w:rsidRDefault="00000000">
      <w:pPr>
        <w:pStyle w:val="Heading2"/>
        <w:keepNext w:val="0"/>
        <w:keepLines w:val="0"/>
        <w:spacing w:before="700"/>
        <w:rPr>
          <w:rPrChange w:id="1964" w:author="Holli Flanagan" w:date="2025-05-12T14:38:00Z">
            <w:rPr>
              <w:sz w:val="46"/>
              <w:szCs w:val="46"/>
            </w:rPr>
          </w:rPrChange>
        </w:rPr>
        <w:pPrChange w:id="1965" w:author="Holli Flanagan" w:date="2025-05-12T14:38:00Z">
          <w:pPr>
            <w:pStyle w:val="Heading1"/>
            <w:keepNext w:val="0"/>
            <w:keepLines w:val="0"/>
            <w:spacing w:before="700"/>
          </w:pPr>
        </w:pPrChange>
      </w:pPr>
      <w:bookmarkStart w:id="1966" w:name="_oj2j2tqlxvtl" w:colFirst="0" w:colLast="0"/>
      <w:bookmarkEnd w:id="1966"/>
      <w:r>
        <w:rPr>
          <w:rPrChange w:id="1967" w:author="Holli Flanagan" w:date="2025-05-12T14:38:00Z">
            <w:rPr>
              <w:sz w:val="46"/>
              <w:szCs w:val="46"/>
            </w:rPr>
          </w:rPrChange>
        </w:rPr>
        <w:t>Next Step</w:t>
      </w:r>
    </w:p>
    <w:p w14:paraId="5E2595AB" w14:textId="60F48327" w:rsidR="00B32DEF" w:rsidRDefault="00000000">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about </w:t>
      </w:r>
      <w:del w:id="1968" w:author="Oestreich, Julia" w:date="2025-05-15T17:23:00Z" w16du:dateUtc="2025-05-15T21:23:00Z">
        <w:r w:rsidDel="005F5C79">
          <w:rPr>
            <w:rFonts w:ascii="Times New Roman" w:eastAsia="Times New Roman" w:hAnsi="Times New Roman" w:cs="Times New Roman"/>
            <w:color w:val="212529"/>
            <w:sz w:val="24"/>
            <w:szCs w:val="24"/>
          </w:rPr>
          <w:delText>c</w:delText>
        </w:r>
      </w:del>
      <w:ins w:id="1969" w:author="Oestreich, Julia" w:date="2025-05-15T17:23:00Z" w16du:dateUtc="2025-05-15T21:23:00Z">
        <w:r w:rsidR="005F5C79">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omments</w:t>
      </w:r>
      <w:ins w:id="1970" w:author="Holli Flanagan" w:date="2025-05-09T18:26:00Z">
        <w:r>
          <w:rPr>
            <w:rFonts w:ascii="Times New Roman" w:eastAsia="Times New Roman" w:hAnsi="Times New Roman" w:cs="Times New Roman"/>
            <w:color w:val="212529"/>
            <w:sz w:val="24"/>
            <w:szCs w:val="24"/>
          </w:rPr>
          <w:t>.</w:t>
        </w:r>
      </w:ins>
      <w:del w:id="1971" w:author="Holli Flanagan" w:date="2025-05-09T18:26: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"https://boots-edu.github.io/textbook/text/7-exceptions_code_qual/comments.html"</w:delInstrText>
        </w:r>
        <w:r>
          <w:fldChar w:fldCharType="separate"/>
        </w:r>
        <w:r>
          <w:rPr>
            <w:rFonts w:ascii="Times New Roman" w:eastAsia="Times New Roman" w:hAnsi="Times New Roman" w:cs="Times New Roman"/>
            <w:color w:val="0D6EFD"/>
            <w:sz w:val="24"/>
            <w:szCs w:val="24"/>
            <w:u w:val="single"/>
          </w:rPr>
          <w:delText>Comments »</w:delText>
        </w:r>
        <w:r>
          <w:fldChar w:fldCharType="end"/>
        </w:r>
      </w:del>
    </w:p>
    <w:p w14:paraId="62EB99FC" w14:textId="77777777" w:rsidR="00B32DEF" w:rsidRDefault="00000000">
      <w:pPr>
        <w:numPr>
          <w:ilvl w:val="0"/>
          <w:numId w:val="262"/>
        </w:numPr>
        <w:shd w:val="clear" w:color="auto" w:fill="FFFFFF"/>
        <w:spacing w:before="180" w:after="300"/>
        <w:rPr>
          <w:rFonts w:ascii="Times New Roman" w:eastAsia="Times New Roman" w:hAnsi="Times New Roman" w:cs="Times New Roman"/>
          <w:sz w:val="24"/>
          <w:szCs w:val="24"/>
        </w:rPr>
      </w:pPr>
      <w:r>
        <w:br w:type="page"/>
      </w:r>
    </w:p>
    <w:p w14:paraId="037F42B9" w14:textId="77777777" w:rsidR="00B32DEF" w:rsidRPr="00B32DEF" w:rsidRDefault="00000000">
      <w:pPr>
        <w:pStyle w:val="Heading1"/>
        <w:rPr>
          <w:rPrChange w:id="1972" w:author="Holli Flanagan" w:date="2025-05-12T14:38:00Z">
            <w:rPr>
              <w:sz w:val="46"/>
              <w:szCs w:val="46"/>
            </w:rPr>
          </w:rPrChange>
        </w:rPr>
        <w:pPrChange w:id="1973" w:author="Holli Flanagan" w:date="2025-05-12T14:38:00Z">
          <w:pPr>
            <w:pStyle w:val="Heading1"/>
            <w:keepNext w:val="0"/>
            <w:keepLines w:val="0"/>
          </w:pPr>
        </w:pPrChange>
      </w:pPr>
      <w:bookmarkStart w:id="1974" w:name="_mpea3j1lfzd5" w:colFirst="0" w:colLast="0"/>
      <w:bookmarkEnd w:id="1974"/>
      <w:r>
        <w:rPr>
          <w:rPrChange w:id="1975" w:author="Holli Flanagan" w:date="2025-05-12T14:38:00Z">
            <w:rPr>
              <w:sz w:val="46"/>
              <w:szCs w:val="46"/>
            </w:rPr>
          </w:rPrChange>
        </w:rPr>
        <w:lastRenderedPageBreak/>
        <w:t>Comments</w:t>
      </w:r>
    </w:p>
    <w:p w14:paraId="442F7572" w14:textId="77777777" w:rsidR="00B32DEF" w:rsidRPr="00B32DEF" w:rsidRDefault="00000000">
      <w:pPr>
        <w:pStyle w:val="Heading2"/>
        <w:rPr>
          <w:rPrChange w:id="1976" w:author="Holli Flanagan" w:date="2025-05-12T14:38:00Z">
            <w:rPr>
              <w:sz w:val="34"/>
              <w:szCs w:val="34"/>
            </w:rPr>
          </w:rPrChange>
        </w:rPr>
        <w:pPrChange w:id="1977" w:author="Holli Flanagan" w:date="2025-05-12T14:38:00Z">
          <w:pPr>
            <w:pStyle w:val="Heading2"/>
            <w:keepNext w:val="0"/>
            <w:keepLines w:val="0"/>
          </w:pPr>
        </w:pPrChange>
      </w:pPr>
      <w:bookmarkStart w:id="1978" w:name="_yjs8imgncy5z" w:colFirst="0" w:colLast="0"/>
      <w:bookmarkEnd w:id="1978"/>
      <w:r>
        <w:rPr>
          <w:rPrChange w:id="1979" w:author="Holli Flanagan" w:date="2025-05-12T14:38:00Z">
            <w:rPr>
              <w:sz w:val="34"/>
              <w:szCs w:val="34"/>
            </w:rPr>
          </w:rPrChange>
        </w:rPr>
        <w:t>Key Idea</w:t>
      </w:r>
    </w:p>
    <w:p w14:paraId="6BB95FC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Producing well documented, high quality, efficient and readable code is always the goal in software development.</w:t>
      </w:r>
    </w:p>
    <w:p w14:paraId="419BDBBD" w14:textId="77777777" w:rsidR="00B32DEF" w:rsidRPr="00B32DEF" w:rsidRDefault="00000000">
      <w:pPr>
        <w:pStyle w:val="Heading2"/>
        <w:rPr>
          <w:rPrChange w:id="1980" w:author="Holli Flanagan" w:date="2025-05-12T14:38:00Z">
            <w:rPr>
              <w:sz w:val="34"/>
              <w:szCs w:val="34"/>
            </w:rPr>
          </w:rPrChange>
        </w:rPr>
        <w:pPrChange w:id="1981" w:author="Holli Flanagan" w:date="2025-05-12T14:38:00Z">
          <w:pPr>
            <w:pStyle w:val="Heading2"/>
            <w:keepNext w:val="0"/>
            <w:keepLines w:val="0"/>
          </w:pPr>
        </w:pPrChange>
      </w:pPr>
      <w:bookmarkStart w:id="1982" w:name="_9uvigm4v6e7j" w:colFirst="0" w:colLast="0"/>
      <w:bookmarkEnd w:id="1982"/>
      <w:r>
        <w:rPr>
          <w:rPrChange w:id="1983" w:author="Holli Flanagan" w:date="2025-05-12T14:38:00Z">
            <w:rPr>
              <w:sz w:val="34"/>
              <w:szCs w:val="34"/>
            </w:rPr>
          </w:rPrChange>
        </w:rPr>
        <w:t>Code Quality</w:t>
      </w:r>
    </w:p>
    <w:p w14:paraId="1349AD1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Code quality is a general measure of how good the code is. It includes:</w:t>
      </w:r>
    </w:p>
    <w:p w14:paraId="0C830802" w14:textId="77777777" w:rsidR="00B32DEF" w:rsidRDefault="00000000">
      <w:pPr>
        <w:numPr>
          <w:ilvl w:val="0"/>
          <w:numId w:val="303"/>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Efficiency (more on this next semester)</w:t>
      </w:r>
    </w:p>
    <w:p w14:paraId="19D6D95F" w14:textId="77777777" w:rsidR="00B32DEF" w:rsidRDefault="00000000">
      <w:pPr>
        <w:numPr>
          <w:ilvl w:val="0"/>
          <w:numId w:val="303"/>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Readability</w:t>
      </w:r>
    </w:p>
    <w:p w14:paraId="625DBE2B" w14:textId="77777777" w:rsidR="00B32DEF" w:rsidRDefault="00000000">
      <w:pPr>
        <w:numPr>
          <w:ilvl w:val="1"/>
          <w:numId w:val="303"/>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Comments, naming, indenting, consistency of the code, adherence to standards, etc.</w:t>
      </w:r>
    </w:p>
    <w:p w14:paraId="41555B5A" w14:textId="77777777" w:rsidR="00B32DEF" w:rsidRDefault="00000000">
      <w:pPr>
        <w:numPr>
          <w:ilvl w:val="0"/>
          <w:numId w:val="303"/>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Usability</w:t>
      </w:r>
    </w:p>
    <w:p w14:paraId="029E5C79" w14:textId="77777777" w:rsidR="00B32DEF" w:rsidRDefault="00000000">
      <w:pPr>
        <w:numPr>
          <w:ilvl w:val="1"/>
          <w:numId w:val="303"/>
        </w:numPr>
        <w:shd w:val="clear" w:color="auto" w:fill="FFFFFF"/>
        <w:spacing w:after="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 easy to use is the code. If it is a class, how easy is it to create objects or extend</w:t>
      </w:r>
      <w:ins w:id="1984" w:author="Holli Flanagan" w:date="2025-05-09T18:26:00Z">
        <w:r>
          <w:rPr>
            <w:rFonts w:ascii="Times New Roman" w:eastAsia="Times New Roman" w:hAnsi="Times New Roman" w:cs="Times New Roman"/>
            <w:color w:val="212529"/>
            <w:sz w:val="24"/>
            <w:szCs w:val="24"/>
          </w:rPr>
          <w:t>?</w:t>
        </w:r>
      </w:ins>
      <w:del w:id="1985" w:author="Holli Flanagan" w:date="2025-05-09T18: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How easy is it to make changes</w:t>
      </w:r>
      <w:ins w:id="1986" w:author="Holli Flanagan" w:date="2025-05-09T18:26:00Z">
        <w:r>
          <w:rPr>
            <w:rFonts w:ascii="Times New Roman" w:eastAsia="Times New Roman" w:hAnsi="Times New Roman" w:cs="Times New Roman"/>
            <w:color w:val="212529"/>
            <w:sz w:val="24"/>
            <w:szCs w:val="24"/>
          </w:rPr>
          <w:t>?</w:t>
        </w:r>
      </w:ins>
      <w:del w:id="1987" w:author="Holli Flanagan" w:date="2025-05-09T18: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If a program, </w:t>
      </w:r>
      <w:del w:id="1988" w:author="Holli Flanagan" w:date="2025-05-09T18:26:00Z">
        <w:r>
          <w:rPr>
            <w:rFonts w:ascii="Times New Roman" w:eastAsia="Times New Roman" w:hAnsi="Times New Roman" w:cs="Times New Roman"/>
            <w:color w:val="212529"/>
            <w:sz w:val="24"/>
            <w:szCs w:val="24"/>
          </w:rPr>
          <w:delText xml:space="preserve">how </w:delText>
        </w:r>
      </w:del>
      <w:r>
        <w:rPr>
          <w:rFonts w:ascii="Times New Roman" w:eastAsia="Times New Roman" w:hAnsi="Times New Roman" w:cs="Times New Roman"/>
          <w:color w:val="212529"/>
          <w:sz w:val="24"/>
          <w:szCs w:val="24"/>
        </w:rPr>
        <w:t>what is the user experience like?</w:t>
      </w:r>
    </w:p>
    <w:p w14:paraId="104E3A18" w14:textId="77777777" w:rsidR="00B32DEF" w:rsidRPr="00B32DEF" w:rsidRDefault="00000000">
      <w:pPr>
        <w:pStyle w:val="Heading2"/>
        <w:rPr>
          <w:rPrChange w:id="1989" w:author="Holli Flanagan" w:date="2025-05-12T14:38:00Z">
            <w:rPr>
              <w:sz w:val="34"/>
              <w:szCs w:val="34"/>
            </w:rPr>
          </w:rPrChange>
        </w:rPr>
        <w:pPrChange w:id="1990" w:author="Holli Flanagan" w:date="2025-05-12T14:38:00Z">
          <w:pPr>
            <w:pStyle w:val="Heading2"/>
            <w:keepNext w:val="0"/>
            <w:keepLines w:val="0"/>
          </w:pPr>
        </w:pPrChange>
      </w:pPr>
      <w:bookmarkStart w:id="1991" w:name="_52z2u4jn7z1b" w:colFirst="0" w:colLast="0"/>
      <w:bookmarkEnd w:id="1991"/>
      <w:r>
        <w:rPr>
          <w:rPrChange w:id="1992" w:author="Holli Flanagan" w:date="2025-05-12T14:38:00Z">
            <w:rPr>
              <w:sz w:val="34"/>
              <w:szCs w:val="34"/>
            </w:rPr>
          </w:rPrChange>
        </w:rPr>
        <w:t>Why Care About Code Quality?</w:t>
      </w:r>
    </w:p>
    <w:p w14:paraId="24175DA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Comments</w:t>
      </w:r>
      <w:del w:id="1993" w:author="Holli Flanagan" w:date="2025-05-09T18:27: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1994" w:author="Holli Flanagan" w:date="2025-05-09T18:27:00Z">
        <w:r>
          <w:rPr>
            <w:rFonts w:ascii="Times New Roman" w:eastAsia="Times New Roman" w:hAnsi="Times New Roman" w:cs="Times New Roman"/>
            <w:color w:val="212529"/>
            <w:sz w:val="24"/>
            <w:szCs w:val="24"/>
          </w:rPr>
          <w:delText>H</w:delText>
        </w:r>
      </w:del>
      <w:ins w:id="1995" w:author="Holli Flanagan" w:date="2025-05-09T18:27:00Z">
        <w:r>
          <w:rPr>
            <w:rFonts w:ascii="Times New Roman" w:eastAsia="Times New Roman" w:hAnsi="Times New Roman" w:cs="Times New Roman"/>
            <w:color w:val="212529"/>
            <w:sz w:val="24"/>
            <w:szCs w:val="24"/>
          </w:rPr>
          <w:t>h</w:t>
        </w:r>
      </w:ins>
      <w:r>
        <w:rPr>
          <w:rFonts w:ascii="Times New Roman" w:eastAsia="Times New Roman" w:hAnsi="Times New Roman" w:cs="Times New Roman"/>
          <w:color w:val="212529"/>
          <w:sz w:val="24"/>
          <w:szCs w:val="24"/>
        </w:rPr>
        <w:t>elp</w:t>
      </w:r>
      <w:del w:id="1996" w:author="Holli Flanagan" w:date="2025-05-09T18:27: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 xml:space="preserve"> others (and yourself) use your code without having to read it. </w:t>
      </w:r>
      <w:ins w:id="1997" w:author="Holli Flanagan" w:date="2025-05-09T18:27:00Z">
        <w:r>
          <w:rPr>
            <w:rFonts w:ascii="Times New Roman" w:eastAsia="Times New Roman" w:hAnsi="Times New Roman" w:cs="Times New Roman"/>
            <w:color w:val="212529"/>
            <w:sz w:val="24"/>
            <w:szCs w:val="24"/>
          </w:rPr>
          <w:t>Comments inform the</w:t>
        </w:r>
      </w:ins>
      <w:del w:id="1998" w:author="Holli Flanagan" w:date="2025-05-09T18:27:00Z">
        <w:r>
          <w:rPr>
            <w:rFonts w:ascii="Times New Roman" w:eastAsia="Times New Roman" w:hAnsi="Times New Roman" w:cs="Times New Roman"/>
            <w:color w:val="212529"/>
            <w:sz w:val="24"/>
            <w:szCs w:val="24"/>
          </w:rPr>
          <w:delText>Informs</w:delText>
        </w:r>
      </w:del>
      <w:r>
        <w:rPr>
          <w:rFonts w:ascii="Times New Roman" w:eastAsia="Times New Roman" w:hAnsi="Times New Roman" w:cs="Times New Roman"/>
          <w:color w:val="212529"/>
          <w:sz w:val="24"/>
          <w:szCs w:val="24"/>
        </w:rPr>
        <w:t xml:space="preserve"> user of everything they need to know to use your method or class. If in the correct format, they can automatically produce documentation. If in the correct format, they can be read by IDE’s like </w:t>
      </w:r>
      <w:proofErr w:type="spellStart"/>
      <w:r>
        <w:rPr>
          <w:rFonts w:ascii="Times New Roman" w:eastAsia="Times New Roman" w:hAnsi="Times New Roman" w:cs="Times New Roman"/>
          <w:color w:val="212529"/>
          <w:sz w:val="24"/>
          <w:szCs w:val="24"/>
        </w:rPr>
        <w:t>vscode</w:t>
      </w:r>
      <w:proofErr w:type="spellEnd"/>
      <w:r>
        <w:rPr>
          <w:rFonts w:ascii="Times New Roman" w:eastAsia="Times New Roman" w:hAnsi="Times New Roman" w:cs="Times New Roman"/>
          <w:color w:val="212529"/>
          <w:sz w:val="24"/>
          <w:szCs w:val="24"/>
        </w:rPr>
        <w:t>.</w:t>
      </w:r>
    </w:p>
    <w:p w14:paraId="2F716DB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Good names: If we do need to revisit our code (and we will), having well</w:t>
      </w:r>
      <w:ins w:id="1999" w:author="Holli Flanagan" w:date="2025-05-09T18:27:00Z">
        <w:r>
          <w:rPr>
            <w:rFonts w:ascii="Times New Roman" w:eastAsia="Times New Roman" w:hAnsi="Times New Roman" w:cs="Times New Roman"/>
            <w:color w:val="212529"/>
            <w:sz w:val="24"/>
            <w:szCs w:val="24"/>
          </w:rPr>
          <w:t>-</w:t>
        </w:r>
      </w:ins>
      <w:del w:id="2000" w:author="Holli Flanagan" w:date="2025-05-09T18:27: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named variables and methods makes figuring out what the code is doing internally much easier. Our classes will be easier to use if our public interface uses names that make sense given the purpose of the thing we are referencing.</w:t>
      </w:r>
    </w:p>
    <w:p w14:paraId="2D8BFF32" w14:textId="77777777" w:rsidR="00B32DEF" w:rsidRPr="00B32DEF" w:rsidRDefault="00000000">
      <w:pPr>
        <w:pStyle w:val="Heading2"/>
        <w:rPr>
          <w:rPrChange w:id="2001" w:author="Holli Flanagan" w:date="2025-05-12T14:38:00Z">
            <w:rPr>
              <w:sz w:val="34"/>
              <w:szCs w:val="34"/>
            </w:rPr>
          </w:rPrChange>
        </w:rPr>
        <w:pPrChange w:id="2002" w:author="Holli Flanagan" w:date="2025-05-12T14:38:00Z">
          <w:pPr>
            <w:pStyle w:val="Heading2"/>
            <w:keepNext w:val="0"/>
            <w:keepLines w:val="0"/>
          </w:pPr>
        </w:pPrChange>
      </w:pPr>
      <w:bookmarkStart w:id="2003" w:name="_rwnbf4h1st3n" w:colFirst="0" w:colLast="0"/>
      <w:bookmarkEnd w:id="2003"/>
      <w:r>
        <w:rPr>
          <w:rPrChange w:id="2004" w:author="Holli Flanagan" w:date="2025-05-12T14:38:00Z">
            <w:rPr>
              <w:sz w:val="34"/>
              <w:szCs w:val="34"/>
            </w:rPr>
          </w:rPrChange>
        </w:rPr>
        <w:t>Comments</w:t>
      </w:r>
    </w:p>
    <w:p w14:paraId="6EC9ED9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At this point, you should be </w:t>
      </w:r>
      <w:ins w:id="2005" w:author="Holli Flanagan" w:date="2025-05-09T18:27:00Z">
        <w:r>
          <w:rPr>
            <w:rFonts w:ascii="Times New Roman" w:eastAsia="Times New Roman" w:hAnsi="Times New Roman" w:cs="Times New Roman"/>
            <w:color w:val="212529"/>
            <w:sz w:val="24"/>
            <w:szCs w:val="24"/>
          </w:rPr>
          <w:t>convinced that</w:t>
        </w:r>
      </w:ins>
      <w:del w:id="2006" w:author="Holli Flanagan" w:date="2025-05-09T18:27:00Z">
        <w:r>
          <w:rPr>
            <w:rFonts w:ascii="Times New Roman" w:eastAsia="Times New Roman" w:hAnsi="Times New Roman" w:cs="Times New Roman"/>
            <w:color w:val="212529"/>
            <w:sz w:val="24"/>
            <w:szCs w:val="24"/>
          </w:rPr>
          <w:delText>convinced you that</w:delText>
        </w:r>
      </w:del>
      <w:r>
        <w:rPr>
          <w:rFonts w:ascii="Times New Roman" w:eastAsia="Times New Roman" w:hAnsi="Times New Roman" w:cs="Times New Roman"/>
          <w:color w:val="212529"/>
          <w:sz w:val="24"/>
          <w:szCs w:val="24"/>
        </w:rPr>
        <w:t xml:space="preserve"> comments are worth your time. Now let</w:t>
      </w:r>
      <w:ins w:id="2007" w:author="Holli Flanagan" w:date="2025-05-09T18:2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s look at how to format a comment in </w:t>
      </w:r>
      <w:ins w:id="2008" w:author="Holli Flanagan" w:date="2025-05-09T18:28:00Z">
        <w:r>
          <w:rPr>
            <w:rFonts w:ascii="Times New Roman" w:eastAsia="Times New Roman" w:hAnsi="Times New Roman" w:cs="Times New Roman"/>
            <w:color w:val="212529"/>
            <w:sz w:val="24"/>
            <w:szCs w:val="24"/>
          </w:rPr>
          <w:t xml:space="preserve">TypeScript </w:t>
        </w:r>
      </w:ins>
      <w:del w:id="2009" w:author="Holli Flanagan" w:date="2025-05-09T18:28:00Z">
        <w:r>
          <w:rPr>
            <w:rFonts w:ascii="Times New Roman" w:eastAsia="Times New Roman" w:hAnsi="Times New Roman" w:cs="Times New Roman"/>
            <w:color w:val="212529"/>
            <w:sz w:val="24"/>
            <w:szCs w:val="24"/>
          </w:rPr>
          <w:delText xml:space="preserve">typescript </w:delText>
        </w:r>
      </w:del>
      <w:r>
        <w:rPr>
          <w:rFonts w:ascii="Times New Roman" w:eastAsia="Times New Roman" w:hAnsi="Times New Roman" w:cs="Times New Roman"/>
          <w:color w:val="212529"/>
          <w:sz w:val="24"/>
          <w:szCs w:val="24"/>
        </w:rPr>
        <w:t xml:space="preserve">to make it more usable. We are using the </w:t>
      </w:r>
      <w:proofErr w:type="spellStart"/>
      <w:ins w:id="2010" w:author="Holli Flanagan" w:date="2025-05-09T18:28:00Z">
        <w:r>
          <w:rPr>
            <w:rFonts w:ascii="Times New Roman" w:eastAsia="Times New Roman" w:hAnsi="Times New Roman" w:cs="Times New Roman"/>
            <w:color w:val="212529"/>
            <w:sz w:val="24"/>
            <w:szCs w:val="24"/>
          </w:rPr>
          <w:t>JSDoc</w:t>
        </w:r>
        <w:proofErr w:type="spellEnd"/>
        <w:r>
          <w:rPr>
            <w:rFonts w:ascii="Times New Roman" w:eastAsia="Times New Roman" w:hAnsi="Times New Roman" w:cs="Times New Roman"/>
            <w:color w:val="212529"/>
            <w:sz w:val="24"/>
            <w:szCs w:val="24"/>
          </w:rPr>
          <w:t xml:space="preserve"> </w:t>
        </w:r>
      </w:ins>
      <w:del w:id="2011" w:author="Holli Flanagan" w:date="2025-05-09T18:28:00Z">
        <w:r>
          <w:rPr>
            <w:rFonts w:ascii="Times New Roman" w:eastAsia="Times New Roman" w:hAnsi="Times New Roman" w:cs="Times New Roman"/>
            <w:color w:val="212529"/>
            <w:sz w:val="24"/>
            <w:szCs w:val="24"/>
          </w:rPr>
          <w:delText xml:space="preserve">jsdoc </w:delText>
        </w:r>
      </w:del>
      <w:r>
        <w:rPr>
          <w:rFonts w:ascii="Times New Roman" w:eastAsia="Times New Roman" w:hAnsi="Times New Roman" w:cs="Times New Roman"/>
          <w:color w:val="212529"/>
          <w:sz w:val="24"/>
          <w:szCs w:val="24"/>
        </w:rPr>
        <w:t xml:space="preserve">format for our comments. This is a good solution because we can automatically generate our documentation of our classes and methods, as well as provide tool tip help in </w:t>
      </w:r>
      <w:proofErr w:type="spellStart"/>
      <w:r>
        <w:rPr>
          <w:rFonts w:ascii="Times New Roman" w:eastAsia="Times New Roman" w:hAnsi="Times New Roman" w:cs="Times New Roman"/>
          <w:color w:val="212529"/>
          <w:sz w:val="24"/>
          <w:szCs w:val="24"/>
        </w:rPr>
        <w:t>vscode</w:t>
      </w:r>
      <w:proofErr w:type="spellEnd"/>
      <w:r>
        <w:rPr>
          <w:rFonts w:ascii="Times New Roman" w:eastAsia="Times New Roman" w:hAnsi="Times New Roman" w:cs="Times New Roman"/>
          <w:color w:val="212529"/>
          <w:sz w:val="24"/>
          <w:szCs w:val="24"/>
        </w:rPr>
        <w:t xml:space="preserve"> (and other IDEs).</w:t>
      </w:r>
    </w:p>
    <w:p w14:paraId="53AC9E2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most common tags available to us for </w:t>
      </w:r>
      <w:proofErr w:type="spellStart"/>
      <w:ins w:id="2012" w:author="Holli Flanagan" w:date="2025-05-09T18:28:00Z">
        <w:r>
          <w:rPr>
            <w:rFonts w:ascii="Times New Roman" w:eastAsia="Times New Roman" w:hAnsi="Times New Roman" w:cs="Times New Roman"/>
            <w:color w:val="212529"/>
            <w:sz w:val="24"/>
            <w:szCs w:val="24"/>
          </w:rPr>
          <w:t>JSDoc</w:t>
        </w:r>
        <w:proofErr w:type="spellEnd"/>
        <w:r>
          <w:rPr>
            <w:rFonts w:ascii="Times New Roman" w:eastAsia="Times New Roman" w:hAnsi="Times New Roman" w:cs="Times New Roman"/>
            <w:color w:val="212529"/>
            <w:sz w:val="24"/>
            <w:szCs w:val="24"/>
          </w:rPr>
          <w:t xml:space="preserve"> </w:t>
        </w:r>
      </w:ins>
      <w:del w:id="2013" w:author="Holli Flanagan" w:date="2025-05-09T18:28:00Z">
        <w:r>
          <w:rPr>
            <w:rFonts w:ascii="Times New Roman" w:eastAsia="Times New Roman" w:hAnsi="Times New Roman" w:cs="Times New Roman"/>
            <w:color w:val="212529"/>
            <w:sz w:val="24"/>
            <w:szCs w:val="24"/>
          </w:rPr>
          <w:delText xml:space="preserve">jsdoc </w:delText>
        </w:r>
      </w:del>
      <w:r>
        <w:rPr>
          <w:rFonts w:ascii="Times New Roman" w:eastAsia="Times New Roman" w:hAnsi="Times New Roman" w:cs="Times New Roman"/>
          <w:color w:val="212529"/>
          <w:sz w:val="24"/>
          <w:szCs w:val="24"/>
        </w:rPr>
        <w:t>are:</w:t>
      </w: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2340"/>
        <w:gridCol w:w="2340"/>
        <w:gridCol w:w="2340"/>
        <w:gridCol w:w="2340"/>
      </w:tblGrid>
      <w:tr w:rsidR="00B32DEF" w14:paraId="4423B6EF" w14:textId="77777777">
        <w:trPr>
          <w:trHeight w:val="725"/>
        </w:trPr>
        <w:tc>
          <w:tcPr>
            <w:tcW w:w="2340" w:type="dxa"/>
            <w:tcBorders>
              <w:top w:val="nil"/>
              <w:left w:val="nil"/>
              <w:bottom w:val="nil"/>
              <w:right w:val="nil"/>
            </w:tcBorders>
            <w:tcMar>
              <w:top w:w="100" w:type="dxa"/>
              <w:left w:w="100" w:type="dxa"/>
              <w:bottom w:w="100" w:type="dxa"/>
              <w:right w:w="100" w:type="dxa"/>
            </w:tcMar>
          </w:tcPr>
          <w:p w14:paraId="203D534F" w14:textId="77777777" w:rsidR="00B32DEF" w:rsidRDefault="00000000">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@param</w:t>
            </w:r>
          </w:p>
        </w:tc>
        <w:tc>
          <w:tcPr>
            <w:tcW w:w="2340" w:type="dxa"/>
            <w:tcBorders>
              <w:top w:val="nil"/>
              <w:left w:val="nil"/>
              <w:bottom w:val="nil"/>
              <w:right w:val="nil"/>
            </w:tcBorders>
            <w:tcMar>
              <w:top w:w="100" w:type="dxa"/>
              <w:left w:w="100" w:type="dxa"/>
              <w:bottom w:w="100" w:type="dxa"/>
              <w:right w:w="100" w:type="dxa"/>
            </w:tcMar>
          </w:tcPr>
          <w:p w14:paraId="6BB1B631" w14:textId="77777777" w:rsidR="00B32DEF" w:rsidRDefault="00000000">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@private</w:t>
            </w:r>
          </w:p>
        </w:tc>
        <w:tc>
          <w:tcPr>
            <w:tcW w:w="2340" w:type="dxa"/>
            <w:tcBorders>
              <w:top w:val="nil"/>
              <w:left w:val="nil"/>
              <w:bottom w:val="nil"/>
              <w:right w:val="nil"/>
            </w:tcBorders>
            <w:tcMar>
              <w:top w:w="100" w:type="dxa"/>
              <w:left w:w="100" w:type="dxa"/>
              <w:bottom w:w="100" w:type="dxa"/>
              <w:right w:w="100" w:type="dxa"/>
            </w:tcMar>
          </w:tcPr>
          <w:p w14:paraId="1BA7745B" w14:textId="77777777" w:rsidR="00B32DEF" w:rsidRDefault="00000000">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@example</w:t>
            </w:r>
          </w:p>
        </w:tc>
        <w:tc>
          <w:tcPr>
            <w:tcW w:w="2340" w:type="dxa"/>
            <w:tcBorders>
              <w:top w:val="nil"/>
              <w:left w:val="nil"/>
              <w:bottom w:val="nil"/>
              <w:right w:val="nil"/>
            </w:tcBorders>
            <w:tcMar>
              <w:top w:w="100" w:type="dxa"/>
              <w:left w:w="100" w:type="dxa"/>
              <w:bottom w:w="100" w:type="dxa"/>
              <w:right w:w="100" w:type="dxa"/>
            </w:tcMar>
          </w:tcPr>
          <w:p w14:paraId="022798F6" w14:textId="77777777" w:rsidR="00B32DEF" w:rsidRDefault="00000000">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@override</w:t>
            </w:r>
          </w:p>
        </w:tc>
      </w:tr>
      <w:tr w:rsidR="00B32DEF" w14:paraId="71D73C95" w14:textId="77777777">
        <w:trPr>
          <w:trHeight w:val="725"/>
        </w:trPr>
        <w:tc>
          <w:tcPr>
            <w:tcW w:w="2340" w:type="dxa"/>
            <w:tcBorders>
              <w:top w:val="nil"/>
              <w:left w:val="nil"/>
              <w:bottom w:val="nil"/>
              <w:right w:val="nil"/>
            </w:tcBorders>
            <w:tcMar>
              <w:top w:w="100" w:type="dxa"/>
              <w:left w:w="100" w:type="dxa"/>
              <w:bottom w:w="100" w:type="dxa"/>
              <w:right w:w="100" w:type="dxa"/>
            </w:tcMar>
          </w:tcPr>
          <w:p w14:paraId="292DD70E" w14:textId="77777777" w:rsidR="00B32DEF" w:rsidRDefault="00000000">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2340" w:type="dxa"/>
            <w:tcBorders>
              <w:top w:val="nil"/>
              <w:left w:val="nil"/>
              <w:bottom w:val="nil"/>
              <w:right w:val="nil"/>
            </w:tcBorders>
            <w:tcMar>
              <w:top w:w="100" w:type="dxa"/>
              <w:left w:w="100" w:type="dxa"/>
              <w:bottom w:w="100" w:type="dxa"/>
              <w:right w:w="100" w:type="dxa"/>
            </w:tcMar>
          </w:tcPr>
          <w:p w14:paraId="5E9FF19A" w14:textId="77777777" w:rsidR="00B32DEF" w:rsidRDefault="00000000">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@protected</w:t>
            </w:r>
          </w:p>
        </w:tc>
        <w:tc>
          <w:tcPr>
            <w:tcW w:w="2340" w:type="dxa"/>
            <w:tcBorders>
              <w:top w:val="nil"/>
              <w:left w:val="nil"/>
              <w:bottom w:val="nil"/>
              <w:right w:val="nil"/>
            </w:tcBorders>
            <w:tcMar>
              <w:top w:w="100" w:type="dxa"/>
              <w:left w:w="100" w:type="dxa"/>
              <w:bottom w:w="100" w:type="dxa"/>
              <w:right w:w="100" w:type="dxa"/>
            </w:tcMar>
          </w:tcPr>
          <w:p w14:paraId="39047FA8" w14:textId="77777777" w:rsidR="00B32DEF" w:rsidRDefault="00000000">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@memberof</w:t>
            </w:r>
          </w:p>
        </w:tc>
        <w:tc>
          <w:tcPr>
            <w:tcW w:w="2340" w:type="dxa"/>
            <w:tcBorders>
              <w:top w:val="nil"/>
              <w:left w:val="nil"/>
              <w:bottom w:val="nil"/>
              <w:right w:val="nil"/>
            </w:tcBorders>
            <w:tcMar>
              <w:top w:w="100" w:type="dxa"/>
              <w:left w:w="100" w:type="dxa"/>
              <w:bottom w:w="100" w:type="dxa"/>
              <w:right w:w="100" w:type="dxa"/>
            </w:tcMar>
          </w:tcPr>
          <w:p w14:paraId="7CA21A48" w14:textId="77777777" w:rsidR="00B32DEF" w:rsidRDefault="00000000">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@implements</w:t>
            </w:r>
          </w:p>
        </w:tc>
      </w:tr>
      <w:tr w:rsidR="00B32DEF" w14:paraId="1E3B2DD7" w14:textId="77777777">
        <w:trPr>
          <w:trHeight w:val="725"/>
        </w:trPr>
        <w:tc>
          <w:tcPr>
            <w:tcW w:w="2340" w:type="dxa"/>
            <w:tcBorders>
              <w:top w:val="nil"/>
              <w:left w:val="nil"/>
              <w:bottom w:val="nil"/>
              <w:right w:val="nil"/>
            </w:tcBorders>
            <w:tcMar>
              <w:top w:w="100" w:type="dxa"/>
              <w:left w:w="100" w:type="dxa"/>
              <w:bottom w:w="100" w:type="dxa"/>
              <w:right w:w="100" w:type="dxa"/>
            </w:tcMar>
          </w:tcPr>
          <w:p w14:paraId="693C06DA" w14:textId="77777777" w:rsidR="00B32DEF" w:rsidRDefault="00000000">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@description</w:t>
            </w:r>
          </w:p>
        </w:tc>
        <w:tc>
          <w:tcPr>
            <w:tcW w:w="2340" w:type="dxa"/>
            <w:tcBorders>
              <w:top w:val="nil"/>
              <w:left w:val="nil"/>
              <w:bottom w:val="nil"/>
              <w:right w:val="nil"/>
            </w:tcBorders>
            <w:tcMar>
              <w:top w:w="100" w:type="dxa"/>
              <w:left w:w="100" w:type="dxa"/>
              <w:bottom w:w="100" w:type="dxa"/>
              <w:right w:w="100" w:type="dxa"/>
            </w:tcMar>
          </w:tcPr>
          <w:p w14:paraId="3EDFDA99" w14:textId="77777777" w:rsidR="00B32DEF" w:rsidRDefault="00000000">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@throws</w:t>
            </w:r>
          </w:p>
        </w:tc>
        <w:tc>
          <w:tcPr>
            <w:tcW w:w="2340" w:type="dxa"/>
            <w:tcBorders>
              <w:top w:val="nil"/>
              <w:left w:val="nil"/>
              <w:bottom w:val="nil"/>
              <w:right w:val="nil"/>
            </w:tcBorders>
            <w:tcMar>
              <w:top w:w="100" w:type="dxa"/>
              <w:left w:w="100" w:type="dxa"/>
              <w:bottom w:w="100" w:type="dxa"/>
              <w:right w:w="100" w:type="dxa"/>
            </w:tcMar>
          </w:tcPr>
          <w:p w14:paraId="2CD1EDA9" w14:textId="77777777" w:rsidR="00B32DEF" w:rsidRDefault="00000000">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@property</w:t>
            </w:r>
          </w:p>
        </w:tc>
        <w:tc>
          <w:tcPr>
            <w:tcW w:w="2340" w:type="dxa"/>
            <w:tcBorders>
              <w:top w:val="nil"/>
              <w:left w:val="nil"/>
              <w:bottom w:val="nil"/>
              <w:right w:val="nil"/>
            </w:tcBorders>
            <w:tcMar>
              <w:top w:w="100" w:type="dxa"/>
              <w:left w:w="100" w:type="dxa"/>
              <w:bottom w:w="100" w:type="dxa"/>
              <w:right w:w="100" w:type="dxa"/>
            </w:tcMar>
          </w:tcPr>
          <w:p w14:paraId="0C972A37" w14:textId="77777777" w:rsidR="00B32DEF" w:rsidRDefault="00000000">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@interface</w:t>
            </w:r>
          </w:p>
        </w:tc>
      </w:tr>
      <w:tr w:rsidR="00B32DEF" w14:paraId="4C84EA56" w14:textId="77777777">
        <w:trPr>
          <w:trHeight w:val="785"/>
        </w:trPr>
        <w:tc>
          <w:tcPr>
            <w:tcW w:w="2340" w:type="dxa"/>
            <w:tcBorders>
              <w:top w:val="nil"/>
              <w:left w:val="nil"/>
              <w:bottom w:val="nil"/>
              <w:right w:val="nil"/>
            </w:tcBorders>
            <w:tcMar>
              <w:top w:w="100" w:type="dxa"/>
              <w:left w:w="100" w:type="dxa"/>
              <w:bottom w:w="100" w:type="dxa"/>
              <w:right w:w="100" w:type="dxa"/>
            </w:tcMar>
          </w:tcPr>
          <w:p w14:paraId="5F5A4AE0" w14:textId="77777777" w:rsidR="00B32DEF" w:rsidRDefault="00000000">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@class</w:t>
            </w:r>
          </w:p>
        </w:tc>
        <w:tc>
          <w:tcPr>
            <w:tcW w:w="2340" w:type="dxa"/>
            <w:tcBorders>
              <w:top w:val="nil"/>
              <w:left w:val="nil"/>
              <w:bottom w:val="nil"/>
              <w:right w:val="nil"/>
            </w:tcBorders>
            <w:tcMar>
              <w:top w:w="100" w:type="dxa"/>
              <w:left w:w="100" w:type="dxa"/>
              <w:bottom w:w="100" w:type="dxa"/>
              <w:right w:w="100" w:type="dxa"/>
            </w:tcMar>
          </w:tcPr>
          <w:p w14:paraId="25F74EF0" w14:textId="77777777" w:rsidR="00B32DEF" w:rsidRDefault="00000000">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@export</w:t>
            </w:r>
          </w:p>
        </w:tc>
        <w:tc>
          <w:tcPr>
            <w:tcW w:w="2340" w:type="dxa"/>
            <w:tcBorders>
              <w:top w:val="nil"/>
              <w:left w:val="nil"/>
              <w:bottom w:val="nil"/>
              <w:right w:val="nil"/>
            </w:tcBorders>
            <w:tcMar>
              <w:top w:w="100" w:type="dxa"/>
              <w:left w:w="100" w:type="dxa"/>
              <w:bottom w:w="100" w:type="dxa"/>
              <w:right w:w="100" w:type="dxa"/>
            </w:tcMar>
          </w:tcPr>
          <w:p w14:paraId="1B9C25AE" w14:textId="77777777" w:rsidR="00B32DEF" w:rsidRDefault="00000000">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@function</w:t>
            </w:r>
          </w:p>
        </w:tc>
        <w:tc>
          <w:tcPr>
            <w:tcW w:w="2340" w:type="dxa"/>
            <w:tcBorders>
              <w:top w:val="nil"/>
              <w:left w:val="nil"/>
              <w:bottom w:val="nil"/>
              <w:right w:val="nil"/>
            </w:tcBorders>
            <w:tcMar>
              <w:top w:w="100" w:type="dxa"/>
              <w:left w:w="100" w:type="dxa"/>
              <w:bottom w:w="100" w:type="dxa"/>
              <w:right w:w="100" w:type="dxa"/>
            </w:tcMar>
          </w:tcPr>
          <w:p w14:paraId="505E4B8B" w14:textId="77777777" w:rsidR="00B32DEF" w:rsidRDefault="00B32DEF">
            <w:pPr>
              <w:shd w:val="clear" w:color="auto" w:fill="FFFFFF"/>
              <w:spacing w:before="120" w:after="300"/>
              <w:ind w:left="720" w:hanging="360"/>
              <w:rPr>
                <w:rFonts w:ascii="Times New Roman" w:eastAsia="Times New Roman" w:hAnsi="Times New Roman" w:cs="Times New Roman"/>
                <w:color w:val="212529"/>
                <w:sz w:val="24"/>
                <w:szCs w:val="24"/>
              </w:rPr>
            </w:pPr>
          </w:p>
        </w:tc>
      </w:tr>
    </w:tbl>
    <w:p w14:paraId="221ED31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 of these are for </w:t>
      </w:r>
      <w:proofErr w:type="gramStart"/>
      <w:r>
        <w:rPr>
          <w:rFonts w:ascii="Times New Roman" w:eastAsia="Times New Roman" w:hAnsi="Times New Roman" w:cs="Times New Roman"/>
          <w:color w:val="212529"/>
          <w:sz w:val="24"/>
          <w:szCs w:val="24"/>
        </w:rPr>
        <w:t>constructs</w:t>
      </w:r>
      <w:proofErr w:type="gramEnd"/>
      <w:r>
        <w:rPr>
          <w:rFonts w:ascii="Times New Roman" w:eastAsia="Times New Roman" w:hAnsi="Times New Roman" w:cs="Times New Roman"/>
          <w:color w:val="212529"/>
          <w:sz w:val="24"/>
          <w:szCs w:val="24"/>
        </w:rPr>
        <w:t xml:space="preserve"> we have not learned yet, but all but 2 can be understood now.</w:t>
      </w:r>
    </w:p>
    <w:p w14:paraId="1394D7C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026862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well formatted comment for the polygon class. Note it tells us everything we need to know about the class to use it. It also describes the exceptions that it may throw.</w:t>
      </w:r>
    </w:p>
    <w:p w14:paraId="70F6052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should also </w:t>
      </w:r>
      <w:proofErr w:type="gramStart"/>
      <w:r>
        <w:rPr>
          <w:rFonts w:ascii="Times New Roman" w:eastAsia="Times New Roman" w:hAnsi="Times New Roman" w:cs="Times New Roman"/>
          <w:color w:val="212529"/>
          <w:sz w:val="24"/>
          <w:szCs w:val="24"/>
        </w:rPr>
        <w:t>comment</w:t>
      </w:r>
      <w:proofErr w:type="gramEnd"/>
      <w:r>
        <w:rPr>
          <w:rFonts w:ascii="Times New Roman" w:eastAsia="Times New Roman" w:hAnsi="Times New Roman" w:cs="Times New Roman"/>
          <w:color w:val="212529"/>
          <w:sz w:val="24"/>
          <w:szCs w:val="24"/>
        </w:rPr>
        <w:t xml:space="preserve"> the methods inside our class. This is what a comment for the constructor might look like:</w:t>
      </w:r>
    </w:p>
    <w:p w14:paraId="2930615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0140F9E" w14:textId="77777777" w:rsidR="00B32DEF" w:rsidRDefault="00000000">
      <w:pPr>
        <w:numPr>
          <w:ilvl w:val="0"/>
          <w:numId w:val="14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We see the parameters and their types and description.</w:t>
      </w:r>
    </w:p>
    <w:p w14:paraId="5CA7EA47" w14:textId="77777777" w:rsidR="00B32DEF" w:rsidRDefault="00000000">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What exceptions to expect</w:t>
      </w:r>
    </w:p>
    <w:p w14:paraId="30D38361" w14:textId="77777777" w:rsidR="00B32DEF" w:rsidRDefault="00000000">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side effects</w:t>
      </w:r>
    </w:p>
    <w:p w14:paraId="3D63F50F" w14:textId="77777777" w:rsidR="00B32DEF" w:rsidRDefault="00000000">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parent class</w:t>
      </w:r>
    </w:p>
    <w:p w14:paraId="3EBD0B9A" w14:textId="77777777" w:rsidR="00B32DEF" w:rsidRDefault="00000000">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It is a </w:t>
      </w:r>
      <w:proofErr w:type="gramStart"/>
      <w:r>
        <w:rPr>
          <w:rFonts w:ascii="Times New Roman" w:eastAsia="Times New Roman" w:hAnsi="Times New Roman" w:cs="Times New Roman"/>
          <w:color w:val="212529"/>
          <w:sz w:val="24"/>
          <w:szCs w:val="24"/>
        </w:rPr>
        <w:t>constructor</w:t>
      </w:r>
      <w:proofErr w:type="gramEnd"/>
    </w:p>
    <w:p w14:paraId="7572F3E6" w14:textId="77777777" w:rsidR="00B32DEF" w:rsidRDefault="00000000">
      <w:pPr>
        <w:numPr>
          <w:ilvl w:val="0"/>
          <w:numId w:val="146"/>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An example of how to use it.</w:t>
      </w:r>
    </w:p>
    <w:p w14:paraId="5603C06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clone method as well:</w:t>
      </w:r>
    </w:p>
    <w:p w14:paraId="68F9276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6886A9" w14:textId="77777777" w:rsidR="00B32DEF" w:rsidRDefault="00000000">
      <w:pPr>
        <w:numPr>
          <w:ilvl w:val="0"/>
          <w:numId w:val="247"/>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We see the parameters and their types and description.</w:t>
      </w:r>
    </w:p>
    <w:p w14:paraId="7A02D3BD" w14:textId="77777777" w:rsidR="00B32DEF" w:rsidRDefault="00000000">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return values</w:t>
      </w:r>
    </w:p>
    <w:p w14:paraId="5981EB66" w14:textId="77777777" w:rsidR="00B32DEF" w:rsidRDefault="00000000">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side effects</w:t>
      </w:r>
    </w:p>
    <w:p w14:paraId="68309E11" w14:textId="77777777" w:rsidR="00B32DEF" w:rsidRDefault="00000000">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parent class</w:t>
      </w:r>
    </w:p>
    <w:p w14:paraId="2C2CCF3D" w14:textId="77777777" w:rsidR="00B32DEF" w:rsidRDefault="00000000">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 is a function</w:t>
      </w:r>
    </w:p>
    <w:p w14:paraId="4E172190" w14:textId="77777777" w:rsidR="00B32DEF" w:rsidRDefault="00000000">
      <w:pPr>
        <w:numPr>
          <w:ilvl w:val="0"/>
          <w:numId w:val="247"/>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An example of how to use it.</w:t>
      </w:r>
    </w:p>
    <w:p w14:paraId="686F795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Why bother with all this formatting?</w:t>
      </w:r>
    </w:p>
    <w:p w14:paraId="178DD06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CE15AAB" wp14:editId="3C5FFF3A">
            <wp:extent cx="5943600" cy="3886200"/>
            <wp:effectExtent l="9525" t="9525" r="9525" b="9525"/>
            <wp:docPr id="4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64"/>
                    <a:srcRect/>
                    <a:stretch>
                      <a:fillRect/>
                    </a:stretch>
                  </pic:blipFill>
                  <pic:spPr>
                    <a:xfrm>
                      <a:off x="0" y="0"/>
                      <a:ext cx="5943600" cy="3886200"/>
                    </a:xfrm>
                    <a:prstGeom prst="rect">
                      <a:avLst/>
                    </a:prstGeom>
                    <a:ln w="9525">
                      <a:solidFill>
                        <a:srgbClr val="DDDDDD"/>
                      </a:solidFill>
                      <a:prstDash val="solid"/>
                    </a:ln>
                  </pic:spPr>
                </pic:pic>
              </a:graphicData>
            </a:graphic>
          </wp:inline>
        </w:drawing>
      </w:r>
    </w:p>
    <w:p w14:paraId="3680A6D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Look what happens when I hover over the polygon class in </w:t>
      </w:r>
      <w:proofErr w:type="spellStart"/>
      <w:r>
        <w:rPr>
          <w:rFonts w:ascii="Times New Roman" w:eastAsia="Times New Roman" w:hAnsi="Times New Roman" w:cs="Times New Roman"/>
          <w:color w:val="212529"/>
          <w:sz w:val="24"/>
          <w:szCs w:val="24"/>
        </w:rPr>
        <w:t>vscode</w:t>
      </w:r>
      <w:proofErr w:type="spellEnd"/>
      <w:r>
        <w:rPr>
          <w:rFonts w:ascii="Times New Roman" w:eastAsia="Times New Roman" w:hAnsi="Times New Roman" w:cs="Times New Roman"/>
          <w:color w:val="212529"/>
          <w:sz w:val="24"/>
          <w:szCs w:val="24"/>
        </w:rPr>
        <w:t xml:space="preserve"> now. I now get help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using this class constructor. We can also </w:t>
      </w:r>
      <w:proofErr w:type="gramStart"/>
      <w:r>
        <w:rPr>
          <w:rFonts w:ascii="Times New Roman" w:eastAsia="Times New Roman" w:hAnsi="Times New Roman" w:cs="Times New Roman"/>
          <w:color w:val="212529"/>
          <w:sz w:val="24"/>
          <w:szCs w:val="24"/>
        </w:rPr>
        <w:t>generated</w:t>
      </w:r>
      <w:proofErr w:type="gramEnd"/>
      <w:r>
        <w:rPr>
          <w:rFonts w:ascii="Times New Roman" w:eastAsia="Times New Roman" w:hAnsi="Times New Roman" w:cs="Times New Roman"/>
          <w:color w:val="212529"/>
          <w:sz w:val="24"/>
          <w:szCs w:val="24"/>
        </w:rPr>
        <w:t xml:space="preserve"> detailed technical documentation automatically by using the </w:t>
      </w:r>
      <w:proofErr w:type="spellStart"/>
      <w:ins w:id="2014" w:author="Holli Flanagan" w:date="2025-05-09T18:29:00Z">
        <w:r>
          <w:rPr>
            <w:rFonts w:ascii="Times New Roman" w:eastAsia="Times New Roman" w:hAnsi="Times New Roman" w:cs="Times New Roman"/>
            <w:color w:val="212529"/>
            <w:sz w:val="24"/>
            <w:szCs w:val="24"/>
          </w:rPr>
          <w:t>TypeDoc</w:t>
        </w:r>
      </w:ins>
      <w:proofErr w:type="spellEnd"/>
      <w:del w:id="2015" w:author="Holli Flanagan" w:date="2025-05-09T18:29:00Z">
        <w:r>
          <w:rPr>
            <w:rFonts w:ascii="Times New Roman" w:eastAsia="Times New Roman" w:hAnsi="Times New Roman" w:cs="Times New Roman"/>
            <w:color w:val="212529"/>
            <w:sz w:val="24"/>
            <w:szCs w:val="24"/>
          </w:rPr>
          <w:delText>typedoc</w:delText>
        </w:r>
      </w:del>
      <w:r>
        <w:rPr>
          <w:rFonts w:ascii="Times New Roman" w:eastAsia="Times New Roman" w:hAnsi="Times New Roman" w:cs="Times New Roman"/>
          <w:color w:val="212529"/>
          <w:sz w:val="24"/>
          <w:szCs w:val="24"/>
        </w:rPr>
        <w:t xml:space="preserve"> command.</w:t>
      </w:r>
    </w:p>
    <w:p w14:paraId="008D01B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9CF3B3F" wp14:editId="2E20BE4C">
            <wp:extent cx="5943600" cy="2997200"/>
            <wp:effectExtent l="9525" t="9525" r="9525" b="9525"/>
            <wp:docPr id="74"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65"/>
                    <a:srcRect/>
                    <a:stretch>
                      <a:fillRect/>
                    </a:stretch>
                  </pic:blipFill>
                  <pic:spPr>
                    <a:xfrm>
                      <a:off x="0" y="0"/>
                      <a:ext cx="5943600" cy="2997200"/>
                    </a:xfrm>
                    <a:prstGeom prst="rect">
                      <a:avLst/>
                    </a:prstGeom>
                    <a:ln w="9525">
                      <a:solidFill>
                        <a:srgbClr val="DDDDDD"/>
                      </a:solidFill>
                      <a:prstDash val="solid"/>
                    </a:ln>
                  </pic:spPr>
                </pic:pic>
              </a:graphicData>
            </a:graphic>
          </wp:inline>
        </w:drawing>
      </w:r>
    </w:p>
    <w:p w14:paraId="3C867B4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Quality, well formatted comments make your code more usable, manageable, and maintainable.</w:t>
      </w:r>
    </w:p>
    <w:p w14:paraId="0E34316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9313E5B" wp14:editId="3131ED3F">
            <wp:extent cx="5943600" cy="2882900"/>
            <wp:effectExtent l="9525" t="9525" r="9525" b="9525"/>
            <wp:docPr id="96"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66"/>
                    <a:srcRect/>
                    <a:stretch>
                      <a:fillRect/>
                    </a:stretch>
                  </pic:blipFill>
                  <pic:spPr>
                    <a:xfrm>
                      <a:off x="0" y="0"/>
                      <a:ext cx="5943600" cy="2882900"/>
                    </a:xfrm>
                    <a:prstGeom prst="rect">
                      <a:avLst/>
                    </a:prstGeom>
                    <a:ln w="9525">
                      <a:solidFill>
                        <a:srgbClr val="DDDDDD"/>
                      </a:solidFill>
                      <a:prstDash val="solid"/>
                    </a:ln>
                  </pic:spPr>
                </pic:pic>
              </a:graphicData>
            </a:graphic>
          </wp:inline>
        </w:drawing>
      </w:r>
    </w:p>
    <w:p w14:paraId="035917B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other things we can do to improve code quality as well.</w:t>
      </w:r>
    </w:p>
    <w:p w14:paraId="0BEF774A" w14:textId="77777777" w:rsidR="00B32DEF" w:rsidRPr="00B32DEF" w:rsidRDefault="00000000">
      <w:pPr>
        <w:pStyle w:val="Heading2"/>
        <w:rPr>
          <w:rPrChange w:id="2016" w:author="Holli Flanagan" w:date="2025-05-12T14:39:00Z">
            <w:rPr>
              <w:sz w:val="34"/>
              <w:szCs w:val="34"/>
            </w:rPr>
          </w:rPrChange>
        </w:rPr>
        <w:pPrChange w:id="2017" w:author="Holli Flanagan" w:date="2025-05-12T14:39:00Z">
          <w:pPr>
            <w:pStyle w:val="Heading2"/>
            <w:keepNext w:val="0"/>
            <w:keepLines w:val="0"/>
          </w:pPr>
        </w:pPrChange>
      </w:pPr>
      <w:bookmarkStart w:id="2018" w:name="_l20w0aoo3j3j" w:colFirst="0" w:colLast="0"/>
      <w:bookmarkEnd w:id="2018"/>
      <w:r>
        <w:rPr>
          <w:rPrChange w:id="2019" w:author="Holli Flanagan" w:date="2025-05-12T14:39:00Z">
            <w:rPr>
              <w:sz w:val="34"/>
              <w:szCs w:val="34"/>
            </w:rPr>
          </w:rPrChange>
        </w:rPr>
        <w:t>Summary</w:t>
      </w:r>
    </w:p>
    <w:p w14:paraId="7CC0010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Clear, straight forward comments on our code make our code more useful. We can specify details about how to use the code, what its limitations are, if it throws exceptions, and what it expects and returns. If formatted using </w:t>
      </w:r>
      <w:proofErr w:type="spellStart"/>
      <w:ins w:id="2020" w:author="Holli Flanagan" w:date="2025-05-09T18:29:00Z">
        <w:r>
          <w:rPr>
            <w:rFonts w:ascii="Times New Roman" w:eastAsia="Times New Roman" w:hAnsi="Times New Roman" w:cs="Times New Roman"/>
            <w:color w:val="212529"/>
            <w:sz w:val="24"/>
            <w:szCs w:val="24"/>
          </w:rPr>
          <w:t>JSDoc</w:t>
        </w:r>
      </w:ins>
      <w:proofErr w:type="spellEnd"/>
      <w:del w:id="2021" w:author="Holli Flanagan" w:date="2025-05-09T18:29:00Z">
        <w:r>
          <w:rPr>
            <w:rFonts w:ascii="Times New Roman" w:eastAsia="Times New Roman" w:hAnsi="Times New Roman" w:cs="Times New Roman"/>
            <w:color w:val="212529"/>
            <w:sz w:val="24"/>
            <w:szCs w:val="24"/>
          </w:rPr>
          <w:delText>jsdoc</w:delText>
        </w:r>
      </w:del>
      <w:r>
        <w:rPr>
          <w:rFonts w:ascii="Times New Roman" w:eastAsia="Times New Roman" w:hAnsi="Times New Roman" w:cs="Times New Roman"/>
          <w:color w:val="212529"/>
          <w:sz w:val="24"/>
          <w:szCs w:val="24"/>
        </w:rPr>
        <w:t xml:space="preserve">, then we can also get help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IDEs like Visual Studio Code and generate a detailed documentation website using </w:t>
      </w:r>
      <w:proofErr w:type="spellStart"/>
      <w:ins w:id="2022" w:author="Holli Flanagan" w:date="2025-05-09T18:29:00Z">
        <w:r>
          <w:rPr>
            <w:rFonts w:ascii="Times New Roman" w:eastAsia="Times New Roman" w:hAnsi="Times New Roman" w:cs="Times New Roman"/>
            <w:color w:val="212529"/>
            <w:sz w:val="24"/>
            <w:szCs w:val="24"/>
          </w:rPr>
          <w:t>TypeDoc</w:t>
        </w:r>
      </w:ins>
      <w:proofErr w:type="spellEnd"/>
      <w:del w:id="2023" w:author="Holli Flanagan" w:date="2025-05-09T18:29:00Z">
        <w:r>
          <w:rPr>
            <w:rFonts w:ascii="Times New Roman" w:eastAsia="Times New Roman" w:hAnsi="Times New Roman" w:cs="Times New Roman"/>
            <w:color w:val="212529"/>
            <w:sz w:val="24"/>
            <w:szCs w:val="24"/>
          </w:rPr>
          <w:delText>typedoc</w:delText>
        </w:r>
      </w:del>
      <w:r>
        <w:rPr>
          <w:rFonts w:ascii="Times New Roman" w:eastAsia="Times New Roman" w:hAnsi="Times New Roman" w:cs="Times New Roman"/>
          <w:color w:val="212529"/>
          <w:sz w:val="24"/>
          <w:szCs w:val="24"/>
        </w:rPr>
        <w:t>.</w:t>
      </w:r>
    </w:p>
    <w:p w14:paraId="6CF3B398" w14:textId="77777777" w:rsidR="00B32DEF" w:rsidRPr="00B32DEF" w:rsidRDefault="00000000">
      <w:pPr>
        <w:pStyle w:val="Heading2"/>
        <w:keepNext w:val="0"/>
        <w:keepLines w:val="0"/>
        <w:spacing w:before="700"/>
        <w:rPr>
          <w:rPrChange w:id="2024" w:author="Holli Flanagan" w:date="2025-05-12T14:39:00Z">
            <w:rPr>
              <w:sz w:val="46"/>
              <w:szCs w:val="46"/>
            </w:rPr>
          </w:rPrChange>
        </w:rPr>
        <w:pPrChange w:id="2025" w:author="Holli Flanagan" w:date="2025-05-12T14:39:00Z">
          <w:pPr>
            <w:pStyle w:val="Heading1"/>
            <w:keepNext w:val="0"/>
            <w:keepLines w:val="0"/>
            <w:spacing w:before="700"/>
          </w:pPr>
        </w:pPrChange>
      </w:pPr>
      <w:bookmarkStart w:id="2026" w:name="_2gbnpj2q5ujm" w:colFirst="0" w:colLast="0"/>
      <w:bookmarkEnd w:id="2026"/>
      <w:r>
        <w:rPr>
          <w:rPrChange w:id="2027" w:author="Holli Flanagan" w:date="2025-05-12T14:39:00Z">
            <w:rPr>
              <w:sz w:val="46"/>
              <w:szCs w:val="46"/>
            </w:rPr>
          </w:rPrChange>
        </w:rPr>
        <w:t>Next Step</w:t>
      </w:r>
    </w:p>
    <w:p w14:paraId="5C3DB073" w14:textId="33D95099" w:rsidR="00B32DEF" w:rsidRDefault="00000000">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about the importance of </w:t>
      </w:r>
      <w:del w:id="2028" w:author="Oestreich, Julia" w:date="2025-05-15T17:24:00Z" w16du:dateUtc="2025-05-15T21:24:00Z">
        <w:r w:rsidDel="005F5C79">
          <w:rPr>
            <w:rFonts w:ascii="Times New Roman" w:eastAsia="Times New Roman" w:hAnsi="Times New Roman" w:cs="Times New Roman"/>
            <w:color w:val="212529"/>
            <w:sz w:val="24"/>
            <w:szCs w:val="24"/>
          </w:rPr>
          <w:delText>n</w:delText>
        </w:r>
      </w:del>
      <w:ins w:id="2029" w:author="Oestreich, Julia" w:date="2025-05-15T17:24:00Z" w16du:dateUtc="2025-05-15T21:24:00Z">
        <w:r w:rsidR="005F5C79">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aming</w:t>
      </w:r>
      <w:ins w:id="2030" w:author="Holli Flanagan" w:date="2025-05-09T18:29:00Z">
        <w:r>
          <w:rPr>
            <w:rFonts w:ascii="Times New Roman" w:eastAsia="Times New Roman" w:hAnsi="Times New Roman" w:cs="Times New Roman"/>
            <w:color w:val="212529"/>
            <w:sz w:val="24"/>
            <w:szCs w:val="24"/>
          </w:rPr>
          <w:t>.</w:t>
        </w:r>
      </w:ins>
      <w:del w:id="2031" w:author="Holli Flanagan" w:date="2025-05-09T18:29: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"https://boots-edu.github.io/textbook/text/7-exceptions_code_qual/naming.html"</w:delInstrText>
        </w:r>
        <w:r>
          <w:fldChar w:fldCharType="separate"/>
        </w:r>
        <w:r>
          <w:rPr>
            <w:rFonts w:ascii="Times New Roman" w:eastAsia="Times New Roman" w:hAnsi="Times New Roman" w:cs="Times New Roman"/>
            <w:color w:val="0D6EFD"/>
            <w:sz w:val="24"/>
            <w:szCs w:val="24"/>
            <w:u w:val="single"/>
          </w:rPr>
          <w:delText>Naming »</w:delText>
        </w:r>
        <w:r>
          <w:fldChar w:fldCharType="end"/>
        </w:r>
      </w:del>
    </w:p>
    <w:p w14:paraId="45A70AB6" w14:textId="77777777" w:rsidR="00B32DEF" w:rsidRDefault="00000000">
      <w:pPr>
        <w:shd w:val="clear" w:color="auto" w:fill="FFFFFF"/>
        <w:spacing w:before="180" w:after="300"/>
        <w:rPr>
          <w:rFonts w:ascii="Times New Roman" w:eastAsia="Times New Roman" w:hAnsi="Times New Roman" w:cs="Times New Roman"/>
          <w:sz w:val="24"/>
          <w:szCs w:val="24"/>
        </w:rPr>
      </w:pPr>
      <w:r>
        <w:br w:type="page"/>
      </w:r>
    </w:p>
    <w:p w14:paraId="3452C747" w14:textId="77777777" w:rsidR="00B32DEF" w:rsidRPr="00B32DEF" w:rsidRDefault="00000000">
      <w:pPr>
        <w:pStyle w:val="Heading1"/>
        <w:rPr>
          <w:rPrChange w:id="2032" w:author="Holli Flanagan" w:date="2025-05-12T14:39:00Z">
            <w:rPr>
              <w:sz w:val="46"/>
              <w:szCs w:val="46"/>
            </w:rPr>
          </w:rPrChange>
        </w:rPr>
        <w:pPrChange w:id="2033" w:author="Holli Flanagan" w:date="2025-05-12T14:39:00Z">
          <w:pPr>
            <w:pStyle w:val="Heading1"/>
            <w:keepNext w:val="0"/>
            <w:keepLines w:val="0"/>
          </w:pPr>
        </w:pPrChange>
      </w:pPr>
      <w:bookmarkStart w:id="2034" w:name="_rflxt96erdos" w:colFirst="0" w:colLast="0"/>
      <w:bookmarkEnd w:id="2034"/>
      <w:r>
        <w:rPr>
          <w:rPrChange w:id="2035" w:author="Holli Flanagan" w:date="2025-05-12T14:39:00Z">
            <w:rPr>
              <w:sz w:val="46"/>
              <w:szCs w:val="46"/>
            </w:rPr>
          </w:rPrChange>
        </w:rPr>
        <w:lastRenderedPageBreak/>
        <w:t>Naming</w:t>
      </w:r>
    </w:p>
    <w:p w14:paraId="66B3BC7E" w14:textId="77777777" w:rsidR="00B32DEF" w:rsidRPr="00B32DEF" w:rsidRDefault="00000000">
      <w:pPr>
        <w:pStyle w:val="Heading2"/>
        <w:rPr>
          <w:rPrChange w:id="2036" w:author="Holli Flanagan" w:date="2025-05-12T14:39:00Z">
            <w:rPr>
              <w:sz w:val="34"/>
              <w:szCs w:val="34"/>
            </w:rPr>
          </w:rPrChange>
        </w:rPr>
        <w:pPrChange w:id="2037" w:author="Holli Flanagan" w:date="2025-05-12T14:39:00Z">
          <w:pPr>
            <w:pStyle w:val="Heading2"/>
            <w:keepNext w:val="0"/>
            <w:keepLines w:val="0"/>
          </w:pPr>
        </w:pPrChange>
      </w:pPr>
      <w:bookmarkStart w:id="2038" w:name="_ivyzhabzhm61" w:colFirst="0" w:colLast="0"/>
      <w:bookmarkEnd w:id="2038"/>
      <w:r>
        <w:rPr>
          <w:rPrChange w:id="2039" w:author="Holli Flanagan" w:date="2025-05-12T14:39:00Z">
            <w:rPr>
              <w:sz w:val="34"/>
              <w:szCs w:val="34"/>
            </w:rPr>
          </w:rPrChange>
        </w:rPr>
        <w:t>Key Idea</w:t>
      </w:r>
    </w:p>
    <w:p w14:paraId="1853157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Naming elements in a way that we can tell what type of thing/data the element is/contains makes code more readable.</w:t>
      </w:r>
    </w:p>
    <w:p w14:paraId="466BABC8" w14:textId="77777777" w:rsidR="00B32DEF" w:rsidRPr="00B32DEF" w:rsidRDefault="00000000">
      <w:pPr>
        <w:pStyle w:val="Heading2"/>
        <w:rPr>
          <w:rPrChange w:id="2040" w:author="Holli Flanagan" w:date="2025-05-12T14:39:00Z">
            <w:rPr>
              <w:sz w:val="34"/>
              <w:szCs w:val="34"/>
            </w:rPr>
          </w:rPrChange>
        </w:rPr>
        <w:pPrChange w:id="2041" w:author="Holli Flanagan" w:date="2025-05-12T14:39:00Z">
          <w:pPr>
            <w:pStyle w:val="Heading2"/>
            <w:keepNext w:val="0"/>
            <w:keepLines w:val="0"/>
          </w:pPr>
        </w:pPrChange>
      </w:pPr>
      <w:bookmarkStart w:id="2042" w:name="_7d8y6zse9h74" w:colFirst="0" w:colLast="0"/>
      <w:bookmarkEnd w:id="2042"/>
      <w:r>
        <w:rPr>
          <w:rPrChange w:id="2043" w:author="Holli Flanagan" w:date="2025-05-12T14:39:00Z">
            <w:rPr>
              <w:sz w:val="34"/>
              <w:szCs w:val="34"/>
            </w:rPr>
          </w:rPrChange>
        </w:rPr>
        <w:t>What’s in a name?</w:t>
      </w:r>
    </w:p>
    <w:p w14:paraId="2BA9F5E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 class:</w:t>
      </w:r>
    </w:p>
    <w:p w14:paraId="324BFF2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8895424" w14:textId="77777777" w:rsidR="00B32DEF" w:rsidRPr="00B32DEF" w:rsidRDefault="00000000">
      <w:pPr>
        <w:numPr>
          <w:ilvl w:val="0"/>
          <w:numId w:val="272"/>
        </w:numPr>
        <w:shd w:val="clear" w:color="auto" w:fill="FFFFFF"/>
        <w:spacing w:before="180"/>
        <w:rPr>
          <w:rFonts w:ascii="Times New Roman" w:eastAsia="Times New Roman" w:hAnsi="Times New Roman" w:cs="Times New Roman"/>
          <w:color w:val="212529"/>
          <w:sz w:val="24"/>
          <w:szCs w:val="24"/>
          <w:rPrChange w:id="2044" w:author="Holli Flanagan" w:date="2025-05-09T18:30:00Z">
            <w:rPr>
              <w:rFonts w:ascii="Times New Roman" w:eastAsia="Times New Roman" w:hAnsi="Times New Roman" w:cs="Times New Roman"/>
            </w:rPr>
          </w:rPrChange>
        </w:rPr>
        <w:pPrChange w:id="2045"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 objects of this class represent?</w:t>
      </w:r>
    </w:p>
    <w:p w14:paraId="376DA70B" w14:textId="77777777" w:rsidR="00B32DEF" w:rsidRPr="00B32DEF" w:rsidRDefault="00000000">
      <w:pPr>
        <w:numPr>
          <w:ilvl w:val="0"/>
          <w:numId w:val="272"/>
        </w:numPr>
        <w:shd w:val="clear" w:color="auto" w:fill="FFFFFF"/>
        <w:rPr>
          <w:rFonts w:ascii="Times New Roman" w:eastAsia="Times New Roman" w:hAnsi="Times New Roman" w:cs="Times New Roman"/>
          <w:color w:val="212529"/>
          <w:sz w:val="24"/>
          <w:szCs w:val="24"/>
          <w:rPrChange w:id="2046" w:author="Holli Flanagan" w:date="2025-05-09T18:30:00Z">
            <w:rPr>
              <w:rFonts w:ascii="Times New Roman" w:eastAsia="Times New Roman" w:hAnsi="Times New Roman" w:cs="Times New Roman"/>
            </w:rPr>
          </w:rPrChange>
        </w:rPr>
        <w:pPrChange w:id="2047"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Can we tell what it is and when to use it?</w:t>
      </w:r>
    </w:p>
    <w:p w14:paraId="04AE3328" w14:textId="77777777" w:rsidR="00B32DEF" w:rsidRPr="00B32DEF" w:rsidRDefault="00000000">
      <w:pPr>
        <w:numPr>
          <w:ilvl w:val="0"/>
          <w:numId w:val="272"/>
        </w:numPr>
        <w:shd w:val="clear" w:color="auto" w:fill="FFFFFF"/>
        <w:rPr>
          <w:rFonts w:ascii="Times New Roman" w:eastAsia="Times New Roman" w:hAnsi="Times New Roman" w:cs="Times New Roman"/>
          <w:color w:val="212529"/>
          <w:sz w:val="24"/>
          <w:szCs w:val="24"/>
          <w:rPrChange w:id="2048" w:author="Holli Flanagan" w:date="2025-05-09T18:30:00Z">
            <w:rPr>
              <w:rFonts w:ascii="Times New Roman" w:eastAsia="Times New Roman" w:hAnsi="Times New Roman" w:cs="Times New Roman"/>
            </w:rPr>
          </w:rPrChange>
        </w:rPr>
        <w:pPrChange w:id="2049"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Do we know what the parameters represent?</w:t>
      </w:r>
    </w:p>
    <w:p w14:paraId="29ED370F" w14:textId="77777777" w:rsidR="00B32DEF" w:rsidRPr="00B32DEF" w:rsidRDefault="00000000">
      <w:pPr>
        <w:numPr>
          <w:ilvl w:val="0"/>
          <w:numId w:val="272"/>
        </w:numPr>
        <w:shd w:val="clear" w:color="auto" w:fill="FFFFFF"/>
        <w:spacing w:after="300"/>
        <w:rPr>
          <w:rFonts w:ascii="Times New Roman" w:eastAsia="Times New Roman" w:hAnsi="Times New Roman" w:cs="Times New Roman"/>
          <w:color w:val="212529"/>
          <w:sz w:val="24"/>
          <w:szCs w:val="24"/>
          <w:rPrChange w:id="2050" w:author="Holli Flanagan" w:date="2025-05-09T18:30:00Z">
            <w:rPr>
              <w:rFonts w:ascii="Times New Roman" w:eastAsia="Times New Roman" w:hAnsi="Times New Roman" w:cs="Times New Roman"/>
            </w:rPr>
          </w:rPrChange>
        </w:rPr>
        <w:pPrChange w:id="2051"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is its purpose, why does it exist?</w:t>
      </w:r>
    </w:p>
    <w:p w14:paraId="0C6616C4"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Rewritten with meaningful names:</w:t>
      </w:r>
    </w:p>
    <w:p w14:paraId="4384084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B3EC35E" w14:textId="77777777" w:rsidR="00B32DEF" w:rsidRPr="00B32DEF" w:rsidRDefault="00000000">
      <w:pPr>
        <w:numPr>
          <w:ilvl w:val="0"/>
          <w:numId w:val="276"/>
        </w:numPr>
        <w:shd w:val="clear" w:color="auto" w:fill="FFFFFF"/>
        <w:spacing w:before="180"/>
        <w:rPr>
          <w:rFonts w:ascii="Times New Roman" w:eastAsia="Times New Roman" w:hAnsi="Times New Roman" w:cs="Times New Roman"/>
          <w:color w:val="212529"/>
          <w:sz w:val="24"/>
          <w:szCs w:val="24"/>
          <w:rPrChange w:id="2052" w:author="Holli Flanagan" w:date="2025-05-09T18:30:00Z">
            <w:rPr>
              <w:rFonts w:ascii="Times New Roman" w:eastAsia="Times New Roman" w:hAnsi="Times New Roman" w:cs="Times New Roman"/>
            </w:rPr>
          </w:rPrChange>
        </w:rPr>
        <w:pPrChange w:id="2053"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Now it is clear what this class represents.</w:t>
      </w:r>
    </w:p>
    <w:p w14:paraId="71D9C7BC" w14:textId="77777777" w:rsidR="00B32DEF" w:rsidRPr="00B32DEF" w:rsidRDefault="00000000">
      <w:pPr>
        <w:numPr>
          <w:ilvl w:val="0"/>
          <w:numId w:val="276"/>
        </w:numPr>
        <w:shd w:val="clear" w:color="auto" w:fill="FFFFFF"/>
        <w:rPr>
          <w:rFonts w:ascii="Times New Roman" w:eastAsia="Times New Roman" w:hAnsi="Times New Roman" w:cs="Times New Roman"/>
          <w:color w:val="212529"/>
          <w:sz w:val="24"/>
          <w:szCs w:val="24"/>
          <w:rPrChange w:id="2054" w:author="Holli Flanagan" w:date="2025-05-09T18:30:00Z">
            <w:rPr>
              <w:rFonts w:ascii="Times New Roman" w:eastAsia="Times New Roman" w:hAnsi="Times New Roman" w:cs="Times New Roman"/>
            </w:rPr>
          </w:rPrChange>
        </w:rPr>
        <w:pPrChange w:id="2055"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It is clear what the meaning of the parameters are</w:t>
      </w:r>
    </w:p>
    <w:p w14:paraId="4AD0684A" w14:textId="77777777" w:rsidR="00B32DEF" w:rsidRPr="00B32DEF" w:rsidRDefault="00000000">
      <w:pPr>
        <w:numPr>
          <w:ilvl w:val="0"/>
          <w:numId w:val="276"/>
        </w:numPr>
        <w:shd w:val="clear" w:color="auto" w:fill="FFFFFF"/>
        <w:rPr>
          <w:rFonts w:ascii="Times New Roman" w:eastAsia="Times New Roman" w:hAnsi="Times New Roman" w:cs="Times New Roman"/>
          <w:color w:val="212529"/>
          <w:sz w:val="24"/>
          <w:szCs w:val="24"/>
          <w:rPrChange w:id="2056" w:author="Holli Flanagan" w:date="2025-05-09T18:30:00Z">
            <w:rPr>
              <w:rFonts w:ascii="Times New Roman" w:eastAsia="Times New Roman" w:hAnsi="Times New Roman" w:cs="Times New Roman"/>
            </w:rPr>
          </w:rPrChange>
        </w:rPr>
        <w:pPrChange w:id="2057"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It is clear why this class exists and when we would use it.</w:t>
      </w:r>
    </w:p>
    <w:p w14:paraId="383DB56D" w14:textId="77777777" w:rsidR="00B32DEF" w:rsidRPr="00B32DEF" w:rsidRDefault="00000000">
      <w:pPr>
        <w:numPr>
          <w:ilvl w:val="0"/>
          <w:numId w:val="276"/>
        </w:numPr>
        <w:shd w:val="clear" w:color="auto" w:fill="FFFFFF"/>
        <w:spacing w:after="300"/>
        <w:rPr>
          <w:rFonts w:ascii="Times New Roman" w:eastAsia="Times New Roman" w:hAnsi="Times New Roman" w:cs="Times New Roman"/>
          <w:color w:val="212529"/>
          <w:sz w:val="24"/>
          <w:szCs w:val="24"/>
          <w:rPrChange w:id="2058" w:author="Holli Flanagan" w:date="2025-05-09T18:30:00Z">
            <w:rPr>
              <w:rFonts w:ascii="Times New Roman" w:eastAsia="Times New Roman" w:hAnsi="Times New Roman" w:cs="Times New Roman"/>
            </w:rPr>
          </w:rPrChange>
        </w:rPr>
        <w:pPrChange w:id="2059"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not that hard to do it right.</w:t>
      </w:r>
    </w:p>
    <w:p w14:paraId="3265E89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more complex example</w:t>
      </w:r>
      <w:ins w:id="2060" w:author="Holli Flanagan" w:date="2025-05-09T18:30:00Z">
        <w:r>
          <w:rPr>
            <w:rFonts w:ascii="Times New Roman" w:eastAsia="Times New Roman" w:hAnsi="Times New Roman" w:cs="Times New Roman"/>
            <w:color w:val="212529"/>
            <w:sz w:val="24"/>
            <w:szCs w:val="24"/>
          </w:rPr>
          <w:t>:</w:t>
        </w:r>
      </w:ins>
    </w:p>
    <w:p w14:paraId="0A97F7F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30F964C" w14:textId="77777777" w:rsidR="00B32DEF" w:rsidRPr="00B32DEF" w:rsidRDefault="00000000">
      <w:pPr>
        <w:numPr>
          <w:ilvl w:val="0"/>
          <w:numId w:val="36"/>
        </w:numPr>
        <w:shd w:val="clear" w:color="auto" w:fill="FFFFFF"/>
        <w:spacing w:before="180"/>
        <w:rPr>
          <w:rFonts w:ascii="Times New Roman" w:eastAsia="Times New Roman" w:hAnsi="Times New Roman" w:cs="Times New Roman"/>
          <w:color w:val="212529"/>
          <w:sz w:val="24"/>
          <w:szCs w:val="24"/>
          <w:rPrChange w:id="2061" w:author="Holli Flanagan" w:date="2025-05-09T18:30:00Z">
            <w:rPr>
              <w:rFonts w:ascii="Times New Roman" w:eastAsia="Times New Roman" w:hAnsi="Times New Roman" w:cs="Times New Roman"/>
            </w:rPr>
          </w:rPrChange>
        </w:rPr>
        <w:pPrChange w:id="2062"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does Jane represent?</w:t>
      </w:r>
    </w:p>
    <w:p w14:paraId="08058880" w14:textId="77777777" w:rsidR="00B32DEF" w:rsidRPr="00B32DEF" w:rsidRDefault="00000000">
      <w:pPr>
        <w:numPr>
          <w:ilvl w:val="0"/>
          <w:numId w:val="36"/>
        </w:numPr>
        <w:shd w:val="clear" w:color="auto" w:fill="FFFFFF"/>
        <w:rPr>
          <w:rFonts w:ascii="Times New Roman" w:eastAsia="Times New Roman" w:hAnsi="Times New Roman" w:cs="Times New Roman"/>
          <w:color w:val="212529"/>
          <w:sz w:val="24"/>
          <w:szCs w:val="24"/>
          <w:rPrChange w:id="2063" w:author="Holli Flanagan" w:date="2025-05-09T18:30:00Z">
            <w:rPr>
              <w:rFonts w:ascii="Times New Roman" w:eastAsia="Times New Roman" w:hAnsi="Times New Roman" w:cs="Times New Roman"/>
            </w:rPr>
          </w:rPrChange>
        </w:rPr>
        <w:pPrChange w:id="2064"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What </w:t>
      </w:r>
      <w:proofErr w:type="gramStart"/>
      <w:r>
        <w:rPr>
          <w:rFonts w:ascii="Times New Roman" w:eastAsia="Times New Roman" w:hAnsi="Times New Roman" w:cs="Times New Roman"/>
          <w:color w:val="212529"/>
          <w:sz w:val="24"/>
          <w:szCs w:val="24"/>
        </w:rPr>
        <w:t>does f</w:t>
      </w:r>
      <w:proofErr w:type="gramEnd"/>
      <w:r>
        <w:rPr>
          <w:rFonts w:ascii="Times New Roman" w:eastAsia="Times New Roman" w:hAnsi="Times New Roman" w:cs="Times New Roman"/>
          <w:color w:val="212529"/>
          <w:sz w:val="24"/>
          <w:szCs w:val="24"/>
        </w:rPr>
        <w:t xml:space="preserve"> do?</w:t>
      </w:r>
    </w:p>
    <w:p w14:paraId="57525464" w14:textId="77777777" w:rsidR="00B32DEF" w:rsidRPr="00B32DEF" w:rsidRDefault="00000000">
      <w:pPr>
        <w:numPr>
          <w:ilvl w:val="0"/>
          <w:numId w:val="36"/>
        </w:numPr>
        <w:shd w:val="clear" w:color="auto" w:fill="FFFFFF"/>
        <w:rPr>
          <w:rFonts w:ascii="Times New Roman" w:eastAsia="Times New Roman" w:hAnsi="Times New Roman" w:cs="Times New Roman"/>
          <w:color w:val="212529"/>
          <w:sz w:val="24"/>
          <w:szCs w:val="24"/>
          <w:rPrChange w:id="2065" w:author="Holli Flanagan" w:date="2025-05-09T18:30:00Z">
            <w:rPr>
              <w:rFonts w:ascii="Times New Roman" w:eastAsia="Times New Roman" w:hAnsi="Times New Roman" w:cs="Times New Roman"/>
            </w:rPr>
          </w:rPrChange>
        </w:rPr>
        <w:pPrChange w:id="2066"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does g do?</w:t>
      </w:r>
    </w:p>
    <w:p w14:paraId="0C7C7283" w14:textId="77777777" w:rsidR="00B32DEF" w:rsidRPr="00B32DEF" w:rsidRDefault="00000000">
      <w:pPr>
        <w:numPr>
          <w:ilvl w:val="0"/>
          <w:numId w:val="36"/>
        </w:numPr>
        <w:shd w:val="clear" w:color="auto" w:fill="FFFFFF"/>
        <w:spacing w:after="300"/>
        <w:rPr>
          <w:rFonts w:ascii="Times New Roman" w:eastAsia="Times New Roman" w:hAnsi="Times New Roman" w:cs="Times New Roman"/>
          <w:color w:val="212529"/>
          <w:sz w:val="24"/>
          <w:szCs w:val="24"/>
          <w:rPrChange w:id="2067" w:author="Holli Flanagan" w:date="2025-05-09T18:30:00Z">
            <w:rPr>
              <w:rFonts w:ascii="Times New Roman" w:eastAsia="Times New Roman" w:hAnsi="Times New Roman" w:cs="Times New Roman"/>
            </w:rPr>
          </w:rPrChange>
        </w:rPr>
        <w:pPrChange w:id="2068"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Why did someone write this?</w:t>
      </w:r>
    </w:p>
    <w:p w14:paraId="1D41CF4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While a somewhat extreme example, bad naming is quite common, and makes no sense to do. A much better code block with proper naming makes things clear:</w:t>
      </w:r>
    </w:p>
    <w:p w14:paraId="00B8A4E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69B769B" w14:textId="77777777" w:rsidR="00B32DEF" w:rsidRDefault="00000000">
      <w:pPr>
        <w:numPr>
          <w:ilvl w:val="0"/>
          <w:numId w:val="32"/>
        </w:numPr>
        <w:shd w:val="clear" w:color="auto" w:fill="FFFFFF"/>
        <w:spacing w:before="180"/>
        <w:rPr>
          <w:rFonts w:ascii="Times New Roman" w:eastAsia="Times New Roman" w:hAnsi="Times New Roman" w:cs="Times New Roman"/>
        </w:rPr>
        <w:pPrChange w:id="2069"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clear what the class represents</w:t>
      </w:r>
      <w:ins w:id="2070" w:author="Holli Flanagan" w:date="2025-05-09T18:30:00Z">
        <w:r>
          <w:rPr>
            <w:rFonts w:ascii="Times New Roman" w:eastAsia="Times New Roman" w:hAnsi="Times New Roman" w:cs="Times New Roman"/>
            <w:color w:val="212529"/>
            <w:sz w:val="24"/>
            <w:szCs w:val="24"/>
          </w:rPr>
          <w:t>.</w:t>
        </w:r>
      </w:ins>
    </w:p>
    <w:p w14:paraId="5521EABB" w14:textId="77777777" w:rsidR="00B32DEF" w:rsidRDefault="00000000">
      <w:pPr>
        <w:numPr>
          <w:ilvl w:val="0"/>
          <w:numId w:val="32"/>
        </w:numPr>
        <w:shd w:val="clear" w:color="auto" w:fill="FFFFFF"/>
        <w:rPr>
          <w:rFonts w:ascii="Times New Roman" w:eastAsia="Times New Roman" w:hAnsi="Times New Roman" w:cs="Times New Roman"/>
        </w:rPr>
        <w:pPrChange w:id="2071"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It’s clear what </w:t>
      </w:r>
      <w:proofErr w:type="spellStart"/>
      <w:proofErr w:type="gramStart"/>
      <w:r>
        <w:rPr>
          <w:rFonts w:ascii="Times New Roman" w:eastAsia="Times New Roman" w:hAnsi="Times New Roman" w:cs="Times New Roman"/>
          <w:color w:val="212529"/>
          <w:sz w:val="24"/>
          <w:szCs w:val="24"/>
        </w:rPr>
        <w:t>toString</w:t>
      </w:r>
      <w:proofErr w:type="spellEnd"/>
      <w:proofErr w:type="gramEnd"/>
      <w:r>
        <w:rPr>
          <w:rFonts w:ascii="Times New Roman" w:eastAsia="Times New Roman" w:hAnsi="Times New Roman" w:cs="Times New Roman"/>
          <w:color w:val="212529"/>
          <w:sz w:val="24"/>
          <w:szCs w:val="24"/>
        </w:rPr>
        <w:t xml:space="preserve"> does</w:t>
      </w:r>
      <w:ins w:id="2072" w:author="Holli Flanagan" w:date="2025-05-09T18:31:00Z">
        <w:r>
          <w:rPr>
            <w:rFonts w:ascii="Times New Roman" w:eastAsia="Times New Roman" w:hAnsi="Times New Roman" w:cs="Times New Roman"/>
            <w:color w:val="212529"/>
            <w:sz w:val="24"/>
            <w:szCs w:val="24"/>
          </w:rPr>
          <w:t>.</w:t>
        </w:r>
      </w:ins>
    </w:p>
    <w:p w14:paraId="1136E5BF" w14:textId="77777777" w:rsidR="00B32DEF" w:rsidRDefault="00000000">
      <w:pPr>
        <w:numPr>
          <w:ilvl w:val="0"/>
          <w:numId w:val="32"/>
        </w:numPr>
        <w:shd w:val="clear" w:color="auto" w:fill="FFFFFF"/>
        <w:rPr>
          <w:rFonts w:ascii="Times New Roman" w:eastAsia="Times New Roman" w:hAnsi="Times New Roman" w:cs="Times New Roman"/>
        </w:rPr>
        <w:pPrChange w:id="2073"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It’s clear what </w:t>
      </w:r>
      <w:proofErr w:type="gramStart"/>
      <w:r>
        <w:rPr>
          <w:rFonts w:ascii="Times New Roman" w:eastAsia="Times New Roman" w:hAnsi="Times New Roman" w:cs="Times New Roman"/>
          <w:color w:val="212529"/>
          <w:sz w:val="24"/>
          <w:szCs w:val="24"/>
        </w:rPr>
        <w:t>add</w:t>
      </w:r>
      <w:proofErr w:type="gramEnd"/>
      <w:r>
        <w:rPr>
          <w:rFonts w:ascii="Times New Roman" w:eastAsia="Times New Roman" w:hAnsi="Times New Roman" w:cs="Times New Roman"/>
          <w:color w:val="212529"/>
          <w:sz w:val="24"/>
          <w:szCs w:val="24"/>
        </w:rPr>
        <w:t xml:space="preserve"> does</w:t>
      </w:r>
      <w:ins w:id="2074" w:author="Holli Flanagan" w:date="2025-05-09T18:31:00Z">
        <w:r>
          <w:rPr>
            <w:rFonts w:ascii="Times New Roman" w:eastAsia="Times New Roman" w:hAnsi="Times New Roman" w:cs="Times New Roman"/>
            <w:color w:val="212529"/>
            <w:sz w:val="24"/>
            <w:szCs w:val="24"/>
          </w:rPr>
          <w:t>.</w:t>
        </w:r>
      </w:ins>
    </w:p>
    <w:p w14:paraId="021893C0" w14:textId="77777777" w:rsidR="00B32DEF" w:rsidRDefault="00000000">
      <w:pPr>
        <w:numPr>
          <w:ilvl w:val="0"/>
          <w:numId w:val="32"/>
        </w:numPr>
        <w:shd w:val="clear" w:color="auto" w:fill="FFFFFF"/>
        <w:spacing w:after="300"/>
        <w:rPr>
          <w:rFonts w:ascii="Times New Roman" w:eastAsia="Times New Roman" w:hAnsi="Times New Roman" w:cs="Times New Roman"/>
        </w:rPr>
        <w:pPrChange w:id="2075"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clear what this is for.</w:t>
      </w:r>
    </w:p>
    <w:p w14:paraId="03E8EB8B" w14:textId="77777777" w:rsidR="00B32DEF" w:rsidRPr="00B32DEF" w:rsidRDefault="00000000">
      <w:pPr>
        <w:pStyle w:val="Heading2"/>
        <w:rPr>
          <w:rPrChange w:id="2076" w:author="Holli Flanagan" w:date="2025-05-12T14:39:00Z">
            <w:rPr>
              <w:sz w:val="34"/>
              <w:szCs w:val="34"/>
            </w:rPr>
          </w:rPrChange>
        </w:rPr>
        <w:pPrChange w:id="2077" w:author="Holli Flanagan" w:date="2025-05-12T14:39:00Z">
          <w:pPr>
            <w:pStyle w:val="Heading2"/>
            <w:keepNext w:val="0"/>
            <w:keepLines w:val="0"/>
          </w:pPr>
        </w:pPrChange>
      </w:pPr>
      <w:bookmarkStart w:id="2078" w:name="_oq3fj9i6fqcx" w:colFirst="0" w:colLast="0"/>
      <w:bookmarkEnd w:id="2078"/>
      <w:r>
        <w:rPr>
          <w:rPrChange w:id="2079" w:author="Holli Flanagan" w:date="2025-05-12T14:39:00Z">
            <w:rPr>
              <w:sz w:val="34"/>
              <w:szCs w:val="34"/>
            </w:rPr>
          </w:rPrChange>
        </w:rPr>
        <w:t>Summary</w:t>
      </w:r>
    </w:p>
    <w:p w14:paraId="19A0EF3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writing code, choosing good names that represent the objects or purpose of classes, variables, or functions makes it possible to figure out what the code does and makes it easier to maintain and use.</w:t>
      </w:r>
    </w:p>
    <w:p w14:paraId="4E05F8E5" w14:textId="77777777" w:rsidR="00B32DEF" w:rsidRPr="00B32DEF" w:rsidRDefault="00000000">
      <w:pPr>
        <w:pStyle w:val="Heading2"/>
        <w:keepNext w:val="0"/>
        <w:keepLines w:val="0"/>
        <w:spacing w:before="700"/>
        <w:rPr>
          <w:rPrChange w:id="2080" w:author="Holli Flanagan" w:date="2025-05-12T14:39:00Z">
            <w:rPr>
              <w:sz w:val="46"/>
              <w:szCs w:val="46"/>
            </w:rPr>
          </w:rPrChange>
        </w:rPr>
        <w:pPrChange w:id="2081" w:author="Holli Flanagan" w:date="2025-05-12T14:39:00Z">
          <w:pPr>
            <w:pStyle w:val="Heading1"/>
            <w:keepNext w:val="0"/>
            <w:keepLines w:val="0"/>
            <w:spacing w:before="700"/>
          </w:pPr>
        </w:pPrChange>
      </w:pPr>
      <w:bookmarkStart w:id="2082" w:name="_ie2blxvphheh" w:colFirst="0" w:colLast="0"/>
      <w:bookmarkEnd w:id="2082"/>
      <w:r>
        <w:rPr>
          <w:rPrChange w:id="2083" w:author="Holli Flanagan" w:date="2025-05-12T14:39:00Z">
            <w:rPr>
              <w:sz w:val="46"/>
              <w:szCs w:val="46"/>
            </w:rPr>
          </w:rPrChange>
        </w:rPr>
        <w:t>Next Step</w:t>
      </w:r>
    </w:p>
    <w:p w14:paraId="562A57AC" w14:textId="6DA6B996" w:rsidR="00B32DEF" w:rsidRDefault="00000000">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about some general practices to improve </w:t>
      </w:r>
      <w:ins w:id="2084" w:author="Oestreich, Julia" w:date="2025-05-15T17:25:00Z" w16du:dateUtc="2025-05-15T21:25:00Z">
        <w:r w:rsidR="005F5C79">
          <w:rPr>
            <w:rFonts w:ascii="Times New Roman" w:eastAsia="Times New Roman" w:hAnsi="Times New Roman" w:cs="Times New Roman"/>
            <w:color w:val="212529"/>
            <w:sz w:val="24"/>
            <w:szCs w:val="24"/>
          </w:rPr>
          <w:t xml:space="preserve">General </w:t>
        </w:r>
      </w:ins>
      <w:del w:id="2085" w:author="Oestreich, Julia" w:date="2025-05-15T17:25:00Z" w16du:dateUtc="2025-05-15T21:25:00Z">
        <w:r w:rsidDel="005F5C79">
          <w:rPr>
            <w:rFonts w:ascii="Times New Roman" w:eastAsia="Times New Roman" w:hAnsi="Times New Roman" w:cs="Times New Roman"/>
            <w:color w:val="212529"/>
            <w:sz w:val="24"/>
            <w:szCs w:val="24"/>
          </w:rPr>
          <w:delText>c</w:delText>
        </w:r>
      </w:del>
      <w:ins w:id="2086" w:author="Oestreich, Julia" w:date="2025-05-15T17:25:00Z" w16du:dateUtc="2025-05-15T21:25:00Z">
        <w:r w:rsidR="005F5C79">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ode </w:t>
      </w:r>
      <w:del w:id="2087" w:author="Oestreich, Julia" w:date="2025-05-15T17:25:00Z" w16du:dateUtc="2025-05-15T21:25:00Z">
        <w:r w:rsidDel="005F5C79">
          <w:rPr>
            <w:rFonts w:ascii="Times New Roman" w:eastAsia="Times New Roman" w:hAnsi="Times New Roman" w:cs="Times New Roman"/>
            <w:color w:val="212529"/>
            <w:sz w:val="24"/>
            <w:szCs w:val="24"/>
          </w:rPr>
          <w:delText>q</w:delText>
        </w:r>
      </w:del>
      <w:ins w:id="2088" w:author="Oestreich, Julia" w:date="2025-05-15T17:25:00Z" w16du:dateUtc="2025-05-15T21:25:00Z">
        <w:r w:rsidR="005F5C79">
          <w:rPr>
            <w:rFonts w:ascii="Times New Roman" w:eastAsia="Times New Roman" w:hAnsi="Times New Roman" w:cs="Times New Roman"/>
            <w:color w:val="212529"/>
            <w:sz w:val="24"/>
            <w:szCs w:val="24"/>
          </w:rPr>
          <w:t>Q</w:t>
        </w:r>
      </w:ins>
      <w:r>
        <w:rPr>
          <w:rFonts w:ascii="Times New Roman" w:eastAsia="Times New Roman" w:hAnsi="Times New Roman" w:cs="Times New Roman"/>
          <w:color w:val="212529"/>
          <w:sz w:val="24"/>
          <w:szCs w:val="24"/>
        </w:rPr>
        <w:t>uality</w:t>
      </w:r>
      <w:ins w:id="2089" w:author="Holli Flanagan" w:date="2025-05-09T18:31:00Z">
        <w:r>
          <w:rPr>
            <w:rFonts w:ascii="Times New Roman" w:eastAsia="Times New Roman" w:hAnsi="Times New Roman" w:cs="Times New Roman"/>
            <w:color w:val="212529"/>
            <w:sz w:val="24"/>
            <w:szCs w:val="24"/>
          </w:rPr>
          <w:t>.</w:t>
        </w:r>
      </w:ins>
      <w:del w:id="2090" w:author="Holli Flanagan" w:date="2025-05-09T18:31: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"https://boots-edu.github.io/textbook/text/7-exceptions_code_qual/general.html"</w:delInstrText>
        </w:r>
        <w:r>
          <w:fldChar w:fldCharType="separate"/>
        </w:r>
        <w:r>
          <w:rPr>
            <w:rFonts w:ascii="Times New Roman" w:eastAsia="Times New Roman" w:hAnsi="Times New Roman" w:cs="Times New Roman"/>
            <w:color w:val="0D6EFD"/>
            <w:sz w:val="24"/>
            <w:szCs w:val="24"/>
            <w:u w:val="single"/>
          </w:rPr>
          <w:delText>General Code Quality »</w:delText>
        </w:r>
        <w:r>
          <w:fldChar w:fldCharType="end"/>
        </w:r>
      </w:del>
      <w:r>
        <w:br w:type="page"/>
      </w:r>
    </w:p>
    <w:p w14:paraId="317247FD" w14:textId="77777777" w:rsidR="00B32DEF" w:rsidRPr="00B32DEF" w:rsidRDefault="00000000">
      <w:pPr>
        <w:pStyle w:val="Heading1"/>
        <w:rPr>
          <w:rPrChange w:id="2091" w:author="Holli Flanagan" w:date="2025-05-12T14:39:00Z">
            <w:rPr>
              <w:sz w:val="46"/>
              <w:szCs w:val="46"/>
            </w:rPr>
          </w:rPrChange>
        </w:rPr>
        <w:pPrChange w:id="2092" w:author="Holli Flanagan" w:date="2025-05-12T14:39:00Z">
          <w:pPr>
            <w:pStyle w:val="Heading1"/>
            <w:keepNext w:val="0"/>
            <w:keepLines w:val="0"/>
          </w:pPr>
        </w:pPrChange>
      </w:pPr>
      <w:bookmarkStart w:id="2093" w:name="_qaxr2683nkgp" w:colFirst="0" w:colLast="0"/>
      <w:bookmarkEnd w:id="2093"/>
      <w:r>
        <w:rPr>
          <w:rPrChange w:id="2094" w:author="Holli Flanagan" w:date="2025-05-12T14:39:00Z">
            <w:rPr>
              <w:sz w:val="46"/>
              <w:szCs w:val="46"/>
            </w:rPr>
          </w:rPrChange>
        </w:rPr>
        <w:lastRenderedPageBreak/>
        <w:t>General Code Quality</w:t>
      </w:r>
    </w:p>
    <w:p w14:paraId="08407AF9" w14:textId="77777777" w:rsidR="00B32DEF" w:rsidRPr="00B32DEF" w:rsidRDefault="00000000">
      <w:pPr>
        <w:pStyle w:val="Heading2"/>
        <w:rPr>
          <w:rPrChange w:id="2095" w:author="Holli Flanagan" w:date="2025-05-12T14:39:00Z">
            <w:rPr>
              <w:sz w:val="34"/>
              <w:szCs w:val="34"/>
            </w:rPr>
          </w:rPrChange>
        </w:rPr>
        <w:pPrChange w:id="2096" w:author="Holli Flanagan" w:date="2025-05-12T14:39:00Z">
          <w:pPr>
            <w:pStyle w:val="Heading2"/>
            <w:keepNext w:val="0"/>
            <w:keepLines w:val="0"/>
          </w:pPr>
        </w:pPrChange>
      </w:pPr>
      <w:bookmarkStart w:id="2097" w:name="_a63iiykyw3kl" w:colFirst="0" w:colLast="0"/>
      <w:bookmarkEnd w:id="2097"/>
      <w:r>
        <w:rPr>
          <w:rPrChange w:id="2098" w:author="Holli Flanagan" w:date="2025-05-12T14:39:00Z">
            <w:rPr>
              <w:sz w:val="34"/>
              <w:szCs w:val="34"/>
            </w:rPr>
          </w:rPrChange>
        </w:rPr>
        <w:t>Key Idea</w:t>
      </w:r>
    </w:p>
    <w:p w14:paraId="2CBA4F9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Programmers should always try to create efficient, readable, and maintainable code. It’s not </w:t>
      </w:r>
      <w:del w:id="2099" w:author="Holli Flanagan" w:date="2025-05-09T18:31:00Z">
        <w:r>
          <w:rPr>
            <w:rFonts w:ascii="Times New Roman" w:eastAsia="Times New Roman" w:hAnsi="Times New Roman" w:cs="Times New Roman"/>
            <w:color w:val="212529"/>
            <w:sz w:val="24"/>
            <w:szCs w:val="24"/>
          </w:rPr>
          <w:delText xml:space="preserve">that </w:delText>
        </w:r>
      </w:del>
      <w:r>
        <w:rPr>
          <w:rFonts w:ascii="Times New Roman" w:eastAsia="Times New Roman" w:hAnsi="Times New Roman" w:cs="Times New Roman"/>
          <w:color w:val="212529"/>
          <w:sz w:val="24"/>
          <w:szCs w:val="24"/>
        </w:rPr>
        <w:t>hard to do it right</w:t>
      </w:r>
      <w:ins w:id="2100" w:author="Holli Flanagan" w:date="2025-05-09T18:31:00Z">
        <w:r>
          <w:rPr>
            <w:rFonts w:ascii="Times New Roman" w:eastAsia="Times New Roman" w:hAnsi="Times New Roman" w:cs="Times New Roman"/>
            <w:color w:val="212529"/>
            <w:sz w:val="24"/>
            <w:szCs w:val="24"/>
          </w:rPr>
          <w:t>!</w:t>
        </w:r>
      </w:ins>
      <w:del w:id="2101" w:author="Holli Flanagan" w:date="2025-05-09T18:31:00Z">
        <w:r>
          <w:rPr>
            <w:rFonts w:ascii="Times New Roman" w:eastAsia="Times New Roman" w:hAnsi="Times New Roman" w:cs="Times New Roman"/>
            <w:color w:val="212529"/>
            <w:sz w:val="24"/>
            <w:szCs w:val="24"/>
          </w:rPr>
          <w:delText>.</w:delText>
        </w:r>
      </w:del>
    </w:p>
    <w:p w14:paraId="028B2E7E" w14:textId="77777777" w:rsidR="00B32DEF" w:rsidRPr="00B32DEF" w:rsidRDefault="00000000">
      <w:pPr>
        <w:pStyle w:val="Heading2"/>
        <w:rPr>
          <w:rPrChange w:id="2102" w:author="Holli Flanagan" w:date="2025-05-12T14:39:00Z">
            <w:rPr>
              <w:sz w:val="34"/>
              <w:szCs w:val="34"/>
            </w:rPr>
          </w:rPrChange>
        </w:rPr>
        <w:pPrChange w:id="2103" w:author="Holli Flanagan" w:date="2025-05-12T14:39:00Z">
          <w:pPr>
            <w:pStyle w:val="Heading2"/>
            <w:keepNext w:val="0"/>
            <w:keepLines w:val="0"/>
          </w:pPr>
        </w:pPrChange>
      </w:pPr>
      <w:bookmarkStart w:id="2104" w:name="_2fmerjxibgd7" w:colFirst="0" w:colLast="0"/>
      <w:bookmarkEnd w:id="2104"/>
      <w:r>
        <w:rPr>
          <w:rPrChange w:id="2105" w:author="Holli Flanagan" w:date="2025-05-12T14:39:00Z">
            <w:rPr>
              <w:sz w:val="34"/>
              <w:szCs w:val="34"/>
            </w:rPr>
          </w:rPrChange>
        </w:rPr>
        <w:t>Best Practices</w:t>
      </w:r>
    </w:p>
    <w:p w14:paraId="30834FD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7262B"/>
          <w:sz w:val="34"/>
          <w:szCs w:val="34"/>
        </w:rPr>
        <w:drawing>
          <wp:inline distT="114300" distB="114300" distL="114300" distR="114300" wp14:anchorId="6367489A" wp14:editId="0C591710">
            <wp:extent cx="5943600" cy="2044700"/>
            <wp:effectExtent l="9525" t="9525" r="9525" b="9525"/>
            <wp:docPr id="3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67"/>
                    <a:srcRect/>
                    <a:stretch>
                      <a:fillRect/>
                    </a:stretch>
                  </pic:blipFill>
                  <pic:spPr>
                    <a:xfrm>
                      <a:off x="0" y="0"/>
                      <a:ext cx="5943600" cy="20447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rPr>
        <w:t xml:space="preserve"> Good formatting, indenting, and consistency of style are important to maintaining a large code base. Many organizations will dictate these types of things.</w:t>
      </w:r>
    </w:p>
    <w:p w14:paraId="389A0009" w14:textId="77777777" w:rsidR="00B32DEF" w:rsidRPr="00B32DEF" w:rsidRDefault="00000000">
      <w:pPr>
        <w:numPr>
          <w:ilvl w:val="0"/>
          <w:numId w:val="37"/>
        </w:numPr>
        <w:shd w:val="clear" w:color="auto" w:fill="FFFFFF"/>
        <w:spacing w:before="180"/>
        <w:rPr>
          <w:rFonts w:ascii="Times New Roman" w:eastAsia="Times New Roman" w:hAnsi="Times New Roman" w:cs="Times New Roman"/>
          <w:color w:val="212529"/>
          <w:sz w:val="24"/>
          <w:szCs w:val="24"/>
          <w:rPrChange w:id="2106" w:author="Holli Flanagan" w:date="2025-05-09T18:31:00Z">
            <w:rPr>
              <w:rFonts w:ascii="Times New Roman" w:eastAsia="Times New Roman" w:hAnsi="Times New Roman" w:cs="Times New Roman"/>
            </w:rPr>
          </w:rPrChange>
        </w:rPr>
        <w:pPrChange w:id="2107"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Indents are 2 or 4 spaces</w:t>
      </w:r>
    </w:p>
    <w:p w14:paraId="07003476" w14:textId="77777777" w:rsidR="00B32DEF" w:rsidRPr="00B32DEF" w:rsidRDefault="00000000">
      <w:pPr>
        <w:numPr>
          <w:ilvl w:val="0"/>
          <w:numId w:val="37"/>
        </w:numPr>
        <w:shd w:val="clear" w:color="auto" w:fill="FFFFFF"/>
        <w:rPr>
          <w:rFonts w:ascii="Times New Roman" w:eastAsia="Times New Roman" w:hAnsi="Times New Roman" w:cs="Times New Roman"/>
          <w:color w:val="212529"/>
          <w:sz w:val="24"/>
          <w:szCs w:val="24"/>
          <w:rPrChange w:id="2108" w:author="Holli Flanagan" w:date="2025-05-09T18:31:00Z">
            <w:rPr>
              <w:rFonts w:ascii="Times New Roman" w:eastAsia="Times New Roman" w:hAnsi="Times New Roman" w:cs="Times New Roman"/>
            </w:rPr>
          </w:rPrChange>
        </w:rPr>
        <w:pPrChange w:id="2109"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Braces at the end of lines or on a new line</w:t>
      </w:r>
    </w:p>
    <w:p w14:paraId="2DE94884" w14:textId="77777777" w:rsidR="00B32DEF" w:rsidRPr="00B32DEF" w:rsidRDefault="00000000">
      <w:pPr>
        <w:numPr>
          <w:ilvl w:val="0"/>
          <w:numId w:val="37"/>
        </w:numPr>
        <w:shd w:val="clear" w:color="auto" w:fill="FFFFFF"/>
        <w:rPr>
          <w:rFonts w:ascii="Times New Roman" w:eastAsia="Times New Roman" w:hAnsi="Times New Roman" w:cs="Times New Roman"/>
          <w:color w:val="212529"/>
          <w:sz w:val="24"/>
          <w:szCs w:val="24"/>
          <w:rPrChange w:id="2110" w:author="Holli Flanagan" w:date="2025-05-09T18:31:00Z">
            <w:rPr>
              <w:rFonts w:ascii="Times New Roman" w:eastAsia="Times New Roman" w:hAnsi="Times New Roman" w:cs="Times New Roman"/>
            </w:rPr>
          </w:rPrChange>
        </w:rPr>
        <w:pPrChange w:id="2111"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Parameters on one line or multiple lines</w:t>
      </w:r>
    </w:p>
    <w:p w14:paraId="698FCBE3" w14:textId="77777777" w:rsidR="00B32DEF" w:rsidRPr="00B32DEF" w:rsidRDefault="00000000">
      <w:pPr>
        <w:shd w:val="clear" w:color="auto" w:fill="FFFFFF"/>
        <w:spacing w:after="300"/>
        <w:rPr>
          <w:color w:val="000000"/>
          <w:rPrChange w:id="2112" w:author="Holli Flanagan" w:date="2025-05-09T18:31:00Z">
            <w:rPr>
              <w:rFonts w:ascii="Times New Roman" w:eastAsia="Times New Roman" w:hAnsi="Times New Roman" w:cs="Times New Roman"/>
            </w:rPr>
          </w:rPrChange>
        </w:rPr>
        <w:pPrChange w:id="2113"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list goes on. There are best practices, but while many are agreed upon, some are preferences.</w:t>
      </w:r>
    </w:p>
    <w:p w14:paraId="4C8DBECC"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Rule </w:t>
      </w:r>
      <w:del w:id="2114" w:author="Holli Flanagan" w:date="2025-05-09T18:32:00Z">
        <w:r>
          <w:rPr>
            <w:rFonts w:ascii="Times New Roman" w:eastAsia="Times New Roman" w:hAnsi="Times New Roman" w:cs="Times New Roman"/>
            <w:color w:val="212529"/>
            <w:sz w:val="24"/>
            <w:szCs w:val="24"/>
            <w:highlight w:val="white"/>
          </w:rPr>
          <w:delText xml:space="preserve">number </w:delText>
        </w:r>
      </w:del>
      <w:ins w:id="2115" w:author="Holli Flanagan" w:date="2025-05-09T18:32: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1: </w:t>
      </w:r>
      <w:del w:id="2116" w:author="Holli Flanagan" w:date="2025-05-09T18:32:00Z">
        <w:r>
          <w:rPr>
            <w:rFonts w:ascii="Times New Roman" w:eastAsia="Times New Roman" w:hAnsi="Times New Roman" w:cs="Times New Roman"/>
            <w:color w:val="212529"/>
            <w:sz w:val="24"/>
            <w:szCs w:val="24"/>
            <w:highlight w:val="white"/>
          </w:rPr>
          <w:delText>b</w:delText>
        </w:r>
      </w:del>
      <w:ins w:id="2117" w:author="Holli Flanagan" w:date="2025-05-09T18:32:00Z">
        <w:r>
          <w:rPr>
            <w:rFonts w:ascii="Times New Roman" w:eastAsia="Times New Roman" w:hAnsi="Times New Roman" w:cs="Times New Roman"/>
            <w:color w:val="212529"/>
            <w:sz w:val="24"/>
            <w:szCs w:val="24"/>
            <w:highlight w:val="white"/>
          </w:rPr>
          <w:t>B</w:t>
        </w:r>
      </w:ins>
      <w:r>
        <w:rPr>
          <w:rFonts w:ascii="Times New Roman" w:eastAsia="Times New Roman" w:hAnsi="Times New Roman" w:cs="Times New Roman"/>
          <w:color w:val="212529"/>
          <w:sz w:val="24"/>
          <w:szCs w:val="24"/>
          <w:highlight w:val="white"/>
        </w:rPr>
        <w:t>e consistent.</w:t>
      </w:r>
    </w:p>
    <w:p w14:paraId="74DD7132" w14:textId="77777777" w:rsidR="00B32DEF" w:rsidRPr="00B32DEF" w:rsidRDefault="00000000">
      <w:pPr>
        <w:pStyle w:val="Heading2"/>
        <w:rPr>
          <w:rPrChange w:id="2118" w:author="Holli Flanagan" w:date="2025-05-12T14:39:00Z">
            <w:rPr>
              <w:sz w:val="34"/>
              <w:szCs w:val="34"/>
            </w:rPr>
          </w:rPrChange>
        </w:rPr>
        <w:pPrChange w:id="2119" w:author="Holli Flanagan" w:date="2025-05-12T14:39:00Z">
          <w:pPr>
            <w:pStyle w:val="Heading2"/>
            <w:keepNext w:val="0"/>
            <w:keepLines w:val="0"/>
          </w:pPr>
        </w:pPrChange>
      </w:pPr>
      <w:bookmarkStart w:id="2120" w:name="_fkjxwbqoom9u" w:colFirst="0" w:colLast="0"/>
      <w:bookmarkEnd w:id="2120"/>
      <w:r>
        <w:rPr>
          <w:rPrChange w:id="2121" w:author="Holli Flanagan" w:date="2025-05-12T14:39:00Z">
            <w:rPr>
              <w:sz w:val="34"/>
              <w:szCs w:val="34"/>
            </w:rPr>
          </w:rPrChange>
        </w:rPr>
        <w:t>Summary</w:t>
      </w:r>
    </w:p>
    <w:p w14:paraId="6E4C8A3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coding, remember you are not the only one who will look at your code. Others will be responsible for maintaining, updating, or using the code you produce. Writing </w:t>
      </w:r>
      <w:del w:id="2122" w:author="Holli Flanagan" w:date="2025-05-09T18:32:00Z">
        <w:r>
          <w:rPr>
            <w:rFonts w:ascii="Times New Roman" w:eastAsia="Times New Roman" w:hAnsi="Times New Roman" w:cs="Times New Roman"/>
            <w:color w:val="212529"/>
            <w:sz w:val="24"/>
            <w:szCs w:val="24"/>
          </w:rPr>
          <w:delText xml:space="preserve">well </w:delText>
        </w:r>
      </w:del>
      <w:r>
        <w:rPr>
          <w:rFonts w:ascii="Times New Roman" w:eastAsia="Times New Roman" w:hAnsi="Times New Roman" w:cs="Times New Roman"/>
          <w:color w:val="212529"/>
          <w:sz w:val="24"/>
          <w:szCs w:val="24"/>
        </w:rPr>
        <w:t>comments, well</w:t>
      </w:r>
      <w:ins w:id="2123" w:author="Holli Flanagan" w:date="2025-05-09T18:32:00Z">
        <w:r>
          <w:rPr>
            <w:rFonts w:ascii="Times New Roman" w:eastAsia="Times New Roman" w:hAnsi="Times New Roman" w:cs="Times New Roman"/>
            <w:color w:val="212529"/>
            <w:sz w:val="24"/>
            <w:szCs w:val="24"/>
          </w:rPr>
          <w:t>-</w:t>
        </w:r>
      </w:ins>
      <w:del w:id="2124" w:author="Holli Flanagan" w:date="2025-05-09T18:32: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named, clear</w:t>
      </w:r>
      <w:ins w:id="2125" w:author="Holli Flanagan" w:date="2025-05-09T18:3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consistent code is critical to success as a software developer.</w:t>
      </w:r>
    </w:p>
    <w:p w14:paraId="096048C4" w14:textId="77777777" w:rsidR="00B32DEF" w:rsidRPr="00B32DEF" w:rsidRDefault="00000000">
      <w:pPr>
        <w:pStyle w:val="Heading2"/>
        <w:rPr>
          <w:rPrChange w:id="2126" w:author="Holli Flanagan" w:date="2025-05-12T14:39:00Z">
            <w:rPr>
              <w:sz w:val="34"/>
              <w:szCs w:val="34"/>
            </w:rPr>
          </w:rPrChange>
        </w:rPr>
        <w:pPrChange w:id="2127" w:author="Holli Flanagan" w:date="2025-05-12T14:39:00Z">
          <w:pPr>
            <w:pStyle w:val="Heading2"/>
            <w:keepNext w:val="0"/>
            <w:keepLines w:val="0"/>
          </w:pPr>
        </w:pPrChange>
      </w:pPr>
      <w:bookmarkStart w:id="2128" w:name="_h32gjfngc5ot" w:colFirst="0" w:colLast="0"/>
      <w:bookmarkEnd w:id="2128"/>
      <w:r>
        <w:rPr>
          <w:rPrChange w:id="2129" w:author="Holli Flanagan" w:date="2025-05-12T14:39:00Z">
            <w:rPr>
              <w:sz w:val="34"/>
              <w:szCs w:val="34"/>
            </w:rPr>
          </w:rPrChange>
        </w:rPr>
        <w:t>Chapter Summary</w:t>
      </w:r>
    </w:p>
    <w:p w14:paraId="4DD42B6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order to write better programs, we must handle exceptional cases. The exception handling process (try/catch/finally) gives us a mechanism to easily handle these cases.</w:t>
      </w:r>
    </w:p>
    <w:p w14:paraId="5F91914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Code should be readable, maintainable, and understandable. Good comments are critical. Naming of functions, classes, and variables so that their names represent the information they will hold or action they will take is also important.</w:t>
      </w:r>
    </w:p>
    <w:p w14:paraId="6E7EB3CB" w14:textId="77777777" w:rsidR="00B32DEF" w:rsidRPr="00B32DEF" w:rsidRDefault="00000000">
      <w:pPr>
        <w:pStyle w:val="Heading2"/>
        <w:keepNext w:val="0"/>
        <w:keepLines w:val="0"/>
        <w:spacing w:before="700"/>
        <w:rPr>
          <w:rPrChange w:id="2130" w:author="Holli Flanagan" w:date="2025-05-12T14:39:00Z">
            <w:rPr>
              <w:sz w:val="46"/>
              <w:szCs w:val="46"/>
            </w:rPr>
          </w:rPrChange>
        </w:rPr>
        <w:pPrChange w:id="2131" w:author="Holli Flanagan" w:date="2025-05-12T14:39:00Z">
          <w:pPr>
            <w:pStyle w:val="Heading1"/>
            <w:keepNext w:val="0"/>
            <w:keepLines w:val="0"/>
            <w:spacing w:before="700"/>
          </w:pPr>
        </w:pPrChange>
      </w:pPr>
      <w:bookmarkStart w:id="2132" w:name="_mbzloi361y9v" w:colFirst="0" w:colLast="0"/>
      <w:bookmarkEnd w:id="2132"/>
      <w:r>
        <w:rPr>
          <w:rPrChange w:id="2133" w:author="Holli Flanagan" w:date="2025-05-12T14:39:00Z">
            <w:rPr>
              <w:sz w:val="46"/>
              <w:szCs w:val="46"/>
            </w:rPr>
          </w:rPrChange>
        </w:rPr>
        <w:t>Next Step</w:t>
      </w:r>
    </w:p>
    <w:p w14:paraId="0DC467A3" w14:textId="7EBA68CD" w:rsidR="00B32DEF" w:rsidRDefault="00000000">
      <w:pPr>
        <w:shd w:val="clear" w:color="auto" w:fill="FFFFFF"/>
        <w:spacing w:after="240"/>
        <w:rPr>
          <w:rFonts w:ascii="Times New Roman" w:eastAsia="Times New Roman" w:hAnsi="Times New Roman" w:cs="Times New Roman"/>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examine </w:t>
      </w:r>
      <w:del w:id="2134" w:author="Oestreich, Julia" w:date="2025-05-15T17:26:00Z" w16du:dateUtc="2025-05-15T21:26:00Z">
        <w:r w:rsidDel="000D2CC0">
          <w:rPr>
            <w:rFonts w:ascii="Times New Roman" w:eastAsia="Times New Roman" w:hAnsi="Times New Roman" w:cs="Times New Roman"/>
            <w:color w:val="212529"/>
            <w:sz w:val="24"/>
            <w:szCs w:val="24"/>
          </w:rPr>
          <w:delText>t</w:delText>
        </w:r>
      </w:del>
      <w:ins w:id="2135" w:author="Oestreich, Julia" w:date="2025-05-15T17:26:00Z" w16du:dateUtc="2025-05-15T21:26:00Z">
        <w:r w:rsidR="000D2CC0">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esting</w:t>
      </w:r>
      <w:ins w:id="2136" w:author="Holli Flanagan" w:date="2025-05-09T18:33:00Z">
        <w:r>
          <w:rPr>
            <w:rFonts w:ascii="Times New Roman" w:eastAsia="Times New Roman" w:hAnsi="Times New Roman" w:cs="Times New Roman"/>
            <w:color w:val="212529"/>
            <w:sz w:val="24"/>
            <w:szCs w:val="24"/>
          </w:rPr>
          <w:t>.</w:t>
        </w:r>
      </w:ins>
      <w:del w:id="2137" w:author="Holli Flanagan" w:date="2025-05-09T18:33: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"https://boots-edu.github.io/textbook/text/8-testing/"</w:delInstrText>
        </w:r>
        <w:r>
          <w:fldChar w:fldCharType="separate"/>
        </w:r>
        <w:r>
          <w:rPr>
            <w:rFonts w:ascii="Times New Roman" w:eastAsia="Times New Roman" w:hAnsi="Times New Roman" w:cs="Times New Roman"/>
            <w:color w:val="0D6EFD"/>
            <w:sz w:val="24"/>
            <w:szCs w:val="24"/>
            <w:u w:val="single"/>
          </w:rPr>
          <w:delText>Testing »</w:delText>
        </w:r>
        <w:r>
          <w:fldChar w:fldCharType="end"/>
        </w:r>
      </w:del>
      <w:r>
        <w:rPr>
          <w:rFonts w:ascii="Times New Roman" w:eastAsia="Times New Roman" w:hAnsi="Times New Roman" w:cs="Times New Roman"/>
          <w:sz w:val="24"/>
          <w:szCs w:val="24"/>
        </w:rPr>
        <w:t xml:space="preserve"> </w:t>
      </w:r>
      <w:r>
        <w:br w:type="page"/>
      </w:r>
    </w:p>
    <w:p w14:paraId="42C8997A" w14:textId="77777777" w:rsidR="00B32DEF" w:rsidRPr="00B32DEF" w:rsidRDefault="00000000">
      <w:pPr>
        <w:pStyle w:val="Heading1"/>
        <w:keepNext w:val="0"/>
        <w:keepLines w:val="0"/>
        <w:rPr>
          <w:rPrChange w:id="2138" w:author="Holli Flanagan" w:date="2025-05-12T14:39:00Z">
            <w:rPr>
              <w:color w:val="0D6EFD"/>
              <w:u w:val="single"/>
            </w:rPr>
          </w:rPrChange>
        </w:rPr>
      </w:pPr>
      <w:bookmarkStart w:id="2139" w:name="_h50kiv6z1cz4" w:colFirst="0" w:colLast="0"/>
      <w:bookmarkEnd w:id="2139"/>
      <w:r>
        <w:rPr>
          <w:rPrChange w:id="2140" w:author="Holli Flanagan" w:date="2025-05-12T14:39:00Z">
            <w:rPr>
              <w:sz w:val="46"/>
              <w:szCs w:val="46"/>
            </w:rPr>
          </w:rPrChange>
        </w:rPr>
        <w:lastRenderedPageBreak/>
        <w:t>Chapter 8 - Testing</w:t>
      </w:r>
    </w:p>
    <w:p w14:paraId="24B4BF2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Testing code is critical! In this chapter, we’ll discuss how to write tests for your code, including both unit tests and integration tests. We’ll also discuss how to use Jest, a popular testing framework for JavaScript and TypeScript. This will also be an opportunity to discuss anonymous functions and how they can be used in testing.</w:t>
      </w:r>
    </w:p>
    <w:p w14:paraId="451703BB" w14:textId="77777777" w:rsidR="00B32DEF" w:rsidRPr="00B32DEF" w:rsidRDefault="00000000">
      <w:pPr>
        <w:pStyle w:val="Heading1"/>
        <w:rPr>
          <w:rPrChange w:id="2141" w:author="Holli Flanagan" w:date="2025-05-12T14:39:00Z">
            <w:rPr>
              <w:rFonts w:ascii="Times New Roman" w:eastAsia="Times New Roman" w:hAnsi="Times New Roman" w:cs="Times New Roman"/>
              <w:color w:val="27262B"/>
              <w:sz w:val="46"/>
              <w:szCs w:val="46"/>
            </w:rPr>
          </w:rPrChange>
        </w:rPr>
        <w:pPrChange w:id="2142" w:author="Holli Flanagan" w:date="2025-05-12T14:39:00Z">
          <w:pPr>
            <w:shd w:val="clear" w:color="auto" w:fill="FFFFFF"/>
            <w:spacing w:after="240"/>
          </w:pPr>
        </w:pPrChange>
      </w:pPr>
      <w:r>
        <w:rPr>
          <w:rPrChange w:id="2143" w:author="Holli Flanagan" w:date="2025-05-12T14:39:00Z">
            <w:rPr>
              <w:sz w:val="46"/>
              <w:szCs w:val="46"/>
            </w:rPr>
          </w:rPrChange>
        </w:rPr>
        <w:t>Testing</w:t>
      </w:r>
    </w:p>
    <w:p w14:paraId="1EF6E35E" w14:textId="77777777" w:rsidR="00B32DEF" w:rsidRPr="00B32DEF" w:rsidRDefault="00000000">
      <w:pPr>
        <w:pStyle w:val="Heading2"/>
        <w:keepNext w:val="0"/>
        <w:keepLines w:val="0"/>
        <w:rPr>
          <w:rPrChange w:id="2144" w:author="Holli Flanagan" w:date="2025-05-12T14:39:00Z">
            <w:rPr>
              <w:sz w:val="34"/>
              <w:szCs w:val="34"/>
            </w:rPr>
          </w:rPrChange>
        </w:rPr>
      </w:pPr>
      <w:bookmarkStart w:id="2145" w:name="_l7fyj53171uq" w:colFirst="0" w:colLast="0"/>
      <w:bookmarkEnd w:id="2145"/>
      <w:r>
        <w:rPr>
          <w:rPrChange w:id="2146" w:author="Holli Flanagan" w:date="2025-05-12T14:39:00Z">
            <w:rPr>
              <w:sz w:val="34"/>
              <w:szCs w:val="34"/>
            </w:rPr>
          </w:rPrChange>
        </w:rPr>
        <w:t>Key Idea</w:t>
      </w:r>
    </w:p>
    <w:p w14:paraId="007D5D1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 xml:space="preserve">Software </w:t>
      </w:r>
      <w:del w:id="2147" w:author="Holli Flanagan" w:date="2025-05-09T18:33:00Z">
        <w:r>
          <w:rPr>
            <w:rFonts w:ascii="Times New Roman" w:eastAsia="Times New Roman" w:hAnsi="Times New Roman" w:cs="Times New Roman"/>
            <w:i/>
            <w:color w:val="212529"/>
            <w:sz w:val="24"/>
            <w:szCs w:val="24"/>
          </w:rPr>
          <w:delText>T</w:delText>
        </w:r>
      </w:del>
      <w:ins w:id="2148" w:author="Holli Flanagan" w:date="2025-05-09T18:33:00Z">
        <w:r>
          <w:rPr>
            <w:rFonts w:ascii="Times New Roman" w:eastAsia="Times New Roman" w:hAnsi="Times New Roman" w:cs="Times New Roman"/>
            <w:i/>
            <w:color w:val="212529"/>
            <w:sz w:val="24"/>
            <w:szCs w:val="24"/>
          </w:rPr>
          <w:t>t</w:t>
        </w:r>
      </w:ins>
      <w:r>
        <w:rPr>
          <w:rFonts w:ascii="Times New Roman" w:eastAsia="Times New Roman" w:hAnsi="Times New Roman" w:cs="Times New Roman"/>
          <w:i/>
          <w:color w:val="212529"/>
          <w:sz w:val="24"/>
          <w:szCs w:val="24"/>
        </w:rPr>
        <w:t>esting</w:t>
      </w:r>
      <w:r>
        <w:rPr>
          <w:rFonts w:ascii="Times New Roman" w:eastAsia="Times New Roman" w:hAnsi="Times New Roman" w:cs="Times New Roman"/>
          <w:color w:val="212529"/>
          <w:sz w:val="24"/>
          <w:szCs w:val="24"/>
        </w:rPr>
        <w:t xml:space="preserve"> is the process of validating that software is bug free and meets requirements.</w:t>
      </w:r>
    </w:p>
    <w:p w14:paraId="64695AA7" w14:textId="77777777" w:rsidR="00B32DEF" w:rsidRPr="00B32DEF" w:rsidRDefault="00000000">
      <w:pPr>
        <w:pStyle w:val="Heading2"/>
        <w:rPr>
          <w:rPrChange w:id="2149" w:author="Holli Flanagan" w:date="2025-05-12T14:40:00Z">
            <w:rPr>
              <w:sz w:val="34"/>
              <w:szCs w:val="34"/>
            </w:rPr>
          </w:rPrChange>
        </w:rPr>
        <w:pPrChange w:id="2150" w:author="Holli Flanagan" w:date="2025-05-12T14:40:00Z">
          <w:pPr>
            <w:pStyle w:val="Heading2"/>
            <w:keepNext w:val="0"/>
            <w:keepLines w:val="0"/>
          </w:pPr>
        </w:pPrChange>
      </w:pPr>
      <w:bookmarkStart w:id="2151" w:name="_hgidq8rilrhr" w:colFirst="0" w:colLast="0"/>
      <w:bookmarkEnd w:id="2151"/>
      <w:r>
        <w:rPr>
          <w:rPrChange w:id="2152" w:author="Holli Flanagan" w:date="2025-05-12T14:40:00Z">
            <w:rPr>
              <w:sz w:val="34"/>
              <w:szCs w:val="34"/>
            </w:rPr>
          </w:rPrChange>
        </w:rPr>
        <w:t>General</w:t>
      </w:r>
    </w:p>
    <w:p w14:paraId="38C798F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we </w:t>
      </w:r>
      <w:ins w:id="2153" w:author="Holli Flanagan" w:date="2025-05-09T18:33:00Z">
        <w:r>
          <w:rPr>
            <w:rFonts w:ascii="Times New Roman" w:eastAsia="Times New Roman" w:hAnsi="Times New Roman" w:cs="Times New Roman"/>
            <w:color w:val="212529"/>
            <w:sz w:val="24"/>
            <w:szCs w:val="24"/>
          </w:rPr>
          <w:t>must do</w:t>
        </w:r>
      </w:ins>
      <w:del w:id="2154" w:author="Holli Flanagan" w:date="2025-05-09T18:33:00Z">
        <w:r>
          <w:rPr>
            <w:rFonts w:ascii="Times New Roman" w:eastAsia="Times New Roman" w:hAnsi="Times New Roman" w:cs="Times New Roman"/>
            <w:color w:val="212529"/>
            <w:sz w:val="24"/>
            <w:szCs w:val="24"/>
          </w:rPr>
          <w:delText>are concerned with</w:delText>
        </w:r>
      </w:del>
      <w:r>
        <w:rPr>
          <w:rFonts w:ascii="Times New Roman" w:eastAsia="Times New Roman" w:hAnsi="Times New Roman" w:cs="Times New Roman"/>
          <w:color w:val="212529"/>
          <w:sz w:val="24"/>
          <w:szCs w:val="24"/>
        </w:rPr>
        <w:t xml:space="preserve"> in software testing:</w:t>
      </w:r>
    </w:p>
    <w:p w14:paraId="5C43973D" w14:textId="77777777" w:rsidR="00B32DEF" w:rsidRPr="00B32DEF" w:rsidRDefault="00000000">
      <w:pPr>
        <w:numPr>
          <w:ilvl w:val="0"/>
          <w:numId w:val="89"/>
        </w:numPr>
        <w:shd w:val="clear" w:color="auto" w:fill="FFFFFF"/>
        <w:spacing w:before="180"/>
        <w:rPr>
          <w:rFonts w:ascii="Times New Roman" w:eastAsia="Times New Roman" w:hAnsi="Times New Roman" w:cs="Times New Roman"/>
          <w:color w:val="212529"/>
          <w:sz w:val="24"/>
          <w:szCs w:val="24"/>
          <w:rPrChange w:id="2155" w:author="Holli Flanagan" w:date="2025-05-09T18:33:00Z">
            <w:rPr>
              <w:rFonts w:ascii="Times New Roman" w:eastAsia="Times New Roman" w:hAnsi="Times New Roman" w:cs="Times New Roman"/>
            </w:rPr>
          </w:rPrChange>
        </w:rPr>
        <w:pPrChange w:id="2156" w:author="Holli Flanagan" w:date="2025-05-09T18:33:00Z">
          <w:pPr>
            <w:numPr>
              <w:numId w:val="162"/>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Validate</w:t>
      </w:r>
      <w:proofErr w:type="gramEnd"/>
      <w:r>
        <w:rPr>
          <w:rFonts w:ascii="Times New Roman" w:eastAsia="Times New Roman" w:hAnsi="Times New Roman" w:cs="Times New Roman"/>
          <w:color w:val="212529"/>
          <w:sz w:val="24"/>
          <w:szCs w:val="24"/>
        </w:rPr>
        <w:t xml:space="preserve"> the software is bug free</w:t>
      </w:r>
      <w:ins w:id="2157" w:author="Holli Flanagan" w:date="2025-05-09T18:34:00Z">
        <w:r>
          <w:rPr>
            <w:rFonts w:ascii="Times New Roman" w:eastAsia="Times New Roman" w:hAnsi="Times New Roman" w:cs="Times New Roman"/>
            <w:color w:val="212529"/>
            <w:sz w:val="24"/>
            <w:szCs w:val="24"/>
          </w:rPr>
          <w:t>.</w:t>
        </w:r>
      </w:ins>
    </w:p>
    <w:p w14:paraId="280DEDC2" w14:textId="77777777" w:rsidR="00B32DEF" w:rsidRPr="00B32DEF" w:rsidRDefault="00000000">
      <w:pPr>
        <w:numPr>
          <w:ilvl w:val="0"/>
          <w:numId w:val="89"/>
        </w:numPr>
        <w:shd w:val="clear" w:color="auto" w:fill="FFFFFF"/>
        <w:rPr>
          <w:rFonts w:ascii="Times New Roman" w:eastAsia="Times New Roman" w:hAnsi="Times New Roman" w:cs="Times New Roman"/>
          <w:color w:val="212529"/>
          <w:sz w:val="24"/>
          <w:szCs w:val="24"/>
          <w:rPrChange w:id="2158" w:author="Holli Flanagan" w:date="2025-05-09T18:33:00Z">
            <w:rPr>
              <w:rFonts w:ascii="Times New Roman" w:eastAsia="Times New Roman" w:hAnsi="Times New Roman" w:cs="Times New Roman"/>
            </w:rPr>
          </w:rPrChange>
        </w:rPr>
        <w:pPrChange w:id="2159" w:author="Holli Flanagan" w:date="2025-05-09T18:33:00Z">
          <w:pPr>
            <w:numPr>
              <w:numId w:val="162"/>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Validate</w:t>
      </w:r>
      <w:proofErr w:type="gramEnd"/>
      <w:r>
        <w:rPr>
          <w:rFonts w:ascii="Times New Roman" w:eastAsia="Times New Roman" w:hAnsi="Times New Roman" w:cs="Times New Roman"/>
          <w:color w:val="212529"/>
          <w:sz w:val="24"/>
          <w:szCs w:val="24"/>
        </w:rPr>
        <w:t xml:space="preserve"> the software meets requirements</w:t>
      </w:r>
      <w:ins w:id="2160" w:author="Holli Flanagan" w:date="2025-05-09T18:34:00Z">
        <w:r>
          <w:rPr>
            <w:rFonts w:ascii="Times New Roman" w:eastAsia="Times New Roman" w:hAnsi="Times New Roman" w:cs="Times New Roman"/>
            <w:color w:val="212529"/>
            <w:sz w:val="24"/>
            <w:szCs w:val="24"/>
          </w:rPr>
          <w:t>.</w:t>
        </w:r>
      </w:ins>
    </w:p>
    <w:p w14:paraId="3966E2D9" w14:textId="77777777" w:rsidR="00B32DEF" w:rsidRPr="00B32DEF" w:rsidRDefault="00000000">
      <w:pPr>
        <w:numPr>
          <w:ilvl w:val="0"/>
          <w:numId w:val="89"/>
        </w:numPr>
        <w:shd w:val="clear" w:color="auto" w:fill="FFFFFF"/>
        <w:rPr>
          <w:rFonts w:ascii="Times New Roman" w:eastAsia="Times New Roman" w:hAnsi="Times New Roman" w:cs="Times New Roman"/>
          <w:color w:val="212529"/>
          <w:sz w:val="24"/>
          <w:szCs w:val="24"/>
          <w:rPrChange w:id="2161" w:author="Holli Flanagan" w:date="2025-05-09T18:33:00Z">
            <w:rPr>
              <w:rFonts w:ascii="Times New Roman" w:eastAsia="Times New Roman" w:hAnsi="Times New Roman" w:cs="Times New Roman"/>
            </w:rPr>
          </w:rPrChange>
        </w:rPr>
        <w:pPrChange w:id="2162" w:author="Holli Flanagan" w:date="2025-05-09T18:33:00Z">
          <w:pPr>
            <w:numPr>
              <w:numId w:val="162"/>
            </w:numPr>
            <w:shd w:val="clear" w:color="auto" w:fill="FFFFFF"/>
            <w:spacing w:before="180" w:after="300"/>
            <w:ind w:left="720" w:hanging="360"/>
          </w:pPr>
        </w:pPrChange>
      </w:pPr>
      <w:r>
        <w:rPr>
          <w:rFonts w:ascii="Times New Roman" w:eastAsia="Times New Roman" w:hAnsi="Times New Roman" w:cs="Times New Roman"/>
          <w:color w:val="212529"/>
          <w:sz w:val="24"/>
          <w:szCs w:val="24"/>
        </w:rPr>
        <w:t>Validate the software behaves as expected on boundary cases</w:t>
      </w:r>
      <w:ins w:id="2163" w:author="Holli Flanagan" w:date="2025-05-09T18:34:00Z">
        <w:r>
          <w:rPr>
            <w:rFonts w:ascii="Times New Roman" w:eastAsia="Times New Roman" w:hAnsi="Times New Roman" w:cs="Times New Roman"/>
            <w:color w:val="212529"/>
            <w:sz w:val="24"/>
            <w:szCs w:val="24"/>
          </w:rPr>
          <w:t>.</w:t>
        </w:r>
      </w:ins>
    </w:p>
    <w:p w14:paraId="3B198197" w14:textId="77777777" w:rsidR="00B32DEF" w:rsidRPr="00B32DEF" w:rsidRDefault="00000000">
      <w:pPr>
        <w:numPr>
          <w:ilvl w:val="0"/>
          <w:numId w:val="89"/>
        </w:numPr>
        <w:shd w:val="clear" w:color="auto" w:fill="FFFFFF"/>
        <w:spacing w:after="300"/>
        <w:rPr>
          <w:rFonts w:ascii="Times New Roman" w:eastAsia="Times New Roman" w:hAnsi="Times New Roman" w:cs="Times New Roman"/>
          <w:color w:val="212529"/>
          <w:sz w:val="24"/>
          <w:szCs w:val="24"/>
          <w:rPrChange w:id="2164" w:author="Holli Flanagan" w:date="2025-05-09T18:33:00Z">
            <w:rPr>
              <w:rFonts w:ascii="Times New Roman" w:eastAsia="Times New Roman" w:hAnsi="Times New Roman" w:cs="Times New Roman"/>
            </w:rPr>
          </w:rPrChange>
        </w:rPr>
        <w:pPrChange w:id="2165" w:author="Holli Flanagan" w:date="2025-05-09T18:33:00Z">
          <w:pPr>
            <w:numPr>
              <w:numId w:val="16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Validate the software behaves as expected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exceptional cases</w:t>
      </w:r>
      <w:ins w:id="2166" w:author="Holli Flanagan" w:date="2025-05-09T18:34:00Z">
        <w:r>
          <w:rPr>
            <w:rFonts w:ascii="Times New Roman" w:eastAsia="Times New Roman" w:hAnsi="Times New Roman" w:cs="Times New Roman"/>
            <w:color w:val="212529"/>
            <w:sz w:val="24"/>
            <w:szCs w:val="24"/>
          </w:rPr>
          <w:t>.</w:t>
        </w:r>
      </w:ins>
    </w:p>
    <w:p w14:paraId="5C8D40C4" w14:textId="77777777" w:rsidR="00B32DEF" w:rsidRPr="00B32DEF" w:rsidRDefault="00000000">
      <w:pPr>
        <w:pStyle w:val="Heading2"/>
        <w:rPr>
          <w:rPrChange w:id="2167" w:author="Holli Flanagan" w:date="2025-05-12T14:40:00Z">
            <w:rPr>
              <w:sz w:val="34"/>
              <w:szCs w:val="34"/>
            </w:rPr>
          </w:rPrChange>
        </w:rPr>
        <w:pPrChange w:id="2168" w:author="Holli Flanagan" w:date="2025-05-12T14:40:00Z">
          <w:pPr>
            <w:pStyle w:val="Heading2"/>
            <w:keepNext w:val="0"/>
            <w:keepLines w:val="0"/>
          </w:pPr>
        </w:pPrChange>
      </w:pPr>
      <w:bookmarkStart w:id="2169" w:name="_ioq1a0hoagrr" w:colFirst="0" w:colLast="0"/>
      <w:bookmarkEnd w:id="2169"/>
      <w:r>
        <w:rPr>
          <w:rPrChange w:id="2170" w:author="Holli Flanagan" w:date="2025-05-12T14:40:00Z">
            <w:rPr>
              <w:sz w:val="34"/>
              <w:szCs w:val="34"/>
            </w:rPr>
          </w:rPrChange>
        </w:rPr>
        <w:t>Verification and Validation</w:t>
      </w:r>
    </w:p>
    <w:p w14:paraId="31FA80E9" w14:textId="77777777" w:rsidR="00B32DEF" w:rsidRPr="00B32DEF" w:rsidRDefault="00000000">
      <w:pPr>
        <w:shd w:val="clear" w:color="auto" w:fill="FFFFFF"/>
        <w:spacing w:before="180"/>
        <w:rPr>
          <w:color w:val="000000"/>
          <w:rPrChange w:id="2171" w:author="Holli Flanagan" w:date="2025-05-09T18:34:00Z">
            <w:rPr>
              <w:rFonts w:ascii="Times New Roman" w:eastAsia="Times New Roman" w:hAnsi="Times New Roman" w:cs="Times New Roman"/>
            </w:rPr>
          </w:rPrChange>
        </w:rPr>
        <w:pPrChange w:id="2172" w:author="Holli Flanagan" w:date="2025-05-09T18:34:00Z">
          <w:pPr>
            <w:numPr>
              <w:numId w:val="159"/>
            </w:numPr>
            <w:shd w:val="clear" w:color="auto" w:fill="FFFFFF"/>
            <w:spacing w:before="180" w:after="300"/>
            <w:ind w:left="720" w:hanging="360"/>
          </w:pPr>
        </w:pPrChange>
      </w:pPr>
      <w:r>
        <w:rPr>
          <w:rFonts w:ascii="Times New Roman" w:eastAsia="Times New Roman" w:hAnsi="Times New Roman" w:cs="Times New Roman"/>
          <w:i/>
          <w:color w:val="212529"/>
          <w:sz w:val="24"/>
          <w:szCs w:val="24"/>
        </w:rPr>
        <w:t>Verification</w:t>
      </w:r>
      <w:r>
        <w:rPr>
          <w:rFonts w:ascii="Times New Roman" w:eastAsia="Times New Roman" w:hAnsi="Times New Roman" w:cs="Times New Roman"/>
          <w:color w:val="212529"/>
          <w:sz w:val="24"/>
          <w:szCs w:val="24"/>
        </w:rPr>
        <w:t xml:space="preserve"> refers to the set of tasks that ensure that the software correctly implements a specific function. It means “Are we building the product correctly?”</w:t>
      </w:r>
      <w:del w:id="2173" w:author="Holli Flanagan" w:date="2025-05-09T18:34:00Z">
        <w:r>
          <w:rPr>
            <w:rFonts w:ascii="Times New Roman" w:eastAsia="Times New Roman" w:hAnsi="Times New Roman" w:cs="Times New Roman"/>
            <w:color w:val="212529"/>
            <w:sz w:val="24"/>
            <w:szCs w:val="24"/>
          </w:rPr>
          <w:delText>.</w:delText>
        </w:r>
      </w:del>
    </w:p>
    <w:p w14:paraId="72303F16" w14:textId="77777777" w:rsidR="00B32DEF" w:rsidRPr="00B32DEF" w:rsidRDefault="00000000">
      <w:pPr>
        <w:shd w:val="clear" w:color="auto" w:fill="FFFFFF"/>
        <w:spacing w:after="300"/>
        <w:rPr>
          <w:color w:val="000000"/>
          <w:rPrChange w:id="2174" w:author="Holli Flanagan" w:date="2025-05-09T18:34:00Z">
            <w:rPr>
              <w:rFonts w:ascii="Times New Roman" w:eastAsia="Times New Roman" w:hAnsi="Times New Roman" w:cs="Times New Roman"/>
            </w:rPr>
          </w:rPrChange>
        </w:rPr>
        <w:pPrChange w:id="2175" w:author="Holli Flanagan" w:date="2025-05-09T18:34:00Z">
          <w:pPr>
            <w:numPr>
              <w:numId w:val="159"/>
            </w:numPr>
            <w:shd w:val="clear" w:color="auto" w:fill="FFFFFF"/>
            <w:spacing w:before="180" w:after="300"/>
            <w:ind w:left="720" w:hanging="360"/>
          </w:pPr>
        </w:pPrChange>
      </w:pPr>
      <w:r>
        <w:rPr>
          <w:rFonts w:ascii="Times New Roman" w:eastAsia="Times New Roman" w:hAnsi="Times New Roman" w:cs="Times New Roman"/>
          <w:i/>
          <w:color w:val="212529"/>
          <w:sz w:val="24"/>
          <w:szCs w:val="24"/>
        </w:rPr>
        <w:t>Validation</w:t>
      </w:r>
      <w:r>
        <w:rPr>
          <w:rFonts w:ascii="Times New Roman" w:eastAsia="Times New Roman" w:hAnsi="Times New Roman" w:cs="Times New Roman"/>
          <w:color w:val="212529"/>
          <w:sz w:val="24"/>
          <w:szCs w:val="24"/>
        </w:rPr>
        <w:t xml:space="preserve"> refers to a different set of tasks that ensure that the software that has been built is traceable to customer requirements. It means “Are we building the correct product?”</w:t>
      </w:r>
      <w:del w:id="2176" w:author="Holli Flanagan" w:date="2025-05-09T18:34:00Z">
        <w:r>
          <w:rPr>
            <w:rFonts w:ascii="Times New Roman" w:eastAsia="Times New Roman" w:hAnsi="Times New Roman" w:cs="Times New Roman"/>
            <w:color w:val="212529"/>
            <w:sz w:val="24"/>
            <w:szCs w:val="24"/>
          </w:rPr>
          <w:delText>.</w:delText>
        </w:r>
      </w:del>
    </w:p>
    <w:p w14:paraId="3FF12408" w14:textId="77777777" w:rsidR="00B32DEF" w:rsidRPr="00B32DEF" w:rsidRDefault="00000000">
      <w:pPr>
        <w:pStyle w:val="Heading2"/>
        <w:rPr>
          <w:rPrChange w:id="2177" w:author="Holli Flanagan" w:date="2025-05-12T14:40:00Z">
            <w:rPr>
              <w:sz w:val="34"/>
              <w:szCs w:val="34"/>
            </w:rPr>
          </w:rPrChange>
        </w:rPr>
        <w:pPrChange w:id="2178" w:author="Holli Flanagan" w:date="2025-05-12T14:40:00Z">
          <w:pPr>
            <w:pStyle w:val="Heading2"/>
            <w:keepNext w:val="0"/>
            <w:keepLines w:val="0"/>
          </w:pPr>
        </w:pPrChange>
      </w:pPr>
      <w:bookmarkStart w:id="2179" w:name="_xhg0338155sr" w:colFirst="0" w:colLast="0"/>
      <w:bookmarkEnd w:id="2179"/>
      <w:r>
        <w:rPr>
          <w:rPrChange w:id="2180" w:author="Holli Flanagan" w:date="2025-05-12T14:40:00Z">
            <w:rPr>
              <w:sz w:val="34"/>
              <w:szCs w:val="34"/>
            </w:rPr>
          </w:rPrChange>
        </w:rPr>
        <w:t>Motivation</w:t>
      </w:r>
    </w:p>
    <w:p w14:paraId="2100164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little history to motivate the discussion.</w:t>
      </w:r>
    </w:p>
    <w:p w14:paraId="1B62A32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Software bugs can be expensive, but they can also be very dangerous. Here are a few examples of software bugs causing terrible outcomes:</w:t>
      </w:r>
    </w:p>
    <w:p w14:paraId="321A5D26" w14:textId="77777777" w:rsidR="00B32DEF" w:rsidRPr="00B32DEF" w:rsidRDefault="00000000">
      <w:pPr>
        <w:numPr>
          <w:ilvl w:val="0"/>
          <w:numId w:val="304"/>
        </w:numPr>
        <w:shd w:val="clear" w:color="auto" w:fill="FFFFFF"/>
        <w:spacing w:before="180"/>
        <w:rPr>
          <w:rFonts w:ascii="Times New Roman" w:eastAsia="Times New Roman" w:hAnsi="Times New Roman" w:cs="Times New Roman"/>
          <w:color w:val="212529"/>
          <w:sz w:val="24"/>
          <w:szCs w:val="24"/>
          <w:rPrChange w:id="2181" w:author="Holli Flanagan" w:date="2025-05-09T18:35:00Z">
            <w:rPr>
              <w:rFonts w:ascii="Times New Roman" w:eastAsia="Times New Roman" w:hAnsi="Times New Roman" w:cs="Times New Roman"/>
            </w:rPr>
          </w:rPrChange>
        </w:rPr>
        <w:pPrChange w:id="2182"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1985: Canada’s Therac-25 radiation therapy malfunctioned due to a software bug and resulted in lethal radiation doses to patients.</w:t>
      </w:r>
    </w:p>
    <w:p w14:paraId="38743AF2" w14:textId="77777777" w:rsidR="00B32DEF" w:rsidRPr="00B32DEF" w:rsidRDefault="00000000">
      <w:pPr>
        <w:numPr>
          <w:ilvl w:val="0"/>
          <w:numId w:val="304"/>
        </w:numPr>
        <w:shd w:val="clear" w:color="auto" w:fill="FFFFFF"/>
        <w:rPr>
          <w:rFonts w:ascii="Times New Roman" w:eastAsia="Times New Roman" w:hAnsi="Times New Roman" w:cs="Times New Roman"/>
          <w:color w:val="212529"/>
          <w:sz w:val="24"/>
          <w:szCs w:val="24"/>
          <w:rPrChange w:id="2183" w:author="Holli Flanagan" w:date="2025-05-09T18:35:00Z">
            <w:rPr>
              <w:rFonts w:ascii="Times New Roman" w:eastAsia="Times New Roman" w:hAnsi="Times New Roman" w:cs="Times New Roman"/>
            </w:rPr>
          </w:rPrChange>
        </w:rPr>
        <w:pPrChange w:id="2184"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1994: China Airlines Airbus A300 crashed due to a software bug killing 264 people.</w:t>
      </w:r>
    </w:p>
    <w:p w14:paraId="5E061BF8" w14:textId="77777777" w:rsidR="00B32DEF" w:rsidRPr="00B32DEF" w:rsidRDefault="00000000">
      <w:pPr>
        <w:numPr>
          <w:ilvl w:val="0"/>
          <w:numId w:val="304"/>
        </w:numPr>
        <w:shd w:val="clear" w:color="auto" w:fill="FFFFFF"/>
        <w:rPr>
          <w:rFonts w:ascii="Times New Roman" w:eastAsia="Times New Roman" w:hAnsi="Times New Roman" w:cs="Times New Roman"/>
          <w:color w:val="212529"/>
          <w:sz w:val="24"/>
          <w:szCs w:val="24"/>
          <w:rPrChange w:id="2185" w:author="Holli Flanagan" w:date="2025-05-09T18:35:00Z">
            <w:rPr>
              <w:rFonts w:ascii="Times New Roman" w:eastAsia="Times New Roman" w:hAnsi="Times New Roman" w:cs="Times New Roman"/>
            </w:rPr>
          </w:rPrChange>
        </w:rPr>
        <w:pPrChange w:id="2186"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1999: A software bug caused the failure of a $1.2 billion military satellite launch.</w:t>
      </w:r>
    </w:p>
    <w:p w14:paraId="2B6BF2EE" w14:textId="77777777" w:rsidR="00B32DEF" w:rsidRPr="00B32DEF" w:rsidRDefault="00000000">
      <w:pPr>
        <w:numPr>
          <w:ilvl w:val="0"/>
          <w:numId w:val="304"/>
        </w:numPr>
        <w:shd w:val="clear" w:color="auto" w:fill="FFFFFF"/>
        <w:rPr>
          <w:del w:id="2187" w:author="Holli Flanagan" w:date="2025-05-09T18:35:00Z"/>
          <w:rFonts w:ascii="Times New Roman" w:eastAsia="Times New Roman" w:hAnsi="Times New Roman" w:cs="Times New Roman"/>
          <w:color w:val="212529"/>
          <w:sz w:val="24"/>
          <w:szCs w:val="24"/>
          <w:rPrChange w:id="2188" w:author="Holli Flanagan" w:date="2025-05-09T18:35:00Z">
            <w:rPr>
              <w:del w:id="2189" w:author="Holli Flanagan" w:date="2025-05-09T18:35:00Z"/>
              <w:rFonts w:ascii="Times New Roman" w:eastAsia="Times New Roman" w:hAnsi="Times New Roman" w:cs="Times New Roman"/>
            </w:rPr>
          </w:rPrChange>
        </w:rPr>
        <w:pPrChange w:id="2190"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2015: A software bug in an F-35 resulted in it being unable to detect targets correctly.</w:t>
      </w:r>
      <w:ins w:id="2191" w:author="Holli Flanagan" w:date="2025-05-09T18:35:00Z">
        <w:r>
          <w:rPr>
            <w:rFonts w:ascii="Times New Roman" w:eastAsia="Times New Roman" w:hAnsi="Times New Roman" w:cs="Times New Roman"/>
            <w:color w:val="212529"/>
            <w:sz w:val="24"/>
            <w:szCs w:val="24"/>
          </w:rPr>
          <w:t xml:space="preserve"> </w:t>
        </w:r>
      </w:ins>
    </w:p>
    <w:p w14:paraId="67535546" w14:textId="77777777" w:rsidR="00B32DEF" w:rsidRPr="00B32DEF" w:rsidRDefault="00000000">
      <w:pPr>
        <w:numPr>
          <w:ilvl w:val="0"/>
          <w:numId w:val="304"/>
        </w:numPr>
        <w:shd w:val="clear" w:color="auto" w:fill="FFFFFF"/>
        <w:rPr>
          <w:del w:id="2192" w:author="Holli Flanagan" w:date="2025-05-09T18:35:00Z"/>
          <w:rFonts w:ascii="Times New Roman" w:eastAsia="Times New Roman" w:hAnsi="Times New Roman" w:cs="Times New Roman"/>
          <w:color w:val="212529"/>
          <w:sz w:val="24"/>
          <w:szCs w:val="24"/>
          <w:rPrChange w:id="2193" w:author="Holli Flanagan" w:date="2025-05-09T18:35:00Z">
            <w:rPr>
              <w:del w:id="2194" w:author="Holli Flanagan" w:date="2025-05-09T18:35:00Z"/>
              <w:rFonts w:ascii="Times New Roman" w:eastAsia="Times New Roman" w:hAnsi="Times New Roman" w:cs="Times New Roman"/>
            </w:rPr>
          </w:rPrChange>
        </w:rPr>
        <w:pPrChange w:id="2195" w:author="Holli Flanagan" w:date="2025-05-09T18:35:00Z">
          <w:pPr>
            <w:numPr>
              <w:numId w:val="208"/>
            </w:numPr>
            <w:shd w:val="clear" w:color="auto" w:fill="FFFFFF"/>
            <w:spacing w:before="180" w:after="300"/>
            <w:ind w:left="720" w:hanging="360"/>
          </w:pPr>
        </w:pPrChange>
      </w:pPr>
      <w:commentRangeStart w:id="2196"/>
      <w:r>
        <w:rPr>
          <w:rFonts w:ascii="Times New Roman" w:eastAsia="Times New Roman" w:hAnsi="Times New Roman" w:cs="Times New Roman"/>
          <w:color w:val="212529"/>
          <w:sz w:val="24"/>
          <w:szCs w:val="24"/>
        </w:rPr>
        <w:lastRenderedPageBreak/>
        <w:t>Starbucks was forced to close more than 60% of its outlet in the U.S. and Canada due to a software failure in its POS system.</w:t>
      </w:r>
      <w:ins w:id="2197" w:author="Holli Flanagan" w:date="2025-05-09T18:35:00Z">
        <w:r>
          <w:rPr>
            <w:rFonts w:ascii="Times New Roman" w:eastAsia="Times New Roman" w:hAnsi="Times New Roman" w:cs="Times New Roman"/>
            <w:color w:val="212529"/>
            <w:sz w:val="24"/>
            <w:szCs w:val="24"/>
          </w:rPr>
          <w:t xml:space="preserve"> </w:t>
        </w:r>
      </w:ins>
    </w:p>
    <w:p w14:paraId="02FB3CD8" w14:textId="77777777" w:rsidR="00B32DEF" w:rsidRPr="00B32DEF" w:rsidRDefault="00000000">
      <w:pPr>
        <w:numPr>
          <w:ilvl w:val="0"/>
          <w:numId w:val="208"/>
        </w:numPr>
        <w:shd w:val="clear" w:color="auto" w:fill="FFFFFF"/>
        <w:spacing w:after="300"/>
        <w:rPr>
          <w:rFonts w:ascii="Times New Roman" w:eastAsia="Times New Roman" w:hAnsi="Times New Roman" w:cs="Times New Roman"/>
          <w:color w:val="212529"/>
          <w:sz w:val="24"/>
          <w:szCs w:val="24"/>
          <w:rPrChange w:id="2198" w:author="Holli Flanagan" w:date="2025-05-09T18:35:00Z">
            <w:rPr>
              <w:rFonts w:ascii="Times New Roman" w:eastAsia="Times New Roman" w:hAnsi="Times New Roman" w:cs="Times New Roman"/>
            </w:rPr>
          </w:rPrChange>
        </w:rPr>
        <w:pPrChange w:id="2199"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Nissan cars were forced to recall 1 million cars from the market due to a software failure in the car’s airbag sensory detectors.</w:t>
      </w:r>
      <w:commentRangeEnd w:id="2196"/>
      <w:r>
        <w:commentReference w:id="2196"/>
      </w:r>
    </w:p>
    <w:p w14:paraId="7B59D8D9" w14:textId="77777777" w:rsidR="00B32DEF" w:rsidRDefault="00000000">
      <w:pPr>
        <w:shd w:val="clear" w:color="auto" w:fill="FFFFFF"/>
        <w:spacing w:after="240"/>
        <w:rPr>
          <w:del w:id="2200" w:author="Holli Flanagan" w:date="2025-05-09T18:34:00Z"/>
          <w:rFonts w:ascii="Times New Roman" w:eastAsia="Times New Roman" w:hAnsi="Times New Roman" w:cs="Times New Roman"/>
          <w:i/>
          <w:color w:val="212529"/>
          <w:sz w:val="24"/>
          <w:szCs w:val="24"/>
        </w:rPr>
      </w:pPr>
      <w:ins w:id="2201" w:author="Holli Flanagan" w:date="2025-05-09T18:34:00Z">
        <w:r>
          <w:rPr>
            <w:rFonts w:ascii="Times New Roman" w:eastAsia="Times New Roman" w:hAnsi="Times New Roman" w:cs="Times New Roman"/>
            <w:color w:val="212529"/>
            <w:sz w:val="24"/>
            <w:szCs w:val="24"/>
          </w:rPr>
          <w:t xml:space="preserve">In other words, we have to get it </w:t>
        </w:r>
        <w:proofErr w:type="spellStart"/>
        <w:r>
          <w:rPr>
            <w:rFonts w:ascii="Times New Roman" w:eastAsia="Times New Roman" w:hAnsi="Times New Roman" w:cs="Times New Roman"/>
            <w:color w:val="212529"/>
            <w:sz w:val="24"/>
            <w:szCs w:val="24"/>
          </w:rPr>
          <w:t>right!</w:t>
        </w:r>
      </w:ins>
      <w:del w:id="2202" w:author="Holli Flanagan" w:date="2025-05-09T18:34:00Z">
        <w:r>
          <w:rPr>
            <w:rFonts w:ascii="Times New Roman" w:eastAsia="Times New Roman" w:hAnsi="Times New Roman" w:cs="Times New Roman"/>
            <w:i/>
            <w:color w:val="212529"/>
            <w:sz w:val="24"/>
            <w:szCs w:val="24"/>
          </w:rPr>
          <w:delText>We have to get it right!!!</w:delText>
        </w:r>
      </w:del>
    </w:p>
    <w:p w14:paraId="40E0E762" w14:textId="77777777" w:rsidR="00B32DEF" w:rsidRPr="00B32DEF" w:rsidRDefault="00000000">
      <w:pPr>
        <w:pStyle w:val="Heading2"/>
        <w:rPr>
          <w:rPrChange w:id="2203" w:author="Holli Flanagan" w:date="2025-05-12T14:40:00Z">
            <w:rPr>
              <w:sz w:val="34"/>
              <w:szCs w:val="34"/>
            </w:rPr>
          </w:rPrChange>
        </w:rPr>
        <w:pPrChange w:id="2204" w:author="Holli Flanagan" w:date="2025-05-12T14:40:00Z">
          <w:pPr>
            <w:pStyle w:val="Heading2"/>
            <w:keepNext w:val="0"/>
            <w:keepLines w:val="0"/>
          </w:pPr>
        </w:pPrChange>
      </w:pPr>
      <w:bookmarkStart w:id="2205" w:name="_m6x2fxct7tko" w:colFirst="0" w:colLast="0"/>
      <w:bookmarkEnd w:id="2205"/>
      <w:r>
        <w:rPr>
          <w:rPrChange w:id="2206" w:author="Holli Flanagan" w:date="2025-05-12T14:40:00Z">
            <w:rPr>
              <w:sz w:val="34"/>
              <w:szCs w:val="34"/>
            </w:rPr>
          </w:rPrChange>
        </w:rPr>
        <w:t>Types</w:t>
      </w:r>
      <w:proofErr w:type="spellEnd"/>
      <w:r>
        <w:rPr>
          <w:rPrChange w:id="2207" w:author="Holli Flanagan" w:date="2025-05-12T14:40:00Z">
            <w:rPr>
              <w:sz w:val="34"/>
              <w:szCs w:val="34"/>
            </w:rPr>
          </w:rPrChange>
        </w:rPr>
        <w:t xml:space="preserve"> of testing</w:t>
      </w:r>
    </w:p>
    <w:p w14:paraId="0F197066" w14:textId="77777777" w:rsidR="00B32DEF" w:rsidRPr="00B32DEF" w:rsidRDefault="00000000">
      <w:pPr>
        <w:numPr>
          <w:ilvl w:val="0"/>
          <w:numId w:val="238"/>
        </w:numPr>
        <w:shd w:val="clear" w:color="auto" w:fill="FFFFFF"/>
        <w:spacing w:before="180"/>
        <w:rPr>
          <w:rFonts w:ascii="Times New Roman" w:eastAsia="Times New Roman" w:hAnsi="Times New Roman" w:cs="Times New Roman"/>
          <w:color w:val="212529"/>
          <w:sz w:val="24"/>
          <w:szCs w:val="24"/>
          <w:rPrChange w:id="2208" w:author="Holli Flanagan" w:date="2025-05-09T18:35:00Z">
            <w:rPr>
              <w:rFonts w:ascii="Times New Roman" w:eastAsia="Times New Roman" w:hAnsi="Times New Roman" w:cs="Times New Roman"/>
            </w:rPr>
          </w:rPrChange>
        </w:rPr>
        <w:pPrChange w:id="2209" w:author="Holli Flanagan" w:date="2025-05-09T18:35:00Z">
          <w:pPr>
            <w:numPr>
              <w:numId w:val="285"/>
            </w:numPr>
            <w:shd w:val="clear" w:color="auto" w:fill="FFFFFF"/>
            <w:spacing w:before="180" w:after="300"/>
            <w:ind w:left="720" w:hanging="360"/>
          </w:pPr>
        </w:pPrChange>
      </w:pPr>
      <w:r>
        <w:rPr>
          <w:rFonts w:ascii="Times New Roman" w:eastAsia="Times New Roman" w:hAnsi="Times New Roman" w:cs="Times New Roman"/>
          <w:i/>
          <w:color w:val="212529"/>
          <w:sz w:val="24"/>
          <w:szCs w:val="24"/>
        </w:rPr>
        <w:t>Functional</w:t>
      </w:r>
      <w:r>
        <w:rPr>
          <w:rFonts w:ascii="Times New Roman" w:eastAsia="Times New Roman" w:hAnsi="Times New Roman" w:cs="Times New Roman"/>
          <w:color w:val="212529"/>
          <w:sz w:val="24"/>
          <w:szCs w:val="24"/>
        </w:rPr>
        <w:t>: Does it do what it is supposed to do? Does it meet requirements? Does it work correctly on all possible inputs?</w:t>
      </w:r>
    </w:p>
    <w:p w14:paraId="5DF9ABB4" w14:textId="77777777" w:rsidR="00B32DEF" w:rsidRPr="00B32DEF" w:rsidRDefault="00000000">
      <w:pPr>
        <w:numPr>
          <w:ilvl w:val="0"/>
          <w:numId w:val="238"/>
        </w:numPr>
        <w:shd w:val="clear" w:color="auto" w:fill="FFFFFF"/>
        <w:rPr>
          <w:rFonts w:ascii="Times New Roman" w:eastAsia="Times New Roman" w:hAnsi="Times New Roman" w:cs="Times New Roman"/>
          <w:color w:val="212529"/>
          <w:sz w:val="24"/>
          <w:szCs w:val="24"/>
          <w:rPrChange w:id="2210" w:author="Holli Flanagan" w:date="2025-05-09T18:35:00Z">
            <w:rPr>
              <w:rFonts w:ascii="Times New Roman" w:eastAsia="Times New Roman" w:hAnsi="Times New Roman" w:cs="Times New Roman"/>
            </w:rPr>
          </w:rPrChange>
        </w:rPr>
        <w:pPrChange w:id="2211" w:author="Holli Flanagan" w:date="2025-05-09T18:35:00Z">
          <w:pPr>
            <w:numPr>
              <w:numId w:val="285"/>
            </w:numPr>
            <w:shd w:val="clear" w:color="auto" w:fill="FFFFFF"/>
            <w:spacing w:before="180" w:after="300"/>
            <w:ind w:left="720" w:hanging="360"/>
          </w:pPr>
        </w:pPrChange>
      </w:pPr>
      <w:r>
        <w:rPr>
          <w:rFonts w:ascii="Times New Roman" w:eastAsia="Times New Roman" w:hAnsi="Times New Roman" w:cs="Times New Roman"/>
          <w:i/>
          <w:color w:val="212529"/>
          <w:sz w:val="24"/>
          <w:szCs w:val="24"/>
        </w:rPr>
        <w:t>Non-Functional</w:t>
      </w:r>
      <w:r>
        <w:rPr>
          <w:rFonts w:ascii="Times New Roman" w:eastAsia="Times New Roman" w:hAnsi="Times New Roman" w:cs="Times New Roman"/>
          <w:color w:val="212529"/>
          <w:sz w:val="24"/>
          <w:szCs w:val="24"/>
        </w:rPr>
        <w:t>: How does it perform on various inputs? Does it scale? How usable is it? How does it behave under heavy use/load?</w:t>
      </w:r>
    </w:p>
    <w:p w14:paraId="4E3D1080" w14:textId="77777777" w:rsidR="00B32DEF" w:rsidRPr="00B32DEF" w:rsidRDefault="00000000">
      <w:pPr>
        <w:numPr>
          <w:ilvl w:val="0"/>
          <w:numId w:val="238"/>
        </w:numPr>
        <w:shd w:val="clear" w:color="auto" w:fill="FFFFFF"/>
        <w:spacing w:after="300"/>
        <w:rPr>
          <w:rFonts w:ascii="Times New Roman" w:eastAsia="Times New Roman" w:hAnsi="Times New Roman" w:cs="Times New Roman"/>
          <w:color w:val="212529"/>
          <w:sz w:val="24"/>
          <w:szCs w:val="24"/>
          <w:rPrChange w:id="2212" w:author="Holli Flanagan" w:date="2025-05-09T18:35:00Z">
            <w:rPr>
              <w:rFonts w:ascii="Times New Roman" w:eastAsia="Times New Roman" w:hAnsi="Times New Roman" w:cs="Times New Roman"/>
            </w:rPr>
          </w:rPrChange>
        </w:rPr>
        <w:pPrChange w:id="2213" w:author="Holli Flanagan" w:date="2025-05-09T18:35:00Z">
          <w:pPr>
            <w:numPr>
              <w:numId w:val="285"/>
            </w:numPr>
            <w:shd w:val="clear" w:color="auto" w:fill="FFFFFF"/>
            <w:spacing w:before="180" w:after="300"/>
            <w:ind w:left="720" w:hanging="360"/>
          </w:pPr>
        </w:pPrChange>
      </w:pPr>
      <w:r>
        <w:rPr>
          <w:rFonts w:ascii="Times New Roman" w:eastAsia="Times New Roman" w:hAnsi="Times New Roman" w:cs="Times New Roman"/>
          <w:i/>
          <w:color w:val="212529"/>
          <w:sz w:val="24"/>
          <w:szCs w:val="24"/>
        </w:rPr>
        <w:t>Regression Testing</w:t>
      </w:r>
      <w:r>
        <w:rPr>
          <w:rFonts w:ascii="Times New Roman" w:eastAsia="Times New Roman" w:hAnsi="Times New Roman" w:cs="Times New Roman"/>
          <w:color w:val="212529"/>
          <w:sz w:val="24"/>
          <w:szCs w:val="24"/>
        </w:rPr>
        <w:t>: After the software is modified, verify that the modifications did not damage previously working components of the system.</w:t>
      </w:r>
    </w:p>
    <w:p w14:paraId="17AEDEDC" w14:textId="77777777" w:rsidR="00B32DEF" w:rsidRPr="00B32DEF" w:rsidRDefault="00000000">
      <w:pPr>
        <w:pStyle w:val="Heading2"/>
        <w:rPr>
          <w:rPrChange w:id="2214" w:author="Holli Flanagan" w:date="2025-05-12T14:40:00Z">
            <w:rPr>
              <w:sz w:val="34"/>
              <w:szCs w:val="34"/>
            </w:rPr>
          </w:rPrChange>
        </w:rPr>
        <w:pPrChange w:id="2215" w:author="Holli Flanagan" w:date="2025-05-12T14:40:00Z">
          <w:pPr>
            <w:pStyle w:val="Heading2"/>
            <w:keepNext w:val="0"/>
            <w:keepLines w:val="0"/>
          </w:pPr>
        </w:pPrChange>
      </w:pPr>
      <w:bookmarkStart w:id="2216" w:name="_jzqisd34ujg4" w:colFirst="0" w:colLast="0"/>
      <w:bookmarkEnd w:id="2216"/>
      <w:r>
        <w:rPr>
          <w:rPrChange w:id="2217" w:author="Holli Flanagan" w:date="2025-05-12T14:40:00Z">
            <w:rPr>
              <w:sz w:val="34"/>
              <w:szCs w:val="34"/>
            </w:rPr>
          </w:rPrChange>
        </w:rPr>
        <w:t>Testing levels</w:t>
      </w:r>
    </w:p>
    <w:p w14:paraId="2AA86807" w14:textId="77777777" w:rsidR="00B32DEF" w:rsidRDefault="00000000">
      <w:pPr>
        <w:numPr>
          <w:ilvl w:val="0"/>
          <w:numId w:val="33"/>
        </w:numPr>
        <w:shd w:val="clear" w:color="auto" w:fill="FFFFFF"/>
        <w:spacing w:before="180"/>
        <w:rPr>
          <w:rFonts w:ascii="Times New Roman" w:eastAsia="Times New Roman" w:hAnsi="Times New Roman" w:cs="Times New Roman"/>
        </w:rPr>
        <w:pPrChange w:id="2218"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Unit testing</w:t>
      </w:r>
      <w:r>
        <w:rPr>
          <w:rFonts w:ascii="Times New Roman" w:eastAsia="Times New Roman" w:hAnsi="Times New Roman" w:cs="Times New Roman"/>
          <w:color w:val="212529"/>
          <w:sz w:val="24"/>
          <w:szCs w:val="24"/>
        </w:rPr>
        <w:t xml:space="preserve">: Test small independent components for correct behavior. The purpose is to </w:t>
      </w:r>
      <w:proofErr w:type="gramStart"/>
      <w:r>
        <w:rPr>
          <w:rFonts w:ascii="Times New Roman" w:eastAsia="Times New Roman" w:hAnsi="Times New Roman" w:cs="Times New Roman"/>
          <w:color w:val="212529"/>
          <w:sz w:val="24"/>
          <w:szCs w:val="24"/>
        </w:rPr>
        <w:t>validate</w:t>
      </w:r>
      <w:proofErr w:type="gramEnd"/>
      <w:r>
        <w:rPr>
          <w:rFonts w:ascii="Times New Roman" w:eastAsia="Times New Roman" w:hAnsi="Times New Roman" w:cs="Times New Roman"/>
          <w:color w:val="212529"/>
          <w:sz w:val="24"/>
          <w:szCs w:val="24"/>
        </w:rPr>
        <w:t xml:space="preserve"> that each unit of the software performs as designed.</w:t>
      </w:r>
    </w:p>
    <w:p w14:paraId="19ABA0AC" w14:textId="77777777" w:rsidR="00B32DEF" w:rsidRDefault="00000000">
      <w:pPr>
        <w:numPr>
          <w:ilvl w:val="0"/>
          <w:numId w:val="33"/>
        </w:numPr>
        <w:shd w:val="clear" w:color="auto" w:fill="FFFFFF"/>
        <w:rPr>
          <w:rFonts w:ascii="Times New Roman" w:eastAsia="Times New Roman" w:hAnsi="Times New Roman" w:cs="Times New Roman"/>
        </w:rPr>
        <w:pPrChange w:id="2219"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Integration testing</w:t>
      </w:r>
      <w:r>
        <w:rPr>
          <w:rFonts w:ascii="Times New Roman" w:eastAsia="Times New Roman" w:hAnsi="Times New Roman" w:cs="Times New Roman"/>
          <w:color w:val="212529"/>
          <w:sz w:val="24"/>
          <w:szCs w:val="24"/>
        </w:rPr>
        <w:t>: Combining units and testing as a group. The purpose of this level of testing is to expose faults in the interaction between integrated units.</w:t>
      </w:r>
    </w:p>
    <w:p w14:paraId="683FAEF0" w14:textId="77777777" w:rsidR="00B32DEF" w:rsidRDefault="00000000">
      <w:pPr>
        <w:numPr>
          <w:ilvl w:val="0"/>
          <w:numId w:val="33"/>
        </w:numPr>
        <w:shd w:val="clear" w:color="auto" w:fill="FFFFFF"/>
        <w:rPr>
          <w:rFonts w:ascii="Times New Roman" w:eastAsia="Times New Roman" w:hAnsi="Times New Roman" w:cs="Times New Roman"/>
        </w:rPr>
        <w:pPrChange w:id="2220"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System testing</w:t>
      </w:r>
      <w:r>
        <w:rPr>
          <w:rFonts w:ascii="Times New Roman" w:eastAsia="Times New Roman" w:hAnsi="Times New Roman" w:cs="Times New Roman"/>
          <w:color w:val="212529"/>
          <w:sz w:val="24"/>
          <w:szCs w:val="24"/>
        </w:rPr>
        <w:t>: Tests of the completed system. The purpose of this test is to evaluate the system’s compliance with the specified requirements.</w:t>
      </w:r>
    </w:p>
    <w:p w14:paraId="6E271FD3" w14:textId="77777777" w:rsidR="00B32DEF" w:rsidRDefault="00000000">
      <w:pPr>
        <w:numPr>
          <w:ilvl w:val="0"/>
          <w:numId w:val="33"/>
        </w:numPr>
        <w:shd w:val="clear" w:color="auto" w:fill="FFFFFF"/>
        <w:spacing w:after="300"/>
        <w:rPr>
          <w:rFonts w:ascii="Times New Roman" w:eastAsia="Times New Roman" w:hAnsi="Times New Roman" w:cs="Times New Roman"/>
        </w:rPr>
        <w:pPrChange w:id="2221"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Acceptance testing</w:t>
      </w:r>
      <w:r>
        <w:rPr>
          <w:rFonts w:ascii="Times New Roman" w:eastAsia="Times New Roman" w:hAnsi="Times New Roman" w:cs="Times New Roman"/>
          <w:color w:val="212529"/>
          <w:sz w:val="24"/>
          <w:szCs w:val="24"/>
        </w:rPr>
        <w:t>: Test to ensure compliance with the requirements specification. The purpose of this test is to evaluate the system’s compliance with the business requirements and assess whether it is acceptable for delivery.</w:t>
      </w:r>
    </w:p>
    <w:p w14:paraId="6DFCDE68" w14:textId="77777777" w:rsidR="00B32DEF" w:rsidRPr="00B32DEF" w:rsidRDefault="00000000">
      <w:pPr>
        <w:pStyle w:val="Heading2"/>
        <w:rPr>
          <w:rPrChange w:id="2222" w:author="Holli Flanagan" w:date="2025-05-12T14:40:00Z">
            <w:rPr>
              <w:sz w:val="34"/>
              <w:szCs w:val="34"/>
            </w:rPr>
          </w:rPrChange>
        </w:rPr>
        <w:pPrChange w:id="2223" w:author="Holli Flanagan" w:date="2025-05-12T14:40:00Z">
          <w:pPr>
            <w:pStyle w:val="Heading2"/>
            <w:keepNext w:val="0"/>
            <w:keepLines w:val="0"/>
          </w:pPr>
        </w:pPrChange>
      </w:pPr>
      <w:bookmarkStart w:id="2224" w:name="_gskgawe72noe" w:colFirst="0" w:colLast="0"/>
      <w:bookmarkEnd w:id="2224"/>
      <w:r>
        <w:rPr>
          <w:rPrChange w:id="2225" w:author="Holli Flanagan" w:date="2025-05-12T14:40:00Z">
            <w:rPr>
              <w:sz w:val="34"/>
              <w:szCs w:val="34"/>
            </w:rPr>
          </w:rPrChange>
        </w:rPr>
        <w:t>Best Practices</w:t>
      </w:r>
    </w:p>
    <w:p w14:paraId="18ED2642" w14:textId="77777777" w:rsidR="00B32DEF" w:rsidRDefault="00000000">
      <w:pPr>
        <w:numPr>
          <w:ilvl w:val="0"/>
          <w:numId w:val="34"/>
        </w:numPr>
        <w:shd w:val="clear" w:color="auto" w:fill="FFFFFF"/>
        <w:spacing w:before="180"/>
        <w:rPr>
          <w:rFonts w:ascii="Times New Roman" w:eastAsia="Times New Roman" w:hAnsi="Times New Roman" w:cs="Times New Roman"/>
        </w:rPr>
        <w:pPrChange w:id="2226"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Test continuously throughout the development process.</w:t>
      </w:r>
    </w:p>
    <w:p w14:paraId="5CE169CC" w14:textId="77777777" w:rsidR="00B32DEF" w:rsidRDefault="00000000">
      <w:pPr>
        <w:numPr>
          <w:ilvl w:val="0"/>
          <w:numId w:val="34"/>
        </w:numPr>
        <w:shd w:val="clear" w:color="auto" w:fill="FFFFFF"/>
        <w:rPr>
          <w:rFonts w:ascii="Times New Roman" w:eastAsia="Times New Roman" w:hAnsi="Times New Roman" w:cs="Times New Roman"/>
        </w:rPr>
        <w:pPrChange w:id="2227"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tests small and include many to make finding issues easier</w:t>
      </w:r>
    </w:p>
    <w:p w14:paraId="4EA49D50" w14:textId="77777777" w:rsidR="00B32DEF" w:rsidRDefault="00000000">
      <w:pPr>
        <w:numPr>
          <w:ilvl w:val="0"/>
          <w:numId w:val="34"/>
        </w:numPr>
        <w:shd w:val="clear" w:color="auto" w:fill="FFFFFF"/>
        <w:rPr>
          <w:rFonts w:ascii="Times New Roman" w:eastAsia="Times New Roman" w:hAnsi="Times New Roman" w:cs="Times New Roman"/>
        </w:rPr>
        <w:pPrChange w:id="2228"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Use tools to evaluate things like code coverage to ensure thorough testing</w:t>
      </w:r>
    </w:p>
    <w:p w14:paraId="1C33D69D" w14:textId="77777777" w:rsidR="00B32DEF" w:rsidRDefault="00000000">
      <w:pPr>
        <w:numPr>
          <w:ilvl w:val="0"/>
          <w:numId w:val="34"/>
        </w:numPr>
        <w:shd w:val="clear" w:color="auto" w:fill="FFFFFF"/>
        <w:spacing w:after="300"/>
        <w:rPr>
          <w:rFonts w:ascii="Times New Roman" w:eastAsia="Times New Roman" w:hAnsi="Times New Roman" w:cs="Times New Roman"/>
        </w:rPr>
        <w:pPrChange w:id="2229"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Don’t skip regression testing.</w:t>
      </w:r>
    </w:p>
    <w:p w14:paraId="0BBD02A1"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IMAGE]</w:t>
      </w:r>
    </w:p>
    <w:p w14:paraId="6D1A99C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comments from experience:</w:t>
      </w:r>
    </w:p>
    <w:p w14:paraId="308B39F8" w14:textId="77777777" w:rsidR="00B32DEF" w:rsidRDefault="00000000">
      <w:pPr>
        <w:numPr>
          <w:ilvl w:val="0"/>
          <w:numId w:val="41"/>
        </w:numPr>
        <w:shd w:val="clear" w:color="auto" w:fill="FFFFFF"/>
        <w:spacing w:before="180"/>
        <w:rPr>
          <w:rFonts w:ascii="Times New Roman" w:eastAsia="Times New Roman" w:hAnsi="Times New Roman" w:cs="Times New Roman"/>
        </w:rPr>
        <w:pPrChange w:id="2230"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While time consuming, testing is critical to writing good software systems.</w:t>
      </w:r>
    </w:p>
    <w:p w14:paraId="683BB988" w14:textId="77777777" w:rsidR="00B32DEF" w:rsidRDefault="00000000">
      <w:pPr>
        <w:numPr>
          <w:ilvl w:val="0"/>
          <w:numId w:val="41"/>
        </w:numPr>
        <w:shd w:val="clear" w:color="auto" w:fill="FFFFFF"/>
        <w:rPr>
          <w:rFonts w:ascii="Times New Roman" w:eastAsia="Times New Roman" w:hAnsi="Times New Roman" w:cs="Times New Roman"/>
        </w:rPr>
        <w:pPrChange w:id="2231"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Poorly written tests are like having no tests at all. This requires some thought.</w:t>
      </w:r>
    </w:p>
    <w:p w14:paraId="56497976" w14:textId="77777777" w:rsidR="00B32DEF" w:rsidRDefault="00000000">
      <w:pPr>
        <w:numPr>
          <w:ilvl w:val="0"/>
          <w:numId w:val="41"/>
        </w:numPr>
        <w:shd w:val="clear" w:color="auto" w:fill="FFFFFF"/>
        <w:rPr>
          <w:rFonts w:ascii="Times New Roman" w:eastAsia="Times New Roman" w:hAnsi="Times New Roman" w:cs="Times New Roman"/>
        </w:rPr>
        <w:pPrChange w:id="2232"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Failure to write tests will eventually cause problems in any system of a reasonable size.</w:t>
      </w:r>
    </w:p>
    <w:p w14:paraId="5BC582A6" w14:textId="77777777" w:rsidR="00B32DEF" w:rsidRDefault="00000000">
      <w:pPr>
        <w:numPr>
          <w:ilvl w:val="0"/>
          <w:numId w:val="41"/>
        </w:numPr>
        <w:shd w:val="clear" w:color="auto" w:fill="FFFFFF"/>
        <w:rPr>
          <w:rFonts w:ascii="Times New Roman" w:eastAsia="Times New Roman" w:hAnsi="Times New Roman" w:cs="Times New Roman"/>
        </w:rPr>
        <w:pPrChange w:id="2233"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Seemingly unrelated code segments can and do break each other.</w:t>
      </w:r>
    </w:p>
    <w:p w14:paraId="433211E4" w14:textId="77777777" w:rsidR="00B32DEF" w:rsidRDefault="00000000">
      <w:pPr>
        <w:numPr>
          <w:ilvl w:val="0"/>
          <w:numId w:val="41"/>
        </w:numPr>
        <w:shd w:val="clear" w:color="auto" w:fill="FFFFFF"/>
        <w:spacing w:after="300"/>
        <w:rPr>
          <w:rFonts w:ascii="Times New Roman" w:eastAsia="Times New Roman" w:hAnsi="Times New Roman" w:cs="Times New Roman"/>
        </w:rPr>
        <w:pPrChange w:id="2234"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Test after each change to aid in solving issues that arise as you code.</w:t>
      </w:r>
      <w:r>
        <w:rPr>
          <w:rFonts w:ascii="Times New Roman" w:eastAsia="Times New Roman" w:hAnsi="Times New Roman" w:cs="Times New Roman"/>
          <w:color w:val="212529"/>
          <w:sz w:val="24"/>
          <w:szCs w:val="24"/>
        </w:rPr>
        <w:br/>
        <w:t>In other words, you should write tests early in the process. Possibly even before writing a line of code.</w:t>
      </w:r>
    </w:p>
    <w:p w14:paraId="72E52DC5" w14:textId="77777777" w:rsidR="00B32DEF" w:rsidRPr="00B32DEF" w:rsidRDefault="00000000">
      <w:pPr>
        <w:pStyle w:val="Heading2"/>
        <w:rPr>
          <w:rPrChange w:id="2235" w:author="Holli Flanagan" w:date="2025-05-12T14:40:00Z">
            <w:rPr>
              <w:sz w:val="34"/>
              <w:szCs w:val="34"/>
            </w:rPr>
          </w:rPrChange>
        </w:rPr>
        <w:pPrChange w:id="2236" w:author="Holli Flanagan" w:date="2025-05-12T14:40:00Z">
          <w:pPr>
            <w:pStyle w:val="Heading2"/>
            <w:keepNext w:val="0"/>
            <w:keepLines w:val="0"/>
          </w:pPr>
        </w:pPrChange>
      </w:pPr>
      <w:bookmarkStart w:id="2237" w:name="_jpcp1xivkfka" w:colFirst="0" w:colLast="0"/>
      <w:bookmarkEnd w:id="2237"/>
      <w:r>
        <w:rPr>
          <w:rPrChange w:id="2238" w:author="Holli Flanagan" w:date="2025-05-12T14:40:00Z">
            <w:rPr>
              <w:sz w:val="34"/>
              <w:szCs w:val="34"/>
            </w:rPr>
          </w:rPrChange>
        </w:rPr>
        <w:t>Good Tests</w:t>
      </w:r>
    </w:p>
    <w:p w14:paraId="5D19C584" w14:textId="77777777" w:rsidR="00B32DEF" w:rsidRDefault="00000000">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makes a good test? Start at the unit level (function) and validate that the function behaves as expected in all cases.</w:t>
      </w:r>
    </w:p>
    <w:p w14:paraId="40BB48F9" w14:textId="77777777" w:rsidR="00B32DEF" w:rsidRDefault="00000000">
      <w:pPr>
        <w:numPr>
          <w:ilvl w:val="0"/>
          <w:numId w:val="43"/>
        </w:numPr>
        <w:shd w:val="clear" w:color="auto" w:fill="FFFFFF"/>
        <w:spacing w:before="180"/>
        <w:rPr>
          <w:rFonts w:ascii="Times New Roman" w:eastAsia="Times New Roman" w:hAnsi="Times New Roman" w:cs="Times New Roman"/>
        </w:rPr>
        <w:pPrChange w:id="2239" w:author="Holli Flanagan" w:date="2025-05-09T18:37:00Z">
          <w:pPr>
            <w:numPr>
              <w:numId w:val="288"/>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sure you test its behavior on edge cases</w:t>
      </w:r>
    </w:p>
    <w:p w14:paraId="6BEB4123" w14:textId="77777777" w:rsidR="00B32DEF" w:rsidRDefault="00000000">
      <w:pPr>
        <w:numPr>
          <w:ilvl w:val="0"/>
          <w:numId w:val="43"/>
        </w:numPr>
        <w:shd w:val="clear" w:color="auto" w:fill="FFFFFF"/>
        <w:rPr>
          <w:rFonts w:ascii="Times New Roman" w:eastAsia="Times New Roman" w:hAnsi="Times New Roman" w:cs="Times New Roman"/>
        </w:rPr>
        <w:pPrChange w:id="2240" w:author="Holli Flanagan" w:date="2025-05-09T18:37:00Z">
          <w:pPr>
            <w:numPr>
              <w:numId w:val="288"/>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sure you test its behavior on exceptional/invalid inputs</w:t>
      </w:r>
    </w:p>
    <w:p w14:paraId="3B2EBCE6" w14:textId="77777777" w:rsidR="00B32DEF" w:rsidRDefault="00000000">
      <w:pPr>
        <w:numPr>
          <w:ilvl w:val="0"/>
          <w:numId w:val="43"/>
        </w:numPr>
        <w:shd w:val="clear" w:color="auto" w:fill="FFFFFF"/>
        <w:spacing w:after="300"/>
        <w:rPr>
          <w:rFonts w:ascii="Times New Roman" w:eastAsia="Times New Roman" w:hAnsi="Times New Roman" w:cs="Times New Roman"/>
        </w:rPr>
        <w:pPrChange w:id="2241" w:author="Holli Flanagan" w:date="2025-05-09T18:37:00Z">
          <w:pPr>
            <w:numPr>
              <w:numId w:val="288"/>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sure your comments document the behavior in exceptional/invalid instances. (</w:t>
      </w:r>
      <w:proofErr w:type="spellStart"/>
      <w:r>
        <w:rPr>
          <w:rFonts w:ascii="Times New Roman" w:eastAsia="Times New Roman" w:hAnsi="Times New Roman" w:cs="Times New Roman"/>
          <w:color w:val="212529"/>
          <w:sz w:val="24"/>
          <w:szCs w:val="24"/>
        </w:rPr>
        <w:t>ie</w:t>
      </w:r>
      <w:proofErr w:type="spellEnd"/>
      <w:r>
        <w:rPr>
          <w:rFonts w:ascii="Times New Roman" w:eastAsia="Times New Roman" w:hAnsi="Times New Roman" w:cs="Times New Roman"/>
          <w:color w:val="212529"/>
          <w:sz w:val="24"/>
          <w:szCs w:val="24"/>
        </w:rPr>
        <w:t>. Does it replace the value, throw an exception) Once you have unit tests, start testing higher level operations (i.e. instantiate classes that use your unit tested code. Simulate the overall behavior of the system. Again, use the same methodology.</w:t>
      </w:r>
    </w:p>
    <w:p w14:paraId="0B118DAA" w14:textId="77777777" w:rsidR="00B32DEF" w:rsidRPr="00B32DEF" w:rsidRDefault="00000000">
      <w:pPr>
        <w:pStyle w:val="Heading2"/>
        <w:rPr>
          <w:rPrChange w:id="2242" w:author="Holli Flanagan" w:date="2025-05-12T14:40:00Z">
            <w:rPr>
              <w:sz w:val="34"/>
              <w:szCs w:val="34"/>
            </w:rPr>
          </w:rPrChange>
        </w:rPr>
        <w:pPrChange w:id="2243" w:author="Holli Flanagan" w:date="2025-05-12T14:40:00Z">
          <w:pPr>
            <w:pStyle w:val="Heading2"/>
            <w:keepNext w:val="0"/>
            <w:keepLines w:val="0"/>
          </w:pPr>
        </w:pPrChange>
      </w:pPr>
      <w:bookmarkStart w:id="2244" w:name="_qlwmeyu0diln" w:colFirst="0" w:colLast="0"/>
      <w:bookmarkEnd w:id="2244"/>
      <w:r>
        <w:rPr>
          <w:rPrChange w:id="2245" w:author="Holli Flanagan" w:date="2025-05-12T14:40:00Z">
            <w:rPr>
              <w:sz w:val="34"/>
              <w:szCs w:val="34"/>
            </w:rPr>
          </w:rPrChange>
        </w:rPr>
        <w:t>Understanding what to test</w:t>
      </w:r>
    </w:p>
    <w:p w14:paraId="3B74588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will be using </w:t>
      </w:r>
      <w:ins w:id="2246" w:author="Holli Flanagan" w:date="2025-05-09T18:37:00Z">
        <w:r>
          <w:rPr>
            <w:rFonts w:ascii="Times New Roman" w:eastAsia="Times New Roman" w:hAnsi="Times New Roman" w:cs="Times New Roman"/>
            <w:color w:val="212529"/>
            <w:sz w:val="24"/>
            <w:szCs w:val="24"/>
          </w:rPr>
          <w:t xml:space="preserve">Jest </w:t>
        </w:r>
      </w:ins>
      <w:del w:id="2247" w:author="Holli Flanagan" w:date="2025-05-09T18:37:00Z">
        <w:r>
          <w:rPr>
            <w:rFonts w:ascii="Times New Roman" w:eastAsia="Times New Roman" w:hAnsi="Times New Roman" w:cs="Times New Roman"/>
            <w:color w:val="212529"/>
            <w:sz w:val="24"/>
            <w:szCs w:val="24"/>
          </w:rPr>
          <w:delText xml:space="preserve">jest </w:delText>
        </w:r>
      </w:del>
      <w:r>
        <w:rPr>
          <w:rFonts w:ascii="Times New Roman" w:eastAsia="Times New Roman" w:hAnsi="Times New Roman" w:cs="Times New Roman"/>
          <w:color w:val="212529"/>
          <w:sz w:val="24"/>
          <w:szCs w:val="24"/>
        </w:rPr>
        <w:t xml:space="preserve">to write tests in </w:t>
      </w:r>
      <w:ins w:id="2248" w:author="Holli Flanagan" w:date="2025-05-09T15:22:00Z">
        <w:r>
          <w:rPr>
            <w:rFonts w:ascii="Times New Roman" w:eastAsia="Times New Roman" w:hAnsi="Times New Roman" w:cs="Times New Roman"/>
            <w:color w:val="212529"/>
            <w:sz w:val="24"/>
            <w:szCs w:val="24"/>
          </w:rPr>
          <w:t>TypeScript</w:t>
        </w:r>
      </w:ins>
      <w:del w:id="2249"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You have already seen this in </w:t>
      </w:r>
      <w:ins w:id="2250" w:author="Holli Flanagan" w:date="2025-05-09T18:37:00Z">
        <w:r>
          <w:rPr>
            <w:rFonts w:ascii="Times New Roman" w:eastAsia="Times New Roman" w:hAnsi="Times New Roman" w:cs="Times New Roman"/>
            <w:color w:val="212529"/>
            <w:sz w:val="24"/>
            <w:szCs w:val="24"/>
          </w:rPr>
          <w:t xml:space="preserve">our </w:t>
        </w:r>
      </w:ins>
      <w:r>
        <w:rPr>
          <w:rFonts w:ascii="Times New Roman" w:eastAsia="Times New Roman" w:hAnsi="Times New Roman" w:cs="Times New Roman"/>
          <w:color w:val="212529"/>
          <w:sz w:val="24"/>
          <w:szCs w:val="24"/>
        </w:rPr>
        <w:t xml:space="preserve">lab, but now we are going to write our own tests. Jest provides a format for writing tests in a simple and organized way. Jest can run tests on the entire system or on individual components. Jest can produce a coverage report to let you know which lines are not “covered” by the test (i.e. functions not called, branches not taken, etc.) Testing can easily be built into the build cycle, so that tests are run as part of each </w:t>
      </w:r>
      <w:proofErr w:type="gramStart"/>
      <w:r>
        <w:rPr>
          <w:rFonts w:ascii="Times New Roman" w:eastAsia="Times New Roman" w:hAnsi="Times New Roman" w:cs="Times New Roman"/>
          <w:color w:val="212529"/>
          <w:sz w:val="24"/>
          <w:szCs w:val="24"/>
        </w:rPr>
        <w:t>build</w:t>
      </w:r>
      <w:proofErr w:type="gramEnd"/>
      <w:r>
        <w:rPr>
          <w:rFonts w:ascii="Times New Roman" w:eastAsia="Times New Roman" w:hAnsi="Times New Roman" w:cs="Times New Roman"/>
          <w:color w:val="212529"/>
          <w:sz w:val="24"/>
          <w:szCs w:val="24"/>
        </w:rPr>
        <w:t>.</w:t>
      </w:r>
    </w:p>
    <w:p w14:paraId="7974D522"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Here is some simple code that adds the root of the passed value to an array.</w:t>
      </w:r>
    </w:p>
    <w:p w14:paraId="12216BF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738C5D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start by asking what we might want to know about how this code behaves, and how we could test that:</w:t>
      </w:r>
    </w:p>
    <w:p w14:paraId="4809B4E6" w14:textId="77777777" w:rsidR="00B32DEF" w:rsidRDefault="00000000">
      <w:pPr>
        <w:numPr>
          <w:ilvl w:val="0"/>
          <w:numId w:val="44"/>
        </w:numPr>
        <w:shd w:val="clear" w:color="auto" w:fill="FFFFFF"/>
        <w:spacing w:before="180"/>
        <w:rPr>
          <w:rFonts w:ascii="Times New Roman" w:eastAsia="Times New Roman" w:hAnsi="Times New Roman" w:cs="Times New Roman"/>
        </w:rPr>
        <w:pPrChange w:id="2251"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positive integer?</w:t>
      </w:r>
    </w:p>
    <w:p w14:paraId="376DAA74" w14:textId="77777777" w:rsidR="00B32DEF" w:rsidRDefault="00000000">
      <w:pPr>
        <w:numPr>
          <w:ilvl w:val="1"/>
          <w:numId w:val="44"/>
        </w:numPr>
        <w:shd w:val="clear" w:color="auto" w:fill="FFFFFF"/>
        <w:rPr>
          <w:rFonts w:ascii="Times New Roman" w:eastAsia="Times New Roman" w:hAnsi="Times New Roman" w:cs="Times New Roman"/>
        </w:rPr>
        <w:pPrChange w:id="2252"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one and verify contents of the array</w:t>
      </w:r>
    </w:p>
    <w:p w14:paraId="05310840" w14:textId="77777777" w:rsidR="00B32DEF" w:rsidRDefault="00000000">
      <w:pPr>
        <w:numPr>
          <w:ilvl w:val="0"/>
          <w:numId w:val="44"/>
        </w:numPr>
        <w:shd w:val="clear" w:color="auto" w:fill="FFFFFF"/>
        <w:rPr>
          <w:rFonts w:ascii="Times New Roman" w:eastAsia="Times New Roman" w:hAnsi="Times New Roman" w:cs="Times New Roman"/>
        </w:rPr>
        <w:pPrChange w:id="2253"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positive real number?</w:t>
      </w:r>
    </w:p>
    <w:p w14:paraId="45162623" w14:textId="77777777" w:rsidR="00B32DEF" w:rsidRDefault="00000000">
      <w:pPr>
        <w:numPr>
          <w:ilvl w:val="1"/>
          <w:numId w:val="44"/>
        </w:numPr>
        <w:shd w:val="clear" w:color="auto" w:fill="FFFFFF"/>
        <w:rPr>
          <w:rFonts w:ascii="Times New Roman" w:eastAsia="Times New Roman" w:hAnsi="Times New Roman" w:cs="Times New Roman"/>
        </w:rPr>
        <w:pPrChange w:id="2254"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a positive real number and verify contents of the array</w:t>
      </w:r>
    </w:p>
    <w:p w14:paraId="7DC1F0F7" w14:textId="77777777" w:rsidR="00B32DEF" w:rsidRDefault="00000000">
      <w:pPr>
        <w:numPr>
          <w:ilvl w:val="0"/>
          <w:numId w:val="44"/>
        </w:numPr>
        <w:shd w:val="clear" w:color="auto" w:fill="FFFFFF"/>
        <w:rPr>
          <w:rFonts w:ascii="Times New Roman" w:eastAsia="Times New Roman" w:hAnsi="Times New Roman" w:cs="Times New Roman"/>
        </w:rPr>
        <w:pPrChange w:id="2255"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when passed a 0?</w:t>
      </w:r>
    </w:p>
    <w:p w14:paraId="14463549" w14:textId="77777777" w:rsidR="00B32DEF" w:rsidRDefault="00000000">
      <w:pPr>
        <w:numPr>
          <w:ilvl w:val="1"/>
          <w:numId w:val="44"/>
        </w:numPr>
        <w:shd w:val="clear" w:color="auto" w:fill="FFFFFF"/>
        <w:rPr>
          <w:rFonts w:ascii="Times New Roman" w:eastAsia="Times New Roman" w:hAnsi="Times New Roman" w:cs="Times New Roman"/>
        </w:rPr>
        <w:pPrChange w:id="2256"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a 0 and verify the contents of the array</w:t>
      </w:r>
    </w:p>
    <w:p w14:paraId="6476E73E" w14:textId="77777777" w:rsidR="00B32DEF" w:rsidRDefault="00000000">
      <w:pPr>
        <w:numPr>
          <w:ilvl w:val="0"/>
          <w:numId w:val="44"/>
        </w:numPr>
        <w:shd w:val="clear" w:color="auto" w:fill="FFFFFF"/>
        <w:rPr>
          <w:rFonts w:ascii="Times New Roman" w:eastAsia="Times New Roman" w:hAnsi="Times New Roman" w:cs="Times New Roman"/>
        </w:rPr>
        <w:pPrChange w:id="2257"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negative integer?</w:t>
      </w:r>
    </w:p>
    <w:p w14:paraId="4092186E" w14:textId="77777777" w:rsidR="00B32DEF" w:rsidRDefault="00000000">
      <w:pPr>
        <w:numPr>
          <w:ilvl w:val="1"/>
          <w:numId w:val="44"/>
        </w:numPr>
        <w:shd w:val="clear" w:color="auto" w:fill="FFFFFF"/>
        <w:rPr>
          <w:rFonts w:ascii="Times New Roman" w:eastAsia="Times New Roman" w:hAnsi="Times New Roman" w:cs="Times New Roman"/>
        </w:rPr>
        <w:pPrChange w:id="2258"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lastRenderedPageBreak/>
        <w:t>Pass it a negative integer and verify the contents of the array</w:t>
      </w:r>
    </w:p>
    <w:p w14:paraId="3FC004CF" w14:textId="77777777" w:rsidR="00B32DEF" w:rsidRDefault="00000000">
      <w:pPr>
        <w:numPr>
          <w:ilvl w:val="0"/>
          <w:numId w:val="44"/>
        </w:numPr>
        <w:shd w:val="clear" w:color="auto" w:fill="FFFFFF"/>
        <w:rPr>
          <w:rFonts w:ascii="Times New Roman" w:eastAsia="Times New Roman" w:hAnsi="Times New Roman" w:cs="Times New Roman"/>
        </w:rPr>
        <w:pPrChange w:id="2259"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negative real number?</w:t>
      </w:r>
    </w:p>
    <w:p w14:paraId="448552AA" w14:textId="77777777" w:rsidR="00B32DEF" w:rsidRDefault="00000000">
      <w:pPr>
        <w:numPr>
          <w:ilvl w:val="1"/>
          <w:numId w:val="44"/>
        </w:numPr>
        <w:shd w:val="clear" w:color="auto" w:fill="FFFFFF"/>
        <w:rPr>
          <w:rFonts w:ascii="Times New Roman" w:eastAsia="Times New Roman" w:hAnsi="Times New Roman" w:cs="Times New Roman"/>
        </w:rPr>
        <w:pPrChange w:id="2260"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 xml:space="preserve">Pass it a negative </w:t>
      </w:r>
      <w:proofErr w:type="gramStart"/>
      <w:r>
        <w:rPr>
          <w:rFonts w:ascii="Times New Roman" w:eastAsia="Times New Roman" w:hAnsi="Times New Roman" w:cs="Times New Roman"/>
          <w:color w:val="212529"/>
          <w:sz w:val="24"/>
          <w:szCs w:val="24"/>
        </w:rPr>
        <w:t>real</w:t>
      </w:r>
      <w:proofErr w:type="gramEnd"/>
      <w:r>
        <w:rPr>
          <w:rFonts w:ascii="Times New Roman" w:eastAsia="Times New Roman" w:hAnsi="Times New Roman" w:cs="Times New Roman"/>
          <w:color w:val="212529"/>
          <w:sz w:val="24"/>
          <w:szCs w:val="24"/>
        </w:rPr>
        <w:t xml:space="preserve"> and verify the contents of the array</w:t>
      </w:r>
    </w:p>
    <w:p w14:paraId="49C118F3" w14:textId="77777777" w:rsidR="00B32DEF" w:rsidRDefault="00000000">
      <w:pPr>
        <w:numPr>
          <w:ilvl w:val="0"/>
          <w:numId w:val="44"/>
        </w:numPr>
        <w:shd w:val="clear" w:color="auto" w:fill="FFFFFF"/>
        <w:rPr>
          <w:rFonts w:ascii="Times New Roman" w:eastAsia="Times New Roman" w:hAnsi="Times New Roman" w:cs="Times New Roman"/>
        </w:rPr>
        <w:pPrChange w:id="2261"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when the array is empty/populated already?</w:t>
      </w:r>
    </w:p>
    <w:p w14:paraId="0FE71046" w14:textId="77777777" w:rsidR="00B32DEF" w:rsidRDefault="00000000">
      <w:pPr>
        <w:numPr>
          <w:ilvl w:val="1"/>
          <w:numId w:val="44"/>
        </w:numPr>
        <w:shd w:val="clear" w:color="auto" w:fill="FFFFFF"/>
        <w:rPr>
          <w:rFonts w:ascii="Times New Roman" w:eastAsia="Times New Roman" w:hAnsi="Times New Roman" w:cs="Times New Roman"/>
        </w:rPr>
        <w:pPrChange w:id="2262"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Create various arrays with 0, 1, 2, and many elements, call the function and check the contents of the array.</w:t>
      </w:r>
    </w:p>
    <w:p w14:paraId="2E6819C8" w14:textId="77777777" w:rsidR="00B32DEF" w:rsidRDefault="00000000">
      <w:pPr>
        <w:numPr>
          <w:ilvl w:val="0"/>
          <w:numId w:val="44"/>
        </w:numPr>
        <w:shd w:val="clear" w:color="auto" w:fill="FFFFFF"/>
        <w:spacing w:after="300"/>
        <w:rPr>
          <w:rFonts w:ascii="Times New Roman" w:eastAsia="Times New Roman" w:hAnsi="Times New Roman" w:cs="Times New Roman"/>
        </w:rPr>
        <w:pPrChange w:id="2263"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Are those behaviors what we expect and what is documented?</w:t>
      </w:r>
    </w:p>
    <w:p w14:paraId="6AB1EB0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another example</w:t>
      </w:r>
      <w:ins w:id="2264" w:author="Holli Flanagan" w:date="2025-05-09T18:37:00Z">
        <w:r>
          <w:rPr>
            <w:rFonts w:ascii="Times New Roman" w:eastAsia="Times New Roman" w:hAnsi="Times New Roman" w:cs="Times New Roman"/>
            <w:color w:val="212529"/>
            <w:sz w:val="24"/>
            <w:szCs w:val="24"/>
          </w:rPr>
          <w:t>:</w:t>
        </w:r>
      </w:ins>
      <w:del w:id="2265" w:author="Holli Flanagan" w:date="2025-05-09T18:37:00Z">
        <w:r>
          <w:rPr>
            <w:rFonts w:ascii="Times New Roman" w:eastAsia="Times New Roman" w:hAnsi="Times New Roman" w:cs="Times New Roman"/>
            <w:color w:val="212529"/>
            <w:sz w:val="24"/>
            <w:szCs w:val="24"/>
          </w:rPr>
          <w:delText>.</w:delText>
        </w:r>
      </w:del>
    </w:p>
    <w:p w14:paraId="4691DEB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1A837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questions might we ask here?</w:t>
      </w:r>
    </w:p>
    <w:p w14:paraId="4531B29C" w14:textId="77777777" w:rsidR="00B32DEF" w:rsidRDefault="00000000">
      <w:pPr>
        <w:numPr>
          <w:ilvl w:val="0"/>
          <w:numId w:val="10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Can I construct one of these?</w:t>
      </w:r>
    </w:p>
    <w:p w14:paraId="1E9DF0BA" w14:textId="77777777" w:rsidR="00B32DEF" w:rsidRDefault="00000000">
      <w:pPr>
        <w:numPr>
          <w:ilvl w:val="1"/>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Call the constructor and verify</w:t>
      </w:r>
    </w:p>
    <w:p w14:paraId="2C28D22F" w14:textId="77777777" w:rsidR="00B32DEF" w:rsidRDefault="00000000">
      <w:pPr>
        <w:numPr>
          <w:ilvl w:val="0"/>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Does it work normally?</w:t>
      </w:r>
    </w:p>
    <w:p w14:paraId="35141AE9" w14:textId="77777777" w:rsidR="00B32DEF" w:rsidRDefault="00000000">
      <w:pPr>
        <w:numPr>
          <w:ilvl w:val="1"/>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Populate with some items and try</w:t>
      </w:r>
    </w:p>
    <w:p w14:paraId="5F591B35" w14:textId="77777777" w:rsidR="00B32DEF" w:rsidRDefault="00000000">
      <w:pPr>
        <w:numPr>
          <w:ilvl w:val="0"/>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What happens if the array is empty?</w:t>
      </w:r>
    </w:p>
    <w:p w14:paraId="7875B3CA" w14:textId="77777777" w:rsidR="00B32DEF" w:rsidRDefault="00000000">
      <w:pPr>
        <w:numPr>
          <w:ilvl w:val="1"/>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Ensure array is empty and try</w:t>
      </w:r>
    </w:p>
    <w:p w14:paraId="567F5008" w14:textId="77777777" w:rsidR="00B32DEF" w:rsidRDefault="00000000">
      <w:pPr>
        <w:numPr>
          <w:ilvl w:val="0"/>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What happens if the array has only one element in it?</w:t>
      </w:r>
    </w:p>
    <w:p w14:paraId="6D2E224A" w14:textId="77777777" w:rsidR="00B32DEF" w:rsidRDefault="00000000">
      <w:pPr>
        <w:numPr>
          <w:ilvl w:val="1"/>
          <w:numId w:val="106"/>
        </w:numPr>
        <w:shd w:val="clear" w:color="auto" w:fill="FFFFFF"/>
        <w:spacing w:after="360"/>
        <w:rPr>
          <w:rFonts w:ascii="Times New Roman" w:eastAsia="Times New Roman" w:hAnsi="Times New Roman" w:cs="Times New Roman"/>
        </w:rPr>
      </w:pPr>
      <w:r>
        <w:rPr>
          <w:rFonts w:ascii="Times New Roman" w:eastAsia="Times New Roman" w:hAnsi="Times New Roman" w:cs="Times New Roman"/>
          <w:color w:val="212529"/>
          <w:sz w:val="24"/>
          <w:szCs w:val="24"/>
        </w:rPr>
        <w:t>Populate with 1 item and try</w:t>
      </w:r>
    </w:p>
    <w:p w14:paraId="1DE6537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create tests in a project that is already configured for </w:t>
      </w:r>
      <w:ins w:id="2266" w:author="Holli Flanagan" w:date="2025-05-09T18:38:00Z">
        <w:r>
          <w:rPr>
            <w:rFonts w:ascii="Times New Roman" w:eastAsia="Times New Roman" w:hAnsi="Times New Roman" w:cs="Times New Roman"/>
            <w:color w:val="212529"/>
            <w:sz w:val="24"/>
            <w:szCs w:val="24"/>
          </w:rPr>
          <w:t>Jest</w:t>
        </w:r>
      </w:ins>
      <w:del w:id="2267"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we create files with the word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in their filename (i.e. </w:t>
      </w:r>
      <w:proofErr w:type="spellStart"/>
      <w:r>
        <w:rPr>
          <w:rFonts w:ascii="Times New Roman" w:eastAsia="Times New Roman" w:hAnsi="Times New Roman" w:cs="Times New Roman"/>
          <w:color w:val="D63384"/>
          <w:sz w:val="21"/>
          <w:szCs w:val="21"/>
          <w:shd w:val="clear" w:color="auto" w:fill="F5F6FA"/>
        </w:rPr>
        <w:t>myprogram.test.ts</w:t>
      </w:r>
      <w:proofErr w:type="spellEnd"/>
      <w:r>
        <w:rPr>
          <w:rFonts w:ascii="Times New Roman" w:eastAsia="Times New Roman" w:hAnsi="Times New Roman" w:cs="Times New Roman"/>
          <w:color w:val="212529"/>
          <w:sz w:val="24"/>
          <w:szCs w:val="24"/>
        </w:rPr>
        <w:t>) This can be changed, but our projects will be pre-configured to work this way.</w:t>
      </w:r>
    </w:p>
    <w:p w14:paraId="281DBDC0" w14:textId="77777777" w:rsidR="00B32DEF" w:rsidRDefault="00000000">
      <w:pPr>
        <w:numPr>
          <w:ilvl w:val="0"/>
          <w:numId w:val="12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Running </w:t>
      </w:r>
      <w:ins w:id="2268" w:author="Holli Flanagan" w:date="2025-05-09T18:38:00Z">
        <w:r>
          <w:rPr>
            <w:rFonts w:ascii="Times New Roman" w:eastAsia="Times New Roman" w:hAnsi="Times New Roman" w:cs="Times New Roman"/>
            <w:color w:val="212529"/>
            <w:sz w:val="24"/>
            <w:szCs w:val="24"/>
          </w:rPr>
          <w:t>Jest</w:t>
        </w:r>
      </w:ins>
      <w:del w:id="2269"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on the command line by itself within the project folder will run tests in all properly named files.</w:t>
      </w:r>
    </w:p>
    <w:p w14:paraId="18053257" w14:textId="77777777" w:rsidR="00B32DEF" w:rsidRDefault="00000000">
      <w:pPr>
        <w:numPr>
          <w:ilvl w:val="0"/>
          <w:numId w:val="129"/>
        </w:numPr>
        <w:shd w:val="clear" w:color="auto" w:fill="FFFFFF"/>
      </w:pPr>
      <w:r>
        <w:rPr>
          <w:rFonts w:ascii="Times New Roman" w:eastAsia="Times New Roman" w:hAnsi="Times New Roman" w:cs="Times New Roman"/>
          <w:color w:val="212529"/>
          <w:sz w:val="24"/>
          <w:szCs w:val="24"/>
        </w:rPr>
        <w:t xml:space="preserve">Running </w:t>
      </w:r>
      <w:ins w:id="2270" w:author="Holli Flanagan" w:date="2025-05-09T18:38:00Z">
        <w:r>
          <w:rPr>
            <w:rFonts w:ascii="Times New Roman" w:eastAsia="Times New Roman" w:hAnsi="Times New Roman" w:cs="Times New Roman"/>
            <w:color w:val="212529"/>
            <w:sz w:val="24"/>
            <w:szCs w:val="24"/>
          </w:rPr>
          <w:t>Jest</w:t>
        </w:r>
      </w:ins>
      <w:del w:id="2271"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on the command line with the name of the file (without the </w:t>
      </w:r>
      <w:proofErr w:type="spellStart"/>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will run tests in only that file.</w:t>
      </w:r>
    </w:p>
    <w:p w14:paraId="1A68E0F1" w14:textId="77777777" w:rsidR="00B32DEF" w:rsidRDefault="00000000">
      <w:pPr>
        <w:numPr>
          <w:ilvl w:val="0"/>
          <w:numId w:val="12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Running </w:t>
      </w:r>
      <w:ins w:id="2272" w:author="Holli Flanagan" w:date="2025-05-09T18:38:00Z">
        <w:r>
          <w:rPr>
            <w:rFonts w:ascii="Times New Roman" w:eastAsia="Times New Roman" w:hAnsi="Times New Roman" w:cs="Times New Roman"/>
            <w:color w:val="212529"/>
            <w:sz w:val="24"/>
            <w:szCs w:val="24"/>
          </w:rPr>
          <w:t>Jest</w:t>
        </w:r>
      </w:ins>
      <w:del w:id="2273"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on the command line with –coverage will produce a coverage report.</w:t>
      </w:r>
    </w:p>
    <w:p w14:paraId="448A2CE8" w14:textId="77777777" w:rsidR="00B32DEF" w:rsidRPr="00B32DEF" w:rsidRDefault="00000000">
      <w:pPr>
        <w:pStyle w:val="Heading2"/>
        <w:rPr>
          <w:rPrChange w:id="2274" w:author="Holli Flanagan" w:date="2025-05-12T14:40:00Z">
            <w:rPr>
              <w:sz w:val="34"/>
              <w:szCs w:val="34"/>
            </w:rPr>
          </w:rPrChange>
        </w:rPr>
        <w:pPrChange w:id="2275" w:author="Holli Flanagan" w:date="2025-05-12T14:40:00Z">
          <w:pPr>
            <w:pStyle w:val="Heading2"/>
            <w:keepNext w:val="0"/>
            <w:keepLines w:val="0"/>
          </w:pPr>
        </w:pPrChange>
      </w:pPr>
      <w:bookmarkStart w:id="2276" w:name="_37gj0wobg44t" w:colFirst="0" w:colLast="0"/>
      <w:bookmarkEnd w:id="2276"/>
      <w:r>
        <w:rPr>
          <w:rPrChange w:id="2277" w:author="Holli Flanagan" w:date="2025-05-12T14:40:00Z">
            <w:rPr>
              <w:sz w:val="34"/>
              <w:szCs w:val="34"/>
            </w:rPr>
          </w:rPrChange>
        </w:rPr>
        <w:t>Summary</w:t>
      </w:r>
    </w:p>
    <w:p w14:paraId="03E9925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Designing good tests and testing methodologies will help create software that can be validated and verified. Different levels of testing allow for testing individual functions, classes, or sets of code as well as the full system. Before writing tests, ask what types of thing</w:t>
      </w:r>
      <w:ins w:id="2278" w:author="Holli Flanagan" w:date="2025-05-09T18:39: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should be tested. Make sure you test edge cases and exceptional situations to make sure you have covered all possible inputs.</w:t>
      </w:r>
    </w:p>
    <w:p w14:paraId="329F7662" w14:textId="77777777" w:rsidR="00B32DEF" w:rsidRPr="00B32DEF" w:rsidRDefault="00000000">
      <w:pPr>
        <w:pStyle w:val="Heading2"/>
        <w:keepNext w:val="0"/>
        <w:keepLines w:val="0"/>
        <w:spacing w:before="700"/>
        <w:rPr>
          <w:rPrChange w:id="2279" w:author="Holli Flanagan" w:date="2025-05-12T14:40:00Z">
            <w:rPr>
              <w:sz w:val="46"/>
              <w:szCs w:val="46"/>
            </w:rPr>
          </w:rPrChange>
        </w:rPr>
        <w:pPrChange w:id="2280" w:author="Holli Flanagan" w:date="2025-05-12T14:40:00Z">
          <w:pPr>
            <w:pStyle w:val="Heading1"/>
            <w:keepNext w:val="0"/>
            <w:keepLines w:val="0"/>
            <w:spacing w:before="700"/>
          </w:pPr>
        </w:pPrChange>
      </w:pPr>
      <w:bookmarkStart w:id="2281" w:name="_mwaact259wvc" w:colFirst="0" w:colLast="0"/>
      <w:bookmarkEnd w:id="2281"/>
      <w:r>
        <w:rPr>
          <w:rPrChange w:id="2282" w:author="Holli Flanagan" w:date="2025-05-12T14:40:00Z">
            <w:rPr>
              <w:sz w:val="46"/>
              <w:szCs w:val="46"/>
            </w:rPr>
          </w:rPrChange>
        </w:rPr>
        <w:lastRenderedPageBreak/>
        <w:t>Next Step</w:t>
      </w:r>
    </w:p>
    <w:p w14:paraId="2A8D6D96" w14:textId="45960A80" w:rsidR="00B32DEF" w:rsidRDefault="00000000">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how to write tests i</w:t>
      </w:r>
      <w:ins w:id="2283" w:author="Holli Flanagan" w:date="2025-05-09T18:40:00Z">
        <w:r>
          <w:rPr>
            <w:rFonts w:ascii="Times New Roman" w:eastAsia="Times New Roman" w:hAnsi="Times New Roman" w:cs="Times New Roman"/>
            <w:color w:val="212529"/>
            <w:sz w:val="24"/>
            <w:szCs w:val="24"/>
          </w:rPr>
          <w:t>n</w:t>
        </w:r>
      </w:ins>
      <w:del w:id="2284" w:author="Holli Flanagan" w:date="2025-05-09T18:40: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 xml:space="preserve"> Jest</w:t>
      </w:r>
      <w:ins w:id="2285" w:author="Oestreich, Julia" w:date="2025-05-15T17:27:00Z" w16du:dateUtc="2025-05-15T21:27:00Z">
        <w:r w:rsidR="000D2CC0">
          <w:rPr>
            <w:rFonts w:ascii="Times New Roman" w:eastAsia="Times New Roman" w:hAnsi="Times New Roman" w:cs="Times New Roman"/>
            <w:color w:val="212529"/>
            <w:sz w:val="24"/>
            <w:szCs w:val="24"/>
          </w:rPr>
          <w:t xml:space="preserve"> in</w:t>
        </w:r>
      </w:ins>
      <w:r>
        <w:rPr>
          <w:rFonts w:ascii="Times New Roman" w:eastAsia="Times New Roman" w:hAnsi="Times New Roman" w:cs="Times New Roman"/>
          <w:color w:val="212529"/>
          <w:sz w:val="24"/>
          <w:szCs w:val="24"/>
        </w:rPr>
        <w:t xml:space="preserve"> </w:t>
      </w:r>
      <w:del w:id="2286" w:author="Holli Flanagan" w:date="2025-05-09T18:39:00Z">
        <w:r>
          <w:fldChar w:fldCharType="begin"/>
        </w:r>
        <w:r>
          <w:delInstrText>HYPERLINK "https://boots-edu.github.io/textbook/text/8-testing/jest.html"</w:delInstrText>
        </w:r>
        <w:r>
          <w:fldChar w:fldCharType="separate"/>
        </w:r>
      </w:del>
      <w:r>
        <w:rPr>
          <w:rFonts w:ascii="Times New Roman" w:eastAsia="Times New Roman" w:hAnsi="Times New Roman" w:cs="Times New Roman"/>
          <w:color w:val="0D6EFD"/>
          <w:sz w:val="24"/>
          <w:szCs w:val="24"/>
          <w:u w:val="single"/>
        </w:rPr>
        <w:t xml:space="preserve">Testing in Jest </w:t>
      </w:r>
      <w:del w:id="2287" w:author="Holli Flanagan" w:date="2025-05-09T18:39:00Z">
        <w:r>
          <w:rPr>
            <w:rFonts w:ascii="Times New Roman" w:eastAsia="Times New Roman" w:hAnsi="Times New Roman" w:cs="Times New Roman"/>
            <w:color w:val="0D6EFD"/>
            <w:sz w:val="24"/>
            <w:szCs w:val="24"/>
            <w:u w:val="single"/>
          </w:rPr>
          <w:delText>»</w:delText>
        </w:r>
        <w:r>
          <w:fldChar w:fldCharType="end"/>
        </w:r>
      </w:del>
    </w:p>
    <w:p w14:paraId="0EB1E11F" w14:textId="77777777" w:rsidR="00B32DEF" w:rsidRDefault="00000000">
      <w:pPr>
        <w:shd w:val="clear" w:color="auto" w:fill="FFFFFF"/>
        <w:spacing w:after="240"/>
        <w:rPr>
          <w:rFonts w:ascii="Times New Roman" w:eastAsia="Times New Roman" w:hAnsi="Times New Roman" w:cs="Times New Roman"/>
          <w:sz w:val="24"/>
          <w:szCs w:val="24"/>
        </w:rPr>
      </w:pPr>
      <w:r>
        <w:br w:type="page"/>
      </w:r>
    </w:p>
    <w:p w14:paraId="59161CA1" w14:textId="77777777" w:rsidR="00B32DEF" w:rsidRPr="00B32DEF" w:rsidRDefault="00000000">
      <w:pPr>
        <w:pStyle w:val="Heading1"/>
        <w:rPr>
          <w:rPrChange w:id="2288" w:author="Holli Flanagan" w:date="2025-05-12T14:40:00Z">
            <w:rPr>
              <w:sz w:val="46"/>
              <w:szCs w:val="46"/>
            </w:rPr>
          </w:rPrChange>
        </w:rPr>
        <w:pPrChange w:id="2289" w:author="Holli Flanagan" w:date="2025-05-12T14:40:00Z">
          <w:pPr>
            <w:pStyle w:val="Heading1"/>
            <w:keepNext w:val="0"/>
            <w:keepLines w:val="0"/>
          </w:pPr>
        </w:pPrChange>
      </w:pPr>
      <w:bookmarkStart w:id="2290" w:name="_bwt3nlmgukou" w:colFirst="0" w:colLast="0"/>
      <w:bookmarkEnd w:id="2290"/>
      <w:r>
        <w:rPr>
          <w:rPrChange w:id="2291" w:author="Holli Flanagan" w:date="2025-05-12T14:40:00Z">
            <w:rPr>
              <w:sz w:val="46"/>
              <w:szCs w:val="46"/>
            </w:rPr>
          </w:rPrChange>
        </w:rPr>
        <w:lastRenderedPageBreak/>
        <w:t>Testing in Jest</w:t>
      </w:r>
    </w:p>
    <w:p w14:paraId="4055396F" w14:textId="77777777" w:rsidR="00B32DEF" w:rsidRPr="00B32DEF" w:rsidRDefault="00000000">
      <w:pPr>
        <w:pStyle w:val="Heading2"/>
        <w:rPr>
          <w:rPrChange w:id="2292" w:author="Holli Flanagan" w:date="2025-05-12T14:40:00Z">
            <w:rPr>
              <w:sz w:val="34"/>
              <w:szCs w:val="34"/>
            </w:rPr>
          </w:rPrChange>
        </w:rPr>
        <w:pPrChange w:id="2293" w:author="Holli Flanagan" w:date="2025-05-12T14:40:00Z">
          <w:pPr>
            <w:pStyle w:val="Heading2"/>
            <w:keepNext w:val="0"/>
            <w:keepLines w:val="0"/>
          </w:pPr>
        </w:pPrChange>
      </w:pPr>
      <w:bookmarkStart w:id="2294" w:name="_pw5ni6yjt9wz" w:colFirst="0" w:colLast="0"/>
      <w:bookmarkEnd w:id="2294"/>
      <w:r>
        <w:rPr>
          <w:rPrChange w:id="2295" w:author="Holli Flanagan" w:date="2025-05-12T14:40:00Z">
            <w:rPr>
              <w:sz w:val="34"/>
              <w:szCs w:val="34"/>
            </w:rPr>
          </w:rPrChange>
        </w:rPr>
        <w:t>Key Idea</w:t>
      </w:r>
    </w:p>
    <w:p w14:paraId="2089353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2296" w:author="Holli Flanagan" w:date="2025-05-09T15:24:00Z">
            <w:rPr>
              <w:rFonts w:ascii="Times New Roman" w:eastAsia="Times New Roman" w:hAnsi="Times New Roman" w:cs="Times New Roman"/>
              <w:i/>
              <w:color w:val="212529"/>
              <w:sz w:val="24"/>
              <w:szCs w:val="24"/>
            </w:rPr>
          </w:rPrChange>
        </w:rPr>
        <w:t>Jest</w:t>
      </w:r>
      <w:r>
        <w:rPr>
          <w:rFonts w:ascii="Times New Roman" w:eastAsia="Times New Roman" w:hAnsi="Times New Roman" w:cs="Times New Roman"/>
          <w:color w:val="212529"/>
          <w:sz w:val="24"/>
          <w:szCs w:val="24"/>
        </w:rPr>
        <w:t xml:space="preserve"> is a test runner and testing framework that works with </w:t>
      </w:r>
      <w:ins w:id="2297" w:author="Holli Flanagan" w:date="2025-05-09T15:23:00Z">
        <w:r>
          <w:rPr>
            <w:rFonts w:ascii="Times New Roman" w:eastAsia="Times New Roman" w:hAnsi="Times New Roman" w:cs="Times New Roman"/>
            <w:color w:val="212529"/>
            <w:sz w:val="24"/>
            <w:szCs w:val="24"/>
          </w:rPr>
          <w:t>JavaScript</w:t>
        </w:r>
      </w:ins>
      <w:del w:id="2298" w:author="Holli Flanagan" w:date="2025-05-09T15:23:00Z">
        <w:r>
          <w:rPr>
            <w:rFonts w:ascii="Times New Roman" w:eastAsia="Times New Roman" w:hAnsi="Times New Roman" w:cs="Times New Roman"/>
            <w:color w:val="212529"/>
            <w:sz w:val="24"/>
            <w:szCs w:val="24"/>
          </w:rPr>
          <w:delText>Javascript</w:delText>
        </w:r>
      </w:del>
      <w:r>
        <w:rPr>
          <w:rFonts w:ascii="Times New Roman" w:eastAsia="Times New Roman" w:hAnsi="Times New Roman" w:cs="Times New Roman"/>
          <w:color w:val="212529"/>
          <w:sz w:val="24"/>
          <w:szCs w:val="24"/>
        </w:rPr>
        <w:t xml:space="preserve"> and </w:t>
      </w:r>
      <w:ins w:id="2299" w:author="Holli Flanagan" w:date="2025-05-09T15:22:00Z">
        <w:r>
          <w:rPr>
            <w:rFonts w:ascii="Times New Roman" w:eastAsia="Times New Roman" w:hAnsi="Times New Roman" w:cs="Times New Roman"/>
            <w:color w:val="212529"/>
            <w:sz w:val="24"/>
            <w:szCs w:val="24"/>
          </w:rPr>
          <w:t>TypeScript</w:t>
        </w:r>
      </w:ins>
      <w:del w:id="2300"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We’ve been using Jest the entire time!</w:t>
      </w:r>
    </w:p>
    <w:p w14:paraId="4ACB22F2" w14:textId="77777777" w:rsidR="00B32DEF" w:rsidRPr="00B32DEF" w:rsidRDefault="00000000">
      <w:pPr>
        <w:pStyle w:val="Heading2"/>
        <w:rPr>
          <w:rPrChange w:id="2301" w:author="Holli Flanagan" w:date="2025-05-12T14:40:00Z">
            <w:rPr>
              <w:sz w:val="34"/>
              <w:szCs w:val="34"/>
            </w:rPr>
          </w:rPrChange>
        </w:rPr>
        <w:pPrChange w:id="2302" w:author="Holli Flanagan" w:date="2025-05-12T14:40:00Z">
          <w:pPr>
            <w:pStyle w:val="Heading2"/>
            <w:keepNext w:val="0"/>
            <w:keepLines w:val="0"/>
          </w:pPr>
        </w:pPrChange>
      </w:pPr>
      <w:bookmarkStart w:id="2303" w:name="_hzlelu2wqnfn" w:colFirst="0" w:colLast="0"/>
      <w:bookmarkEnd w:id="2303"/>
      <w:r>
        <w:rPr>
          <w:rPrChange w:id="2304" w:author="Holli Flanagan" w:date="2025-05-12T14:40:00Z">
            <w:rPr>
              <w:sz w:val="34"/>
              <w:szCs w:val="34"/>
            </w:rPr>
          </w:rPrChange>
        </w:rPr>
        <w:t>Jest Syntax</w:t>
      </w:r>
    </w:p>
    <w:p w14:paraId="6E087EF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just a few Jest functions that you need to know to get started:</w:t>
      </w:r>
    </w:p>
    <w:p w14:paraId="56FAEC5E" w14:textId="77777777" w:rsidR="00B32DEF" w:rsidRDefault="00000000">
      <w:pPr>
        <w:numPr>
          <w:ilvl w:val="0"/>
          <w:numId w:val="45"/>
        </w:numPr>
        <w:shd w:val="clear" w:color="auto" w:fill="FFFFFF"/>
        <w:spacing w:before="180"/>
        <w:pPrChange w:id="2305" w:author="Holli Flanagan" w:date="2025-05-09T18:39:00Z">
          <w:pPr>
            <w:numPr>
              <w:numId w:val="18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Create a new test section</w:t>
      </w:r>
    </w:p>
    <w:p w14:paraId="734AC60F" w14:textId="77777777" w:rsidR="00B32DEF" w:rsidRDefault="00000000">
      <w:pPr>
        <w:numPr>
          <w:ilvl w:val="0"/>
          <w:numId w:val="45"/>
        </w:numPr>
        <w:shd w:val="clear" w:color="auto" w:fill="FFFFFF"/>
        <w:pPrChange w:id="2306" w:author="Holli Flanagan" w:date="2025-05-09T18:39:00Z">
          <w:pPr>
            <w:numPr>
              <w:numId w:val="18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Write a specific test</w:t>
      </w:r>
    </w:p>
    <w:p w14:paraId="169D2D94" w14:textId="77777777" w:rsidR="00B32DEF" w:rsidRDefault="00000000">
      <w:pPr>
        <w:numPr>
          <w:ilvl w:val="0"/>
          <w:numId w:val="45"/>
        </w:numPr>
        <w:shd w:val="clear" w:color="auto" w:fill="FFFFFF"/>
        <w:pPrChange w:id="2307" w:author="Holli Flanagan" w:date="2025-05-09T18:39:00Z">
          <w:pPr>
            <w:numPr>
              <w:numId w:val="18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expect an expression to behave a certain way</w:t>
      </w:r>
    </w:p>
    <w:p w14:paraId="26EA519F" w14:textId="77777777" w:rsidR="00B32DEF" w:rsidRDefault="00000000">
      <w:pPr>
        <w:numPr>
          <w:ilvl w:val="1"/>
          <w:numId w:val="45"/>
        </w:numPr>
        <w:shd w:val="clear" w:color="auto" w:fill="FFFFFF"/>
        <w:spacing w:after="360"/>
        <w:pPrChange w:id="2308" w:author="Holli Flanagan" w:date="2025-05-09T18:39:00Z">
          <w:pPr>
            <w:numPr>
              <w:ilvl w:val="1"/>
              <w:numId w:val="180"/>
            </w:numPr>
            <w:shd w:val="clear" w:color="auto" w:fill="FFFFFF"/>
            <w:spacing w:before="360" w:after="360"/>
            <w:ind w:left="1440" w:hanging="360"/>
          </w:pPr>
        </w:pPrChange>
      </w:pPr>
      <w:r>
        <w:rPr>
          <w:rFonts w:ascii="Times New Roman" w:eastAsia="Times New Roman" w:hAnsi="Times New Roman" w:cs="Times New Roman"/>
          <w:color w:val="212529"/>
          <w:sz w:val="24"/>
          <w:szCs w:val="24"/>
        </w:rPr>
        <w:t xml:space="preserve">Example: </w:t>
      </w:r>
      <w:r>
        <w:rPr>
          <w:rFonts w:ascii="Times New Roman" w:eastAsia="Times New Roman" w:hAnsi="Times New Roman" w:cs="Times New Roman"/>
          <w:color w:val="D63384"/>
          <w:sz w:val="21"/>
          <w:szCs w:val="21"/>
          <w:shd w:val="clear" w:color="auto" w:fill="F5F6FA"/>
        </w:rPr>
        <w:t>expect(value</w:t>
      </w:r>
      <w:proofErr w:type="gramStart"/>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toBeInstanceOf</w:t>
      </w:r>
      <w:proofErr w:type="spellEnd"/>
      <w:proofErr w:type="gramEnd"/>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MyClass</w:t>
      </w:r>
      <w:proofErr w:type="spellEnd"/>
      <w:r>
        <w:rPr>
          <w:rFonts w:ascii="Times New Roman" w:eastAsia="Times New Roman" w:hAnsi="Times New Roman" w:cs="Times New Roman"/>
          <w:color w:val="D63384"/>
          <w:sz w:val="21"/>
          <w:szCs w:val="21"/>
          <w:shd w:val="clear" w:color="auto" w:fill="F5F6FA"/>
        </w:rPr>
        <w:t>)</w:t>
      </w:r>
    </w:p>
    <w:p w14:paraId="064A05D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many methods we’ll need to learn about, but we can get by with these three functions for now.</w:t>
      </w:r>
    </w:p>
    <w:p w14:paraId="60CF1B7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Back to the example from the previous section, let’s look at what we want to do for each of these:</w:t>
      </w:r>
    </w:p>
    <w:p w14:paraId="045C8E1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DC3487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will start with a </w:t>
      </w:r>
      <w:proofErr w:type="gramStart"/>
      <w:r>
        <w:rPr>
          <w:rFonts w:ascii="Times New Roman" w:eastAsia="Times New Roman" w:hAnsi="Times New Roman" w:cs="Times New Roman"/>
          <w:color w:val="212529"/>
          <w:sz w:val="24"/>
          <w:szCs w:val="24"/>
        </w:rPr>
        <w:t>describe</w:t>
      </w:r>
      <w:proofErr w:type="gramEnd"/>
      <w:r>
        <w:rPr>
          <w:rFonts w:ascii="Times New Roman" w:eastAsia="Times New Roman" w:hAnsi="Times New Roman" w:cs="Times New Roman"/>
          <w:color w:val="212529"/>
          <w:sz w:val="24"/>
          <w:szCs w:val="24"/>
        </w:rPr>
        <w:t xml:space="preserve"> block for the </w:t>
      </w:r>
      <w:del w:id="2309" w:author="Holli Flanagan" w:date="2025-05-09T18:40:00Z">
        <w:r>
          <w:rPr>
            <w:rFonts w:ascii="Times New Roman" w:eastAsia="Times New Roman" w:hAnsi="Times New Roman" w:cs="Times New Roman"/>
            <w:color w:val="212529"/>
            <w:sz w:val="24"/>
            <w:szCs w:val="24"/>
          </w:rPr>
          <w:delText>E</w:delText>
        </w:r>
      </w:del>
      <w:ins w:id="2310" w:author="Holli Flanagan" w:date="2025-05-09T18:40: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lements class:</w:t>
      </w:r>
    </w:p>
    <w:p w14:paraId="77BEF33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38548A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write a test to see if we can construct an instance of the class:</w:t>
      </w:r>
    </w:p>
    <w:p w14:paraId="5B40965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D37A1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Does it work normally? Just create a test block that populates some items and then verify them.</w:t>
      </w:r>
    </w:p>
    <w:p w14:paraId="66FEB37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436EB0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will test the normal case of the function. What about the edge case where the array is empty?</w:t>
      </w:r>
    </w:p>
    <w:p w14:paraId="59E2C0A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B06D74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test fails because we don’t throw an exception, and neither does </w:t>
      </w:r>
      <w:r>
        <w:rPr>
          <w:rFonts w:ascii="Times New Roman" w:eastAsia="Times New Roman" w:hAnsi="Times New Roman" w:cs="Times New Roman"/>
          <w:color w:val="D63384"/>
          <w:sz w:val="21"/>
          <w:szCs w:val="21"/>
          <w:shd w:val="clear" w:color="auto" w:fill="F5F6FA"/>
        </w:rPr>
        <w:t>pop</w:t>
      </w:r>
      <w:r>
        <w:rPr>
          <w:rFonts w:ascii="Times New Roman" w:eastAsia="Times New Roman" w:hAnsi="Times New Roman" w:cs="Times New Roman"/>
          <w:color w:val="212529"/>
          <w:sz w:val="24"/>
          <w:szCs w:val="24"/>
        </w:rPr>
        <w:t xml:space="preserve"> which we are using to implement this. We need to fix the code.</w:t>
      </w:r>
    </w:p>
    <w:p w14:paraId="007ED47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1CA94F9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now </w:t>
      </w:r>
      <w:proofErr w:type="spellStart"/>
      <w:r>
        <w:rPr>
          <w:rFonts w:ascii="Times New Roman" w:eastAsia="Times New Roman" w:hAnsi="Times New Roman" w:cs="Times New Roman"/>
          <w:color w:val="212529"/>
          <w:sz w:val="24"/>
          <w:szCs w:val="24"/>
        </w:rPr>
        <w:t>getLastElement</w:t>
      </w:r>
      <w:proofErr w:type="spellEnd"/>
      <w:r>
        <w:rPr>
          <w:rFonts w:ascii="Times New Roman" w:eastAsia="Times New Roman" w:hAnsi="Times New Roman" w:cs="Times New Roman"/>
          <w:color w:val="212529"/>
          <w:sz w:val="24"/>
          <w:szCs w:val="24"/>
        </w:rPr>
        <w:t xml:space="preserve"> throws an exception if the array is empty, so our test will now pass. What happens if the array has only one element in it?</w:t>
      </w:r>
    </w:p>
    <w:p w14:paraId="265E36F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76F2CB6"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does our final test suite for this code look like?</w:t>
      </w:r>
    </w:p>
    <w:p w14:paraId="4F12F9D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607029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run our test using the </w:t>
      </w:r>
      <w:ins w:id="2311" w:author="Holli Flanagan" w:date="2025-05-09T18:38:00Z">
        <w:r>
          <w:rPr>
            <w:rFonts w:ascii="Times New Roman" w:eastAsia="Times New Roman" w:hAnsi="Times New Roman" w:cs="Times New Roman"/>
            <w:color w:val="212529"/>
            <w:sz w:val="24"/>
            <w:szCs w:val="24"/>
          </w:rPr>
          <w:t>Jest</w:t>
        </w:r>
      </w:ins>
      <w:del w:id="2312" w:author="Holli Flanagan" w:date="2025-05-09T18:38:00Z">
        <w:r>
          <w:rPr>
            <w:rFonts w:ascii="Times New Roman" w:eastAsia="Times New Roman" w:hAnsi="Times New Roman" w:cs="Times New Roman"/>
            <w:color w:val="212529"/>
            <w:sz w:val="24"/>
            <w:szCs w:val="24"/>
            <w:rPrChange w:id="2313" w:author="Holli Flanagan" w:date="2025-05-09T18:40:00Z">
              <w:rPr>
                <w:rFonts w:ascii="Times New Roman" w:eastAsia="Times New Roman" w:hAnsi="Times New Roman" w:cs="Times New Roman"/>
                <w:i/>
                <w:color w:val="212529"/>
                <w:sz w:val="24"/>
                <w:szCs w:val="24"/>
              </w:rPr>
            </w:rPrChange>
          </w:rPr>
          <w:delText>jest</w:delText>
        </w:r>
      </w:del>
      <w:r>
        <w:rPr>
          <w:rFonts w:ascii="Times New Roman" w:eastAsia="Times New Roman" w:hAnsi="Times New Roman" w:cs="Times New Roman"/>
          <w:color w:val="212529"/>
          <w:sz w:val="24"/>
          <w:szCs w:val="24"/>
        </w:rPr>
        <w:t xml:space="preserve"> command line, we get</w:t>
      </w:r>
    </w:p>
    <w:p w14:paraId="75FAF81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80BEAF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t>
      </w:r>
      <w:del w:id="2314" w:author="Holli Flanagan" w:date="2025-05-09T18:41:00Z">
        <w:r>
          <w:rPr>
            <w:rFonts w:ascii="Times New Roman" w:eastAsia="Times New Roman" w:hAnsi="Times New Roman" w:cs="Times New Roman"/>
            <w:color w:val="212529"/>
            <w:sz w:val="24"/>
            <w:szCs w:val="24"/>
          </w:rPr>
          <w:delText xml:space="preserve">I </w:delText>
        </w:r>
      </w:del>
      <w:ins w:id="2315" w:author="Holli Flanagan" w:date="2025-05-09T18:41:00Z">
        <w:r>
          <w:rPr>
            <w:rFonts w:ascii="Times New Roman" w:eastAsia="Times New Roman" w:hAnsi="Times New Roman" w:cs="Times New Roman"/>
            <w:color w:val="212529"/>
            <w:sz w:val="24"/>
            <w:szCs w:val="24"/>
          </w:rPr>
          <w:t xml:space="preserve">we can </w:t>
        </w:r>
      </w:ins>
      <w:r>
        <w:rPr>
          <w:rFonts w:ascii="Times New Roman" w:eastAsia="Times New Roman" w:hAnsi="Times New Roman" w:cs="Times New Roman"/>
          <w:color w:val="212529"/>
          <w:sz w:val="24"/>
          <w:szCs w:val="24"/>
        </w:rPr>
        <w:t xml:space="preserve">see that all 4 tests passed. Now </w:t>
      </w:r>
      <w:ins w:id="2316" w:author="Holli Flanagan" w:date="2025-05-09T18:41:00Z">
        <w:r>
          <w:rPr>
            <w:rFonts w:ascii="Times New Roman" w:eastAsia="Times New Roman" w:hAnsi="Times New Roman" w:cs="Times New Roman"/>
            <w:color w:val="212529"/>
            <w:sz w:val="24"/>
            <w:szCs w:val="24"/>
          </w:rPr>
          <w:t xml:space="preserve">we </w:t>
        </w:r>
      </w:ins>
      <w:del w:id="2317" w:author="Holli Flanagan" w:date="2025-05-09T18:41: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 xml:space="preserve">know that the class method works as expected, in all of the cases that </w:t>
      </w:r>
      <w:del w:id="2318" w:author="Holli Flanagan" w:date="2025-05-09T18:41:00Z">
        <w:r>
          <w:rPr>
            <w:rFonts w:ascii="Times New Roman" w:eastAsia="Times New Roman" w:hAnsi="Times New Roman" w:cs="Times New Roman"/>
            <w:color w:val="212529"/>
            <w:sz w:val="24"/>
            <w:szCs w:val="24"/>
          </w:rPr>
          <w:delText xml:space="preserve">I </w:delText>
        </w:r>
      </w:del>
      <w:ins w:id="2319" w:author="Holli Flanagan" w:date="2025-05-09T18:41: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 xml:space="preserve">could think of. </w:t>
      </w:r>
      <w:ins w:id="2320" w:author="Holli Flanagan" w:date="2025-05-09T18:41:00Z">
        <w:r>
          <w:rPr>
            <w:rFonts w:ascii="Times New Roman" w:eastAsia="Times New Roman" w:hAnsi="Times New Roman" w:cs="Times New Roman"/>
            <w:color w:val="212529"/>
            <w:sz w:val="24"/>
            <w:szCs w:val="24"/>
          </w:rPr>
          <w:t xml:space="preserve">We </w:t>
        </w:r>
      </w:ins>
      <w:del w:id="2321" w:author="Holli Flanagan" w:date="2025-05-09T18:41: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have also verified that it behaves as documented on exceptions. Once written</w:t>
      </w:r>
      <w:ins w:id="2322" w:author="Holli Flanagan" w:date="2025-05-09T18:4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this test will run every time </w:t>
      </w:r>
      <w:del w:id="2323" w:author="Holli Flanagan" w:date="2025-05-09T18:41:00Z">
        <w:r>
          <w:rPr>
            <w:rFonts w:ascii="Times New Roman" w:eastAsia="Times New Roman" w:hAnsi="Times New Roman" w:cs="Times New Roman"/>
            <w:color w:val="212529"/>
            <w:sz w:val="24"/>
            <w:szCs w:val="24"/>
          </w:rPr>
          <w:delText xml:space="preserve">I </w:delText>
        </w:r>
      </w:del>
      <w:ins w:id="2324" w:author="Holli Flanagan" w:date="2025-05-09T18:41: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run tests, handling regression testing of this particular method of this class when future updates are made elsewhere in the program.</w:t>
      </w:r>
    </w:p>
    <w:p w14:paraId="3C41B529" w14:textId="77777777" w:rsidR="00B32DEF" w:rsidRPr="00B32DEF" w:rsidRDefault="00000000">
      <w:pPr>
        <w:pStyle w:val="Heading2"/>
        <w:rPr>
          <w:rPrChange w:id="2325" w:author="Holli Flanagan" w:date="2025-05-12T14:40:00Z">
            <w:rPr>
              <w:sz w:val="34"/>
              <w:szCs w:val="34"/>
            </w:rPr>
          </w:rPrChange>
        </w:rPr>
        <w:pPrChange w:id="2326" w:author="Holli Flanagan" w:date="2025-05-12T14:40:00Z">
          <w:pPr>
            <w:pStyle w:val="Heading2"/>
            <w:keepNext w:val="0"/>
            <w:keepLines w:val="0"/>
          </w:pPr>
        </w:pPrChange>
      </w:pPr>
      <w:bookmarkStart w:id="2327" w:name="_1ggy8hd63fc3" w:colFirst="0" w:colLast="0"/>
      <w:bookmarkEnd w:id="2327"/>
      <w:r>
        <w:rPr>
          <w:rPrChange w:id="2328" w:author="Holli Flanagan" w:date="2025-05-12T14:40:00Z">
            <w:rPr>
              <w:sz w:val="34"/>
              <w:szCs w:val="34"/>
            </w:rPr>
          </w:rPrChange>
        </w:rPr>
        <w:t>Code Coverage</w:t>
      </w:r>
    </w:p>
    <w:p w14:paraId="3FCFBEE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Coverage is important when writing tests</w:t>
      </w:r>
      <w:ins w:id="2329" w:author="Holli Flanagan" w:date="2025-05-09T18:4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While you should not specifically write tests to coverage, since those tests will not cover all possible inputs, you should make sure that your tests actually cover your code. Let’s look at our example again, from a coverage standpo</w:t>
      </w:r>
      <w:commentRangeStart w:id="2330"/>
      <w:r>
        <w:rPr>
          <w:rFonts w:ascii="Times New Roman" w:eastAsia="Times New Roman" w:hAnsi="Times New Roman" w:cs="Times New Roman"/>
          <w:color w:val="212529"/>
          <w:sz w:val="24"/>
          <w:szCs w:val="24"/>
        </w:rPr>
        <w:t xml:space="preserve">int Running: </w:t>
      </w:r>
      <w:commentRangeEnd w:id="2330"/>
      <w:ins w:id="2331" w:author="Holli Flanagan" w:date="2025-05-09T18:38:00Z">
        <w:r>
          <w:commentReference w:id="2330"/>
        </w:r>
        <w:r>
          <w:rPr>
            <w:rFonts w:ascii="Times New Roman" w:eastAsia="Times New Roman" w:hAnsi="Times New Roman" w:cs="Times New Roman"/>
            <w:color w:val="212529"/>
            <w:sz w:val="24"/>
            <w:szCs w:val="24"/>
          </w:rPr>
          <w:t>Jest</w:t>
        </w:r>
      </w:ins>
      <w:del w:id="2332" w:author="Holli Flanagan" w:date="2025-05-09T18:38:00Z">
        <w:r>
          <w:rPr>
            <w:rFonts w:ascii="Times New Roman" w:eastAsia="Times New Roman" w:hAnsi="Times New Roman" w:cs="Times New Roman"/>
            <w:color w:val="D63384"/>
            <w:sz w:val="21"/>
            <w:szCs w:val="21"/>
            <w:shd w:val="clear" w:color="auto" w:fill="F5F6FA"/>
          </w:rPr>
          <w:delText>jest</w:delText>
        </w:r>
      </w:del>
      <w:r>
        <w:rPr>
          <w:rFonts w:ascii="Times New Roman" w:eastAsia="Times New Roman" w:hAnsi="Times New Roman" w:cs="Times New Roman"/>
          <w:color w:val="D63384"/>
          <w:sz w:val="21"/>
          <w:szCs w:val="21"/>
          <w:shd w:val="clear" w:color="auto" w:fill="F5F6FA"/>
        </w:rPr>
        <w:t xml:space="preserve"> –coverage</w:t>
      </w:r>
      <w:r>
        <w:rPr>
          <w:rFonts w:ascii="Times New Roman" w:eastAsia="Times New Roman" w:hAnsi="Times New Roman" w:cs="Times New Roman"/>
          <w:color w:val="212529"/>
          <w:sz w:val="24"/>
          <w:szCs w:val="24"/>
        </w:rPr>
        <w:t xml:space="preserve"> will produce a shortened coverage report like this:</w:t>
      </w:r>
    </w:p>
    <w:p w14:paraId="1FDBC26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CBD56A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add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coverageDirectory</w:t>
      </w:r>
      <w:proofErr w:type="spell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coverage'</w:t>
      </w:r>
      <w:r>
        <w:rPr>
          <w:rFonts w:ascii="Times New Roman" w:eastAsia="Times New Roman" w:hAnsi="Times New Roman" w:cs="Times New Roman"/>
          <w:color w:val="212529"/>
          <w:sz w:val="24"/>
          <w:szCs w:val="24"/>
        </w:rPr>
        <w:t xml:space="preserve"> to our </w:t>
      </w:r>
      <w:ins w:id="2333" w:author="Holli Flanagan" w:date="2025-05-09T18:38:00Z">
        <w:r>
          <w:rPr>
            <w:rFonts w:ascii="Times New Roman" w:eastAsia="Times New Roman" w:hAnsi="Times New Roman" w:cs="Times New Roman"/>
            <w:color w:val="212529"/>
            <w:sz w:val="24"/>
            <w:szCs w:val="24"/>
          </w:rPr>
          <w:t>Jest</w:t>
        </w:r>
      </w:ins>
      <w:del w:id="2334"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command with </w:t>
      </w:r>
      <w:r>
        <w:rPr>
          <w:rFonts w:ascii="Times New Roman" w:eastAsia="Times New Roman" w:hAnsi="Times New Roman" w:cs="Times New Roman"/>
          <w:color w:val="D63384"/>
          <w:sz w:val="21"/>
          <w:szCs w:val="21"/>
          <w:shd w:val="clear" w:color="auto" w:fill="F5F6FA"/>
        </w:rPr>
        <w:t>–coverage</w:t>
      </w:r>
      <w:r>
        <w:rPr>
          <w:rFonts w:ascii="Times New Roman" w:eastAsia="Times New Roman" w:hAnsi="Times New Roman" w:cs="Times New Roman"/>
          <w:color w:val="212529"/>
          <w:sz w:val="24"/>
          <w:szCs w:val="24"/>
        </w:rPr>
        <w:t>, we still get the same information, but we also get a website with detailed info including source links.</w:t>
      </w:r>
    </w:p>
    <w:p w14:paraId="16B3680B" w14:textId="77777777" w:rsidR="00B32DEF" w:rsidRPr="00B32DEF" w:rsidRDefault="00000000">
      <w:pPr>
        <w:pStyle w:val="Heading2"/>
        <w:rPr>
          <w:rPrChange w:id="2335" w:author="Holli Flanagan" w:date="2025-05-12T14:40:00Z">
            <w:rPr>
              <w:sz w:val="34"/>
              <w:szCs w:val="34"/>
            </w:rPr>
          </w:rPrChange>
        </w:rPr>
        <w:pPrChange w:id="2336" w:author="Holli Flanagan" w:date="2025-05-12T14:40:00Z">
          <w:pPr>
            <w:pStyle w:val="Heading2"/>
            <w:keepNext w:val="0"/>
            <w:keepLines w:val="0"/>
          </w:pPr>
        </w:pPrChange>
      </w:pPr>
      <w:bookmarkStart w:id="2337" w:name="_6euqh695rq5p" w:colFirst="0" w:colLast="0"/>
      <w:bookmarkEnd w:id="2337"/>
      <w:r>
        <w:rPr>
          <w:rPrChange w:id="2338" w:author="Holli Flanagan" w:date="2025-05-12T14:40:00Z">
            <w:rPr>
              <w:sz w:val="34"/>
              <w:szCs w:val="34"/>
            </w:rPr>
          </w:rPrChange>
        </w:rPr>
        <w:t>Summary</w:t>
      </w:r>
    </w:p>
    <w:p w14:paraId="7BAB3A1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Jest</w:t>
      </w:r>
      <w:r>
        <w:rPr>
          <w:rFonts w:ascii="Times New Roman" w:eastAsia="Times New Roman" w:hAnsi="Times New Roman" w:cs="Times New Roman"/>
          <w:color w:val="212529"/>
          <w:sz w:val="24"/>
          <w:szCs w:val="24"/>
        </w:rPr>
        <w:t xml:space="preserve"> is a powerful platform for designing </w:t>
      </w:r>
      <w:proofErr w:type="gramStart"/>
      <w:r>
        <w:rPr>
          <w:rFonts w:ascii="Times New Roman" w:eastAsia="Times New Roman" w:hAnsi="Times New Roman" w:cs="Times New Roman"/>
          <w:color w:val="212529"/>
          <w:sz w:val="24"/>
          <w:szCs w:val="24"/>
        </w:rPr>
        <w:t>suites</w:t>
      </w:r>
      <w:proofErr w:type="gramEnd"/>
      <w:r>
        <w:rPr>
          <w:rFonts w:ascii="Times New Roman" w:eastAsia="Times New Roman" w:hAnsi="Times New Roman" w:cs="Times New Roman"/>
          <w:color w:val="212529"/>
          <w:sz w:val="24"/>
          <w:szCs w:val="24"/>
        </w:rPr>
        <w:t xml:space="preserve"> of tests that cover all types and levels of code testing. Tests will run automatically when </w:t>
      </w:r>
      <w:ins w:id="2339" w:author="Holli Flanagan" w:date="2025-05-09T18:38:00Z">
        <w:r>
          <w:rPr>
            <w:rFonts w:ascii="Times New Roman" w:eastAsia="Times New Roman" w:hAnsi="Times New Roman" w:cs="Times New Roman"/>
            <w:color w:val="212529"/>
            <w:sz w:val="24"/>
            <w:szCs w:val="24"/>
          </w:rPr>
          <w:t>Jest</w:t>
        </w:r>
      </w:ins>
      <w:del w:id="2340"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is </w:t>
      </w:r>
      <w:proofErr w:type="gramStart"/>
      <w:r>
        <w:rPr>
          <w:rFonts w:ascii="Times New Roman" w:eastAsia="Times New Roman" w:hAnsi="Times New Roman" w:cs="Times New Roman"/>
          <w:color w:val="212529"/>
          <w:sz w:val="24"/>
          <w:szCs w:val="24"/>
        </w:rPr>
        <w:t>run</w:t>
      </w:r>
      <w:proofErr w:type="gramEnd"/>
      <w:r>
        <w:rPr>
          <w:rFonts w:ascii="Times New Roman" w:eastAsia="Times New Roman" w:hAnsi="Times New Roman" w:cs="Times New Roman"/>
          <w:color w:val="212529"/>
          <w:sz w:val="24"/>
          <w:szCs w:val="24"/>
        </w:rPr>
        <w:t xml:space="preserve"> providing regression testing </w:t>
      </w:r>
      <w:ins w:id="2341" w:author="Holli Flanagan" w:date="2025-05-09T18:42:00Z">
        <w:r>
          <w:rPr>
            <w:rFonts w:ascii="Times New Roman" w:eastAsia="Times New Roman" w:hAnsi="Times New Roman" w:cs="Times New Roman"/>
            <w:color w:val="212529"/>
            <w:sz w:val="24"/>
            <w:szCs w:val="24"/>
          </w:rPr>
          <w:t>across</w:t>
        </w:r>
      </w:ins>
      <w:del w:id="2342" w:author="Holli Flanagan" w:date="2025-05-09T18:42:00Z">
        <w:r>
          <w:rPr>
            <w:rFonts w:ascii="Times New Roman" w:eastAsia="Times New Roman" w:hAnsi="Times New Roman" w:cs="Times New Roman"/>
            <w:color w:val="212529"/>
            <w:sz w:val="24"/>
            <w:szCs w:val="24"/>
          </w:rPr>
          <w:delText>accross</w:delText>
        </w:r>
      </w:del>
      <w:r>
        <w:rPr>
          <w:rFonts w:ascii="Times New Roman" w:eastAsia="Times New Roman" w:hAnsi="Times New Roman" w:cs="Times New Roman"/>
          <w:color w:val="212529"/>
          <w:sz w:val="24"/>
          <w:szCs w:val="24"/>
        </w:rPr>
        <w:t xml:space="preserve"> the application.</w:t>
      </w:r>
    </w:p>
    <w:p w14:paraId="72E1A614" w14:textId="77777777" w:rsidR="00B32DEF" w:rsidRPr="00B32DEF" w:rsidRDefault="00000000">
      <w:pPr>
        <w:pStyle w:val="Heading2"/>
        <w:keepNext w:val="0"/>
        <w:keepLines w:val="0"/>
        <w:spacing w:before="700"/>
        <w:rPr>
          <w:rPrChange w:id="2343" w:author="Holli Flanagan" w:date="2025-05-12T14:40:00Z">
            <w:rPr>
              <w:sz w:val="46"/>
              <w:szCs w:val="46"/>
            </w:rPr>
          </w:rPrChange>
        </w:rPr>
        <w:pPrChange w:id="2344" w:author="Holli Flanagan" w:date="2025-05-12T14:40:00Z">
          <w:pPr>
            <w:pStyle w:val="Heading1"/>
            <w:keepNext w:val="0"/>
            <w:keepLines w:val="0"/>
            <w:spacing w:before="700"/>
          </w:pPr>
        </w:pPrChange>
      </w:pPr>
      <w:bookmarkStart w:id="2345" w:name="_27jtznbcx5he" w:colFirst="0" w:colLast="0"/>
      <w:bookmarkEnd w:id="2345"/>
      <w:r>
        <w:rPr>
          <w:rPrChange w:id="2346" w:author="Holli Flanagan" w:date="2025-05-12T14:40:00Z">
            <w:rPr>
              <w:sz w:val="46"/>
              <w:szCs w:val="46"/>
            </w:rPr>
          </w:rPrChange>
        </w:rPr>
        <w:t>Next Step</w:t>
      </w:r>
    </w:p>
    <w:p w14:paraId="55AD3FFB" w14:textId="1CAFF1C2" w:rsidR="00B32DEF" w:rsidRDefault="00000000">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lastRenderedPageBreak/>
        <w:t>You may have noticed the odd syntax</w:t>
      </w:r>
      <w:ins w:id="2347" w:author="Holli Flanagan" w:date="2025-05-09T18:42:00Z">
        <w:r>
          <w:rPr>
            <w:rFonts w:ascii="Times New Roman" w:eastAsia="Times New Roman" w:hAnsi="Times New Roman" w:cs="Times New Roman"/>
            <w:color w:val="212529"/>
            <w:sz w:val="24"/>
            <w:szCs w:val="24"/>
          </w:rPr>
          <w:t>.</w:t>
        </w:r>
      </w:ins>
      <w:del w:id="2348" w:author="Holli Flanagan" w:date="2025-05-09T18:4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2349" w:author="Holli Flanagan" w:date="2025-05-09T18:42:00Z">
        <w:r>
          <w:rPr>
            <w:rFonts w:ascii="Times New Roman" w:eastAsia="Times New Roman" w:hAnsi="Times New Roman" w:cs="Times New Roman"/>
            <w:color w:val="212529"/>
            <w:sz w:val="24"/>
            <w:szCs w:val="24"/>
          </w:rPr>
          <w:delText>b</w:delText>
        </w:r>
      </w:del>
      <w:ins w:id="2350" w:author="Holli Flanagan" w:date="2025-05-09T18:42: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efore we continue, let’s cover </w:t>
      </w:r>
      <w:commentRangeStart w:id="2351"/>
      <w:del w:id="2352" w:author="Oestreich, Julia" w:date="2025-05-15T17:31:00Z" w16du:dateUtc="2025-05-15T21:31:00Z">
        <w:r w:rsidRPr="000D2CC0" w:rsidDel="000D2CC0">
          <w:rPr>
            <w:rFonts w:ascii="Times New Roman" w:eastAsia="Times New Roman" w:hAnsi="Times New Roman" w:cs="Times New Roman"/>
            <w:iCs/>
            <w:color w:val="212529"/>
            <w:sz w:val="24"/>
            <w:szCs w:val="24"/>
            <w:rPrChange w:id="2353" w:author="Oestreich, Julia" w:date="2025-05-15T17:31:00Z" w16du:dateUtc="2025-05-15T21:31:00Z">
              <w:rPr>
                <w:rFonts w:ascii="Times New Roman" w:eastAsia="Times New Roman" w:hAnsi="Times New Roman" w:cs="Times New Roman"/>
                <w:i/>
                <w:color w:val="212529"/>
                <w:sz w:val="24"/>
                <w:szCs w:val="24"/>
              </w:rPr>
            </w:rPrChange>
          </w:rPr>
          <w:delText>a</w:delText>
        </w:r>
      </w:del>
      <w:ins w:id="2354" w:author="Oestreich, Julia" w:date="2025-05-15T17:31:00Z" w16du:dateUtc="2025-05-15T21:31:00Z">
        <w:r w:rsidR="000D2CC0">
          <w:rPr>
            <w:rFonts w:ascii="Times New Roman" w:eastAsia="Times New Roman" w:hAnsi="Times New Roman" w:cs="Times New Roman"/>
            <w:iCs/>
            <w:color w:val="212529"/>
            <w:sz w:val="24"/>
            <w:szCs w:val="24"/>
          </w:rPr>
          <w:t>A</w:t>
        </w:r>
      </w:ins>
      <w:r w:rsidRPr="000D2CC0">
        <w:rPr>
          <w:rFonts w:ascii="Times New Roman" w:eastAsia="Times New Roman" w:hAnsi="Times New Roman" w:cs="Times New Roman"/>
          <w:iCs/>
          <w:color w:val="212529"/>
          <w:sz w:val="24"/>
          <w:szCs w:val="24"/>
          <w:rPrChange w:id="2355" w:author="Oestreich, Julia" w:date="2025-05-15T17:31:00Z" w16du:dateUtc="2025-05-15T21:31:00Z">
            <w:rPr>
              <w:rFonts w:ascii="Times New Roman" w:eastAsia="Times New Roman" w:hAnsi="Times New Roman" w:cs="Times New Roman"/>
              <w:i/>
              <w:color w:val="212529"/>
              <w:sz w:val="24"/>
              <w:szCs w:val="24"/>
            </w:rPr>
          </w:rPrChange>
        </w:rPr>
        <w:t xml:space="preserve">nonymous </w:t>
      </w:r>
      <w:del w:id="2356" w:author="Oestreich, Julia" w:date="2025-05-15T17:31:00Z" w16du:dateUtc="2025-05-15T21:31:00Z">
        <w:r w:rsidRPr="000D2CC0" w:rsidDel="000D2CC0">
          <w:rPr>
            <w:rFonts w:ascii="Times New Roman" w:eastAsia="Times New Roman" w:hAnsi="Times New Roman" w:cs="Times New Roman"/>
            <w:iCs/>
            <w:color w:val="212529"/>
            <w:sz w:val="24"/>
            <w:szCs w:val="24"/>
            <w:rPrChange w:id="2357" w:author="Oestreich, Julia" w:date="2025-05-15T17:31:00Z" w16du:dateUtc="2025-05-15T21:31:00Z">
              <w:rPr>
                <w:rFonts w:ascii="Times New Roman" w:eastAsia="Times New Roman" w:hAnsi="Times New Roman" w:cs="Times New Roman"/>
                <w:i/>
                <w:color w:val="212529"/>
                <w:sz w:val="24"/>
                <w:szCs w:val="24"/>
              </w:rPr>
            </w:rPrChange>
          </w:rPr>
          <w:delText>f</w:delText>
        </w:r>
      </w:del>
      <w:ins w:id="2358" w:author="Oestreich, Julia" w:date="2025-05-15T17:31:00Z" w16du:dateUtc="2025-05-15T21:31:00Z">
        <w:r w:rsidR="000D2CC0">
          <w:rPr>
            <w:rFonts w:ascii="Times New Roman" w:eastAsia="Times New Roman" w:hAnsi="Times New Roman" w:cs="Times New Roman"/>
            <w:iCs/>
            <w:color w:val="212529"/>
            <w:sz w:val="24"/>
            <w:szCs w:val="24"/>
          </w:rPr>
          <w:t>F</w:t>
        </w:r>
      </w:ins>
      <w:r w:rsidRPr="000D2CC0">
        <w:rPr>
          <w:rFonts w:ascii="Times New Roman" w:eastAsia="Times New Roman" w:hAnsi="Times New Roman" w:cs="Times New Roman"/>
          <w:iCs/>
          <w:color w:val="212529"/>
          <w:sz w:val="24"/>
          <w:szCs w:val="24"/>
          <w:rPrChange w:id="2359" w:author="Oestreich, Julia" w:date="2025-05-15T17:31:00Z" w16du:dateUtc="2025-05-15T21:31:00Z">
            <w:rPr>
              <w:rFonts w:ascii="Times New Roman" w:eastAsia="Times New Roman" w:hAnsi="Times New Roman" w:cs="Times New Roman"/>
              <w:i/>
              <w:color w:val="212529"/>
              <w:sz w:val="24"/>
              <w:szCs w:val="24"/>
            </w:rPr>
          </w:rPrChange>
        </w:rPr>
        <w:t>unctions</w:t>
      </w:r>
      <w:r>
        <w:rPr>
          <w:rFonts w:ascii="Times New Roman" w:eastAsia="Times New Roman" w:hAnsi="Times New Roman" w:cs="Times New Roman"/>
          <w:color w:val="212529"/>
          <w:sz w:val="24"/>
          <w:szCs w:val="24"/>
        </w:rPr>
        <w:t xml:space="preserve"> </w:t>
      </w:r>
      <w:commentRangeEnd w:id="2351"/>
      <w:r w:rsidR="000D2CC0">
        <w:rPr>
          <w:rStyle w:val="CommentReference"/>
        </w:rPr>
        <w:commentReference w:id="2351"/>
      </w:r>
      <w:del w:id="2360" w:author="Holli Flanagan" w:date="2025-05-09T18:43:00Z">
        <w:r>
          <w:rPr>
            <w:rFonts w:ascii="Times New Roman" w:eastAsia="Times New Roman" w:hAnsi="Times New Roman" w:cs="Times New Roman"/>
            <w:color w:val="212529"/>
            <w:sz w:val="24"/>
            <w:szCs w:val="24"/>
          </w:rPr>
          <w:delText xml:space="preserve">which will </w:delText>
        </w:r>
      </w:del>
      <w:ins w:id="2361" w:author="Holli Flanagan" w:date="2025-05-09T18:43:00Z">
        <w:r>
          <w:rPr>
            <w:rFonts w:ascii="Times New Roman" w:eastAsia="Times New Roman" w:hAnsi="Times New Roman" w:cs="Times New Roman"/>
            <w:color w:val="212529"/>
            <w:sz w:val="24"/>
            <w:szCs w:val="24"/>
          </w:rPr>
          <w:t xml:space="preserve">to </w:t>
        </w:r>
      </w:ins>
      <w:r>
        <w:rPr>
          <w:rFonts w:ascii="Times New Roman" w:eastAsia="Times New Roman" w:hAnsi="Times New Roman" w:cs="Times New Roman"/>
          <w:color w:val="212529"/>
          <w:sz w:val="24"/>
          <w:szCs w:val="24"/>
        </w:rPr>
        <w:t>help us better understand the testing syntax.</w:t>
      </w:r>
      <w:del w:id="2362" w:author="Holli Flanagan" w:date="2025-05-09T18:42:00Z">
        <w:r>
          <w:rPr>
            <w:rFonts w:ascii="Times New Roman" w:eastAsia="Times New Roman" w:hAnsi="Times New Roman" w:cs="Times New Roman"/>
            <w:color w:val="212529"/>
            <w:sz w:val="24"/>
            <w:szCs w:val="24"/>
          </w:rPr>
          <w:br/>
        </w:r>
        <w:r>
          <w:fldChar w:fldCharType="begin"/>
        </w:r>
        <w:r>
          <w:delInstrText>HYPERLINK "https://boots-edu.github.io/textbook/text/8-testing/anonymous.html"</w:delInstrText>
        </w:r>
        <w:r>
          <w:fldChar w:fldCharType="separate"/>
        </w:r>
        <w:r>
          <w:rPr>
            <w:rFonts w:ascii="Times New Roman" w:eastAsia="Times New Roman" w:hAnsi="Times New Roman" w:cs="Times New Roman"/>
            <w:color w:val="0D6EFD"/>
            <w:sz w:val="24"/>
            <w:szCs w:val="24"/>
            <w:u w:val="single"/>
          </w:rPr>
          <w:delText>Annonymous Functions »</w:delText>
        </w:r>
        <w:r>
          <w:fldChar w:fldCharType="end"/>
        </w:r>
      </w:del>
      <w:r>
        <w:br w:type="page"/>
      </w:r>
    </w:p>
    <w:p w14:paraId="727C5D9E" w14:textId="77777777" w:rsidR="00B32DEF" w:rsidRPr="00B32DEF" w:rsidRDefault="00000000">
      <w:pPr>
        <w:pStyle w:val="Heading1"/>
        <w:rPr>
          <w:rPrChange w:id="2363" w:author="Holli Flanagan" w:date="2025-05-12T14:40:00Z">
            <w:rPr>
              <w:sz w:val="46"/>
              <w:szCs w:val="46"/>
            </w:rPr>
          </w:rPrChange>
        </w:rPr>
        <w:pPrChange w:id="2364" w:author="Holli Flanagan" w:date="2025-05-12T14:40:00Z">
          <w:pPr>
            <w:pStyle w:val="Heading1"/>
            <w:keepNext w:val="0"/>
            <w:keepLines w:val="0"/>
          </w:pPr>
        </w:pPrChange>
      </w:pPr>
      <w:bookmarkStart w:id="2365" w:name="_br66vrfn9lgr" w:colFirst="0" w:colLast="0"/>
      <w:bookmarkEnd w:id="2365"/>
      <w:r>
        <w:rPr>
          <w:rPrChange w:id="2366" w:author="Holli Flanagan" w:date="2025-05-12T14:40:00Z">
            <w:rPr>
              <w:sz w:val="46"/>
              <w:szCs w:val="46"/>
            </w:rPr>
          </w:rPrChange>
        </w:rPr>
        <w:lastRenderedPageBreak/>
        <w:t>Anonymous Functions</w:t>
      </w:r>
    </w:p>
    <w:p w14:paraId="282063A5" w14:textId="77777777" w:rsidR="00B32DEF" w:rsidRPr="00B32DEF" w:rsidRDefault="00000000">
      <w:pPr>
        <w:pStyle w:val="Heading2"/>
        <w:rPr>
          <w:rPrChange w:id="2367" w:author="Holli Flanagan" w:date="2025-05-12T14:40:00Z">
            <w:rPr>
              <w:sz w:val="34"/>
              <w:szCs w:val="34"/>
            </w:rPr>
          </w:rPrChange>
        </w:rPr>
        <w:pPrChange w:id="2368" w:author="Holli Flanagan" w:date="2025-05-12T14:40:00Z">
          <w:pPr>
            <w:pStyle w:val="Heading2"/>
            <w:keepNext w:val="0"/>
            <w:keepLines w:val="0"/>
          </w:pPr>
        </w:pPrChange>
      </w:pPr>
      <w:bookmarkStart w:id="2369" w:name="_g1tlt5xqlocy" w:colFirst="0" w:colLast="0"/>
      <w:bookmarkEnd w:id="2369"/>
      <w:r>
        <w:rPr>
          <w:rPrChange w:id="2370" w:author="Holli Flanagan" w:date="2025-05-12T14:40:00Z">
            <w:rPr>
              <w:sz w:val="34"/>
              <w:szCs w:val="34"/>
            </w:rPr>
          </w:rPrChange>
        </w:rPr>
        <w:t>Key Idea</w:t>
      </w:r>
    </w:p>
    <w:p w14:paraId="7D9B847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function that is declared with no name is an </w:t>
      </w:r>
      <w:r>
        <w:rPr>
          <w:rFonts w:ascii="Times New Roman" w:eastAsia="Times New Roman" w:hAnsi="Times New Roman" w:cs="Times New Roman"/>
          <w:i/>
          <w:color w:val="212529"/>
          <w:sz w:val="24"/>
          <w:szCs w:val="24"/>
        </w:rPr>
        <w:t>anonymous function</w:t>
      </w:r>
      <w:r>
        <w:rPr>
          <w:rFonts w:ascii="Times New Roman" w:eastAsia="Times New Roman" w:hAnsi="Times New Roman" w:cs="Times New Roman"/>
          <w:color w:val="212529"/>
          <w:sz w:val="24"/>
          <w:szCs w:val="24"/>
        </w:rPr>
        <w:t>.</w:t>
      </w:r>
    </w:p>
    <w:p w14:paraId="52367731" w14:textId="77777777" w:rsidR="00B32DEF" w:rsidRPr="00B32DEF" w:rsidRDefault="00000000">
      <w:pPr>
        <w:pStyle w:val="Heading2"/>
        <w:rPr>
          <w:rPrChange w:id="2371" w:author="Holli Flanagan" w:date="2025-05-12T14:41:00Z">
            <w:rPr>
              <w:sz w:val="34"/>
              <w:szCs w:val="34"/>
            </w:rPr>
          </w:rPrChange>
        </w:rPr>
        <w:pPrChange w:id="2372" w:author="Holli Flanagan" w:date="2025-05-12T14:41:00Z">
          <w:pPr>
            <w:pStyle w:val="Heading2"/>
            <w:keepNext w:val="0"/>
            <w:keepLines w:val="0"/>
          </w:pPr>
        </w:pPrChange>
      </w:pPr>
      <w:bookmarkStart w:id="2373" w:name="_4cunovsrq9pg" w:colFirst="0" w:colLast="0"/>
      <w:bookmarkEnd w:id="2373"/>
      <w:r>
        <w:rPr>
          <w:rPrChange w:id="2374" w:author="Holli Flanagan" w:date="2025-05-12T14:41:00Z">
            <w:rPr>
              <w:sz w:val="34"/>
              <w:szCs w:val="34"/>
            </w:rPr>
          </w:rPrChange>
        </w:rPr>
        <w:t>Normal functions</w:t>
      </w:r>
    </w:p>
    <w:p w14:paraId="0E876D3E"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Normally, when we create a function or method, we define it with a name that we can use to reference it (call it) later.</w:t>
      </w:r>
    </w:p>
    <w:p w14:paraId="7C76A03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DED3CC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normal and a reasonable way to access methods and function in any programming language. Sometimes, however, we just need a function right where we want to use it, and it is easier to be able to provide the function, rather than declare it elsewhere.</w:t>
      </w:r>
    </w:p>
    <w:p w14:paraId="4140FC80" w14:textId="77777777" w:rsidR="00B32DEF" w:rsidRPr="00B32DEF" w:rsidRDefault="00000000">
      <w:pPr>
        <w:pStyle w:val="Heading2"/>
        <w:rPr>
          <w:rPrChange w:id="2375" w:author="Holli Flanagan" w:date="2025-05-12T14:41:00Z">
            <w:rPr>
              <w:sz w:val="34"/>
              <w:szCs w:val="34"/>
            </w:rPr>
          </w:rPrChange>
        </w:rPr>
        <w:pPrChange w:id="2376" w:author="Holli Flanagan" w:date="2025-05-12T14:41:00Z">
          <w:pPr>
            <w:pStyle w:val="Heading2"/>
            <w:keepNext w:val="0"/>
            <w:keepLines w:val="0"/>
          </w:pPr>
        </w:pPrChange>
      </w:pPr>
      <w:bookmarkStart w:id="2377" w:name="_i9onfn6wtibs" w:colFirst="0" w:colLast="0"/>
      <w:bookmarkEnd w:id="2377"/>
      <w:r>
        <w:rPr>
          <w:rPrChange w:id="2378" w:author="Holli Flanagan" w:date="2025-05-12T14:41:00Z">
            <w:rPr>
              <w:sz w:val="34"/>
              <w:szCs w:val="34"/>
            </w:rPr>
          </w:rPrChange>
        </w:rPr>
        <w:t>Anonymous functions</w:t>
      </w:r>
    </w:p>
    <w:p w14:paraId="7523977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have already seen this in our </w:t>
      </w:r>
      <w:ins w:id="2379" w:author="Holli Flanagan" w:date="2025-05-09T18:38:00Z">
        <w:r>
          <w:rPr>
            <w:rFonts w:ascii="Times New Roman" w:eastAsia="Times New Roman" w:hAnsi="Times New Roman" w:cs="Times New Roman"/>
            <w:color w:val="212529"/>
            <w:sz w:val="24"/>
            <w:szCs w:val="24"/>
          </w:rPr>
          <w:t>Jest</w:t>
        </w:r>
      </w:ins>
      <w:del w:id="2380"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tests in both the describe method and the test method.</w:t>
      </w:r>
      <w:r>
        <w:rPr>
          <w:rFonts w:ascii="Times New Roman" w:eastAsia="Times New Roman" w:hAnsi="Times New Roman" w:cs="Times New Roman"/>
          <w:color w:val="212529"/>
          <w:sz w:val="24"/>
          <w:szCs w:val="24"/>
        </w:rPr>
        <w:br/>
        <w:t>Let’s take a closer look at the second parameter to the describe and test methods.</w:t>
      </w:r>
    </w:p>
    <w:p w14:paraId="717759D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ABE9F9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parameter is an anonymous function. It is a function that takes no arguments, and contains the statements inside the {} block.</w:t>
      </w:r>
    </w:p>
    <w:p w14:paraId="4DFD41E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w:t>
      </w:r>
      <w:ins w:id="2381" w:author="Holli Flanagan" w:date="2025-05-09T18:43:00Z">
        <w:r>
          <w:rPr>
            <w:rFonts w:ascii="Times New Roman" w:eastAsia="Times New Roman" w:hAnsi="Times New Roman" w:cs="Times New Roman"/>
            <w:color w:val="212529"/>
            <w:sz w:val="24"/>
            <w:szCs w:val="24"/>
          </w:rPr>
          <w:t>ote</w:t>
        </w:r>
      </w:ins>
      <w:del w:id="2382" w:author="Holli Flanagan" w:date="2025-05-09T18:43:00Z">
        <w:r>
          <w:rPr>
            <w:rFonts w:ascii="Times New Roman" w:eastAsia="Times New Roman" w:hAnsi="Times New Roman" w:cs="Times New Roman"/>
            <w:color w:val="212529"/>
            <w:sz w:val="24"/>
            <w:szCs w:val="24"/>
          </w:rPr>
          <w:delText>OTE</w:delText>
        </w:r>
      </w:del>
      <w:r>
        <w:rPr>
          <w:rFonts w:ascii="Times New Roman" w:eastAsia="Times New Roman" w:hAnsi="Times New Roman" w:cs="Times New Roman"/>
          <w:color w:val="212529"/>
          <w:sz w:val="24"/>
          <w:szCs w:val="24"/>
        </w:rPr>
        <w:t>: We are not calling this method, we are just passing it in as an argument to describe or test.</w:t>
      </w:r>
    </w:p>
    <w:p w14:paraId="07D5A01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could do this the hard way, and create a named function and pass that as the second parameter, but we are only using it once, and it is much easier to see what is going on this way. Anonymous functions behave like any other function. We can declare them, call them, and pass them around as parameters to functions. Functions in typescript are what </w:t>
      </w:r>
      <w:ins w:id="2383" w:author="Holli Flanagan" w:date="2025-05-09T18:44:00Z">
        <w:r>
          <w:rPr>
            <w:rFonts w:ascii="Times New Roman" w:eastAsia="Times New Roman" w:hAnsi="Times New Roman" w:cs="Times New Roman"/>
            <w:color w:val="212529"/>
            <w:sz w:val="24"/>
            <w:szCs w:val="24"/>
          </w:rPr>
          <w:t xml:space="preserve">are </w:t>
        </w:r>
      </w:ins>
      <w:del w:id="2384" w:author="Holli Flanagan" w:date="2025-05-09T18:44:00Z">
        <w:r>
          <w:rPr>
            <w:rFonts w:ascii="Times New Roman" w:eastAsia="Times New Roman" w:hAnsi="Times New Roman" w:cs="Times New Roman"/>
            <w:color w:val="212529"/>
            <w:sz w:val="24"/>
            <w:szCs w:val="24"/>
          </w:rPr>
          <w:delText xml:space="preserve">is </w:delText>
        </w:r>
      </w:del>
      <w:r>
        <w:rPr>
          <w:rFonts w:ascii="Times New Roman" w:eastAsia="Times New Roman" w:hAnsi="Times New Roman" w:cs="Times New Roman"/>
          <w:color w:val="212529"/>
          <w:sz w:val="24"/>
          <w:szCs w:val="24"/>
        </w:rPr>
        <w:t xml:space="preserve">referred to as </w:t>
      </w:r>
      <w:ins w:id="2385" w:author="Holli Flanagan" w:date="2025-05-09T18:43:00Z">
        <w:r>
          <w:rPr>
            <w:rFonts w:ascii="Times New Roman" w:eastAsia="Times New Roman" w:hAnsi="Times New Roman" w:cs="Times New Roman"/>
            <w:color w:val="212529"/>
            <w:sz w:val="24"/>
            <w:szCs w:val="24"/>
          </w:rPr>
          <w:t>“first class objects.”</w:t>
        </w:r>
      </w:ins>
      <w:del w:id="2386" w:author="Holli Flanagan" w:date="2025-05-09T18:43:00Z">
        <w:r>
          <w:rPr>
            <w:rFonts w:ascii="Times New Roman" w:eastAsia="Times New Roman" w:hAnsi="Times New Roman" w:cs="Times New Roman"/>
            <w:color w:val="212529"/>
            <w:sz w:val="24"/>
            <w:szCs w:val="24"/>
          </w:rPr>
          <w:delText>First Class Objects.</w:delText>
        </w:r>
      </w:del>
    </w:p>
    <w:p w14:paraId="296B9183"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387" w:name="_3rat09tjqw7f" w:colFirst="0" w:colLast="0"/>
      <w:bookmarkEnd w:id="2387"/>
      <w:r>
        <w:rPr>
          <w:rFonts w:ascii="Times New Roman" w:eastAsia="Times New Roman" w:hAnsi="Times New Roman" w:cs="Times New Roman"/>
          <w:color w:val="27262B"/>
          <w:sz w:val="26"/>
          <w:szCs w:val="26"/>
        </w:rPr>
        <w:t>Syntax</w:t>
      </w:r>
    </w:p>
    <w:p w14:paraId="1EBA0B6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Let’s look at the overall structure of an anonymous function: </w:t>
      </w:r>
      <w:r>
        <w:rPr>
          <w:rFonts w:ascii="Times New Roman" w:eastAsia="Times New Roman" w:hAnsi="Times New Roman" w:cs="Times New Roman"/>
          <w:noProof/>
          <w:color w:val="212529"/>
          <w:sz w:val="24"/>
          <w:szCs w:val="24"/>
        </w:rPr>
        <w:drawing>
          <wp:inline distT="114300" distB="114300" distL="114300" distR="114300" wp14:anchorId="50D66F7E" wp14:editId="4D8014D5">
            <wp:extent cx="5943600" cy="1435100"/>
            <wp:effectExtent l="9525" t="9525" r="9525" b="9525"/>
            <wp:docPr id="4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8"/>
                    <a:srcRect/>
                    <a:stretch>
                      <a:fillRect/>
                    </a:stretch>
                  </pic:blipFill>
                  <pic:spPr>
                    <a:xfrm>
                      <a:off x="0" y="0"/>
                      <a:ext cx="5943600" cy="1435100"/>
                    </a:xfrm>
                    <a:prstGeom prst="rect">
                      <a:avLst/>
                    </a:prstGeom>
                    <a:ln w="9525">
                      <a:solidFill>
                        <a:srgbClr val="DDDDDD"/>
                      </a:solidFill>
                      <a:prstDash val="solid"/>
                    </a:ln>
                  </pic:spPr>
                </pic:pic>
              </a:graphicData>
            </a:graphic>
          </wp:inline>
        </w:drawing>
      </w:r>
    </w:p>
    <w:p w14:paraId="625567AE" w14:textId="77777777" w:rsidR="00B32DEF" w:rsidRDefault="00000000">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can we do </w:t>
      </w:r>
      <w:proofErr w:type="gramStart"/>
      <w:r>
        <w:rPr>
          <w:rFonts w:ascii="Times New Roman" w:eastAsia="Times New Roman" w:hAnsi="Times New Roman" w:cs="Times New Roman"/>
          <w:color w:val="212529"/>
          <w:sz w:val="24"/>
          <w:szCs w:val="24"/>
        </w:rPr>
        <w:t>with</w:t>
      </w:r>
      <w:proofErr w:type="gramEnd"/>
      <w:r>
        <w:rPr>
          <w:rFonts w:ascii="Times New Roman" w:eastAsia="Times New Roman" w:hAnsi="Times New Roman" w:cs="Times New Roman"/>
          <w:color w:val="212529"/>
          <w:sz w:val="24"/>
          <w:szCs w:val="24"/>
        </w:rPr>
        <w:t xml:space="preserve"> this</w:t>
      </w:r>
      <w:ins w:id="2388" w:author="Holli Flanagan" w:date="2025-05-09T18:44:00Z">
        <w:r>
          <w:rPr>
            <w:rFonts w:ascii="Times New Roman" w:eastAsia="Times New Roman" w:hAnsi="Times New Roman" w:cs="Times New Roman"/>
            <w:color w:val="212529"/>
            <w:sz w:val="24"/>
            <w:szCs w:val="24"/>
          </w:rPr>
          <w:t>?</w:t>
        </w:r>
      </w:ins>
      <w:del w:id="2389" w:author="Holli Flanagan" w:date="2025-05-09T18:44:00Z">
        <w:r>
          <w:rPr>
            <w:rFonts w:ascii="Times New Roman" w:eastAsia="Times New Roman" w:hAnsi="Times New Roman" w:cs="Times New Roman"/>
            <w:color w:val="212529"/>
            <w:sz w:val="24"/>
            <w:szCs w:val="24"/>
          </w:rPr>
          <w:delText>:</w:delText>
        </w:r>
      </w:del>
    </w:p>
    <w:p w14:paraId="01776D8F" w14:textId="77777777" w:rsidR="00B32DEF" w:rsidRDefault="00000000">
      <w:pPr>
        <w:numPr>
          <w:ilvl w:val="0"/>
          <w:numId w:val="46"/>
        </w:numPr>
        <w:shd w:val="clear" w:color="auto" w:fill="FFFFFF"/>
        <w:spacing w:before="180"/>
        <w:pPrChange w:id="2390" w:author="Holli Flanagan" w:date="2025-05-09T18:44:00Z">
          <w:pPr>
            <w:numPr>
              <w:numId w:val="31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have already seen that we can pass it as a parameter to another method as in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test</w:t>
      </w:r>
      <w:ins w:id="2391" w:author="Holli Flanagan" w:date="2025-05-09T18:44:00Z">
        <w:r>
          <w:rPr>
            <w:rFonts w:ascii="Times New Roman" w:eastAsia="Times New Roman" w:hAnsi="Times New Roman" w:cs="Times New Roman"/>
            <w:color w:val="D63384"/>
            <w:sz w:val="21"/>
            <w:szCs w:val="21"/>
            <w:shd w:val="clear" w:color="auto" w:fill="F5F6FA"/>
          </w:rPr>
          <w:t>.</w:t>
        </w:r>
      </w:ins>
    </w:p>
    <w:p w14:paraId="5DB2B747" w14:textId="77777777" w:rsidR="00B32DEF" w:rsidRDefault="00000000">
      <w:pPr>
        <w:numPr>
          <w:ilvl w:val="0"/>
          <w:numId w:val="46"/>
        </w:numPr>
        <w:shd w:val="clear" w:color="auto" w:fill="FFFFFF"/>
        <w:pPrChange w:id="2392" w:author="Holli Flanagan" w:date="2025-05-09T18:44:00Z">
          <w:pPr>
            <w:numPr>
              <w:numId w:val="31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Many methods in typescript can take a function as a parameter including </w:t>
      </w:r>
      <w:r>
        <w:rPr>
          <w:rFonts w:ascii="Times New Roman" w:eastAsia="Times New Roman" w:hAnsi="Times New Roman" w:cs="Times New Roman"/>
          <w:color w:val="D63384"/>
          <w:sz w:val="21"/>
          <w:szCs w:val="21"/>
          <w:shd w:val="clear" w:color="auto" w:fill="F5F6FA"/>
        </w:rPr>
        <w:t>filter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map</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find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reduce</w:t>
      </w:r>
      <w:r>
        <w:rPr>
          <w:rFonts w:ascii="Times New Roman" w:eastAsia="Times New Roman" w:hAnsi="Times New Roman" w:cs="Times New Roman"/>
          <w:color w:val="212529"/>
          <w:sz w:val="24"/>
          <w:szCs w:val="24"/>
        </w:rPr>
        <w:t>, etc. We can use anonymous functions there as well.</w:t>
      </w:r>
    </w:p>
    <w:p w14:paraId="2C2DFEB4" w14:textId="77777777" w:rsidR="00B32DEF" w:rsidRDefault="00000000">
      <w:pPr>
        <w:numPr>
          <w:ilvl w:val="0"/>
          <w:numId w:val="46"/>
        </w:numPr>
        <w:shd w:val="clear" w:color="auto" w:fill="FFFFFF"/>
        <w:spacing w:after="300"/>
        <w:rPr>
          <w:rFonts w:ascii="Times New Roman" w:eastAsia="Times New Roman" w:hAnsi="Times New Roman" w:cs="Times New Roman"/>
        </w:rPr>
        <w:pPrChange w:id="2393" w:author="Holli Flanagan" w:date="2025-05-09T18:44:00Z">
          <w:pPr>
            <w:numPr>
              <w:numId w:val="31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Since functions are </w:t>
      </w:r>
      <w:del w:id="2394" w:author="Holli Flanagan" w:date="2025-05-09T18:44:00Z">
        <w:r>
          <w:rPr>
            <w:rFonts w:ascii="Times New Roman" w:eastAsia="Times New Roman" w:hAnsi="Times New Roman" w:cs="Times New Roman"/>
            <w:color w:val="212529"/>
            <w:sz w:val="24"/>
            <w:szCs w:val="24"/>
          </w:rPr>
          <w:delText>F</w:delText>
        </w:r>
      </w:del>
      <w:ins w:id="2395" w:author="Holli Flanagan" w:date="2025-05-09T18:44: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 xml:space="preserve">irst </w:t>
      </w:r>
      <w:del w:id="2396" w:author="Holli Flanagan" w:date="2025-05-09T18:44:00Z">
        <w:r>
          <w:rPr>
            <w:rFonts w:ascii="Times New Roman" w:eastAsia="Times New Roman" w:hAnsi="Times New Roman" w:cs="Times New Roman"/>
            <w:color w:val="212529"/>
            <w:sz w:val="24"/>
            <w:szCs w:val="24"/>
          </w:rPr>
          <w:delText>C</w:delText>
        </w:r>
      </w:del>
      <w:ins w:id="2397" w:author="Holli Flanagan" w:date="2025-05-09T18:44: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lass </w:t>
      </w:r>
      <w:del w:id="2398" w:author="Holli Flanagan" w:date="2025-05-09T18:44:00Z">
        <w:r>
          <w:rPr>
            <w:rFonts w:ascii="Times New Roman" w:eastAsia="Times New Roman" w:hAnsi="Times New Roman" w:cs="Times New Roman"/>
            <w:color w:val="212529"/>
            <w:sz w:val="24"/>
            <w:szCs w:val="24"/>
          </w:rPr>
          <w:delText>O</w:delText>
        </w:r>
      </w:del>
      <w:ins w:id="2399" w:author="Holli Flanagan" w:date="2025-05-09T18:44: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bjects, we can also store them in variables (i.e. function as value)</w:t>
      </w:r>
      <w:ins w:id="2400" w:author="Holli Flanagan" w:date="2025-05-09T18:44:00Z">
        <w:r>
          <w:rPr>
            <w:rFonts w:ascii="Times New Roman" w:eastAsia="Times New Roman" w:hAnsi="Times New Roman" w:cs="Times New Roman"/>
            <w:color w:val="212529"/>
            <w:sz w:val="24"/>
            <w:szCs w:val="24"/>
          </w:rPr>
          <w:t>.</w:t>
        </w:r>
      </w:ins>
    </w:p>
    <w:p w14:paraId="7B911182"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401" w:name="_q2daolozgesi" w:colFirst="0" w:colLast="0"/>
      <w:bookmarkEnd w:id="2401"/>
      <w:r>
        <w:rPr>
          <w:rFonts w:ascii="Times New Roman" w:eastAsia="Times New Roman" w:hAnsi="Times New Roman" w:cs="Times New Roman"/>
          <w:color w:val="27262B"/>
          <w:sz w:val="26"/>
          <w:szCs w:val="26"/>
        </w:rPr>
        <w:t>Example</w:t>
      </w:r>
    </w:p>
    <w:p w14:paraId="0759AB6E"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Let’s look at an example of removing negative values from a list.</w:t>
      </w:r>
      <w:ins w:id="2402" w:author="Holli Flanagan" w:date="2025-05-09T18:44:00Z">
        <w:r>
          <w:rPr>
            <w:rFonts w:ascii="Times New Roman" w:eastAsia="Times New Roman" w:hAnsi="Times New Roman" w:cs="Times New Roman"/>
            <w:color w:val="212529"/>
            <w:sz w:val="24"/>
            <w:szCs w:val="24"/>
          </w:rPr>
          <w:t xml:space="preserve"> </w:t>
        </w:r>
      </w:ins>
      <w:del w:id="2403" w:author="Holli Flanagan" w:date="2025-05-09T18:44:00Z">
        <w:r>
          <w:rPr>
            <w:rFonts w:ascii="Times New Roman" w:eastAsia="Times New Roman" w:hAnsi="Times New Roman" w:cs="Times New Roman"/>
            <w:color w:val="212529"/>
            <w:sz w:val="24"/>
            <w:szCs w:val="24"/>
          </w:rPr>
          <w:br/>
        </w:r>
      </w:del>
      <w:r>
        <w:rPr>
          <w:rFonts w:ascii="Times New Roman" w:eastAsia="Times New Roman" w:hAnsi="Times New Roman" w:cs="Times New Roman"/>
          <w:color w:val="212529"/>
          <w:sz w:val="24"/>
          <w:szCs w:val="24"/>
        </w:rPr>
        <w:t xml:space="preserve">We already know how to do this with a for loop. We can iterate through the list, adding non-negative numbers to a new list, which we then </w:t>
      </w:r>
      <w:commentRangeStart w:id="2404"/>
      <w:r>
        <w:rPr>
          <w:rFonts w:ascii="Times New Roman" w:eastAsia="Times New Roman" w:hAnsi="Times New Roman" w:cs="Times New Roman"/>
          <w:color w:val="212529"/>
          <w:sz w:val="24"/>
          <w:szCs w:val="24"/>
        </w:rPr>
        <w:t>return</w:t>
      </w:r>
      <w:commentRangeEnd w:id="2404"/>
      <w:r>
        <w:commentReference w:id="2404"/>
      </w:r>
      <w:r>
        <w:rPr>
          <w:rFonts w:ascii="Times New Roman" w:eastAsia="Times New Roman" w:hAnsi="Times New Roman" w:cs="Times New Roman"/>
          <w:color w:val="212529"/>
          <w:sz w:val="24"/>
          <w:szCs w:val="24"/>
        </w:rPr>
        <w:t>.</w:t>
      </w:r>
    </w:p>
    <w:p w14:paraId="1612508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A86CB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is another way to accomplish this using the typescript </w:t>
      </w:r>
      <w:proofErr w:type="spellStart"/>
      <w:r>
        <w:rPr>
          <w:rFonts w:ascii="Times New Roman" w:eastAsia="Times New Roman" w:hAnsi="Times New Roman" w:cs="Times New Roman"/>
          <w:color w:val="D63384"/>
          <w:sz w:val="21"/>
          <w:szCs w:val="21"/>
          <w:shd w:val="clear" w:color="auto" w:fill="F5F6FA"/>
        </w:rPr>
        <w:t>Array.filter</w:t>
      </w:r>
      <w:proofErr w:type="spellEnd"/>
      <w:r>
        <w:rPr>
          <w:rFonts w:ascii="Times New Roman" w:eastAsia="Times New Roman" w:hAnsi="Times New Roman" w:cs="Times New Roman"/>
          <w:color w:val="212529"/>
          <w:sz w:val="24"/>
          <w:szCs w:val="24"/>
        </w:rPr>
        <w:t xml:space="preserve"> method</w:t>
      </w:r>
      <w:ins w:id="2405" w:author="Holli Flanagan" w:date="2025-05-09T18:45:00Z">
        <w:r>
          <w:rPr>
            <w:rFonts w:ascii="Times New Roman" w:eastAsia="Times New Roman" w:hAnsi="Times New Roman" w:cs="Times New Roman"/>
            <w:color w:val="212529"/>
            <w:sz w:val="24"/>
            <w:szCs w:val="24"/>
          </w:rPr>
          <w:t>.</w:t>
        </w:r>
      </w:ins>
    </w:p>
    <w:p w14:paraId="736067B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479097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filter method takes a function that returns true if we want the value included in the returned list, and false if we want it removed from the list. Here the anonymous function is: </w:t>
      </w:r>
      <w:r>
        <w:rPr>
          <w:rFonts w:ascii="Times New Roman" w:eastAsia="Times New Roman" w:hAnsi="Times New Roman" w:cs="Times New Roman"/>
          <w:color w:val="D63384"/>
          <w:sz w:val="21"/>
          <w:szCs w:val="21"/>
          <w:shd w:val="clear" w:color="auto" w:fill="F5F6FA"/>
        </w:rPr>
        <w:t>(</w:t>
      </w:r>
      <w:proofErr w:type="spellStart"/>
      <w:proofErr w:type="gramStart"/>
      <w:r>
        <w:rPr>
          <w:rFonts w:ascii="Times New Roman" w:eastAsia="Times New Roman" w:hAnsi="Times New Roman" w:cs="Times New Roman"/>
          <w:color w:val="D63384"/>
          <w:sz w:val="21"/>
          <w:szCs w:val="21"/>
          <w:shd w:val="clear" w:color="auto" w:fill="F5F6FA"/>
        </w:rPr>
        <w:t>x:number</w:t>
      </w:r>
      <w:proofErr w:type="spellEnd"/>
      <w:proofErr w:type="gramEnd"/>
      <w:r>
        <w:rPr>
          <w:rFonts w:ascii="Times New Roman" w:eastAsia="Times New Roman" w:hAnsi="Times New Roman" w:cs="Times New Roman"/>
          <w:color w:val="D63384"/>
          <w:sz w:val="21"/>
          <w:szCs w:val="21"/>
          <w:shd w:val="clear" w:color="auto" w:fill="F5F6FA"/>
        </w:rPr>
        <w:t xml:space="preserve">) =&gt; </w:t>
      </w:r>
      <w:proofErr w:type="gramStart"/>
      <w:r>
        <w:rPr>
          <w:rFonts w:ascii="Times New Roman" w:eastAsia="Times New Roman" w:hAnsi="Times New Roman" w:cs="Times New Roman"/>
          <w:color w:val="D63384"/>
          <w:sz w:val="21"/>
          <w:szCs w:val="21"/>
          <w:shd w:val="clear" w:color="auto" w:fill="F5F6FA"/>
        </w:rPr>
        <w:t>{ return</w:t>
      </w:r>
      <w:proofErr w:type="gramEnd"/>
      <w:r>
        <w:rPr>
          <w:rFonts w:ascii="Times New Roman" w:eastAsia="Times New Roman" w:hAnsi="Times New Roman" w:cs="Times New Roman"/>
          <w:color w:val="D63384"/>
          <w:sz w:val="21"/>
          <w:szCs w:val="21"/>
          <w:shd w:val="clear" w:color="auto" w:fill="F5F6FA"/>
        </w:rPr>
        <w:t xml:space="preserve"> x&gt;=</w:t>
      </w:r>
      <w:proofErr w:type="gramStart"/>
      <w:r>
        <w:rPr>
          <w:rFonts w:ascii="Times New Roman" w:eastAsia="Times New Roman" w:hAnsi="Times New Roman" w:cs="Times New Roman"/>
          <w:color w:val="D63384"/>
          <w:sz w:val="21"/>
          <w:szCs w:val="21"/>
          <w:shd w:val="clear" w:color="auto" w:fill="F5F6FA"/>
        </w:rPr>
        <w:t>0 }</w:t>
      </w:r>
      <w:proofErr w:type="gramEnd"/>
      <w:r>
        <w:rPr>
          <w:rFonts w:ascii="Times New Roman" w:eastAsia="Times New Roman" w:hAnsi="Times New Roman" w:cs="Times New Roman"/>
          <w:color w:val="212529"/>
          <w:sz w:val="24"/>
          <w:szCs w:val="24"/>
        </w:rPr>
        <w:t xml:space="preserve">. Now we can use </w:t>
      </w:r>
      <w:commentRangeStart w:id="2406"/>
      <w:r>
        <w:rPr>
          <w:rFonts w:ascii="Times New Roman" w:eastAsia="Times New Roman" w:hAnsi="Times New Roman" w:cs="Times New Roman"/>
          <w:color w:val="212529"/>
          <w:sz w:val="24"/>
          <w:szCs w:val="24"/>
        </w:rPr>
        <w:t xml:space="preserve">filter </w:t>
      </w:r>
      <w:commentRangeEnd w:id="2406"/>
      <w:r>
        <w:commentReference w:id="2406"/>
      </w:r>
      <w:r>
        <w:rPr>
          <w:rFonts w:ascii="Times New Roman" w:eastAsia="Times New Roman" w:hAnsi="Times New Roman" w:cs="Times New Roman"/>
          <w:color w:val="212529"/>
          <w:sz w:val="24"/>
          <w:szCs w:val="24"/>
        </w:rPr>
        <w:t>to filter any list by providing such a method to specify what we want in the list.</w:t>
      </w:r>
    </w:p>
    <w:p w14:paraId="426CF678"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an anonymous function only contains a single statement that returns a value, then we can shorten this syntax by removing the braces and the return. Now the anonymous function is: </w:t>
      </w:r>
      <w:r>
        <w:rPr>
          <w:rFonts w:ascii="Times New Roman" w:eastAsia="Times New Roman" w:hAnsi="Times New Roman" w:cs="Times New Roman"/>
          <w:color w:val="D63384"/>
          <w:sz w:val="21"/>
          <w:szCs w:val="21"/>
          <w:shd w:val="clear" w:color="auto" w:fill="F5F6FA"/>
        </w:rPr>
        <w:t>(</w:t>
      </w:r>
      <w:proofErr w:type="spellStart"/>
      <w:proofErr w:type="gramStart"/>
      <w:r>
        <w:rPr>
          <w:rFonts w:ascii="Times New Roman" w:eastAsia="Times New Roman" w:hAnsi="Times New Roman" w:cs="Times New Roman"/>
          <w:color w:val="D63384"/>
          <w:sz w:val="21"/>
          <w:szCs w:val="21"/>
          <w:shd w:val="clear" w:color="auto" w:fill="F5F6FA"/>
        </w:rPr>
        <w:t>x:number</w:t>
      </w:r>
      <w:proofErr w:type="spellEnd"/>
      <w:proofErr w:type="gramEnd"/>
      <w:r>
        <w:rPr>
          <w:rFonts w:ascii="Times New Roman" w:eastAsia="Times New Roman" w:hAnsi="Times New Roman" w:cs="Times New Roman"/>
          <w:color w:val="D63384"/>
          <w:sz w:val="21"/>
          <w:szCs w:val="21"/>
          <w:shd w:val="clear" w:color="auto" w:fill="F5F6FA"/>
        </w:rPr>
        <w:t>) =&gt; x &gt;= 0</w:t>
      </w:r>
      <w:ins w:id="2407" w:author="Holli Flanagan" w:date="2025-05-09T18:45: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212529"/>
          <w:sz w:val="24"/>
          <w:szCs w:val="24"/>
        </w:rPr>
        <w:t xml:space="preserve"> This gives a clean</w:t>
      </w:r>
      <w:ins w:id="2408" w:author="Holli Flanagan" w:date="2025-05-09T18: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concise way to pass around simple methods without naming them.</w:t>
      </w:r>
    </w:p>
    <w:p w14:paraId="6938241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9CCB58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But wait, there’s more.</w:t>
      </w:r>
    </w:p>
    <w:p w14:paraId="2D5C1671" w14:textId="77777777" w:rsidR="00B32DEF" w:rsidRPr="00B32DEF" w:rsidRDefault="00000000">
      <w:pPr>
        <w:pStyle w:val="Heading2"/>
        <w:rPr>
          <w:rPrChange w:id="2409" w:author="Holli Flanagan" w:date="2025-05-12T14:41:00Z">
            <w:rPr>
              <w:sz w:val="34"/>
              <w:szCs w:val="34"/>
            </w:rPr>
          </w:rPrChange>
        </w:rPr>
        <w:pPrChange w:id="2410" w:author="Holli Flanagan" w:date="2025-05-12T14:41:00Z">
          <w:pPr>
            <w:pStyle w:val="Heading2"/>
            <w:keepNext w:val="0"/>
            <w:keepLines w:val="0"/>
          </w:pPr>
        </w:pPrChange>
      </w:pPr>
      <w:bookmarkStart w:id="2411" w:name="_dymd236c8dy6" w:colFirst="0" w:colLast="0"/>
      <w:bookmarkEnd w:id="2411"/>
      <w:r>
        <w:rPr>
          <w:rPrChange w:id="2412" w:author="Holli Flanagan" w:date="2025-05-12T14:41:00Z">
            <w:rPr>
              <w:sz w:val="34"/>
              <w:szCs w:val="34"/>
            </w:rPr>
          </w:rPrChange>
        </w:rPr>
        <w:lastRenderedPageBreak/>
        <w:t>First Class Objects</w:t>
      </w:r>
    </w:p>
    <w:p w14:paraId="40D5BB3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Being </w:t>
      </w:r>
      <w:r>
        <w:rPr>
          <w:rFonts w:ascii="Times New Roman" w:eastAsia="Times New Roman" w:hAnsi="Times New Roman" w:cs="Times New Roman"/>
          <w:i/>
          <w:color w:val="212529"/>
          <w:sz w:val="24"/>
          <w:szCs w:val="24"/>
        </w:rPr>
        <w:t>first class objects</w:t>
      </w:r>
      <w:ins w:id="2413" w:author="Holli Flanagan" w:date="2025-05-09T18:46:00Z">
        <w:r>
          <w:rPr>
            <w:rFonts w:ascii="Times New Roman" w:eastAsia="Times New Roman" w:hAnsi="Times New Roman" w:cs="Times New Roman"/>
            <w:i/>
            <w:color w:val="212529"/>
            <w:sz w:val="24"/>
            <w:szCs w:val="24"/>
          </w:rPr>
          <w:t>,</w:t>
        </w:r>
      </w:ins>
      <w:r>
        <w:rPr>
          <w:rFonts w:ascii="Times New Roman" w:eastAsia="Times New Roman" w:hAnsi="Times New Roman" w:cs="Times New Roman"/>
          <w:color w:val="212529"/>
          <w:sz w:val="24"/>
          <w:szCs w:val="24"/>
        </w:rPr>
        <w:t xml:space="preserve"> functions can be used in many places</w:t>
      </w:r>
      <w:ins w:id="2414" w:author="Holli Flanagan" w:date="2025-05-09T18:46:00Z">
        <w:r>
          <w:rPr>
            <w:rFonts w:ascii="Times New Roman" w:eastAsia="Times New Roman" w:hAnsi="Times New Roman" w:cs="Times New Roman"/>
            <w:color w:val="212529"/>
            <w:sz w:val="24"/>
            <w:szCs w:val="24"/>
          </w:rPr>
          <w:t>:</w:t>
        </w:r>
      </w:ins>
      <w:del w:id="2415" w:author="Holli Flanagan" w:date="2025-05-09T18:46:00Z">
        <w:r>
          <w:rPr>
            <w:rFonts w:ascii="Times New Roman" w:eastAsia="Times New Roman" w:hAnsi="Times New Roman" w:cs="Times New Roman"/>
            <w:color w:val="212529"/>
            <w:sz w:val="24"/>
            <w:szCs w:val="24"/>
          </w:rPr>
          <w:delText>.</w:delText>
        </w:r>
      </w:del>
    </w:p>
    <w:p w14:paraId="627B7EAC" w14:textId="77777777" w:rsidR="00B32DEF" w:rsidRDefault="00000000">
      <w:pPr>
        <w:numPr>
          <w:ilvl w:val="0"/>
          <w:numId w:val="300"/>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As a parameter to methods</w:t>
      </w:r>
      <w:ins w:id="2416" w:author="Holli Flanagan" w:date="2025-05-09T18:46:00Z">
        <w:r>
          <w:rPr>
            <w:rFonts w:ascii="Times New Roman" w:eastAsia="Times New Roman" w:hAnsi="Times New Roman" w:cs="Times New Roman"/>
            <w:color w:val="212529"/>
            <w:sz w:val="24"/>
            <w:szCs w:val="24"/>
          </w:rPr>
          <w:t>.</w:t>
        </w:r>
      </w:ins>
    </w:p>
    <w:p w14:paraId="36B782F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275E6C" w14:textId="77777777" w:rsidR="00B32DEF" w:rsidRDefault="00000000">
      <w:pPr>
        <w:numPr>
          <w:ilvl w:val="0"/>
          <w:numId w:val="157"/>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As the value of a variable or class property</w:t>
      </w:r>
      <w:ins w:id="2417" w:author="Holli Flanagan" w:date="2025-05-09T18:46:00Z">
        <w:r>
          <w:rPr>
            <w:rFonts w:ascii="Times New Roman" w:eastAsia="Times New Roman" w:hAnsi="Times New Roman" w:cs="Times New Roman"/>
            <w:color w:val="212529"/>
            <w:sz w:val="24"/>
            <w:szCs w:val="24"/>
          </w:rPr>
          <w:t>.</w:t>
        </w:r>
      </w:ins>
    </w:p>
    <w:p w14:paraId="365E2D4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5FBC0AD" w14:textId="77777777" w:rsidR="00B32DEF" w:rsidRDefault="00000000">
      <w:pPr>
        <w:numPr>
          <w:ilvl w:val="0"/>
          <w:numId w:val="278"/>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A</w:t>
      </w:r>
      <w:ins w:id="2418" w:author="Holli Flanagan" w:date="2025-05-09T18:46:00Z">
        <w:r>
          <w:rPr>
            <w:rFonts w:ascii="Times New Roman" w:eastAsia="Times New Roman" w:hAnsi="Times New Roman" w:cs="Times New Roman"/>
            <w:color w:val="212529"/>
            <w:sz w:val="24"/>
            <w:szCs w:val="24"/>
          </w:rPr>
          <w:t>nd a</w:t>
        </w:r>
      </w:ins>
      <w:r>
        <w:rPr>
          <w:rFonts w:ascii="Times New Roman" w:eastAsia="Times New Roman" w:hAnsi="Times New Roman" w:cs="Times New Roman"/>
          <w:color w:val="212529"/>
          <w:sz w:val="24"/>
          <w:szCs w:val="24"/>
        </w:rPr>
        <w:t>s the return value of a function</w:t>
      </w:r>
      <w:ins w:id="2419" w:author="Holli Flanagan" w:date="2025-05-09T18:46:00Z">
        <w:r>
          <w:rPr>
            <w:rFonts w:ascii="Times New Roman" w:eastAsia="Times New Roman" w:hAnsi="Times New Roman" w:cs="Times New Roman"/>
            <w:color w:val="212529"/>
            <w:sz w:val="24"/>
            <w:szCs w:val="24"/>
          </w:rPr>
          <w:t>.</w:t>
        </w:r>
      </w:ins>
    </w:p>
    <w:p w14:paraId="361B9C6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C4C7A1A" w14:textId="77777777" w:rsidR="00B32DEF" w:rsidRPr="00B32DEF" w:rsidRDefault="00000000">
      <w:pPr>
        <w:pStyle w:val="Heading2"/>
        <w:rPr>
          <w:rPrChange w:id="2420" w:author="Holli Flanagan" w:date="2025-05-12T14:41:00Z">
            <w:rPr>
              <w:sz w:val="34"/>
              <w:szCs w:val="34"/>
            </w:rPr>
          </w:rPrChange>
        </w:rPr>
        <w:pPrChange w:id="2421" w:author="Holli Flanagan" w:date="2025-05-12T14:41:00Z">
          <w:pPr>
            <w:pStyle w:val="Heading2"/>
            <w:keepNext w:val="0"/>
            <w:keepLines w:val="0"/>
          </w:pPr>
        </w:pPrChange>
      </w:pPr>
      <w:bookmarkStart w:id="2422" w:name="_7bwzlm7trb9b" w:colFirst="0" w:colLast="0"/>
      <w:bookmarkEnd w:id="2422"/>
      <w:r>
        <w:rPr>
          <w:rPrChange w:id="2423" w:author="Holli Flanagan" w:date="2025-05-12T14:41:00Z">
            <w:rPr>
              <w:sz w:val="34"/>
              <w:szCs w:val="34"/>
            </w:rPr>
          </w:rPrChange>
        </w:rPr>
        <w:t>Functions have types</w:t>
      </w:r>
    </w:p>
    <w:p w14:paraId="7CF5315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function type is defined by its parameters and return type</w:t>
      </w:r>
      <w:ins w:id="2424" w:author="Holli Flanagan" w:date="2025-05-09T18:4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can define variables to be of that type, then store functions in that variable.</w:t>
      </w:r>
    </w:p>
    <w:p w14:paraId="657337D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320D8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the</w:t>
      </w:r>
      <w:ins w:id="2425" w:author="Holli Flanagan" w:date="2025-05-09T18:46:00Z">
        <w:r>
          <w:rPr>
            <w:rFonts w:ascii="Times New Roman" w:eastAsia="Times New Roman" w:hAnsi="Times New Roman" w:cs="Times New Roman"/>
            <w:color w:val="212529"/>
            <w:sz w:val="24"/>
            <w:szCs w:val="24"/>
          </w:rPr>
          <w:t>n</w:t>
        </w:r>
      </w:ins>
      <w:del w:id="2426" w:author="Holli Flanagan" w:date="2025-05-09T18:46:00Z">
        <w:r>
          <w:rPr>
            <w:rFonts w:ascii="Times New Roman" w:eastAsia="Times New Roman" w:hAnsi="Times New Roman" w:cs="Times New Roman"/>
            <w:color w:val="212529"/>
            <w:sz w:val="24"/>
            <w:szCs w:val="24"/>
          </w:rPr>
          <w:delText>m</w:delText>
        </w:r>
      </w:del>
      <w:r>
        <w:rPr>
          <w:rFonts w:ascii="Times New Roman" w:eastAsia="Times New Roman" w:hAnsi="Times New Roman" w:cs="Times New Roman"/>
          <w:color w:val="212529"/>
          <w:sz w:val="24"/>
          <w:szCs w:val="24"/>
        </w:rPr>
        <w:t xml:space="preserve"> call those functions just like we would if they were defined </w:t>
      </w:r>
      <w:proofErr w:type="gramStart"/>
      <w:r>
        <w:rPr>
          <w:rFonts w:ascii="Times New Roman" w:eastAsia="Times New Roman" w:hAnsi="Times New Roman" w:cs="Times New Roman"/>
          <w:color w:val="212529"/>
          <w:sz w:val="24"/>
          <w:szCs w:val="24"/>
        </w:rPr>
        <w:t>with</w:t>
      </w:r>
      <w:proofErr w:type="gramEnd"/>
      <w:r>
        <w:rPr>
          <w:rFonts w:ascii="Times New Roman" w:eastAsia="Times New Roman" w:hAnsi="Times New Roman" w:cs="Times New Roman"/>
          <w:color w:val="212529"/>
          <w:sz w:val="24"/>
          <w:szCs w:val="24"/>
        </w:rPr>
        <w:t xml:space="preserve"> a name.</w:t>
      </w:r>
    </w:p>
    <w:p w14:paraId="6B3E708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570B00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even declare a type to use for our functions.</w:t>
      </w:r>
    </w:p>
    <w:p w14:paraId="5F1D0E0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8AFD916" w14:textId="77777777" w:rsidR="00B32DEF" w:rsidRPr="00B32DEF" w:rsidRDefault="00000000">
      <w:pPr>
        <w:pStyle w:val="Heading2"/>
        <w:rPr>
          <w:rPrChange w:id="2427" w:author="Holli Flanagan" w:date="2025-05-12T14:41:00Z">
            <w:rPr>
              <w:sz w:val="34"/>
              <w:szCs w:val="34"/>
            </w:rPr>
          </w:rPrChange>
        </w:rPr>
        <w:pPrChange w:id="2428" w:author="Holli Flanagan" w:date="2025-05-12T14:41:00Z">
          <w:pPr>
            <w:pStyle w:val="Heading2"/>
            <w:keepNext w:val="0"/>
            <w:keepLines w:val="0"/>
          </w:pPr>
        </w:pPrChange>
      </w:pPr>
      <w:bookmarkStart w:id="2429" w:name="_73a9cfumanix" w:colFirst="0" w:colLast="0"/>
      <w:bookmarkEnd w:id="2429"/>
      <w:r>
        <w:rPr>
          <w:rPrChange w:id="2430" w:author="Holli Flanagan" w:date="2025-05-12T14:41:00Z">
            <w:rPr>
              <w:sz w:val="34"/>
              <w:szCs w:val="34"/>
            </w:rPr>
          </w:rPrChange>
        </w:rPr>
        <w:t>Summary</w:t>
      </w:r>
    </w:p>
    <w:p w14:paraId="0D282A3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Anonymous functions</w:t>
      </w:r>
      <w:r>
        <w:rPr>
          <w:rFonts w:ascii="Times New Roman" w:eastAsia="Times New Roman" w:hAnsi="Times New Roman" w:cs="Times New Roman"/>
          <w:color w:val="212529"/>
          <w:sz w:val="24"/>
          <w:szCs w:val="24"/>
        </w:rPr>
        <w:t xml:space="preserve"> are a useful shortcut for passing functionality around a program, either as a variable, a parameter, or a return value. They are typed by the types of their parameters and return value.</w:t>
      </w:r>
    </w:p>
    <w:p w14:paraId="58E73D64" w14:textId="77777777" w:rsidR="00B32DEF" w:rsidRPr="00B32DEF" w:rsidRDefault="00000000">
      <w:pPr>
        <w:pStyle w:val="Heading2"/>
        <w:keepNext w:val="0"/>
        <w:keepLines w:val="0"/>
        <w:spacing w:before="700"/>
        <w:rPr>
          <w:rPrChange w:id="2431" w:author="Holli Flanagan" w:date="2025-05-12T14:41:00Z">
            <w:rPr>
              <w:sz w:val="46"/>
              <w:szCs w:val="46"/>
            </w:rPr>
          </w:rPrChange>
        </w:rPr>
        <w:pPrChange w:id="2432" w:author="Holli Flanagan" w:date="2025-05-12T14:41:00Z">
          <w:pPr>
            <w:pStyle w:val="Heading1"/>
            <w:keepNext w:val="0"/>
            <w:keepLines w:val="0"/>
            <w:spacing w:before="700"/>
          </w:pPr>
        </w:pPrChange>
      </w:pPr>
      <w:bookmarkStart w:id="2433" w:name="_daiqf4ghym64" w:colFirst="0" w:colLast="0"/>
      <w:bookmarkEnd w:id="2433"/>
      <w:r>
        <w:rPr>
          <w:rPrChange w:id="2434" w:author="Holli Flanagan" w:date="2025-05-12T14:41:00Z">
            <w:rPr>
              <w:sz w:val="46"/>
              <w:szCs w:val="46"/>
            </w:rPr>
          </w:rPrChange>
        </w:rPr>
        <w:t>Next Step</w:t>
      </w:r>
    </w:p>
    <w:p w14:paraId="3A2B09E2" w14:textId="43018D29" w:rsidR="00B32DEF" w:rsidRDefault="00000000">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start to learn about web programming</w:t>
      </w:r>
      <w:ins w:id="2435" w:author="Oestreich, Julia" w:date="2025-05-15T17:32:00Z" w16du:dateUtc="2025-05-15T21:32:00Z">
        <w:r w:rsidR="000D2CC0">
          <w:rPr>
            <w:rFonts w:ascii="Times New Roman" w:eastAsia="Times New Roman" w:hAnsi="Times New Roman" w:cs="Times New Roman"/>
            <w:color w:val="212529"/>
            <w:sz w:val="24"/>
            <w:szCs w:val="24"/>
          </w:rPr>
          <w:t xml:space="preserve"> through Webz Introduction</w:t>
        </w:r>
      </w:ins>
      <w:ins w:id="2436" w:author="Holli Flanagan" w:date="2025-05-09T18:46:00Z">
        <w:r>
          <w:rPr>
            <w:rFonts w:ascii="Times New Roman" w:eastAsia="Times New Roman" w:hAnsi="Times New Roman" w:cs="Times New Roman"/>
            <w:color w:val="212529"/>
            <w:sz w:val="24"/>
            <w:szCs w:val="24"/>
          </w:rPr>
          <w:t>.</w:t>
        </w:r>
      </w:ins>
      <w:del w:id="2437" w:author="Holli Flanagan" w:date="2025-05-09T18:46: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"https://boots-edu.github.io/textbook/text/9-webz-intro/"</w:delInstrText>
        </w:r>
        <w:r>
          <w:fldChar w:fldCharType="separate"/>
        </w:r>
        <w:r>
          <w:rPr>
            <w:rFonts w:ascii="Times New Roman" w:eastAsia="Times New Roman" w:hAnsi="Times New Roman" w:cs="Times New Roman"/>
            <w:color w:val="0D6EFD"/>
            <w:sz w:val="24"/>
            <w:szCs w:val="24"/>
            <w:u w:val="single"/>
          </w:rPr>
          <w:delText>Introduction to Webz »</w:delText>
        </w:r>
        <w:r>
          <w:fldChar w:fldCharType="end"/>
        </w:r>
      </w:del>
    </w:p>
    <w:p w14:paraId="2026F3CD" w14:textId="77777777" w:rsidR="00B32DEF" w:rsidRDefault="00000000">
      <w:pPr>
        <w:shd w:val="clear" w:color="auto" w:fill="FFFFFF"/>
        <w:spacing w:after="240"/>
        <w:rPr>
          <w:rFonts w:ascii="Times New Roman" w:eastAsia="Times New Roman" w:hAnsi="Times New Roman" w:cs="Times New Roman"/>
          <w:sz w:val="24"/>
          <w:szCs w:val="24"/>
        </w:rPr>
      </w:pPr>
      <w:r>
        <w:br w:type="page"/>
      </w:r>
    </w:p>
    <w:p w14:paraId="1163CB01" w14:textId="77777777" w:rsidR="00B32DEF" w:rsidRPr="00B32DEF" w:rsidRDefault="00000000">
      <w:pPr>
        <w:pStyle w:val="Heading1"/>
        <w:keepNext w:val="0"/>
        <w:keepLines w:val="0"/>
        <w:rPr>
          <w:rPrChange w:id="2438" w:author="Holli Flanagan" w:date="2025-05-12T14:41:00Z">
            <w:rPr>
              <w:sz w:val="46"/>
              <w:szCs w:val="46"/>
            </w:rPr>
          </w:rPrChange>
        </w:rPr>
      </w:pPr>
      <w:bookmarkStart w:id="2439" w:name="_ak8vnk6iqa1z" w:colFirst="0" w:colLast="0"/>
      <w:bookmarkEnd w:id="2439"/>
      <w:r>
        <w:rPr>
          <w:rPrChange w:id="2440" w:author="Holli Flanagan" w:date="2025-05-12T14:41:00Z">
            <w:rPr>
              <w:sz w:val="46"/>
              <w:szCs w:val="46"/>
            </w:rPr>
          </w:rPrChange>
        </w:rPr>
        <w:lastRenderedPageBreak/>
        <w:t>Chapter 9 - Webz Introduction</w:t>
      </w:r>
    </w:p>
    <w:p w14:paraId="3C6F9C70" w14:textId="77777777" w:rsidR="00B32DEF" w:rsidRDefault="00000000">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Webz is a simple web framework designed to minimize the learning curve for web </w:t>
      </w:r>
      <w:ins w:id="2441" w:author="Holli Flanagan" w:date="2025-05-09T18:51:00Z">
        <w:r>
          <w:rPr>
            <w:rFonts w:ascii="Times New Roman" w:eastAsia="Times New Roman" w:hAnsi="Times New Roman" w:cs="Times New Roman"/>
            <w:color w:val="212529"/>
            <w:sz w:val="24"/>
            <w:szCs w:val="24"/>
          </w:rPr>
          <w:t>application</w:t>
        </w:r>
      </w:ins>
      <w:del w:id="2442" w:author="Holli Flanagan" w:date="2025-05-09T18:51:00Z">
        <w:r>
          <w:rPr>
            <w:rFonts w:ascii="Times New Roman" w:eastAsia="Times New Roman" w:hAnsi="Times New Roman" w:cs="Times New Roman"/>
            <w:color w:val="212529"/>
            <w:sz w:val="24"/>
            <w:szCs w:val="24"/>
          </w:rPr>
          <w:delText>applicaiton</w:delText>
        </w:r>
      </w:del>
      <w:r>
        <w:rPr>
          <w:rFonts w:ascii="Times New Roman" w:eastAsia="Times New Roman" w:hAnsi="Times New Roman" w:cs="Times New Roman"/>
          <w:color w:val="212529"/>
          <w:sz w:val="24"/>
          <w:szCs w:val="24"/>
        </w:rPr>
        <w:t xml:space="preserve"> development. It was designed to use many design concepts from more complex web platforms, but to simplify the learning curve for the purposes of this text.</w:t>
      </w:r>
    </w:p>
    <w:p w14:paraId="20D13B92" w14:textId="77777777" w:rsidR="00B32DEF" w:rsidRDefault="00000000">
      <w:pPr>
        <w:pStyle w:val="Heading1"/>
      </w:pPr>
      <w:bookmarkStart w:id="2443" w:name="_pggp3hy5et16" w:colFirst="0" w:colLast="0"/>
      <w:bookmarkEnd w:id="2443"/>
      <w:r>
        <w:t>Web Basics</w:t>
      </w:r>
    </w:p>
    <w:p w14:paraId="15E72370" w14:textId="77777777" w:rsidR="00B32DEF" w:rsidRPr="00B32DEF" w:rsidRDefault="00000000">
      <w:pPr>
        <w:pStyle w:val="Heading2"/>
        <w:rPr>
          <w:rPrChange w:id="2444" w:author="Holli Flanagan" w:date="2025-05-12T14:41:00Z">
            <w:rPr>
              <w:sz w:val="34"/>
              <w:szCs w:val="34"/>
            </w:rPr>
          </w:rPrChange>
        </w:rPr>
        <w:pPrChange w:id="2445" w:author="Holli Flanagan" w:date="2025-05-12T14:41:00Z">
          <w:pPr>
            <w:pStyle w:val="Heading2"/>
            <w:keepNext w:val="0"/>
            <w:keepLines w:val="0"/>
          </w:pPr>
        </w:pPrChange>
      </w:pPr>
      <w:bookmarkStart w:id="2446" w:name="_eqxgolgarc3j" w:colFirst="0" w:colLast="0"/>
      <w:bookmarkEnd w:id="2446"/>
      <w:r>
        <w:rPr>
          <w:rPrChange w:id="2447" w:author="Holli Flanagan" w:date="2025-05-12T14:41:00Z">
            <w:rPr>
              <w:sz w:val="34"/>
              <w:szCs w:val="34"/>
            </w:rPr>
          </w:rPrChange>
        </w:rPr>
        <w:t>Key Idea</w:t>
      </w:r>
    </w:p>
    <w:p w14:paraId="5F473988" w14:textId="77777777" w:rsidR="00B32DEF" w:rsidRDefault="00000000">
      <w:pPr>
        <w:shd w:val="clear" w:color="auto" w:fill="FFFFFF"/>
        <w:spacing w:after="240"/>
        <w:rPr>
          <w:rFonts w:ascii="Times New Roman" w:eastAsia="Times New Roman" w:hAnsi="Times New Roman" w:cs="Times New Roman"/>
          <w:color w:val="212529"/>
          <w:sz w:val="24"/>
          <w:szCs w:val="24"/>
        </w:rPr>
      </w:pPr>
      <w:commentRangeStart w:id="2448"/>
      <w:r>
        <w:rPr>
          <w:rFonts w:ascii="Times New Roman" w:eastAsia="Times New Roman" w:hAnsi="Times New Roman" w:cs="Times New Roman"/>
          <w:color w:val="212529"/>
          <w:sz w:val="24"/>
          <w:szCs w:val="24"/>
        </w:rPr>
        <w:t xml:space="preserve">Learning </w:t>
      </w:r>
      <w:commentRangeEnd w:id="2448"/>
      <w:r>
        <w:commentReference w:id="2448"/>
      </w:r>
      <w:r>
        <w:rPr>
          <w:rFonts w:ascii="Times New Roman" w:eastAsia="Times New Roman" w:hAnsi="Times New Roman" w:cs="Times New Roman"/>
          <w:color w:val="212529"/>
          <w:sz w:val="24"/>
          <w:szCs w:val="24"/>
        </w:rPr>
        <w:t>to develop web applications is a critical skill for software developers.</w:t>
      </w:r>
    </w:p>
    <w:p w14:paraId="4A76F8F0" w14:textId="77777777" w:rsidR="00B32DEF" w:rsidRPr="00B32DEF" w:rsidRDefault="00000000">
      <w:pPr>
        <w:pStyle w:val="Heading2"/>
        <w:rPr>
          <w:rPrChange w:id="2449" w:author="Holli Flanagan" w:date="2025-05-12T14:41:00Z">
            <w:rPr>
              <w:sz w:val="34"/>
              <w:szCs w:val="34"/>
            </w:rPr>
          </w:rPrChange>
        </w:rPr>
        <w:pPrChange w:id="2450" w:author="Holli Flanagan" w:date="2025-05-12T14:41:00Z">
          <w:pPr>
            <w:pStyle w:val="Heading2"/>
            <w:keepNext w:val="0"/>
            <w:keepLines w:val="0"/>
          </w:pPr>
        </w:pPrChange>
      </w:pPr>
      <w:bookmarkStart w:id="2451" w:name="_j2i3xibenug4" w:colFirst="0" w:colLast="0"/>
      <w:bookmarkEnd w:id="2451"/>
      <w:r>
        <w:rPr>
          <w:rPrChange w:id="2452" w:author="Holli Flanagan" w:date="2025-05-12T14:41:00Z">
            <w:rPr>
              <w:sz w:val="34"/>
              <w:szCs w:val="34"/>
            </w:rPr>
          </w:rPrChange>
        </w:rPr>
        <w:t>Review of Web Basics</w:t>
      </w:r>
    </w:p>
    <w:p w14:paraId="5138E38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internet is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network over which many protocols can be transmitted (like email, IM, www, </w:t>
      </w:r>
      <w:proofErr w:type="spellStart"/>
      <w:r>
        <w:rPr>
          <w:rFonts w:ascii="Times New Roman" w:eastAsia="Times New Roman" w:hAnsi="Times New Roman" w:cs="Times New Roman"/>
          <w:color w:val="212529"/>
          <w:sz w:val="24"/>
          <w:szCs w:val="24"/>
        </w:rPr>
        <w:t>etc</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Domain Name Service</w:t>
      </w:r>
      <w:r>
        <w:rPr>
          <w:rFonts w:ascii="Times New Roman" w:eastAsia="Times New Roman" w:hAnsi="Times New Roman" w:cs="Times New Roman"/>
          <w:color w:val="212529"/>
          <w:sz w:val="24"/>
          <w:szCs w:val="24"/>
        </w:rPr>
        <w:t xml:space="preserve"> (DNS</w:t>
      </w:r>
      <w:ins w:id="2453" w:author="Holli Flanagan" w:date="2025-05-12T15:1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2454" w:author="Holli Flanagan" w:date="2025-05-12T15:17:00Z">
        <w:r>
          <w:rPr>
            <w:rFonts w:ascii="Times New Roman" w:eastAsia="Times New Roman" w:hAnsi="Times New Roman" w:cs="Times New Roman"/>
            <w:color w:val="212529"/>
            <w:sz w:val="24"/>
            <w:szCs w:val="24"/>
          </w:rPr>
          <w:delText xml:space="preserve">(Domain Name Service) </w:delText>
        </w:r>
      </w:del>
      <w:r>
        <w:rPr>
          <w:rFonts w:ascii="Times New Roman" w:eastAsia="Times New Roman" w:hAnsi="Times New Roman" w:cs="Times New Roman"/>
          <w:color w:val="212529"/>
          <w:sz w:val="24"/>
          <w:szCs w:val="24"/>
        </w:rPr>
        <w:t xml:space="preserve">is a distributed database that maps names to network addresses (e.g. </w:t>
      </w:r>
      <w:r>
        <w:rPr>
          <w:rFonts w:ascii="Times New Roman" w:eastAsia="Times New Roman" w:hAnsi="Times New Roman" w:cs="Times New Roman"/>
          <w:color w:val="D63384"/>
          <w:sz w:val="21"/>
          <w:szCs w:val="21"/>
          <w:shd w:val="clear" w:color="auto" w:fill="F5F6FA"/>
        </w:rPr>
        <w:t>udel.edu</w:t>
      </w:r>
      <w:r>
        <w:rPr>
          <w:rFonts w:ascii="Times New Roman" w:eastAsia="Times New Roman" w:hAnsi="Times New Roman" w:cs="Times New Roman"/>
          <w:color w:val="212529"/>
          <w:sz w:val="24"/>
          <w:szCs w:val="24"/>
        </w:rPr>
        <w:t xml:space="preserve"> =&gt; </w:t>
      </w:r>
      <w:r>
        <w:rPr>
          <w:rFonts w:ascii="Times New Roman" w:eastAsia="Times New Roman" w:hAnsi="Times New Roman" w:cs="Times New Roman"/>
          <w:color w:val="D63384"/>
          <w:sz w:val="21"/>
          <w:szCs w:val="21"/>
          <w:shd w:val="clear" w:color="auto" w:fill="F5F6FA"/>
        </w:rPr>
        <w:t>128.175.13.247</w:t>
      </w:r>
      <w:r>
        <w:rPr>
          <w:rFonts w:ascii="Times New Roman" w:eastAsia="Times New Roman" w:hAnsi="Times New Roman" w:cs="Times New Roman"/>
          <w:color w:val="212529"/>
          <w:sz w:val="24"/>
          <w:szCs w:val="24"/>
        </w:rPr>
        <w:t>)</w:t>
      </w:r>
      <w:ins w:id="2455" w:author="Holli Flanagan" w:date="2025-05-09T18:5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One of the protocols the internet supports is </w:t>
      </w:r>
      <w:r>
        <w:rPr>
          <w:rFonts w:ascii="Times New Roman" w:eastAsia="Times New Roman" w:hAnsi="Times New Roman" w:cs="Times New Roman"/>
          <w:i/>
          <w:color w:val="212529"/>
          <w:sz w:val="24"/>
          <w:szCs w:val="24"/>
          <w:rPrChange w:id="2456" w:author="Holli Flanagan" w:date="2025-05-12T15:17:00Z">
            <w:rPr>
              <w:rFonts w:ascii="Times New Roman" w:eastAsia="Times New Roman" w:hAnsi="Times New Roman" w:cs="Times New Roman"/>
              <w:color w:val="212529"/>
              <w:sz w:val="24"/>
              <w:szCs w:val="24"/>
            </w:rPr>
          </w:rPrChange>
        </w:rPr>
        <w:t>Hyper</w:t>
      </w:r>
      <w:ins w:id="2457" w:author="Holli Flanagan" w:date="2025-05-12T15:17:00Z">
        <w:r>
          <w:rPr>
            <w:rFonts w:ascii="Times New Roman" w:eastAsia="Times New Roman" w:hAnsi="Times New Roman" w:cs="Times New Roman"/>
            <w:i/>
            <w:color w:val="212529"/>
            <w:sz w:val="24"/>
            <w:szCs w:val="24"/>
            <w:rPrChange w:id="2458" w:author="Holli Flanagan" w:date="2025-05-12T15:17:00Z">
              <w:rPr>
                <w:rFonts w:ascii="Times New Roman" w:eastAsia="Times New Roman" w:hAnsi="Times New Roman" w:cs="Times New Roman"/>
                <w:color w:val="212529"/>
                <w:sz w:val="24"/>
                <w:szCs w:val="24"/>
              </w:rPr>
            </w:rPrChange>
          </w:rPr>
          <w:t>t</w:t>
        </w:r>
      </w:ins>
      <w:del w:id="2459" w:author="Holli Flanagan" w:date="2025-05-12T15:17:00Z">
        <w:r>
          <w:rPr>
            <w:rFonts w:ascii="Times New Roman" w:eastAsia="Times New Roman" w:hAnsi="Times New Roman" w:cs="Times New Roman"/>
            <w:i/>
            <w:color w:val="212529"/>
            <w:sz w:val="24"/>
            <w:szCs w:val="24"/>
            <w:rPrChange w:id="2460" w:author="Holli Flanagan" w:date="2025-05-12T15:17:00Z">
              <w:rPr>
                <w:rFonts w:ascii="Times New Roman" w:eastAsia="Times New Roman" w:hAnsi="Times New Roman" w:cs="Times New Roman"/>
                <w:color w:val="212529"/>
                <w:sz w:val="24"/>
                <w:szCs w:val="24"/>
              </w:rPr>
            </w:rPrChange>
          </w:rPr>
          <w:delText xml:space="preserve"> T</w:delText>
        </w:r>
      </w:del>
      <w:r>
        <w:rPr>
          <w:rFonts w:ascii="Times New Roman" w:eastAsia="Times New Roman" w:hAnsi="Times New Roman" w:cs="Times New Roman"/>
          <w:i/>
          <w:color w:val="212529"/>
          <w:sz w:val="24"/>
          <w:szCs w:val="24"/>
          <w:rPrChange w:id="2461" w:author="Holli Flanagan" w:date="2025-05-12T15:17:00Z">
            <w:rPr>
              <w:rFonts w:ascii="Times New Roman" w:eastAsia="Times New Roman" w:hAnsi="Times New Roman" w:cs="Times New Roman"/>
              <w:color w:val="212529"/>
              <w:sz w:val="24"/>
              <w:szCs w:val="24"/>
            </w:rPr>
          </w:rPrChange>
        </w:rPr>
        <w:t>ext Transport Protocol</w:t>
      </w:r>
      <w:r>
        <w:rPr>
          <w:rFonts w:ascii="Times New Roman" w:eastAsia="Times New Roman" w:hAnsi="Times New Roman" w:cs="Times New Roman"/>
          <w:color w:val="212529"/>
          <w:sz w:val="24"/>
          <w:szCs w:val="24"/>
        </w:rPr>
        <w:t xml:space="preserve"> (</w:t>
      </w:r>
      <w:ins w:id="2462" w:author="Holli Flanagan" w:date="2025-05-12T15:18:00Z">
        <w:r>
          <w:rPr>
            <w:rFonts w:ascii="Times New Roman" w:eastAsia="Times New Roman" w:hAnsi="Times New Roman" w:cs="Times New Roman"/>
            <w:color w:val="212529"/>
            <w:sz w:val="24"/>
            <w:szCs w:val="24"/>
          </w:rPr>
          <w:t>HTTP</w:t>
        </w:r>
      </w:ins>
      <w:del w:id="2463" w:author="Holli Flanagan" w:date="2025-05-12T15:18:00Z">
        <w:r>
          <w:rPr>
            <w:rFonts w:ascii="Times New Roman" w:eastAsia="Times New Roman" w:hAnsi="Times New Roman" w:cs="Times New Roman"/>
            <w:color w:val="212529"/>
            <w:sz w:val="24"/>
            <w:szCs w:val="24"/>
          </w:rPr>
          <w:delText>http</w:delText>
        </w:r>
      </w:del>
      <w:r>
        <w:rPr>
          <w:rFonts w:ascii="Times New Roman" w:eastAsia="Times New Roman" w:hAnsi="Times New Roman" w:cs="Times New Roman"/>
          <w:color w:val="212529"/>
          <w:sz w:val="24"/>
          <w:szCs w:val="24"/>
        </w:rPr>
        <w:t>) or it</w:t>
      </w:r>
      <w:del w:id="2464" w:author="Holli Flanagan" w:date="2025-05-12T15:1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s secure cousin (</w:t>
      </w:r>
      <w:ins w:id="2465" w:author="Holli Flanagan" w:date="2025-05-12T15:18:00Z">
        <w:r>
          <w:rPr>
            <w:rFonts w:ascii="Times New Roman" w:eastAsia="Times New Roman" w:hAnsi="Times New Roman" w:cs="Times New Roman"/>
            <w:color w:val="212529"/>
            <w:sz w:val="24"/>
            <w:szCs w:val="24"/>
          </w:rPr>
          <w:t>HTTPS</w:t>
        </w:r>
      </w:ins>
      <w:del w:id="2466" w:author="Holli Flanagan" w:date="2025-05-12T15:18:00Z">
        <w:r>
          <w:rPr>
            <w:rFonts w:ascii="Times New Roman" w:eastAsia="Times New Roman" w:hAnsi="Times New Roman" w:cs="Times New Roman"/>
            <w:color w:val="212529"/>
            <w:sz w:val="24"/>
            <w:szCs w:val="24"/>
          </w:rPr>
          <w:delText>https</w:delText>
        </w:r>
      </w:del>
      <w:r>
        <w:rPr>
          <w:rFonts w:ascii="Times New Roman" w:eastAsia="Times New Roman" w:hAnsi="Times New Roman" w:cs="Times New Roman"/>
          <w:color w:val="212529"/>
          <w:sz w:val="24"/>
          <w:szCs w:val="24"/>
        </w:rPr>
        <w:t>). Over this protocol, we send regular text files</w:t>
      </w:r>
      <w:del w:id="2467" w:author="Holli Flanagan" w:date="2025-05-09T18:5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that contain a specialized language called </w:t>
      </w:r>
      <w:r>
        <w:rPr>
          <w:rFonts w:ascii="Times New Roman" w:eastAsia="Times New Roman" w:hAnsi="Times New Roman" w:cs="Times New Roman"/>
          <w:i/>
          <w:color w:val="212529"/>
          <w:sz w:val="24"/>
          <w:szCs w:val="24"/>
          <w:rPrChange w:id="2468" w:author="Holli Flanagan" w:date="2025-05-12T15:17:00Z">
            <w:rPr>
              <w:rFonts w:ascii="Times New Roman" w:eastAsia="Times New Roman" w:hAnsi="Times New Roman" w:cs="Times New Roman"/>
              <w:color w:val="212529"/>
              <w:sz w:val="24"/>
              <w:szCs w:val="24"/>
            </w:rPr>
          </w:rPrChange>
        </w:rPr>
        <w:t>Hyper</w:t>
      </w:r>
      <w:ins w:id="2469" w:author="Holli Flanagan" w:date="2025-05-12T15:17:00Z">
        <w:r>
          <w:rPr>
            <w:rFonts w:ascii="Times New Roman" w:eastAsia="Times New Roman" w:hAnsi="Times New Roman" w:cs="Times New Roman"/>
            <w:i/>
            <w:color w:val="212529"/>
            <w:sz w:val="24"/>
            <w:szCs w:val="24"/>
            <w:rPrChange w:id="2470" w:author="Holli Flanagan" w:date="2025-05-12T15:17:00Z">
              <w:rPr>
                <w:rFonts w:ascii="Times New Roman" w:eastAsia="Times New Roman" w:hAnsi="Times New Roman" w:cs="Times New Roman"/>
                <w:color w:val="212529"/>
                <w:sz w:val="24"/>
                <w:szCs w:val="24"/>
              </w:rPr>
            </w:rPrChange>
          </w:rPr>
          <w:t>t</w:t>
        </w:r>
      </w:ins>
      <w:del w:id="2471" w:author="Holli Flanagan" w:date="2025-05-12T15:17:00Z">
        <w:r>
          <w:rPr>
            <w:rFonts w:ascii="Times New Roman" w:eastAsia="Times New Roman" w:hAnsi="Times New Roman" w:cs="Times New Roman"/>
            <w:i/>
            <w:color w:val="212529"/>
            <w:sz w:val="24"/>
            <w:szCs w:val="24"/>
            <w:rPrChange w:id="2472" w:author="Holli Flanagan" w:date="2025-05-12T15:17:00Z">
              <w:rPr>
                <w:rFonts w:ascii="Times New Roman" w:eastAsia="Times New Roman" w:hAnsi="Times New Roman" w:cs="Times New Roman"/>
                <w:color w:val="212529"/>
                <w:sz w:val="24"/>
                <w:szCs w:val="24"/>
              </w:rPr>
            </w:rPrChange>
          </w:rPr>
          <w:delText>T</w:delText>
        </w:r>
      </w:del>
      <w:r>
        <w:rPr>
          <w:rFonts w:ascii="Times New Roman" w:eastAsia="Times New Roman" w:hAnsi="Times New Roman" w:cs="Times New Roman"/>
          <w:i/>
          <w:color w:val="212529"/>
          <w:sz w:val="24"/>
          <w:szCs w:val="24"/>
          <w:rPrChange w:id="2473" w:author="Holli Flanagan" w:date="2025-05-12T15:17:00Z">
            <w:rPr>
              <w:rFonts w:ascii="Times New Roman" w:eastAsia="Times New Roman" w:hAnsi="Times New Roman" w:cs="Times New Roman"/>
              <w:color w:val="212529"/>
              <w:sz w:val="24"/>
              <w:szCs w:val="24"/>
            </w:rPr>
          </w:rPrChange>
        </w:rPr>
        <w:t>ext Markup Language</w:t>
      </w:r>
      <w:r>
        <w:rPr>
          <w:rFonts w:ascii="Times New Roman" w:eastAsia="Times New Roman" w:hAnsi="Times New Roman" w:cs="Times New Roman"/>
          <w:color w:val="212529"/>
          <w:sz w:val="24"/>
          <w:szCs w:val="24"/>
        </w:rPr>
        <w:t xml:space="preserve"> (html) that tells a web browser reading the file how to render the page. That’s right</w:t>
      </w:r>
      <w:ins w:id="2474" w:author="Holli Flanagan" w:date="2025-05-09T18:51:00Z">
        <w:r>
          <w:rPr>
            <w:rFonts w:ascii="Times New Roman" w:eastAsia="Times New Roman" w:hAnsi="Times New Roman" w:cs="Times New Roman"/>
            <w:color w:val="212529"/>
            <w:sz w:val="24"/>
            <w:szCs w:val="24"/>
          </w:rPr>
          <w:t>—</w:t>
        </w:r>
      </w:ins>
      <w:del w:id="2475" w:author="Holli Flanagan" w:date="2025-05-09T18:51: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the web is basically just a bunch of text files (and a lot of cat videos).</w:t>
      </w:r>
    </w:p>
    <w:p w14:paraId="0E7EACA9"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476" w:name="_h3oimogf905w" w:colFirst="0" w:colLast="0"/>
      <w:bookmarkEnd w:id="2476"/>
      <w:r>
        <w:rPr>
          <w:rFonts w:ascii="Times New Roman" w:eastAsia="Times New Roman" w:hAnsi="Times New Roman" w:cs="Times New Roman"/>
          <w:color w:val="27262B"/>
          <w:sz w:val="26"/>
          <w:szCs w:val="26"/>
        </w:rPr>
        <w:t>HTML Basics</w:t>
      </w:r>
    </w:p>
    <w:p w14:paraId="2CB27C5A" w14:textId="119A3AFA"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HTML is a simple tag</w:t>
      </w:r>
      <w:ins w:id="2477" w:author="Oestreich, Julia" w:date="2025-05-15T17:33:00Z" w16du:dateUtc="2025-05-15T21:33:00Z">
        <w:r w:rsidR="000D2CC0">
          <w:rPr>
            <w:rFonts w:ascii="Times New Roman" w:eastAsia="Times New Roman" w:hAnsi="Times New Roman" w:cs="Times New Roman"/>
            <w:color w:val="212529"/>
            <w:sz w:val="24"/>
            <w:szCs w:val="24"/>
          </w:rPr>
          <w:t>-</w:t>
        </w:r>
      </w:ins>
      <w:del w:id="2478" w:author="Oestreich, Julia" w:date="2025-05-15T17:33:00Z" w16du:dateUtc="2025-05-15T21:33:00Z">
        <w:r w:rsidDel="000D2CC0">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based language where elements are defined with an opening and closing tag</w:t>
      </w:r>
      <w:ins w:id="2479" w:author="Holli Flanagan" w:date="2025-05-09T18:52:00Z">
        <w:r>
          <w:rPr>
            <w:rFonts w:ascii="Times New Roman" w:eastAsia="Times New Roman" w:hAnsi="Times New Roman" w:cs="Times New Roman"/>
            <w:color w:val="212529"/>
            <w:sz w:val="24"/>
            <w:szCs w:val="24"/>
          </w:rPr>
          <w:t>.</w:t>
        </w:r>
      </w:ins>
    </w:p>
    <w:p w14:paraId="565961EF"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&lt;p&gt;Something&lt;/p&gt;</w:t>
      </w:r>
    </w:p>
    <w:p w14:paraId="3E0EF47A"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&lt;button&gt;Click</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Me&lt;/button&gt;</w:t>
      </w:r>
    </w:p>
    <w:p w14:paraId="5EC5C050"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&lt;span&gt;Something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else&lt;/span&gt;</w:t>
      </w:r>
    </w:p>
    <w:p w14:paraId="636FAEA7"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br</w:t>
      </w:r>
      <w:proofErr w:type="spellEnd"/>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(has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body,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closing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tag</w:t>
      </w:r>
    </w:p>
    <w:p w14:paraId="4E8C2498"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These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tags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nested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inside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of</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each</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other</w:t>
      </w:r>
    </w:p>
    <w:p w14:paraId="7164B295"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&lt;span&gt;Hello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&lt;button&gt;Click&lt;/button&gt;&lt;/</w:t>
      </w:r>
      <w:proofErr w:type="spellStart"/>
      <w:r>
        <w:rPr>
          <w:rFonts w:ascii="Times New Roman" w:eastAsia="Times New Roman" w:hAnsi="Times New Roman" w:cs="Times New Roman"/>
          <w:color w:val="188038"/>
          <w:sz w:val="24"/>
          <w:szCs w:val="24"/>
        </w:rPr>
        <w:t>br</w:t>
      </w:r>
      <w:proofErr w:type="spellEnd"/>
      <w:r>
        <w:rPr>
          <w:rFonts w:ascii="Times New Roman" w:eastAsia="Times New Roman" w:hAnsi="Times New Roman" w:cs="Times New Roman"/>
          <w:color w:val="188038"/>
          <w:sz w:val="24"/>
          <w:szCs w:val="24"/>
        </w:rPr>
        <w:t>&gt;&lt;span&gt;World&lt;/span&gt;</w:t>
      </w:r>
    </w:p>
    <w:p w14:paraId="3F23F66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a tag is inside another tag, it can be affected by the parent’s size, position, and style.</w:t>
      </w:r>
    </w:p>
    <w:p w14:paraId="61B02255"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480" w:name="_ulyrrgx3ct95" w:colFirst="0" w:colLast="0"/>
      <w:bookmarkEnd w:id="2480"/>
      <w:r>
        <w:rPr>
          <w:rFonts w:ascii="Times New Roman" w:eastAsia="Times New Roman" w:hAnsi="Times New Roman" w:cs="Times New Roman"/>
          <w:color w:val="27262B"/>
          <w:sz w:val="26"/>
          <w:szCs w:val="26"/>
        </w:rPr>
        <w:t>Common HTML Tags</w:t>
      </w:r>
    </w:p>
    <w:p w14:paraId="3D22061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Common tags:</w:t>
      </w:r>
    </w:p>
    <w:p w14:paraId="5D4FCFA8" w14:textId="77777777" w:rsidR="00B32DEF" w:rsidRDefault="00000000">
      <w:pPr>
        <w:numPr>
          <w:ilvl w:val="0"/>
          <w:numId w:val="47"/>
        </w:numPr>
        <w:shd w:val="clear" w:color="auto" w:fill="FFFFFF"/>
        <w:spacing w:before="180"/>
        <w:pPrChange w:id="2481"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&lt;div&gt;&lt;/div</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Create a block which can be styled.</w:t>
      </w:r>
    </w:p>
    <w:p w14:paraId="59DE482E" w14:textId="77777777" w:rsidR="00B32DEF" w:rsidRDefault="00000000">
      <w:pPr>
        <w:numPr>
          <w:ilvl w:val="0"/>
          <w:numId w:val="47"/>
        </w:numPr>
        <w:shd w:val="clear" w:color="auto" w:fill="FFFFFF"/>
        <w:pPrChange w:id="2482"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&lt;p&gt;&lt;/p</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paragraph</w:t>
      </w:r>
    </w:p>
    <w:p w14:paraId="3F83F8FC" w14:textId="77777777" w:rsidR="00B32DEF" w:rsidRDefault="00000000">
      <w:pPr>
        <w:numPr>
          <w:ilvl w:val="0"/>
          <w:numId w:val="47"/>
        </w:numPr>
        <w:shd w:val="clear" w:color="auto" w:fill="FFFFFF"/>
        <w:pPrChange w:id="2483"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type="text"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An input box</w:t>
      </w:r>
    </w:p>
    <w:p w14:paraId="44F3A115" w14:textId="77777777" w:rsidR="00B32DEF" w:rsidRDefault="00000000">
      <w:pPr>
        <w:numPr>
          <w:ilvl w:val="0"/>
          <w:numId w:val="47"/>
        </w:numPr>
        <w:shd w:val="clear" w:color="auto" w:fill="FFFFFF"/>
        <w:pPrChange w:id="2484"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type="password"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An input box with the letters obscured</w:t>
      </w:r>
    </w:p>
    <w:p w14:paraId="51776BAF" w14:textId="77777777" w:rsidR="00B32DEF" w:rsidRDefault="00000000">
      <w:pPr>
        <w:numPr>
          <w:ilvl w:val="0"/>
          <w:numId w:val="47"/>
        </w:numPr>
        <w:shd w:val="clear" w:color="auto" w:fill="FFFFFF"/>
        <w:pPrChange w:id="2485"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type="radio"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radio button</w:t>
      </w:r>
    </w:p>
    <w:p w14:paraId="6D6AF63B" w14:textId="77777777" w:rsidR="00B32DEF" w:rsidRDefault="00000000">
      <w:pPr>
        <w:numPr>
          <w:ilvl w:val="0"/>
          <w:numId w:val="47"/>
        </w:numPr>
        <w:shd w:val="clear" w:color="auto" w:fill="FFFFFF"/>
        <w:pPrChange w:id="2486"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type="checkbox"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checkbox</w:t>
      </w:r>
    </w:p>
    <w:p w14:paraId="3B753796" w14:textId="77777777" w:rsidR="00B32DEF" w:rsidRDefault="00000000">
      <w:pPr>
        <w:numPr>
          <w:ilvl w:val="0"/>
          <w:numId w:val="47"/>
        </w:numPr>
        <w:shd w:val="clear" w:color="auto" w:fill="FFFFFF"/>
        <w:pPrChange w:id="2487"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&lt;button&gt;Button Text&lt;/button&gt;</w:t>
      </w:r>
      <w:r>
        <w:rPr>
          <w:rFonts w:ascii="Times New Roman" w:eastAsia="Times New Roman" w:hAnsi="Times New Roman" w:cs="Times New Roman"/>
          <w:color w:val="212529"/>
          <w:sz w:val="24"/>
          <w:szCs w:val="24"/>
        </w:rPr>
        <w:t>: A regular button</w:t>
      </w:r>
    </w:p>
    <w:p w14:paraId="1AE23C9A" w14:textId="77777777" w:rsidR="00B32DEF" w:rsidRDefault="00000000">
      <w:pPr>
        <w:numPr>
          <w:ilvl w:val="0"/>
          <w:numId w:val="47"/>
        </w:numPr>
        <w:shd w:val="clear" w:color="auto" w:fill="FFFFFF"/>
        <w:pPrChange w:id="2488"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&lt;span&gt;&lt;/span</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An enclosing element that doesn’t do much but can be styled.</w:t>
      </w:r>
    </w:p>
    <w:p w14:paraId="743BA1E1" w14:textId="6539E6D3" w:rsidR="00B32DEF" w:rsidRDefault="00000000">
      <w:pPr>
        <w:numPr>
          <w:ilvl w:val="0"/>
          <w:numId w:val="47"/>
        </w:numPr>
        <w:shd w:val="clear" w:color="auto" w:fill="FFFFFF"/>
        <w:spacing w:after="300"/>
        <w:pPrChange w:id="2489"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&lt;select&gt;&lt;option&gt;1&lt;/option&gt;&lt;option&gt;2&lt;/option&gt;&lt;/select</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drop</w:t>
      </w:r>
      <w:ins w:id="2490" w:author="Oestreich, Julia" w:date="2025-05-15T17:33:00Z" w16du:dateUtc="2025-05-15T21:33:00Z">
        <w:r w:rsidR="000D2CC0">
          <w:rPr>
            <w:rFonts w:ascii="Times New Roman" w:eastAsia="Times New Roman" w:hAnsi="Times New Roman" w:cs="Times New Roman"/>
            <w:color w:val="212529"/>
            <w:sz w:val="24"/>
            <w:szCs w:val="24"/>
          </w:rPr>
          <w:t>-</w:t>
        </w:r>
      </w:ins>
      <w:del w:id="2491" w:author="Oestreich, Julia" w:date="2025-05-15T17:33:00Z" w16du:dateUtc="2025-05-15T21:33:00Z">
        <w:r w:rsidDel="000D2CC0">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down box</w:t>
      </w:r>
    </w:p>
    <w:p w14:paraId="2EBE2EF3"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2492" w:name="_684hbu4mi28c" w:colFirst="0" w:colLast="0"/>
      <w:bookmarkEnd w:id="2492"/>
      <w:r>
        <w:rPr>
          <w:rFonts w:ascii="Times New Roman" w:eastAsia="Times New Roman" w:hAnsi="Times New Roman" w:cs="Times New Roman"/>
          <w:color w:val="27262B"/>
          <w:sz w:val="26"/>
          <w:szCs w:val="26"/>
        </w:rPr>
        <w:t>HTML Tags in action</w:t>
      </w:r>
    </w:p>
    <w:p w14:paraId="511BDDA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512D3B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are two of the common tag types. The outer div is not really doing anything other than grouping the other tags, but later</w:t>
      </w:r>
      <w:ins w:id="2493" w:author="Holli Flanagan" w:date="2025-05-09T18: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will learn to style that div </w:t>
      </w:r>
      <w:del w:id="2494" w:author="Holli Flanagan" w:date="2025-05-09T18:52:00Z">
        <w:r>
          <w:rPr>
            <w:rFonts w:ascii="Times New Roman" w:eastAsia="Times New Roman" w:hAnsi="Times New Roman" w:cs="Times New Roman"/>
            <w:color w:val="212529"/>
            <w:sz w:val="24"/>
            <w:szCs w:val="24"/>
          </w:rPr>
          <w:delText xml:space="preserve">which will </w:delText>
        </w:r>
      </w:del>
      <w:ins w:id="2495" w:author="Holli Flanagan" w:date="2025-05-09T18:52:00Z">
        <w:r>
          <w:rPr>
            <w:rFonts w:ascii="Times New Roman" w:eastAsia="Times New Roman" w:hAnsi="Times New Roman" w:cs="Times New Roman"/>
            <w:color w:val="212529"/>
            <w:sz w:val="24"/>
            <w:szCs w:val="24"/>
          </w:rPr>
          <w:t xml:space="preserve">to </w:t>
        </w:r>
      </w:ins>
      <w:r>
        <w:rPr>
          <w:rFonts w:ascii="Times New Roman" w:eastAsia="Times New Roman" w:hAnsi="Times New Roman" w:cs="Times New Roman"/>
          <w:color w:val="212529"/>
          <w:sz w:val="24"/>
          <w:szCs w:val="24"/>
        </w:rPr>
        <w:t xml:space="preserve">make it </w:t>
      </w:r>
      <w:ins w:id="2496" w:author="Holli Flanagan" w:date="2025-05-09T18:52:00Z">
        <w:r>
          <w:rPr>
            <w:rFonts w:ascii="Times New Roman" w:eastAsia="Times New Roman" w:hAnsi="Times New Roman" w:cs="Times New Roman"/>
            <w:color w:val="212529"/>
            <w:sz w:val="24"/>
            <w:szCs w:val="24"/>
          </w:rPr>
          <w:t xml:space="preserve">more </w:t>
        </w:r>
      </w:ins>
      <w:r>
        <w:rPr>
          <w:rFonts w:ascii="Times New Roman" w:eastAsia="Times New Roman" w:hAnsi="Times New Roman" w:cs="Times New Roman"/>
          <w:color w:val="212529"/>
          <w:sz w:val="24"/>
          <w:szCs w:val="24"/>
        </w:rPr>
        <w:t>important.</w:t>
      </w:r>
    </w:p>
    <w:p w14:paraId="2E50E5F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5AC03F9" wp14:editId="73214411">
            <wp:extent cx="3857625" cy="2333625"/>
            <wp:effectExtent l="9525" t="9525" r="9525" b="9525"/>
            <wp:docPr id="66"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9"/>
                    <a:srcRect/>
                    <a:stretch>
                      <a:fillRect/>
                    </a:stretch>
                  </pic:blipFill>
                  <pic:spPr>
                    <a:xfrm>
                      <a:off x="0" y="0"/>
                      <a:ext cx="3857625" cy="2333625"/>
                    </a:xfrm>
                    <a:prstGeom prst="rect">
                      <a:avLst/>
                    </a:prstGeom>
                    <a:ln w="9525">
                      <a:solidFill>
                        <a:srgbClr val="DDDDDD"/>
                      </a:solidFill>
                      <a:prstDash val="solid"/>
                    </a:ln>
                  </pic:spPr>
                </pic:pic>
              </a:graphicData>
            </a:graphic>
          </wp:inline>
        </w:drawing>
      </w:r>
    </w:p>
    <w:p w14:paraId="70938122" w14:textId="77777777" w:rsidR="00B32DEF" w:rsidRDefault="00000000">
      <w:pPr>
        <w:shd w:val="clear" w:color="auto" w:fill="FFFFFF"/>
        <w:spacing w:after="240"/>
        <w:rPr>
          <w:del w:id="2497" w:author="Holli Flanagan" w:date="2025-05-09T18:5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del w:id="2498" w:author="Holli Flanagan" w:date="2025-05-09T18:53:00Z">
        <w:r>
          <w:rPr>
            <w:rFonts w:ascii="Times New Roman" w:eastAsia="Times New Roman" w:hAnsi="Times New Roman" w:cs="Times New Roman"/>
            <w:color w:val="212529"/>
            <w:sz w:val="24"/>
            <w:szCs w:val="24"/>
          </w:rPr>
          <w:delText xml:space="preserve">2 </w:delText>
        </w:r>
      </w:del>
      <w:ins w:id="2499" w:author="Holli Flanagan" w:date="2025-05-09T18:53:00Z">
        <w:r>
          <w:rPr>
            <w:rFonts w:ascii="Times New Roman" w:eastAsia="Times New Roman" w:hAnsi="Times New Roman" w:cs="Times New Roman"/>
            <w:color w:val="212529"/>
            <w:sz w:val="24"/>
            <w:szCs w:val="24"/>
          </w:rPr>
          <w:t xml:space="preserve">two </w:t>
        </w:r>
      </w:ins>
      <w:r>
        <w:rPr>
          <w:rFonts w:ascii="Times New Roman" w:eastAsia="Times New Roman" w:hAnsi="Times New Roman" w:cs="Times New Roman"/>
          <w:color w:val="212529"/>
          <w:sz w:val="24"/>
          <w:szCs w:val="24"/>
        </w:rPr>
        <w:t>paragraph tags simply output the text to the browser with paragraph spacing between them.</w:t>
      </w:r>
      <w:ins w:id="2500" w:author="Holli Flanagan" w:date="2025-05-09T18:53:00Z">
        <w:r>
          <w:rPr>
            <w:rFonts w:ascii="Times New Roman" w:eastAsia="Times New Roman" w:hAnsi="Times New Roman" w:cs="Times New Roman"/>
            <w:color w:val="212529"/>
            <w:sz w:val="24"/>
            <w:szCs w:val="24"/>
          </w:rPr>
          <w:t xml:space="preserve"> </w:t>
        </w:r>
      </w:ins>
    </w:p>
    <w:p w14:paraId="65CDE2F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we want less spacing between the two lines of text, we can use a line break instead of putting the text in paragraph tags.</w:t>
      </w:r>
    </w:p>
    <w:p w14:paraId="26893A6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9927A59"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5E3D2D7F" wp14:editId="6C073B93">
            <wp:extent cx="3733800" cy="2095500"/>
            <wp:effectExtent l="9525" t="9525" r="9525" b="9525"/>
            <wp:docPr id="68"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70"/>
                    <a:srcRect/>
                    <a:stretch>
                      <a:fillRect/>
                    </a:stretch>
                  </pic:blipFill>
                  <pic:spPr>
                    <a:xfrm>
                      <a:off x="0" y="0"/>
                      <a:ext cx="3733800" cy="2095500"/>
                    </a:xfrm>
                    <a:prstGeom prst="rect">
                      <a:avLst/>
                    </a:prstGeom>
                    <a:ln w="9525">
                      <a:solidFill>
                        <a:srgbClr val="DDDDDD"/>
                      </a:solidFill>
                      <a:prstDash val="solid"/>
                    </a:ln>
                  </pic:spPr>
                </pic:pic>
              </a:graphicData>
            </a:graphic>
          </wp:inline>
        </w:drawing>
      </w:r>
    </w:p>
    <w:p w14:paraId="036CAEFB" w14:textId="77777777" w:rsidR="00B32DEF" w:rsidRDefault="00000000">
      <w:pPr>
        <w:shd w:val="clear" w:color="auto" w:fill="FFFFFF"/>
        <w:spacing w:after="240"/>
        <w:rPr>
          <w:del w:id="2501" w:author="Holli Flanagan" w:date="2025-05-09T18:5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removing the </w:t>
      </w:r>
      <w:r>
        <w:rPr>
          <w:rFonts w:ascii="Times New Roman" w:eastAsia="Times New Roman" w:hAnsi="Times New Roman" w:cs="Times New Roman"/>
          <w:color w:val="D63384"/>
          <w:sz w:val="21"/>
          <w:szCs w:val="21"/>
          <w:shd w:val="clear" w:color="auto" w:fill="F5F6FA"/>
        </w:rPr>
        <w:t>&lt;p&gt;&lt;/p&gt;</w:t>
      </w:r>
      <w:r>
        <w:rPr>
          <w:rFonts w:ascii="Times New Roman" w:eastAsia="Times New Roman" w:hAnsi="Times New Roman" w:cs="Times New Roman"/>
          <w:color w:val="212529"/>
          <w:sz w:val="24"/>
          <w:szCs w:val="24"/>
        </w:rPr>
        <w:t xml:space="preserve"> tags, and adding a </w:t>
      </w:r>
      <w:r>
        <w:rPr>
          <w:rFonts w:ascii="Times New Roman" w:eastAsia="Times New Roman" w:hAnsi="Times New Roman" w:cs="Times New Roman"/>
          <w:color w:val="D63384"/>
          <w:sz w:val="21"/>
          <w:szCs w:val="21"/>
          <w:shd w:val="clear" w:color="auto" w:fill="F5F6FA"/>
        </w:rPr>
        <w:t>&lt;</w:t>
      </w:r>
      <w:proofErr w:type="spellStart"/>
      <w:r>
        <w:rPr>
          <w:rFonts w:ascii="Times New Roman" w:eastAsia="Times New Roman" w:hAnsi="Times New Roman" w:cs="Times New Roman"/>
          <w:color w:val="D63384"/>
          <w:sz w:val="21"/>
          <w:szCs w:val="21"/>
          <w:shd w:val="clear" w:color="auto" w:fill="F5F6FA"/>
        </w:rPr>
        <w:t>br</w:t>
      </w:r>
      <w:proofErr w:type="spellEnd"/>
      <w:r>
        <w:rPr>
          <w:rFonts w:ascii="Times New Roman" w:eastAsia="Times New Roman" w:hAnsi="Times New Roman" w:cs="Times New Roman"/>
          <w:color w:val="D63384"/>
          <w:sz w:val="21"/>
          <w:szCs w:val="21"/>
          <w:shd w:val="clear" w:color="auto" w:fill="F5F6FA"/>
        </w:rPr>
        <w:t>/&gt;</w:t>
      </w:r>
      <w:del w:id="2502" w:author="Holli Flanagan" w:date="2025-05-09T18:53:00Z">
        <w:r>
          <w:rPr>
            <w:rFonts w:ascii="Times New Roman" w:eastAsia="Times New Roman" w:hAnsi="Times New Roman" w:cs="Times New Roman"/>
            <w:color w:val="212529"/>
            <w:sz w:val="24"/>
            <w:szCs w:val="24"/>
          </w:rPr>
          <w:delText xml:space="preserve"> </w:delText>
        </w:r>
      </w:del>
      <w:ins w:id="2503" w:author="Holli Flanagan" w:date="2025-05-09T18:53:00Z">
        <w:r>
          <w:rPr>
            <w:rFonts w:ascii="Times New Roman" w:eastAsia="Times New Roman" w:hAnsi="Times New Roman" w:cs="Times New Roman"/>
            <w:color w:val="212529"/>
            <w:sz w:val="24"/>
            <w:szCs w:val="24"/>
          </w:rPr>
          <w:t xml:space="preserve">, we </w:t>
        </w:r>
      </w:ins>
      <w:del w:id="2504" w:author="Holli Flanagan" w:date="2025-05-09T18:53: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get line spacing instead of paragraph spacing.</w:t>
      </w:r>
      <w:ins w:id="2505" w:author="Holli Flanagan" w:date="2025-05-09T18:53:00Z">
        <w:r>
          <w:rPr>
            <w:rFonts w:ascii="Times New Roman" w:eastAsia="Times New Roman" w:hAnsi="Times New Roman" w:cs="Times New Roman"/>
            <w:color w:val="212529"/>
            <w:sz w:val="24"/>
            <w:szCs w:val="24"/>
          </w:rPr>
          <w:t xml:space="preserve"> </w:t>
        </w:r>
      </w:ins>
    </w:p>
    <w:p w14:paraId="7B81966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set various attributes on each tag. Here is a simple login screen:</w:t>
      </w:r>
    </w:p>
    <w:p w14:paraId="357377E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9CBE99B"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6C855975" wp14:editId="52C5BC70">
            <wp:extent cx="3076575" cy="2990850"/>
            <wp:effectExtent l="9525" t="9525" r="9525" b="9525"/>
            <wp:docPr id="4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71"/>
                    <a:srcRect/>
                    <a:stretch>
                      <a:fillRect/>
                    </a:stretch>
                  </pic:blipFill>
                  <pic:spPr>
                    <a:xfrm>
                      <a:off x="0" y="0"/>
                      <a:ext cx="3076575" cy="2990850"/>
                    </a:xfrm>
                    <a:prstGeom prst="rect">
                      <a:avLst/>
                    </a:prstGeom>
                    <a:ln w="9525">
                      <a:solidFill>
                        <a:srgbClr val="DDDDDD"/>
                      </a:solidFill>
                      <a:prstDash val="solid"/>
                    </a:ln>
                  </pic:spPr>
                </pic:pic>
              </a:graphicData>
            </a:graphic>
          </wp:inline>
        </w:drawing>
      </w:r>
    </w:p>
    <w:p w14:paraId="0ECDAF7C"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Notice the placeholder attribute being set (and the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attribute)</w:t>
      </w:r>
      <w:ins w:id="2506" w:author="Holli Flanagan" w:date="2025-05-09T18:53:00Z">
        <w:r>
          <w:rPr>
            <w:rFonts w:ascii="Times New Roman" w:eastAsia="Times New Roman" w:hAnsi="Times New Roman" w:cs="Times New Roman"/>
            <w:color w:val="212529"/>
            <w:sz w:val="24"/>
            <w:szCs w:val="24"/>
            <w:highlight w:val="white"/>
          </w:rPr>
          <w:t>.</w:t>
        </w:r>
      </w:ins>
    </w:p>
    <w:p w14:paraId="03D1E92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set of radio buttons:</w:t>
      </w:r>
    </w:p>
    <w:p w14:paraId="26EA9DD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1B51F30"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06DAF3ED" wp14:editId="18CC7968">
            <wp:extent cx="3076575" cy="3057525"/>
            <wp:effectExtent l="9525" t="9525" r="9525" b="9525"/>
            <wp:docPr id="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72"/>
                    <a:srcRect/>
                    <a:stretch>
                      <a:fillRect/>
                    </a:stretch>
                  </pic:blipFill>
                  <pic:spPr>
                    <a:xfrm>
                      <a:off x="0" y="0"/>
                      <a:ext cx="3076575" cy="3057525"/>
                    </a:xfrm>
                    <a:prstGeom prst="rect">
                      <a:avLst/>
                    </a:prstGeom>
                    <a:ln w="9525">
                      <a:solidFill>
                        <a:srgbClr val="DDDDDD"/>
                      </a:solidFill>
                      <a:prstDash val="solid"/>
                    </a:ln>
                  </pic:spPr>
                </pic:pic>
              </a:graphicData>
            </a:graphic>
          </wp:inline>
        </w:drawing>
      </w:r>
    </w:p>
    <w:p w14:paraId="6C7A3A1E"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radio buttons have the same name </w:t>
      </w:r>
      <w:proofErr w:type="gramStart"/>
      <w:r>
        <w:rPr>
          <w:rFonts w:ascii="Times New Roman" w:eastAsia="Times New Roman" w:hAnsi="Times New Roman" w:cs="Times New Roman"/>
          <w:color w:val="212529"/>
          <w:sz w:val="24"/>
          <w:szCs w:val="24"/>
          <w:highlight w:val="white"/>
        </w:rPr>
        <w:t>property</w:t>
      </w:r>
      <w:proofErr w:type="gramEnd"/>
      <w:r>
        <w:rPr>
          <w:rFonts w:ascii="Times New Roman" w:eastAsia="Times New Roman" w:hAnsi="Times New Roman" w:cs="Times New Roman"/>
          <w:color w:val="212529"/>
          <w:sz w:val="24"/>
          <w:szCs w:val="24"/>
          <w:highlight w:val="white"/>
        </w:rPr>
        <w:t>, they will act as a group, where selecting one deselects the others.</w:t>
      </w:r>
    </w:p>
    <w:p w14:paraId="28148E4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dropdown box:</w:t>
      </w:r>
    </w:p>
    <w:p w14:paraId="37A2291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30FD450"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775A47FF" wp14:editId="5D88EAD6">
            <wp:extent cx="2200275" cy="1790700"/>
            <wp:effectExtent l="9525" t="9525" r="9525" b="9525"/>
            <wp:docPr id="2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3"/>
                    <a:srcRect/>
                    <a:stretch>
                      <a:fillRect/>
                    </a:stretch>
                  </pic:blipFill>
                  <pic:spPr>
                    <a:xfrm>
                      <a:off x="0" y="0"/>
                      <a:ext cx="2200275" cy="1790700"/>
                    </a:xfrm>
                    <a:prstGeom prst="rect">
                      <a:avLst/>
                    </a:prstGeom>
                    <a:ln w="9525">
                      <a:solidFill>
                        <a:srgbClr val="DDDDDD"/>
                      </a:solidFill>
                      <a:prstDash val="solid"/>
                    </a:ln>
                  </pic:spPr>
                </pic:pic>
              </a:graphicData>
            </a:graphic>
          </wp:inline>
        </w:drawing>
      </w:r>
    </w:p>
    <w:p w14:paraId="7150E34A"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507" w:name="_lm7qlps129lm" w:colFirst="0" w:colLast="0"/>
      <w:bookmarkEnd w:id="2507"/>
      <w:r>
        <w:rPr>
          <w:rFonts w:ascii="Times New Roman" w:eastAsia="Times New Roman" w:hAnsi="Times New Roman" w:cs="Times New Roman"/>
          <w:color w:val="27262B"/>
          <w:sz w:val="26"/>
          <w:szCs w:val="26"/>
        </w:rPr>
        <w:t>Web Development in VS-Code</w:t>
      </w:r>
    </w:p>
    <w:p w14:paraId="472C931B" w14:textId="77777777" w:rsidR="00B32DEF" w:rsidRDefault="00000000">
      <w:pPr>
        <w:shd w:val="clear" w:color="auto" w:fill="FFFFFF"/>
        <w:spacing w:after="240"/>
        <w:rPr>
          <w:rFonts w:ascii="Times New Roman" w:eastAsia="Times New Roman" w:hAnsi="Times New Roman" w:cs="Times New Roman"/>
          <w:color w:val="27262B"/>
          <w:sz w:val="26"/>
          <w:szCs w:val="26"/>
        </w:rPr>
      </w:pPr>
      <w:r>
        <w:rPr>
          <w:rFonts w:ascii="Times New Roman" w:eastAsia="Times New Roman" w:hAnsi="Times New Roman" w:cs="Times New Roman"/>
          <w:noProof/>
          <w:color w:val="27262B"/>
          <w:sz w:val="26"/>
          <w:szCs w:val="26"/>
        </w:rPr>
        <w:lastRenderedPageBreak/>
        <w:drawing>
          <wp:inline distT="114300" distB="114300" distL="114300" distR="114300" wp14:anchorId="68A5EE7A" wp14:editId="40BABD40">
            <wp:extent cx="5943600" cy="1625600"/>
            <wp:effectExtent l="9525" t="9525" r="9525" b="9525"/>
            <wp:docPr id="7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74"/>
                    <a:srcRect/>
                    <a:stretch>
                      <a:fillRect/>
                    </a:stretch>
                  </pic:blipFill>
                  <pic:spPr>
                    <a:xfrm>
                      <a:off x="0" y="0"/>
                      <a:ext cx="5943600" cy="1625600"/>
                    </a:xfrm>
                    <a:prstGeom prst="rect">
                      <a:avLst/>
                    </a:prstGeom>
                    <a:ln w="9525">
                      <a:solidFill>
                        <a:srgbClr val="DDDDDD"/>
                      </a:solidFill>
                      <a:prstDash val="solid"/>
                    </a:ln>
                  </pic:spPr>
                </pic:pic>
              </a:graphicData>
            </a:graphic>
          </wp:inline>
        </w:drawing>
      </w:r>
    </w:p>
    <w:p w14:paraId="14144B2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Clicking this </w:t>
      </w:r>
      <w:commentRangeStart w:id="2508"/>
      <w:r>
        <w:rPr>
          <w:rFonts w:ascii="Times New Roman" w:eastAsia="Times New Roman" w:hAnsi="Times New Roman" w:cs="Times New Roman"/>
          <w:color w:val="212529"/>
          <w:sz w:val="24"/>
          <w:szCs w:val="24"/>
        </w:rPr>
        <w:t>button</w:t>
      </w:r>
      <w:commentRangeEnd w:id="2508"/>
      <w:del w:id="2509" w:author="Holli Flanagan" w:date="2025-05-09T18:54:00Z">
        <w:r>
          <w:commentReference w:id="2508"/>
        </w:r>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will bring up a preview panel on the right which will change automatically as you edit the file.</w:t>
      </w:r>
    </w:p>
    <w:p w14:paraId="6993D090"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IMAGE]</w:t>
      </w:r>
    </w:p>
    <w:p w14:paraId="66B50365"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510" w:name="_1ooz5dske9n" w:colFirst="0" w:colLast="0"/>
      <w:bookmarkEnd w:id="2510"/>
      <w:r>
        <w:rPr>
          <w:rFonts w:ascii="Times New Roman" w:eastAsia="Times New Roman" w:hAnsi="Times New Roman" w:cs="Times New Roman"/>
          <w:color w:val="27262B"/>
          <w:sz w:val="26"/>
          <w:szCs w:val="26"/>
        </w:rPr>
        <w:t>Styling and CSS</w:t>
      </w:r>
    </w:p>
    <w:p w14:paraId="495026C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Styling our elements allows us to alter colors, shapes, behaviors, appearance, and placement. Often these styles are placed in a separate file with a .</w:t>
      </w:r>
      <w:proofErr w:type="spellStart"/>
      <w:r>
        <w:rPr>
          <w:rFonts w:ascii="Times New Roman" w:eastAsia="Times New Roman" w:hAnsi="Times New Roman" w:cs="Times New Roman"/>
          <w:color w:val="212529"/>
          <w:sz w:val="24"/>
          <w:szCs w:val="24"/>
        </w:rPr>
        <w:t>css</w:t>
      </w:r>
      <w:proofErr w:type="spellEnd"/>
      <w:r>
        <w:rPr>
          <w:rFonts w:ascii="Times New Roman" w:eastAsia="Times New Roman" w:hAnsi="Times New Roman" w:cs="Times New Roman"/>
          <w:color w:val="212529"/>
          <w:sz w:val="24"/>
          <w:szCs w:val="24"/>
        </w:rPr>
        <w:t xml:space="preserve"> extension (stands for</w:t>
      </w:r>
      <w:commentRangeStart w:id="2511"/>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cascading style sheets</w:t>
      </w:r>
      <w:r>
        <w:rPr>
          <w:rFonts w:ascii="Times New Roman" w:eastAsia="Times New Roman" w:hAnsi="Times New Roman" w:cs="Times New Roman"/>
          <w:color w:val="212529"/>
          <w:sz w:val="24"/>
          <w:szCs w:val="24"/>
        </w:rPr>
        <w:t>)</w:t>
      </w:r>
      <w:commentRangeEnd w:id="2511"/>
      <w:r>
        <w:commentReference w:id="2511"/>
      </w:r>
      <w:r>
        <w:rPr>
          <w:rFonts w:ascii="Times New Roman" w:eastAsia="Times New Roman" w:hAnsi="Times New Roman" w:cs="Times New Roman"/>
          <w:color w:val="212529"/>
          <w:sz w:val="24"/>
          <w:szCs w:val="24"/>
        </w:rPr>
        <w:t>. There are basically a few ways to style:</w:t>
      </w:r>
    </w:p>
    <w:p w14:paraId="22ECD8D8" w14:textId="77777777" w:rsidR="00B32DEF" w:rsidRDefault="00000000">
      <w:pPr>
        <w:numPr>
          <w:ilvl w:val="0"/>
          <w:numId w:val="48"/>
        </w:numPr>
        <w:shd w:val="clear" w:color="auto" w:fill="FFFFFF"/>
        <w:spacing w:before="180"/>
        <w:rPr>
          <w:rFonts w:ascii="Times New Roman" w:eastAsia="Times New Roman" w:hAnsi="Times New Roman" w:cs="Times New Roman"/>
        </w:rPr>
        <w:pPrChange w:id="2512"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Style a tag: Note: This styles all tags of that type, </w:t>
      </w: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should not be used</w:t>
      </w:r>
      <w:ins w:id="2513" w:author="Holli Flanagan" w:date="2025-05-12T15:18:00Z">
        <w:r>
          <w:rPr>
            <w:rFonts w:ascii="Times New Roman" w:eastAsia="Times New Roman" w:hAnsi="Times New Roman" w:cs="Times New Roman"/>
            <w:color w:val="212529"/>
            <w:sz w:val="24"/>
            <w:szCs w:val="24"/>
          </w:rPr>
          <w:t>.</w:t>
        </w:r>
      </w:ins>
    </w:p>
    <w:p w14:paraId="7347988D" w14:textId="77777777" w:rsidR="00B32DEF" w:rsidRDefault="00000000">
      <w:pPr>
        <w:numPr>
          <w:ilvl w:val="0"/>
          <w:numId w:val="48"/>
        </w:numPr>
        <w:shd w:val="clear" w:color="auto" w:fill="FFFFFF"/>
        <w:rPr>
          <w:rFonts w:ascii="Times New Roman" w:eastAsia="Times New Roman" w:hAnsi="Times New Roman" w:cs="Times New Roman"/>
        </w:rPr>
        <w:pPrChange w:id="2514"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Inline style: Add the style attribute in the html and set styles there.</w:t>
      </w:r>
    </w:p>
    <w:p w14:paraId="1CB4615F" w14:textId="77777777" w:rsidR="00B32DEF" w:rsidRDefault="00000000">
      <w:pPr>
        <w:numPr>
          <w:ilvl w:val="0"/>
          <w:numId w:val="48"/>
        </w:numPr>
        <w:shd w:val="clear" w:color="auto" w:fill="FFFFFF"/>
        <w:rPr>
          <w:rFonts w:ascii="Times New Roman" w:eastAsia="Times New Roman" w:hAnsi="Times New Roman" w:cs="Times New Roman"/>
        </w:rPr>
        <w:pPrChange w:id="2515"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Style a class: We can add one or more CSS classes to any element, and they will take on that style. The style affects all elements with that class.</w:t>
      </w:r>
    </w:p>
    <w:p w14:paraId="4F082EA3" w14:textId="77777777" w:rsidR="00B32DEF" w:rsidRDefault="00000000">
      <w:pPr>
        <w:numPr>
          <w:ilvl w:val="0"/>
          <w:numId w:val="48"/>
        </w:numPr>
        <w:shd w:val="clear" w:color="auto" w:fill="FFFFFF"/>
        <w:spacing w:after="300"/>
        <w:rPr>
          <w:rFonts w:ascii="Times New Roman" w:eastAsia="Times New Roman" w:hAnsi="Times New Roman" w:cs="Times New Roman"/>
        </w:rPr>
        <w:pPrChange w:id="2516"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Style a specific element: We can apply a style to an id (remember from a few slides ago). The style will only affect that element.</w:t>
      </w:r>
    </w:p>
    <w:p w14:paraId="07F1F4B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Returning to our login screen example, we have added </w:t>
      </w:r>
      <w:r>
        <w:rPr>
          <w:rFonts w:ascii="Times New Roman" w:eastAsia="Times New Roman" w:hAnsi="Times New Roman" w:cs="Times New Roman"/>
          <w:i/>
          <w:color w:val="212529"/>
          <w:sz w:val="24"/>
          <w:szCs w:val="24"/>
        </w:rPr>
        <w:t>id</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i/>
          <w:color w:val="212529"/>
          <w:sz w:val="24"/>
          <w:szCs w:val="24"/>
        </w:rPr>
        <w:t>class</w:t>
      </w:r>
      <w:r>
        <w:rPr>
          <w:rFonts w:ascii="Times New Roman" w:eastAsia="Times New Roman" w:hAnsi="Times New Roman" w:cs="Times New Roman"/>
          <w:color w:val="212529"/>
          <w:sz w:val="24"/>
          <w:szCs w:val="24"/>
        </w:rPr>
        <w:t xml:space="preserve"> attributes to our elements to allow us to style them.</w:t>
      </w:r>
    </w:p>
    <w:p w14:paraId="6846C21C"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D91A900"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t>
      </w:r>
      <w:commentRangeStart w:id="2517"/>
      <w:r>
        <w:rPr>
          <w:rFonts w:ascii="Times New Roman" w:eastAsia="Times New Roman" w:hAnsi="Times New Roman" w:cs="Times New Roman"/>
          <w:color w:val="212529"/>
          <w:sz w:val="24"/>
          <w:szCs w:val="24"/>
          <w:highlight w:val="white"/>
        </w:rPr>
        <w:t xml:space="preserve">This </w:t>
      </w:r>
      <w:commentRangeEnd w:id="2517"/>
      <w:r>
        <w:commentReference w:id="2517"/>
      </w:r>
      <w:r>
        <w:rPr>
          <w:rFonts w:ascii="Times New Roman" w:eastAsia="Times New Roman" w:hAnsi="Times New Roman" w:cs="Times New Roman"/>
          <w:color w:val="212529"/>
          <w:sz w:val="24"/>
          <w:szCs w:val="24"/>
          <w:highlight w:val="white"/>
        </w:rPr>
        <w:t>does not change the appearance, but we can use the id and class properties as references in our style sheet.</w:t>
      </w:r>
    </w:p>
    <w:p w14:paraId="580D565E" w14:textId="77777777" w:rsidR="00B32DEF" w:rsidRPr="00B32DEF" w:rsidRDefault="00000000">
      <w:pPr>
        <w:shd w:val="clear" w:color="auto" w:fill="FFFFFF"/>
        <w:spacing w:after="240"/>
        <w:rPr>
          <w:rFonts w:ascii="Times New Roman" w:eastAsia="Times New Roman" w:hAnsi="Times New Roman" w:cs="Times New Roman"/>
          <w:color w:val="000000"/>
          <w:shd w:val="clear" w:color="auto" w:fill="F5F6FA"/>
          <w:rPrChange w:id="2518" w:author="Holli Flanagan" w:date="2025-05-12T15:19: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First let’s style the div. It has an id, so we will style it </w:t>
      </w:r>
      <w:proofErr w:type="gramStart"/>
      <w:r>
        <w:rPr>
          <w:rFonts w:ascii="Times New Roman" w:eastAsia="Times New Roman" w:hAnsi="Times New Roman" w:cs="Times New Roman"/>
          <w:color w:val="212529"/>
          <w:sz w:val="24"/>
          <w:szCs w:val="24"/>
        </w:rPr>
        <w:t>by</w:t>
      </w:r>
      <w:proofErr w:type="gramEnd"/>
      <w:r>
        <w:rPr>
          <w:rFonts w:ascii="Times New Roman" w:eastAsia="Times New Roman" w:hAnsi="Times New Roman" w:cs="Times New Roman"/>
          <w:color w:val="212529"/>
          <w:sz w:val="24"/>
          <w:szCs w:val="24"/>
        </w:rPr>
        <w:t xml:space="preserve"> id. To reference an id in a style, we put a # in front. The style for the outer div tag is </w:t>
      </w:r>
      <w:r>
        <w:rPr>
          <w:rFonts w:ascii="Times New Roman" w:eastAsia="Times New Roman" w:hAnsi="Times New Roman" w:cs="Times New Roman"/>
          <w:color w:val="D63384"/>
          <w:sz w:val="21"/>
          <w:szCs w:val="21"/>
          <w:shd w:val="clear" w:color="auto" w:fill="F5F6FA"/>
        </w:rPr>
        <w:t>#loginForm</w:t>
      </w:r>
      <w:ins w:id="2519" w:author="Holli Flanagan" w:date="2025-05-12T15:19:00Z">
        <w:r>
          <w:rPr>
            <w:rFonts w:ascii="Times New Roman" w:eastAsia="Times New Roman" w:hAnsi="Times New Roman" w:cs="Times New Roman"/>
            <w:color w:val="D63384"/>
            <w:sz w:val="21"/>
            <w:szCs w:val="21"/>
            <w:shd w:val="clear" w:color="auto" w:fill="F5F6FA"/>
          </w:rPr>
          <w:t>.</w:t>
        </w:r>
      </w:ins>
    </w:p>
    <w:p w14:paraId="12B7273F" w14:textId="77777777" w:rsidR="00B32DEF" w:rsidRDefault="00000000">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yellow"/>
        </w:rPr>
        <w:t>[INSERT CODE BLOCK]</w:t>
      </w:r>
    </w:p>
    <w:p w14:paraId="17696039"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56FB0E8D" wp14:editId="786A09F1">
            <wp:extent cx="3838575" cy="3438525"/>
            <wp:effectExtent l="9525" t="9525" r="9525" b="9525"/>
            <wp:docPr id="105"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75"/>
                    <a:srcRect/>
                    <a:stretch>
                      <a:fillRect/>
                    </a:stretch>
                  </pic:blipFill>
                  <pic:spPr>
                    <a:xfrm>
                      <a:off x="0" y="0"/>
                      <a:ext cx="3838575" cy="3438525"/>
                    </a:xfrm>
                    <a:prstGeom prst="rect">
                      <a:avLst/>
                    </a:prstGeom>
                    <a:ln w="9525">
                      <a:solidFill>
                        <a:srgbClr val="DDDDDD"/>
                      </a:solidFill>
                      <a:prstDash val="solid"/>
                    </a:ln>
                  </pic:spPr>
                </pic:pic>
              </a:graphicData>
            </a:graphic>
          </wp:inline>
        </w:drawing>
      </w:r>
    </w:p>
    <w:p w14:paraId="409D375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first rule tells the </w:t>
      </w:r>
      <w:proofErr w:type="spellStart"/>
      <w:r>
        <w:rPr>
          <w:rFonts w:ascii="Times New Roman" w:eastAsia="Times New Roman" w:hAnsi="Times New Roman" w:cs="Times New Roman"/>
          <w:color w:val="212529"/>
          <w:sz w:val="24"/>
          <w:szCs w:val="24"/>
        </w:rPr>
        <w:t>loginForm</w:t>
      </w:r>
      <w:proofErr w:type="spellEnd"/>
      <w:r>
        <w:rPr>
          <w:rFonts w:ascii="Times New Roman" w:eastAsia="Times New Roman" w:hAnsi="Times New Roman" w:cs="Times New Roman"/>
          <w:color w:val="212529"/>
          <w:sz w:val="24"/>
          <w:szCs w:val="24"/>
        </w:rPr>
        <w:t xml:space="preserve"> div to center its content horizontally and set its background color. The second is a combination of rule selectors. This rule says to style all input tags inside the element with id </w:t>
      </w:r>
      <w:r>
        <w:rPr>
          <w:rFonts w:ascii="Times New Roman" w:eastAsia="Times New Roman" w:hAnsi="Times New Roman" w:cs="Times New Roman"/>
          <w:color w:val="D63384"/>
          <w:sz w:val="21"/>
          <w:szCs w:val="21"/>
          <w:shd w:val="clear" w:color="auto" w:fill="F5F6FA"/>
        </w:rPr>
        <w:t>#loginForm</w:t>
      </w:r>
      <w:r>
        <w:rPr>
          <w:rFonts w:ascii="Times New Roman" w:eastAsia="Times New Roman" w:hAnsi="Times New Roman" w:cs="Times New Roman"/>
          <w:color w:val="212529"/>
          <w:sz w:val="24"/>
          <w:szCs w:val="24"/>
        </w:rPr>
        <w:t>.</w:t>
      </w:r>
    </w:p>
    <w:p w14:paraId="6A61974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our content is centered in the div, and there is a 5</w:t>
      </w:r>
      <w:ins w:id="2520" w:author="Holli Flanagan" w:date="2025-05-12T15:28:00Z">
        <w:r>
          <w:rPr>
            <w:rFonts w:ascii="Times New Roman" w:eastAsia="Times New Roman" w:hAnsi="Times New Roman" w:cs="Times New Roman"/>
            <w:color w:val="212529"/>
            <w:sz w:val="24"/>
            <w:szCs w:val="24"/>
          </w:rPr>
          <w:t>-</w:t>
        </w:r>
      </w:ins>
      <w:del w:id="2521" w:author="Holli Flanagan" w:date="2025-05-12T15:28: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pixel margin around all of the input elements in the div.</w:t>
      </w:r>
    </w:p>
    <w:p w14:paraId="3CF5EE0A" w14:textId="77777777" w:rsidR="00B32DEF" w:rsidRPr="00B32DEF" w:rsidRDefault="00000000">
      <w:pPr>
        <w:shd w:val="clear" w:color="auto" w:fill="FFFFFF"/>
        <w:spacing w:after="240"/>
        <w:rPr>
          <w:rFonts w:ascii="Times New Roman" w:eastAsia="Times New Roman" w:hAnsi="Times New Roman" w:cs="Times New Roman"/>
          <w:color w:val="000000"/>
          <w:shd w:val="clear" w:color="auto" w:fill="F5F6FA"/>
          <w:rPrChange w:id="2522" w:author="Holli Flanagan" w:date="2025-05-12T15:19: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How about the buttons</w:t>
      </w:r>
      <w:ins w:id="2523" w:author="Holli Flanagan" w:date="2025-05-09T18:54:00Z">
        <w:r>
          <w:rPr>
            <w:rFonts w:ascii="Times New Roman" w:eastAsia="Times New Roman" w:hAnsi="Times New Roman" w:cs="Times New Roman"/>
            <w:color w:val="212529"/>
            <w:sz w:val="24"/>
            <w:szCs w:val="24"/>
          </w:rPr>
          <w:t>?</w:t>
        </w:r>
      </w:ins>
      <w:del w:id="2524" w:author="Holli Flanagan" w:date="2025-05-09T18:5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They were both defined with the class </w:t>
      </w:r>
      <w:proofErr w:type="spellStart"/>
      <w:r>
        <w:rPr>
          <w:rFonts w:ascii="Times New Roman" w:eastAsia="Times New Roman" w:hAnsi="Times New Roman" w:cs="Times New Roman"/>
          <w:color w:val="D63384"/>
          <w:sz w:val="21"/>
          <w:szCs w:val="21"/>
          <w:shd w:val="clear" w:color="auto" w:fill="F5F6FA"/>
        </w:rPr>
        <w:t>btn</w:t>
      </w:r>
      <w:proofErr w:type="spellEnd"/>
      <w:r>
        <w:rPr>
          <w:rFonts w:ascii="Times New Roman" w:eastAsia="Times New Roman" w:hAnsi="Times New Roman" w:cs="Times New Roman"/>
          <w:color w:val="212529"/>
          <w:sz w:val="24"/>
          <w:szCs w:val="24"/>
        </w:rPr>
        <w:t xml:space="preserve"> and because we want them to look the same, we can use the class name to style both of them. For classes</w:t>
      </w:r>
      <w:ins w:id="2525" w:author="Holli Flanagan" w:date="2025-05-09T18: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specify the style rule by </w:t>
      </w:r>
      <w:ins w:id="2526" w:author="Holli Flanagan" w:date="2025-05-09T18:54:00Z">
        <w:r>
          <w:rPr>
            <w:rFonts w:ascii="Times New Roman" w:eastAsia="Times New Roman" w:hAnsi="Times New Roman" w:cs="Times New Roman"/>
            <w:color w:val="212529"/>
            <w:sz w:val="24"/>
            <w:szCs w:val="24"/>
          </w:rPr>
          <w:t>preceding</w:t>
        </w:r>
      </w:ins>
      <w:del w:id="2527" w:author="Holli Flanagan" w:date="2025-05-09T18:54:00Z">
        <w:r>
          <w:rPr>
            <w:rFonts w:ascii="Times New Roman" w:eastAsia="Times New Roman" w:hAnsi="Times New Roman" w:cs="Times New Roman"/>
            <w:color w:val="212529"/>
            <w:sz w:val="24"/>
            <w:szCs w:val="24"/>
          </w:rPr>
          <w:delText>preceiding</w:delText>
        </w:r>
      </w:del>
      <w:r>
        <w:rPr>
          <w:rFonts w:ascii="Times New Roman" w:eastAsia="Times New Roman" w:hAnsi="Times New Roman" w:cs="Times New Roman"/>
          <w:color w:val="212529"/>
          <w:sz w:val="24"/>
          <w:szCs w:val="24"/>
        </w:rPr>
        <w:t xml:space="preserve"> the class name with a “.”</w:t>
      </w:r>
      <w:del w:id="2528" w:author="Holli Flanagan" w:date="2025-05-09T18:5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so </w:t>
      </w:r>
      <w:proofErr w:type="spellStart"/>
      <w:r>
        <w:rPr>
          <w:rFonts w:ascii="Times New Roman" w:eastAsia="Times New Roman" w:hAnsi="Times New Roman" w:cs="Times New Roman"/>
          <w:color w:val="D63384"/>
          <w:sz w:val="21"/>
          <w:szCs w:val="21"/>
          <w:shd w:val="clear" w:color="auto" w:fill="F5F6FA"/>
        </w:rPr>
        <w:t>btn</w:t>
      </w:r>
      <w:proofErr w:type="spellEnd"/>
      <w:r>
        <w:rPr>
          <w:rFonts w:ascii="Times New Roman" w:eastAsia="Times New Roman" w:hAnsi="Times New Roman" w:cs="Times New Roman"/>
          <w:color w:val="212529"/>
          <w:sz w:val="24"/>
          <w:szCs w:val="24"/>
        </w:rPr>
        <w:t xml:space="preserve"> is </w:t>
      </w:r>
      <w:ins w:id="2529" w:author="Holli Flanagan" w:date="2025-05-12T15:28:00Z">
        <w:r>
          <w:rPr>
            <w:rFonts w:ascii="Times New Roman" w:eastAsia="Times New Roman" w:hAnsi="Times New Roman" w:cs="Times New Roman"/>
            <w:color w:val="212529"/>
            <w:sz w:val="24"/>
            <w:szCs w:val="24"/>
          </w:rPr>
          <w:t>referenced</w:t>
        </w:r>
      </w:ins>
      <w:del w:id="2530" w:author="Holli Flanagan" w:date="2025-05-12T15:28:00Z">
        <w:r>
          <w:rPr>
            <w:rFonts w:ascii="Times New Roman" w:eastAsia="Times New Roman" w:hAnsi="Times New Roman" w:cs="Times New Roman"/>
            <w:color w:val="212529"/>
            <w:sz w:val="24"/>
            <w:szCs w:val="24"/>
          </w:rPr>
          <w:delText>references</w:delText>
        </w:r>
      </w:del>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 xml:space="preserve">as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btn</w:t>
      </w:r>
      <w:proofErr w:type="spellEnd"/>
      <w:proofErr w:type="gramEnd"/>
      <w:ins w:id="2531" w:author="Holli Flanagan" w:date="2025-05-12T15:19:00Z">
        <w:r>
          <w:rPr>
            <w:rFonts w:ascii="Times New Roman" w:eastAsia="Times New Roman" w:hAnsi="Times New Roman" w:cs="Times New Roman"/>
            <w:color w:val="D63384"/>
            <w:sz w:val="21"/>
            <w:szCs w:val="21"/>
            <w:shd w:val="clear" w:color="auto" w:fill="F5F6FA"/>
          </w:rPr>
          <w:t>.</w:t>
        </w:r>
      </w:ins>
    </w:p>
    <w:p w14:paraId="41B9CEA6" w14:textId="77777777" w:rsidR="00B32DEF" w:rsidRDefault="00000000">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yellow"/>
        </w:rPr>
        <w:t>[INSERT CODE BLOCK]</w:t>
      </w:r>
    </w:p>
    <w:p w14:paraId="1039880E"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170C50C6" wp14:editId="4E8376E6">
            <wp:extent cx="3619500" cy="3886200"/>
            <wp:effectExtent l="9525" t="9525" r="9525" b="9525"/>
            <wp:docPr id="108"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76"/>
                    <a:srcRect/>
                    <a:stretch>
                      <a:fillRect/>
                    </a:stretch>
                  </pic:blipFill>
                  <pic:spPr>
                    <a:xfrm>
                      <a:off x="0" y="0"/>
                      <a:ext cx="3619500" cy="3886200"/>
                    </a:xfrm>
                    <a:prstGeom prst="rect">
                      <a:avLst/>
                    </a:prstGeom>
                    <a:ln w="9525">
                      <a:solidFill>
                        <a:srgbClr val="DDDDDD"/>
                      </a:solidFill>
                      <a:prstDash val="solid"/>
                    </a:ln>
                  </pic:spPr>
                </pic:pic>
              </a:graphicData>
            </a:graphic>
          </wp:inline>
        </w:drawing>
      </w:r>
    </w:p>
    <w:p w14:paraId="0A253B1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are setting the background and foreground colors. The padding inside, the size of the text, spacing around the buttons, and making the corners round. Notice </w:t>
      </w:r>
      <w:ins w:id="2532" w:author="Holli Flanagan" w:date="2025-05-09T18:55:00Z">
        <w:r>
          <w:rPr>
            <w:rFonts w:ascii="Times New Roman" w:eastAsia="Times New Roman" w:hAnsi="Times New Roman" w:cs="Times New Roman"/>
            <w:color w:val="212529"/>
            <w:sz w:val="24"/>
            <w:szCs w:val="24"/>
          </w:rPr>
          <w:t xml:space="preserve">that </w:t>
        </w:r>
      </w:ins>
      <w:r>
        <w:rPr>
          <w:rFonts w:ascii="Times New Roman" w:eastAsia="Times New Roman" w:hAnsi="Times New Roman" w:cs="Times New Roman"/>
          <w:color w:val="212529"/>
          <w:sz w:val="24"/>
          <w:szCs w:val="24"/>
        </w:rPr>
        <w:t>it affects both buttons.</w:t>
      </w:r>
    </w:p>
    <w:p w14:paraId="51585EB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a difference it makes when we add just a little bit of styling to our tags.</w:t>
      </w:r>
    </w:p>
    <w:p w14:paraId="46371E6D" w14:textId="77777777" w:rsidR="00B32DEF" w:rsidRDefault="00000000">
      <w:pPr>
        <w:pStyle w:val="Heading4"/>
        <w:keepNext w:val="0"/>
        <w:keepLines w:val="0"/>
        <w:shd w:val="clear" w:color="auto" w:fill="FFFFFF"/>
        <w:spacing w:before="340" w:after="60" w:line="288" w:lineRule="auto"/>
        <w:rPr>
          <w:rFonts w:ascii="Times New Roman" w:eastAsia="Times New Roman" w:hAnsi="Times New Roman" w:cs="Times New Roman"/>
          <w:color w:val="27262B"/>
          <w:sz w:val="22"/>
          <w:szCs w:val="22"/>
        </w:rPr>
      </w:pPr>
      <w:bookmarkStart w:id="2533" w:name="_e7762v3zfibf" w:colFirst="0" w:colLast="0"/>
      <w:bookmarkEnd w:id="2533"/>
      <w:r>
        <w:rPr>
          <w:rFonts w:ascii="Times New Roman" w:eastAsia="Times New Roman" w:hAnsi="Times New Roman" w:cs="Times New Roman"/>
          <w:color w:val="27262B"/>
          <w:sz w:val="22"/>
          <w:szCs w:val="22"/>
        </w:rPr>
        <w:t>BOX POSITIONING</w:t>
      </w:r>
    </w:p>
    <w:p w14:paraId="4B97040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part of styling, we have a few very important styles we will use constantly</w:t>
      </w:r>
      <w:ins w:id="2534" w:author="Holli Flanagan" w:date="2025-05-12T15:20:00Z">
        <w:r>
          <w:rPr>
            <w:rFonts w:ascii="Times New Roman" w:eastAsia="Times New Roman" w:hAnsi="Times New Roman" w:cs="Times New Roman"/>
            <w:color w:val="212529"/>
            <w:sz w:val="24"/>
            <w:szCs w:val="24"/>
          </w:rPr>
          <w:t>:</w:t>
        </w:r>
      </w:ins>
      <w:del w:id="2535" w:author="Holli Flanagan" w:date="2025-05-12T15:20:00Z">
        <w:r>
          <w:rPr>
            <w:rFonts w:ascii="Times New Roman" w:eastAsia="Times New Roman" w:hAnsi="Times New Roman" w:cs="Times New Roman"/>
            <w:color w:val="212529"/>
            <w:sz w:val="24"/>
            <w:szCs w:val="24"/>
          </w:rPr>
          <w:delText>.</w:delText>
        </w:r>
      </w:del>
    </w:p>
    <w:p w14:paraId="7B83595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position:</w:t>
      </w:r>
      <w:r>
        <w:rPr>
          <w:rFonts w:ascii="Times New Roman" w:eastAsia="Times New Roman" w:hAnsi="Times New Roman" w:cs="Times New Roman"/>
          <w:color w:val="212529"/>
          <w:sz w:val="24"/>
          <w:szCs w:val="24"/>
        </w:rPr>
        <w:t xml:space="preserve"> This sets how the element is positioned within its parent.</w:t>
      </w:r>
    </w:p>
    <w:p w14:paraId="79081B2D" w14:textId="77777777" w:rsidR="00B32DEF" w:rsidRDefault="00000000">
      <w:pPr>
        <w:numPr>
          <w:ilvl w:val="0"/>
          <w:numId w:val="271"/>
        </w:numPr>
        <w:shd w:val="clear" w:color="auto" w:fill="FFFFFF"/>
        <w:spacing w:before="180"/>
        <w:pPrChange w:id="2536"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relative</w:t>
      </w:r>
      <w:r>
        <w:rPr>
          <w:rFonts w:ascii="Times New Roman" w:eastAsia="Times New Roman" w:hAnsi="Times New Roman" w:cs="Times New Roman"/>
          <w:color w:val="212529"/>
          <w:sz w:val="24"/>
          <w:szCs w:val="24"/>
        </w:rPr>
        <w:t>: The most common. It doesn’t affect the object it is applied to, but it causes everything inside to be positioned relative to the object to which it is * applied. By default, everything is page relative (ignores the parent) unless this is set.</w:t>
      </w:r>
    </w:p>
    <w:p w14:paraId="470777D2" w14:textId="77777777" w:rsidR="00B32DEF" w:rsidRDefault="00000000">
      <w:pPr>
        <w:numPr>
          <w:ilvl w:val="0"/>
          <w:numId w:val="271"/>
        </w:numPr>
        <w:shd w:val="clear" w:color="auto" w:fill="FFFFFF"/>
        <w:pPrChange w:id="2537"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absolute</w:t>
      </w:r>
      <w:r>
        <w:rPr>
          <w:rFonts w:ascii="Times New Roman" w:eastAsia="Times New Roman" w:hAnsi="Times New Roman" w:cs="Times New Roman"/>
          <w:color w:val="212529"/>
          <w:sz w:val="24"/>
          <w:szCs w:val="24"/>
        </w:rPr>
        <w:t xml:space="preserve">: Positions the object outside the normal model. This object has no </w:t>
      </w:r>
      <w:proofErr w:type="spellStart"/>
      <w:proofErr w:type="gramStart"/>
      <w:r>
        <w:rPr>
          <w:rFonts w:ascii="Times New Roman" w:eastAsia="Times New Roman" w:hAnsi="Times New Roman" w:cs="Times New Roman"/>
          <w:color w:val="212529"/>
          <w:sz w:val="24"/>
          <w:szCs w:val="24"/>
        </w:rPr>
        <w:t>affect</w:t>
      </w:r>
      <w:proofErr w:type="spellEnd"/>
      <w:proofErr w:type="gramEnd"/>
      <w:r>
        <w:rPr>
          <w:rFonts w:ascii="Times New Roman" w:eastAsia="Times New Roman" w:hAnsi="Times New Roman" w:cs="Times New Roman"/>
          <w:color w:val="212529"/>
          <w:sz w:val="24"/>
          <w:szCs w:val="24"/>
        </w:rPr>
        <w:t xml:space="preserve"> on other objects (i.e. </w:t>
      </w: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object could be </w:t>
      </w:r>
      <w:proofErr w:type="gramStart"/>
      <w:r>
        <w:rPr>
          <w:rFonts w:ascii="Times New Roman" w:eastAsia="Times New Roman" w:hAnsi="Times New Roman" w:cs="Times New Roman"/>
          <w:color w:val="212529"/>
          <w:sz w:val="24"/>
          <w:szCs w:val="24"/>
        </w:rPr>
        <w:t>at</w:t>
      </w:r>
      <w:proofErr w:type="gramEnd"/>
      <w:r>
        <w:rPr>
          <w:rFonts w:ascii="Times New Roman" w:eastAsia="Times New Roman" w:hAnsi="Times New Roman" w:cs="Times New Roman"/>
          <w:color w:val="212529"/>
          <w:sz w:val="24"/>
          <w:szCs w:val="24"/>
        </w:rPr>
        <w:t xml:space="preserve"> the same position).</w:t>
      </w:r>
    </w:p>
    <w:p w14:paraId="048C917A" w14:textId="77777777" w:rsidR="00B32DEF" w:rsidRDefault="00000000">
      <w:pPr>
        <w:numPr>
          <w:ilvl w:val="0"/>
          <w:numId w:val="271"/>
        </w:numPr>
        <w:shd w:val="clear" w:color="auto" w:fill="FFFFFF"/>
        <w:pPrChange w:id="2538"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fixed</w:t>
      </w:r>
      <w:r>
        <w:rPr>
          <w:rFonts w:ascii="Times New Roman" w:eastAsia="Times New Roman" w:hAnsi="Times New Roman" w:cs="Times New Roman"/>
          <w:color w:val="212529"/>
          <w:sz w:val="24"/>
          <w:szCs w:val="24"/>
        </w:rPr>
        <w:t>: Positioned relative to the window. It stays there.</w:t>
      </w:r>
    </w:p>
    <w:p w14:paraId="1FB5B529" w14:textId="77777777" w:rsidR="00B32DEF" w:rsidRDefault="00000000">
      <w:pPr>
        <w:numPr>
          <w:ilvl w:val="0"/>
          <w:numId w:val="271"/>
        </w:numPr>
        <w:shd w:val="clear" w:color="auto" w:fill="FFFFFF"/>
        <w:spacing w:after="300"/>
        <w:pPrChange w:id="2539"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sticky</w:t>
      </w:r>
      <w:r>
        <w:rPr>
          <w:rFonts w:ascii="Times New Roman" w:eastAsia="Times New Roman" w:hAnsi="Times New Roman" w:cs="Times New Roman"/>
          <w:color w:val="212529"/>
          <w:sz w:val="24"/>
          <w:szCs w:val="24"/>
        </w:rPr>
        <w:t>: Positioned with a scrolling window, stays in position relative to the scroll position.</w:t>
      </w:r>
    </w:p>
    <w:p w14:paraId="18F3B67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display:</w:t>
      </w:r>
      <w:r>
        <w:rPr>
          <w:rFonts w:ascii="Times New Roman" w:eastAsia="Times New Roman" w:hAnsi="Times New Roman" w:cs="Times New Roman"/>
          <w:color w:val="212529"/>
          <w:sz w:val="24"/>
          <w:szCs w:val="24"/>
        </w:rPr>
        <w:t xml:space="preserve"> (Too many to list, here are the ones you will probably use</w:t>
      </w:r>
      <w:ins w:id="2540" w:author="Holli Flanagan" w:date="2025-05-09T18: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p>
    <w:p w14:paraId="58AAF101" w14:textId="77777777" w:rsidR="00B32DEF" w:rsidRDefault="00000000">
      <w:pPr>
        <w:numPr>
          <w:ilvl w:val="0"/>
          <w:numId w:val="196"/>
        </w:numPr>
        <w:shd w:val="clear" w:color="auto" w:fill="FFFFFF"/>
        <w:spacing w:before="180"/>
        <w:pPrChange w:id="2541" w:author="Holli Flanagan" w:date="2025-05-09T18:56:00Z">
          <w:pPr>
            <w:numPr>
              <w:numId w:val="13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inline</w:t>
      </w:r>
      <w:r>
        <w:rPr>
          <w:rFonts w:ascii="Times New Roman" w:eastAsia="Times New Roman" w:hAnsi="Times New Roman" w:cs="Times New Roman"/>
          <w:color w:val="212529"/>
          <w:sz w:val="24"/>
          <w:szCs w:val="24"/>
        </w:rPr>
        <w:t>: Next element will be right after it (or on the next line if no room). Sizes to the content</w:t>
      </w:r>
    </w:p>
    <w:p w14:paraId="30EC990B" w14:textId="77777777" w:rsidR="00B32DEF" w:rsidRDefault="00000000">
      <w:pPr>
        <w:numPr>
          <w:ilvl w:val="0"/>
          <w:numId w:val="196"/>
        </w:numPr>
        <w:shd w:val="clear" w:color="auto" w:fill="FFFFFF"/>
        <w:pPrChange w:id="2542" w:author="Holli Flanagan" w:date="2025-05-09T18:56:00Z">
          <w:pPr>
            <w:numPr>
              <w:numId w:val="13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block</w:t>
      </w:r>
      <w:r>
        <w:rPr>
          <w:rFonts w:ascii="Times New Roman" w:eastAsia="Times New Roman" w:hAnsi="Times New Roman" w:cs="Times New Roman"/>
          <w:color w:val="212529"/>
          <w:sz w:val="24"/>
          <w:szCs w:val="24"/>
        </w:rPr>
        <w:t>: Element will be displayed by itself vertically and can be sized manually with width and height, or top, button, left, and right.</w:t>
      </w:r>
    </w:p>
    <w:p w14:paraId="7FB80120" w14:textId="77777777" w:rsidR="00B32DEF" w:rsidRDefault="00000000">
      <w:pPr>
        <w:numPr>
          <w:ilvl w:val="0"/>
          <w:numId w:val="196"/>
        </w:numPr>
        <w:shd w:val="clear" w:color="auto" w:fill="FFFFFF"/>
        <w:spacing w:after="300"/>
        <w:pPrChange w:id="2543" w:author="Holli Flanagan" w:date="2025-05-09T18:56:00Z">
          <w:pPr>
            <w:numPr>
              <w:numId w:val="133"/>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inline-block</w:t>
      </w:r>
      <w:proofErr w:type="gramEnd"/>
      <w:r>
        <w:rPr>
          <w:rFonts w:ascii="Times New Roman" w:eastAsia="Times New Roman" w:hAnsi="Times New Roman" w:cs="Times New Roman"/>
          <w:color w:val="212529"/>
          <w:sz w:val="24"/>
          <w:szCs w:val="24"/>
        </w:rPr>
        <w:t>: Best of both worlds. Sizable but still can be next to each other.</w:t>
      </w:r>
    </w:p>
    <w:p w14:paraId="5110296D"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544" w:name="_t1hr2lcefeuq" w:colFirst="0" w:colLast="0"/>
      <w:bookmarkEnd w:id="2544"/>
      <w:r>
        <w:rPr>
          <w:rFonts w:ascii="Times New Roman" w:eastAsia="Times New Roman" w:hAnsi="Times New Roman" w:cs="Times New Roman"/>
          <w:color w:val="27262B"/>
          <w:sz w:val="26"/>
          <w:szCs w:val="26"/>
        </w:rPr>
        <w:t>Don’t Panic</w:t>
      </w:r>
    </w:p>
    <w:p w14:paraId="74121DB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many html tags, and styles. </w:t>
      </w:r>
      <w:del w:id="2545" w:author="Holli Flanagan" w:date="2025-05-12T15:21:00Z">
        <w:r>
          <w:rPr>
            <w:rFonts w:ascii="Times New Roman" w:eastAsia="Times New Roman" w:hAnsi="Times New Roman" w:cs="Times New Roman"/>
            <w:color w:val="212529"/>
            <w:sz w:val="24"/>
            <w:szCs w:val="24"/>
          </w:rPr>
          <w:delText xml:space="preserve">I am not sure anybody knows them all. </w:delText>
        </w:r>
      </w:del>
      <w:ins w:id="2546" w:author="Holli Flanagan" w:date="2025-05-12T15:21:00Z">
        <w:r>
          <w:rPr>
            <w:rFonts w:ascii="Times New Roman" w:eastAsia="Times New Roman" w:hAnsi="Times New Roman" w:cs="Times New Roman"/>
            <w:color w:val="212529"/>
            <w:sz w:val="24"/>
            <w:szCs w:val="24"/>
          </w:rPr>
          <w:t xml:space="preserve">No one can know them all, and </w:t>
        </w:r>
      </w:ins>
      <w:del w:id="2547" w:author="Holli Flanagan" w:date="2025-05-12T15:21:00Z">
        <w:r>
          <w:rPr>
            <w:rFonts w:ascii="Times New Roman" w:eastAsia="Times New Roman" w:hAnsi="Times New Roman" w:cs="Times New Roman"/>
            <w:color w:val="212529"/>
            <w:sz w:val="24"/>
            <w:szCs w:val="24"/>
          </w:rPr>
          <w:delText>T</w:delText>
        </w:r>
      </w:del>
      <w:ins w:id="2548" w:author="Holli Flanagan" w:date="2025-05-12T15:21: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hey are not even 100% consistent across web browsers. You only need a few to do everything. We will provide you with resources to look up what you need and </w:t>
      </w:r>
      <w:ins w:id="2549" w:author="Holli Flanagan" w:date="2025-05-09T18:56:00Z">
        <w:r>
          <w:rPr>
            <w:rFonts w:ascii="Times New Roman" w:eastAsia="Times New Roman" w:hAnsi="Times New Roman" w:cs="Times New Roman"/>
            <w:color w:val="212529"/>
            <w:sz w:val="24"/>
            <w:szCs w:val="24"/>
          </w:rPr>
          <w:t>VS Code</w:t>
        </w:r>
      </w:ins>
      <w:del w:id="2550" w:author="Holli Flanagan" w:date="2025-05-09T18:56:00Z">
        <w:r>
          <w:rPr>
            <w:rFonts w:ascii="Times New Roman" w:eastAsia="Times New Roman" w:hAnsi="Times New Roman" w:cs="Times New Roman"/>
            <w:color w:val="212529"/>
            <w:sz w:val="24"/>
            <w:szCs w:val="24"/>
          </w:rPr>
          <w:delText>vs code</w:delText>
        </w:r>
      </w:del>
      <w:r>
        <w:rPr>
          <w:rFonts w:ascii="Times New Roman" w:eastAsia="Times New Roman" w:hAnsi="Times New Roman" w:cs="Times New Roman"/>
          <w:color w:val="212529"/>
          <w:sz w:val="24"/>
          <w:szCs w:val="24"/>
        </w:rPr>
        <w:t xml:space="preserve"> has excellent IntelliSense with html and styles. This is an incredibly useful skill that is worth learning for your future</w:t>
      </w:r>
      <w:ins w:id="2551" w:author="Holli Flanagan" w:date="2025-05-09T18:57:00Z">
        <w:r>
          <w:rPr>
            <w:rFonts w:ascii="Times New Roman" w:eastAsia="Times New Roman" w:hAnsi="Times New Roman" w:cs="Times New Roman"/>
            <w:color w:val="212529"/>
            <w:sz w:val="24"/>
            <w:szCs w:val="24"/>
          </w:rPr>
          <w:t xml:space="preserve"> projects</w:t>
        </w:r>
      </w:ins>
      <w:del w:id="2552" w:author="Holli Flanagan" w:date="2025-05-09T18:57: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w:t>
      </w:r>
    </w:p>
    <w:p w14:paraId="760B4E52" w14:textId="77777777" w:rsidR="00B32DEF" w:rsidRPr="00B32DEF" w:rsidRDefault="00000000">
      <w:pPr>
        <w:pStyle w:val="Heading2"/>
        <w:rPr>
          <w:rPrChange w:id="2553" w:author="Holli Flanagan" w:date="2025-05-12T14:41:00Z">
            <w:rPr>
              <w:sz w:val="34"/>
              <w:szCs w:val="34"/>
            </w:rPr>
          </w:rPrChange>
        </w:rPr>
        <w:pPrChange w:id="2554" w:author="Holli Flanagan" w:date="2025-05-12T14:41:00Z">
          <w:pPr>
            <w:pStyle w:val="Heading2"/>
            <w:keepNext w:val="0"/>
            <w:keepLines w:val="0"/>
          </w:pPr>
        </w:pPrChange>
      </w:pPr>
      <w:bookmarkStart w:id="2555" w:name="_29mpgour843a" w:colFirst="0" w:colLast="0"/>
      <w:bookmarkEnd w:id="2555"/>
      <w:r>
        <w:rPr>
          <w:rPrChange w:id="2556" w:author="Holli Flanagan" w:date="2025-05-12T14:41:00Z">
            <w:rPr>
              <w:sz w:val="34"/>
              <w:szCs w:val="34"/>
            </w:rPr>
          </w:rPrChange>
        </w:rPr>
        <w:t>Summary</w:t>
      </w:r>
    </w:p>
    <w:p w14:paraId="2AC8936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Learning HTML is an important skill as web applications are pervasive both for internet and local applications. While the number of tags and styles that are available is large, with a few tags and styles we can build beautiful web application displays. We will learn much more about this as we begin to build </w:t>
      </w:r>
      <w:ins w:id="2557" w:author="Holli Flanagan" w:date="2025-05-09T18:57:00Z">
        <w:r>
          <w:rPr>
            <w:rFonts w:ascii="Times New Roman" w:eastAsia="Times New Roman" w:hAnsi="Times New Roman" w:cs="Times New Roman"/>
            <w:color w:val="212529"/>
            <w:sz w:val="24"/>
            <w:szCs w:val="24"/>
          </w:rPr>
          <w:t>applications</w:t>
        </w:r>
      </w:ins>
      <w:del w:id="2558" w:author="Holli Flanagan" w:date="2025-05-09T18:57:00Z">
        <w:r>
          <w:rPr>
            <w:rFonts w:ascii="Times New Roman" w:eastAsia="Times New Roman" w:hAnsi="Times New Roman" w:cs="Times New Roman"/>
            <w:color w:val="212529"/>
            <w:sz w:val="24"/>
            <w:szCs w:val="24"/>
          </w:rPr>
          <w:delText>applicaitons</w:delText>
        </w:r>
      </w:del>
      <w:r>
        <w:rPr>
          <w:rFonts w:ascii="Times New Roman" w:eastAsia="Times New Roman" w:hAnsi="Times New Roman" w:cs="Times New Roman"/>
          <w:color w:val="212529"/>
          <w:sz w:val="24"/>
          <w:szCs w:val="24"/>
        </w:rPr>
        <w:t xml:space="preserve"> instead of static web pages.</w:t>
      </w:r>
    </w:p>
    <w:p w14:paraId="6BCBBABF" w14:textId="77777777" w:rsidR="00B32DEF" w:rsidRPr="00B32DEF" w:rsidRDefault="00000000">
      <w:pPr>
        <w:pStyle w:val="Heading2"/>
        <w:keepNext w:val="0"/>
        <w:keepLines w:val="0"/>
        <w:spacing w:before="700"/>
        <w:rPr>
          <w:rPrChange w:id="2559" w:author="Holli Flanagan" w:date="2025-05-12T14:41:00Z">
            <w:rPr>
              <w:sz w:val="46"/>
              <w:szCs w:val="46"/>
            </w:rPr>
          </w:rPrChange>
        </w:rPr>
        <w:pPrChange w:id="2560" w:author="Holli Flanagan" w:date="2025-05-12T14:41:00Z">
          <w:pPr>
            <w:pStyle w:val="Heading1"/>
            <w:keepNext w:val="0"/>
            <w:keepLines w:val="0"/>
            <w:spacing w:before="700"/>
          </w:pPr>
        </w:pPrChange>
      </w:pPr>
      <w:bookmarkStart w:id="2561" w:name="_wmrniu2mn85h" w:colFirst="0" w:colLast="0"/>
      <w:bookmarkEnd w:id="2561"/>
      <w:r>
        <w:rPr>
          <w:rPrChange w:id="2562" w:author="Holli Flanagan" w:date="2025-05-12T14:41:00Z">
            <w:rPr>
              <w:sz w:val="46"/>
              <w:szCs w:val="46"/>
            </w:rPr>
          </w:rPrChange>
        </w:rPr>
        <w:t>Next Step</w:t>
      </w:r>
    </w:p>
    <w:p w14:paraId="01C8138C" w14:textId="2DF333A5" w:rsidR="00B32DEF" w:rsidRDefault="00000000">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introduce Webz, a lightweight web framework for application develop</w:t>
      </w:r>
      <w:ins w:id="2563" w:author="Holli Flanagan" w:date="2025-05-09T18:57:00Z">
        <w:r>
          <w:rPr>
            <w:rFonts w:ascii="Times New Roman" w:eastAsia="Times New Roman" w:hAnsi="Times New Roman" w:cs="Times New Roman"/>
            <w:color w:val="212529"/>
            <w:sz w:val="24"/>
            <w:szCs w:val="24"/>
          </w:rPr>
          <w:t>ment</w:t>
        </w:r>
      </w:ins>
      <w:ins w:id="2564" w:author="Oestreich, Julia" w:date="2025-05-15T17:35:00Z" w16du:dateUtc="2025-05-15T21:35:00Z">
        <w:r w:rsidR="000D2CC0">
          <w:rPr>
            <w:rFonts w:ascii="Times New Roman" w:eastAsia="Times New Roman" w:hAnsi="Times New Roman" w:cs="Times New Roman"/>
            <w:color w:val="212529"/>
            <w:sz w:val="24"/>
            <w:szCs w:val="24"/>
          </w:rPr>
          <w:t>, in Beginning Webz</w:t>
        </w:r>
      </w:ins>
      <w:ins w:id="2565" w:author="Holli Flanagan" w:date="2025-05-09T18:57:00Z">
        <w:r>
          <w:rPr>
            <w:rFonts w:ascii="Times New Roman" w:eastAsia="Times New Roman" w:hAnsi="Times New Roman" w:cs="Times New Roman"/>
            <w:color w:val="212529"/>
            <w:sz w:val="24"/>
            <w:szCs w:val="24"/>
          </w:rPr>
          <w:t>.</w:t>
        </w:r>
      </w:ins>
      <w:del w:id="2566" w:author="Holli Flanagan" w:date="2025-05-09T18:57:00Z">
        <w:r>
          <w:rPr>
            <w:rFonts w:ascii="Times New Roman" w:eastAsia="Times New Roman" w:hAnsi="Times New Roman" w:cs="Times New Roman"/>
            <w:color w:val="212529"/>
            <w:sz w:val="24"/>
            <w:szCs w:val="24"/>
          </w:rPr>
          <w:delText xml:space="preserve">ment </w:delText>
        </w:r>
        <w:r>
          <w:fldChar w:fldCharType="begin"/>
        </w:r>
        <w:r>
          <w:delInstrText>HYPERLINK "https://boots-edu.github.io/textbook/text/9-webz-intro/beginning_webz.html"</w:delInstrText>
        </w:r>
        <w:r>
          <w:fldChar w:fldCharType="separate"/>
        </w:r>
        <w:r>
          <w:rPr>
            <w:rFonts w:ascii="Times New Roman" w:eastAsia="Times New Roman" w:hAnsi="Times New Roman" w:cs="Times New Roman"/>
            <w:color w:val="0D6EFD"/>
            <w:sz w:val="24"/>
            <w:szCs w:val="24"/>
            <w:u w:val="single"/>
          </w:rPr>
          <w:delText>Beginning Webz »</w:delText>
        </w:r>
        <w:r>
          <w:fldChar w:fldCharType="end"/>
        </w:r>
      </w:del>
    </w:p>
    <w:p w14:paraId="73A29389" w14:textId="77777777" w:rsidR="00B32DEF" w:rsidRDefault="00000000">
      <w:pPr>
        <w:shd w:val="clear" w:color="auto" w:fill="FFFFFF"/>
        <w:spacing w:after="240"/>
        <w:rPr>
          <w:rFonts w:ascii="Times New Roman" w:eastAsia="Times New Roman" w:hAnsi="Times New Roman" w:cs="Times New Roman"/>
          <w:sz w:val="24"/>
          <w:szCs w:val="24"/>
        </w:rPr>
      </w:pPr>
      <w:r>
        <w:br w:type="page"/>
      </w:r>
    </w:p>
    <w:p w14:paraId="3F02D905" w14:textId="77777777" w:rsidR="00B32DEF" w:rsidRPr="00B32DEF" w:rsidRDefault="00000000">
      <w:pPr>
        <w:pStyle w:val="Heading1"/>
        <w:rPr>
          <w:rPrChange w:id="2567" w:author="Holli Flanagan" w:date="2025-05-12T14:42:00Z">
            <w:rPr>
              <w:sz w:val="46"/>
              <w:szCs w:val="46"/>
            </w:rPr>
          </w:rPrChange>
        </w:rPr>
        <w:pPrChange w:id="2568" w:author="Holli Flanagan" w:date="2025-05-12T14:42:00Z">
          <w:pPr>
            <w:pStyle w:val="Heading1"/>
            <w:keepNext w:val="0"/>
            <w:keepLines w:val="0"/>
          </w:pPr>
        </w:pPrChange>
      </w:pPr>
      <w:bookmarkStart w:id="2569" w:name="_es9eyh78e02d" w:colFirst="0" w:colLast="0"/>
      <w:bookmarkEnd w:id="2569"/>
      <w:r>
        <w:rPr>
          <w:rPrChange w:id="2570" w:author="Holli Flanagan" w:date="2025-05-12T14:42:00Z">
            <w:rPr>
              <w:sz w:val="46"/>
              <w:szCs w:val="46"/>
            </w:rPr>
          </w:rPrChange>
        </w:rPr>
        <w:lastRenderedPageBreak/>
        <w:t>Beginning Webz</w:t>
      </w:r>
    </w:p>
    <w:p w14:paraId="6B4C7519" w14:textId="77777777" w:rsidR="00B32DEF" w:rsidRPr="00B32DEF" w:rsidRDefault="00000000">
      <w:pPr>
        <w:pStyle w:val="Heading2"/>
        <w:rPr>
          <w:rPrChange w:id="2571" w:author="Holli Flanagan" w:date="2025-05-12T14:42:00Z">
            <w:rPr>
              <w:sz w:val="34"/>
              <w:szCs w:val="34"/>
            </w:rPr>
          </w:rPrChange>
        </w:rPr>
        <w:pPrChange w:id="2572" w:author="Holli Flanagan" w:date="2025-05-12T14:42:00Z">
          <w:pPr>
            <w:pStyle w:val="Heading2"/>
            <w:keepNext w:val="0"/>
            <w:keepLines w:val="0"/>
          </w:pPr>
        </w:pPrChange>
      </w:pPr>
      <w:bookmarkStart w:id="2573" w:name="_cushuytxrjwu" w:colFirst="0" w:colLast="0"/>
      <w:bookmarkEnd w:id="2573"/>
      <w:r>
        <w:rPr>
          <w:rPrChange w:id="2574" w:author="Holli Flanagan" w:date="2025-05-12T14:42:00Z">
            <w:rPr>
              <w:sz w:val="34"/>
              <w:szCs w:val="34"/>
            </w:rPr>
          </w:rPrChange>
        </w:rPr>
        <w:t>Key Idea</w:t>
      </w:r>
    </w:p>
    <w:p w14:paraId="6F35299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Webz</w:t>
      </w:r>
      <w:r>
        <w:rPr>
          <w:rFonts w:ascii="Times New Roman" w:eastAsia="Times New Roman" w:hAnsi="Times New Roman" w:cs="Times New Roman"/>
          <w:color w:val="212529"/>
          <w:sz w:val="24"/>
          <w:szCs w:val="24"/>
        </w:rPr>
        <w:t xml:space="preserve"> is a lightweight web framework designed for this book. It uses many of the same </w:t>
      </w:r>
      <w:ins w:id="2575" w:author="Holli Flanagan" w:date="2025-05-09T18:57:00Z">
        <w:r>
          <w:rPr>
            <w:rFonts w:ascii="Times New Roman" w:eastAsia="Times New Roman" w:hAnsi="Times New Roman" w:cs="Times New Roman"/>
            <w:color w:val="212529"/>
            <w:sz w:val="24"/>
            <w:szCs w:val="24"/>
          </w:rPr>
          <w:t>principles</w:t>
        </w:r>
      </w:ins>
      <w:del w:id="2576" w:author="Holli Flanagan" w:date="2025-05-09T18:57:00Z">
        <w:r>
          <w:rPr>
            <w:rFonts w:ascii="Times New Roman" w:eastAsia="Times New Roman" w:hAnsi="Times New Roman" w:cs="Times New Roman"/>
            <w:color w:val="212529"/>
            <w:sz w:val="24"/>
            <w:szCs w:val="24"/>
          </w:rPr>
          <w:delText>principals</w:delText>
        </w:r>
      </w:del>
      <w:r>
        <w:rPr>
          <w:rFonts w:ascii="Times New Roman" w:eastAsia="Times New Roman" w:hAnsi="Times New Roman" w:cs="Times New Roman"/>
          <w:color w:val="212529"/>
          <w:sz w:val="24"/>
          <w:szCs w:val="24"/>
        </w:rPr>
        <w:t xml:space="preserve"> as more advanced web frameworks such as React and Angular, but simplifies operations to focus on </w:t>
      </w:r>
      <w:ins w:id="2577" w:author="Holli Flanagan" w:date="2025-05-09T15:22:00Z">
        <w:r>
          <w:rPr>
            <w:rFonts w:ascii="Times New Roman" w:eastAsia="Times New Roman" w:hAnsi="Times New Roman" w:cs="Times New Roman"/>
            <w:color w:val="212529"/>
            <w:sz w:val="24"/>
            <w:szCs w:val="24"/>
          </w:rPr>
          <w:t>TypeScript</w:t>
        </w:r>
      </w:ins>
      <w:del w:id="2578"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development</w:t>
      </w:r>
      <w:ins w:id="2579" w:author="Holli Flanagan" w:date="2025-05-12T15:29:00Z">
        <w:r>
          <w:rPr>
            <w:rFonts w:ascii="Times New Roman" w:eastAsia="Times New Roman" w:hAnsi="Times New Roman" w:cs="Times New Roman"/>
            <w:color w:val="212529"/>
            <w:sz w:val="24"/>
            <w:szCs w:val="24"/>
          </w:rPr>
          <w:t>.</w:t>
        </w:r>
      </w:ins>
    </w:p>
    <w:p w14:paraId="65890960" w14:textId="77777777" w:rsidR="00B32DEF" w:rsidRPr="00B32DEF" w:rsidRDefault="00000000">
      <w:pPr>
        <w:pStyle w:val="Heading1"/>
        <w:rPr>
          <w:rPrChange w:id="2580" w:author="Holli Flanagan" w:date="2025-05-12T14:42:00Z">
            <w:rPr>
              <w:sz w:val="46"/>
              <w:szCs w:val="46"/>
            </w:rPr>
          </w:rPrChange>
        </w:rPr>
        <w:pPrChange w:id="2581" w:author="Holli Flanagan" w:date="2025-05-12T14:42:00Z">
          <w:pPr>
            <w:pStyle w:val="Heading1"/>
            <w:keepNext w:val="0"/>
            <w:keepLines w:val="0"/>
            <w:spacing w:before="700"/>
          </w:pPr>
        </w:pPrChange>
      </w:pPr>
      <w:bookmarkStart w:id="2582" w:name="_prjc8yvj60gx" w:colFirst="0" w:colLast="0"/>
      <w:bookmarkEnd w:id="2582"/>
      <w:r>
        <w:rPr>
          <w:rPrChange w:id="2583" w:author="Holli Flanagan" w:date="2025-05-12T14:42:00Z">
            <w:rPr>
              <w:sz w:val="46"/>
              <w:szCs w:val="46"/>
            </w:rPr>
          </w:rPrChange>
        </w:rPr>
        <w:t>Working Example of Webz</w:t>
      </w:r>
    </w:p>
    <w:p w14:paraId="5539966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Below</w:t>
      </w:r>
      <w:ins w:id="2584" w:author="Holli Flanagan" w:date="2025-05-09T18: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you can see a fully working example of Webz in action. Try running the code to see what it looks like in action! Notice that there are three files for the component: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main.component.css</w:t>
      </w:r>
      <w:r>
        <w:rPr>
          <w:rFonts w:ascii="Times New Roman" w:eastAsia="Times New Roman" w:hAnsi="Times New Roman" w:cs="Times New Roman"/>
          <w:color w:val="212529"/>
          <w:sz w:val="24"/>
          <w:szCs w:val="24"/>
        </w:rPr>
        <w:t xml:space="preserve">. The </w:t>
      </w:r>
      <w:ins w:id="2585" w:author="Holli Flanagan" w:date="2025-05-12T15:21:00Z">
        <w:r>
          <w:rPr>
            <w:rFonts w:ascii="Times New Roman" w:eastAsia="Times New Roman" w:hAnsi="Times New Roman" w:cs="Times New Roman"/>
            <w:color w:val="212529"/>
            <w:sz w:val="24"/>
            <w:szCs w:val="24"/>
          </w:rPr>
          <w:t>HTML</w:t>
        </w:r>
      </w:ins>
      <w:del w:id="2586" w:author="Holli Flanagan" w:date="2025-05-12T15:21: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file contains the structure of the component, the </w:t>
      </w:r>
      <w:ins w:id="2587" w:author="Holli Flanagan" w:date="2025-05-12T15:24:00Z">
        <w:r>
          <w:rPr>
            <w:rFonts w:ascii="Times New Roman" w:eastAsia="Times New Roman" w:hAnsi="Times New Roman" w:cs="Times New Roman"/>
            <w:color w:val="212529"/>
            <w:sz w:val="24"/>
            <w:szCs w:val="24"/>
          </w:rPr>
          <w:t>CSS</w:t>
        </w:r>
      </w:ins>
      <w:del w:id="2588"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file contains the styling, and the </w:t>
      </w:r>
      <w:proofErr w:type="spellStart"/>
      <w:r>
        <w:rPr>
          <w:rFonts w:ascii="Times New Roman" w:eastAsia="Times New Roman" w:hAnsi="Times New Roman" w:cs="Times New Roman"/>
          <w:color w:val="212529"/>
          <w:sz w:val="24"/>
          <w:szCs w:val="24"/>
        </w:rPr>
        <w:t>ts</w:t>
      </w:r>
      <w:proofErr w:type="spellEnd"/>
      <w:r>
        <w:rPr>
          <w:rFonts w:ascii="Times New Roman" w:eastAsia="Times New Roman" w:hAnsi="Times New Roman" w:cs="Times New Roman"/>
          <w:color w:val="212529"/>
          <w:sz w:val="24"/>
          <w:szCs w:val="24"/>
        </w:rPr>
        <w:t xml:space="preserve"> file contains the logic. The </w:t>
      </w:r>
      <w:proofErr w:type="spellStart"/>
      <w:r>
        <w:rPr>
          <w:rFonts w:ascii="Times New Roman" w:eastAsia="Times New Roman" w:hAnsi="Times New Roman" w:cs="Times New Roman"/>
          <w:color w:val="212529"/>
          <w:sz w:val="24"/>
          <w:szCs w:val="24"/>
        </w:rPr>
        <w:t>ts</w:t>
      </w:r>
      <w:proofErr w:type="spellEnd"/>
      <w:r>
        <w:rPr>
          <w:rFonts w:ascii="Times New Roman" w:eastAsia="Times New Roman" w:hAnsi="Times New Roman" w:cs="Times New Roman"/>
          <w:color w:val="212529"/>
          <w:sz w:val="24"/>
          <w:szCs w:val="24"/>
        </w:rPr>
        <w:t xml:space="preserve"> file uses decorators to attach methods and properties of the class to the </w:t>
      </w:r>
      <w:ins w:id="2589" w:author="Holli Flanagan" w:date="2025-05-12T15:21:00Z">
        <w:r>
          <w:rPr>
            <w:rFonts w:ascii="Times New Roman" w:eastAsia="Times New Roman" w:hAnsi="Times New Roman" w:cs="Times New Roman"/>
            <w:color w:val="212529"/>
            <w:sz w:val="24"/>
            <w:szCs w:val="24"/>
          </w:rPr>
          <w:t>HTML</w:t>
        </w:r>
      </w:ins>
      <w:del w:id="2590" w:author="Holli Flanagan" w:date="2025-05-12T15:21: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by the element’s id attribute. We’ll explain all of this in more detail throughout this chapter.</w:t>
      </w:r>
    </w:p>
    <w:p w14:paraId="1D4B7776"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332AA61"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9BF3422"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74007F2" w14:textId="77777777" w:rsidR="00B32DEF" w:rsidRPr="00B32DEF" w:rsidRDefault="00000000">
      <w:pPr>
        <w:pStyle w:val="Heading2"/>
        <w:rPr>
          <w:rPrChange w:id="2591" w:author="Holli Flanagan" w:date="2025-05-12T14:42:00Z">
            <w:rPr>
              <w:sz w:val="34"/>
              <w:szCs w:val="34"/>
            </w:rPr>
          </w:rPrChange>
        </w:rPr>
        <w:pPrChange w:id="2592" w:author="Holli Flanagan" w:date="2025-05-12T14:42:00Z">
          <w:pPr>
            <w:pStyle w:val="Heading2"/>
            <w:keepNext w:val="0"/>
            <w:keepLines w:val="0"/>
          </w:pPr>
        </w:pPrChange>
      </w:pPr>
      <w:bookmarkStart w:id="2593" w:name="_gh5fq4rjwab6" w:colFirst="0" w:colLast="0"/>
      <w:bookmarkEnd w:id="2593"/>
      <w:r>
        <w:rPr>
          <w:rPrChange w:id="2594" w:author="Holli Flanagan" w:date="2025-05-12T14:42:00Z">
            <w:rPr>
              <w:sz w:val="34"/>
              <w:szCs w:val="34"/>
            </w:rPr>
          </w:rPrChange>
        </w:rPr>
        <w:t>Overview</w:t>
      </w:r>
    </w:p>
    <w:p w14:paraId="2E7D91A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we have some </w:t>
      </w:r>
      <w:ins w:id="2595" w:author="Holli Flanagan" w:date="2025-05-12T15:22:00Z">
        <w:r>
          <w:rPr>
            <w:rFonts w:ascii="Times New Roman" w:eastAsia="Times New Roman" w:hAnsi="Times New Roman" w:cs="Times New Roman"/>
            <w:color w:val="212529"/>
            <w:sz w:val="24"/>
            <w:szCs w:val="24"/>
          </w:rPr>
          <w:t>HTML</w:t>
        </w:r>
      </w:ins>
      <w:del w:id="2596"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we would like it to do something. That’s where the typescript comes in. You can create a web application without a framework, but it can be difficult and requires a deeper knowledge of how a web browser works. Many frameworks exist, but because they are for commercial purposes, they are large and have steep learning curves (Angular, </w:t>
      </w:r>
      <w:proofErr w:type="spellStart"/>
      <w:r>
        <w:rPr>
          <w:rFonts w:ascii="Times New Roman" w:eastAsia="Times New Roman" w:hAnsi="Times New Roman" w:cs="Times New Roman"/>
          <w:color w:val="212529"/>
          <w:sz w:val="24"/>
          <w:szCs w:val="24"/>
        </w:rPr>
        <w:t>VueJS</w:t>
      </w:r>
      <w:proofErr w:type="spellEnd"/>
      <w:r>
        <w:rPr>
          <w:rFonts w:ascii="Times New Roman" w:eastAsia="Times New Roman" w:hAnsi="Times New Roman" w:cs="Times New Roman"/>
          <w:color w:val="212529"/>
          <w:sz w:val="24"/>
          <w:szCs w:val="24"/>
        </w:rPr>
        <w:t>, React, etc.) We created Webz to be a lighter weight, easier to learn framework that will prepare you for more complex frameworks that may come later and allow you to create impressive applications without a steep learning curve (still a curve, just not as steep).</w:t>
      </w:r>
    </w:p>
    <w:p w14:paraId="224A6D9F" w14:textId="77777777" w:rsidR="00B32DEF" w:rsidRPr="00B32DEF" w:rsidRDefault="00000000">
      <w:pPr>
        <w:pStyle w:val="Heading2"/>
        <w:rPr>
          <w:rPrChange w:id="2597" w:author="Holli Flanagan" w:date="2025-05-12T14:42:00Z">
            <w:rPr>
              <w:sz w:val="34"/>
              <w:szCs w:val="34"/>
            </w:rPr>
          </w:rPrChange>
        </w:rPr>
        <w:pPrChange w:id="2598" w:author="Holli Flanagan" w:date="2025-05-12T14:42:00Z">
          <w:pPr>
            <w:pStyle w:val="Heading2"/>
            <w:keepNext w:val="0"/>
            <w:keepLines w:val="0"/>
          </w:pPr>
        </w:pPrChange>
      </w:pPr>
      <w:bookmarkStart w:id="2599" w:name="_w3jfs7b7sr9t" w:colFirst="0" w:colLast="0"/>
      <w:bookmarkEnd w:id="2599"/>
      <w:r>
        <w:rPr>
          <w:rPrChange w:id="2600" w:author="Holli Flanagan" w:date="2025-05-12T14:42:00Z">
            <w:rPr>
              <w:sz w:val="34"/>
              <w:szCs w:val="34"/>
            </w:rPr>
          </w:rPrChange>
        </w:rPr>
        <w:t>The Webz Model</w:t>
      </w:r>
    </w:p>
    <w:p w14:paraId="1C5C231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Webz model uses standard </w:t>
      </w:r>
      <w:ins w:id="2601" w:author="Holli Flanagan" w:date="2025-05-12T15:22:00Z">
        <w:r>
          <w:rPr>
            <w:rFonts w:ascii="Times New Roman" w:eastAsia="Times New Roman" w:hAnsi="Times New Roman" w:cs="Times New Roman"/>
            <w:color w:val="212529"/>
            <w:sz w:val="24"/>
            <w:szCs w:val="24"/>
          </w:rPr>
          <w:t>HTML</w:t>
        </w:r>
      </w:ins>
      <w:del w:id="2602"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and </w:t>
      </w:r>
      <w:ins w:id="2603" w:author="Holli Flanagan" w:date="2025-05-12T15:24:00Z">
        <w:r>
          <w:rPr>
            <w:rFonts w:ascii="Times New Roman" w:eastAsia="Times New Roman" w:hAnsi="Times New Roman" w:cs="Times New Roman"/>
            <w:color w:val="212529"/>
            <w:sz w:val="24"/>
            <w:szCs w:val="24"/>
          </w:rPr>
          <w:t>CSS</w:t>
        </w:r>
      </w:ins>
      <w:del w:id="2604"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like we talked about in the last section inside the basic unit of a component. Every project starts with </w:t>
      </w:r>
      <w:ins w:id="2605" w:author="Holli Flanagan" w:date="2025-05-09T18:58:00Z">
        <w:r>
          <w:rPr>
            <w:rFonts w:ascii="Times New Roman" w:eastAsia="Times New Roman" w:hAnsi="Times New Roman" w:cs="Times New Roman"/>
            <w:color w:val="212529"/>
            <w:sz w:val="24"/>
            <w:szCs w:val="24"/>
          </w:rPr>
          <w:t xml:space="preserve">one </w:t>
        </w:r>
      </w:ins>
      <w:del w:id="2606" w:author="Holli Flanagan" w:date="2025-05-09T18:58:00Z">
        <w:r>
          <w:rPr>
            <w:rFonts w:ascii="Times New Roman" w:eastAsia="Times New Roman" w:hAnsi="Times New Roman" w:cs="Times New Roman"/>
            <w:color w:val="212529"/>
            <w:sz w:val="24"/>
            <w:szCs w:val="24"/>
          </w:rPr>
          <w:delText xml:space="preserve">1 </w:delText>
        </w:r>
      </w:del>
      <w:r>
        <w:rPr>
          <w:rFonts w:ascii="Times New Roman" w:eastAsia="Times New Roman" w:hAnsi="Times New Roman" w:cs="Times New Roman"/>
          <w:color w:val="212529"/>
          <w:sz w:val="24"/>
          <w:szCs w:val="24"/>
        </w:rPr>
        <w:t xml:space="preserve">component called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 xml:space="preserve">. It has an </w:t>
      </w:r>
      <w:ins w:id="2607" w:author="Holli Flanagan" w:date="2025-05-12T15:22:00Z">
        <w:r>
          <w:rPr>
            <w:rFonts w:ascii="Times New Roman" w:eastAsia="Times New Roman" w:hAnsi="Times New Roman" w:cs="Times New Roman"/>
            <w:color w:val="212529"/>
            <w:sz w:val="24"/>
            <w:szCs w:val="24"/>
          </w:rPr>
          <w:t>HTML</w:t>
        </w:r>
      </w:ins>
      <w:del w:id="2608"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file, a </w:t>
      </w:r>
      <w:ins w:id="2609" w:author="Holli Flanagan" w:date="2025-05-12T15:24:00Z">
        <w:r>
          <w:rPr>
            <w:rFonts w:ascii="Times New Roman" w:eastAsia="Times New Roman" w:hAnsi="Times New Roman" w:cs="Times New Roman"/>
            <w:color w:val="212529"/>
            <w:sz w:val="24"/>
            <w:szCs w:val="24"/>
          </w:rPr>
          <w:t>CSS</w:t>
        </w:r>
      </w:ins>
      <w:del w:id="2610"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file, and a </w:t>
      </w:r>
      <w:proofErr w:type="spellStart"/>
      <w:r>
        <w:rPr>
          <w:rFonts w:ascii="Times New Roman" w:eastAsia="Times New Roman" w:hAnsi="Times New Roman" w:cs="Times New Roman"/>
          <w:color w:val="212529"/>
          <w:sz w:val="24"/>
          <w:szCs w:val="24"/>
        </w:rPr>
        <w:t>ts</w:t>
      </w:r>
      <w:proofErr w:type="spellEnd"/>
      <w:r>
        <w:rPr>
          <w:rFonts w:ascii="Times New Roman" w:eastAsia="Times New Roman" w:hAnsi="Times New Roman" w:cs="Times New Roman"/>
          <w:color w:val="212529"/>
          <w:sz w:val="24"/>
          <w:szCs w:val="24"/>
        </w:rPr>
        <w:t xml:space="preserve"> file to get you started (and a file for your tests). Additional components can be created and inserted into the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 xml:space="preserve"> to build an object-oriented web application. Some </w:t>
      </w:r>
      <w:del w:id="2611" w:author="Holli Flanagan" w:date="2025-05-09T18:58:00Z">
        <w:r>
          <w:rPr>
            <w:rFonts w:ascii="Times New Roman" w:eastAsia="Times New Roman" w:hAnsi="Times New Roman" w:cs="Times New Roman"/>
            <w:color w:val="212529"/>
            <w:sz w:val="24"/>
            <w:szCs w:val="24"/>
          </w:rPr>
          <w:delText>K</w:delText>
        </w:r>
      </w:del>
      <w:ins w:id="2612" w:author="Holli Flanagan" w:date="2025-05-09T18:58:00Z">
        <w:r>
          <w:rPr>
            <w:rFonts w:ascii="Times New Roman" w:eastAsia="Times New Roman" w:hAnsi="Times New Roman" w:cs="Times New Roman"/>
            <w:color w:val="212529"/>
            <w:sz w:val="24"/>
            <w:szCs w:val="24"/>
          </w:rPr>
          <w:t>k</w:t>
        </w:r>
      </w:ins>
      <w:r>
        <w:rPr>
          <w:rFonts w:ascii="Times New Roman" w:eastAsia="Times New Roman" w:hAnsi="Times New Roman" w:cs="Times New Roman"/>
          <w:color w:val="212529"/>
          <w:sz w:val="24"/>
          <w:szCs w:val="24"/>
        </w:rPr>
        <w:t>ey design points:</w:t>
      </w:r>
    </w:p>
    <w:p w14:paraId="15BAD0EC" w14:textId="77777777" w:rsidR="00B32DEF" w:rsidRDefault="00000000">
      <w:pPr>
        <w:numPr>
          <w:ilvl w:val="0"/>
          <w:numId w:val="50"/>
        </w:numPr>
        <w:shd w:val="clear" w:color="auto" w:fill="FFFFFF"/>
        <w:spacing w:before="180"/>
        <w:rPr>
          <w:rFonts w:ascii="Times New Roman" w:eastAsia="Times New Roman" w:hAnsi="Times New Roman" w:cs="Times New Roman"/>
        </w:rPr>
        <w:pPrChange w:id="2613" w:author="Holli Flanagan" w:date="2025-05-09T18:58:00Z">
          <w:pPr>
            <w:numPr>
              <w:numId w:val="29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w:t>
      </w:r>
      <w:ins w:id="2614" w:author="Holli Flanagan" w:date="2025-05-12T15:22:00Z">
        <w:r>
          <w:rPr>
            <w:rFonts w:ascii="Times New Roman" w:eastAsia="Times New Roman" w:hAnsi="Times New Roman" w:cs="Times New Roman"/>
            <w:color w:val="212529"/>
            <w:sz w:val="24"/>
            <w:szCs w:val="24"/>
          </w:rPr>
          <w:t>HTML</w:t>
        </w:r>
      </w:ins>
      <w:del w:id="2615"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is plain </w:t>
      </w:r>
      <w:ins w:id="2616" w:author="Holli Flanagan" w:date="2025-05-12T15:22:00Z">
        <w:r>
          <w:rPr>
            <w:rFonts w:ascii="Times New Roman" w:eastAsia="Times New Roman" w:hAnsi="Times New Roman" w:cs="Times New Roman"/>
            <w:color w:val="212529"/>
            <w:sz w:val="24"/>
            <w:szCs w:val="24"/>
          </w:rPr>
          <w:t>HTML</w:t>
        </w:r>
      </w:ins>
      <w:del w:id="2617"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w:t>
      </w:r>
    </w:p>
    <w:p w14:paraId="3AED9D9D" w14:textId="77777777" w:rsidR="00B32DEF" w:rsidRDefault="00000000">
      <w:pPr>
        <w:numPr>
          <w:ilvl w:val="0"/>
          <w:numId w:val="50"/>
        </w:numPr>
        <w:shd w:val="clear" w:color="auto" w:fill="FFFFFF"/>
        <w:rPr>
          <w:rFonts w:ascii="Times New Roman" w:eastAsia="Times New Roman" w:hAnsi="Times New Roman" w:cs="Times New Roman"/>
        </w:rPr>
        <w:pPrChange w:id="2618" w:author="Holli Flanagan" w:date="2025-05-09T18:58:00Z">
          <w:pPr>
            <w:numPr>
              <w:numId w:val="296"/>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The </w:t>
      </w:r>
      <w:ins w:id="2619" w:author="Holli Flanagan" w:date="2025-05-12T15:24:00Z">
        <w:r>
          <w:rPr>
            <w:rFonts w:ascii="Times New Roman" w:eastAsia="Times New Roman" w:hAnsi="Times New Roman" w:cs="Times New Roman"/>
            <w:color w:val="212529"/>
            <w:sz w:val="24"/>
            <w:szCs w:val="24"/>
          </w:rPr>
          <w:t>CSS</w:t>
        </w:r>
      </w:ins>
      <w:del w:id="2620"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is plain </w:t>
      </w:r>
      <w:ins w:id="2621" w:author="Holli Flanagan" w:date="2025-05-12T15:24:00Z">
        <w:r>
          <w:rPr>
            <w:rFonts w:ascii="Times New Roman" w:eastAsia="Times New Roman" w:hAnsi="Times New Roman" w:cs="Times New Roman"/>
            <w:color w:val="212529"/>
            <w:sz w:val="24"/>
            <w:szCs w:val="24"/>
          </w:rPr>
          <w:t>CSS</w:t>
        </w:r>
      </w:ins>
      <w:del w:id="2622"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w:t>
      </w:r>
    </w:p>
    <w:p w14:paraId="48C46C7F" w14:textId="77777777" w:rsidR="00B32DEF" w:rsidRDefault="00000000">
      <w:pPr>
        <w:numPr>
          <w:ilvl w:val="0"/>
          <w:numId w:val="50"/>
        </w:numPr>
        <w:shd w:val="clear" w:color="auto" w:fill="FFFFFF"/>
        <w:spacing w:after="300"/>
        <w:rPr>
          <w:rFonts w:ascii="Times New Roman" w:eastAsia="Times New Roman" w:hAnsi="Times New Roman" w:cs="Times New Roman"/>
        </w:rPr>
        <w:pPrChange w:id="2623" w:author="Holli Flanagan" w:date="2025-05-09T18:58:00Z">
          <w:pPr>
            <w:numPr>
              <w:numId w:val="29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212529"/>
          <w:sz w:val="24"/>
          <w:szCs w:val="24"/>
        </w:rPr>
        <w:t>ts</w:t>
      </w:r>
      <w:proofErr w:type="spellEnd"/>
      <w:r>
        <w:rPr>
          <w:rFonts w:ascii="Times New Roman" w:eastAsia="Times New Roman" w:hAnsi="Times New Roman" w:cs="Times New Roman"/>
          <w:color w:val="212529"/>
          <w:sz w:val="24"/>
          <w:szCs w:val="24"/>
        </w:rPr>
        <w:t xml:space="preserve"> file uses decorators to attach methods and properties of the class to the </w:t>
      </w:r>
      <w:ins w:id="2624" w:author="Holli Flanagan" w:date="2025-05-12T15:22:00Z">
        <w:r>
          <w:rPr>
            <w:rFonts w:ascii="Times New Roman" w:eastAsia="Times New Roman" w:hAnsi="Times New Roman" w:cs="Times New Roman"/>
            <w:color w:val="212529"/>
            <w:sz w:val="24"/>
            <w:szCs w:val="24"/>
          </w:rPr>
          <w:t>HTML</w:t>
        </w:r>
      </w:ins>
      <w:del w:id="2625"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by the element’s id attribute (I told you we would need it later). The finished product is compiled into a website that can be published on any web server.</w:t>
      </w:r>
    </w:p>
    <w:p w14:paraId="32832386" w14:textId="77777777" w:rsidR="00B32DEF" w:rsidRPr="00B32DEF" w:rsidRDefault="00000000">
      <w:pPr>
        <w:pStyle w:val="Heading2"/>
        <w:rPr>
          <w:rPrChange w:id="2626" w:author="Holli Flanagan" w:date="2025-05-12T14:42:00Z">
            <w:rPr>
              <w:sz w:val="34"/>
              <w:szCs w:val="34"/>
            </w:rPr>
          </w:rPrChange>
        </w:rPr>
        <w:pPrChange w:id="2627" w:author="Holli Flanagan" w:date="2025-05-12T14:42:00Z">
          <w:pPr>
            <w:pStyle w:val="Heading2"/>
            <w:keepNext w:val="0"/>
            <w:keepLines w:val="0"/>
          </w:pPr>
        </w:pPrChange>
      </w:pPr>
      <w:bookmarkStart w:id="2628" w:name="_jaziilk3jubz" w:colFirst="0" w:colLast="0"/>
      <w:bookmarkEnd w:id="2628"/>
      <w:r>
        <w:rPr>
          <w:rPrChange w:id="2629" w:author="Holli Flanagan" w:date="2025-05-12T14:42:00Z">
            <w:rPr>
              <w:sz w:val="34"/>
              <w:szCs w:val="34"/>
            </w:rPr>
          </w:rPrChange>
        </w:rPr>
        <w:t>Getting Started with Webz</w:t>
      </w:r>
    </w:p>
    <w:p w14:paraId="6BF687E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get started, we need to install the Webz command line tool from </w:t>
      </w:r>
      <w:commentRangeStart w:id="2630"/>
      <w:r>
        <w:rPr>
          <w:rFonts w:ascii="Times New Roman" w:eastAsia="Times New Roman" w:hAnsi="Times New Roman" w:cs="Times New Roman"/>
          <w:color w:val="212529"/>
          <w:sz w:val="24"/>
          <w:szCs w:val="24"/>
        </w:rPr>
        <w:t>NPM</w:t>
      </w:r>
      <w:commentRangeEnd w:id="2630"/>
      <w:r>
        <w:commentReference w:id="2630"/>
      </w:r>
      <w:r>
        <w:rPr>
          <w:rFonts w:ascii="Times New Roman" w:eastAsia="Times New Roman" w:hAnsi="Times New Roman" w:cs="Times New Roman"/>
          <w:color w:val="212529"/>
          <w:sz w:val="24"/>
          <w:szCs w:val="24"/>
        </w:rPr>
        <w:t>.</w:t>
      </w:r>
    </w:p>
    <w:p w14:paraId="6BC94412"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i</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boots-edu/webz-cli</w:t>
      </w:r>
    </w:p>
    <w:p w14:paraId="2345509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To create a new project called </w:t>
      </w:r>
      <w:ins w:id="2631" w:author="Holli Flanagan" w:date="2025-05-12T15: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Example Project,</w:t>
      </w:r>
      <w:ins w:id="2632" w:author="Holli Flanagan" w:date="2025-05-12T15: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can use the cli to build (scaffold) the code.</w:t>
      </w:r>
    </w:p>
    <w:p w14:paraId="35307F0D"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first-example</w:t>
      </w:r>
    </w:p>
    <w:p w14:paraId="2086EE4A" w14:textId="77777777" w:rsidR="00B32DEF" w:rsidRDefault="00000000">
      <w:pPr>
        <w:shd w:val="clear" w:color="auto" w:fill="FFFFFF"/>
        <w:spacing w:after="240"/>
        <w:rPr>
          <w:del w:id="2633" w:author="Holli Flanagan" w:date="2025-05-12T15:30:00Z"/>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creates a fully working website with one component in it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w:t>
      </w:r>
      <w:ins w:id="2634" w:author="Holli Flanagan" w:date="2025-05-12T15:30:00Z">
        <w:r>
          <w:rPr>
            <w:rFonts w:ascii="Times New Roman" w:eastAsia="Times New Roman" w:hAnsi="Times New Roman" w:cs="Times New Roman"/>
            <w:color w:val="212529"/>
            <w:sz w:val="24"/>
            <w:szCs w:val="24"/>
          </w:rPr>
          <w:t xml:space="preserve"> and </w:t>
        </w:r>
      </w:ins>
    </w:p>
    <w:p w14:paraId="73705B2E" w14:textId="77777777" w:rsidR="00B32DEF" w:rsidRDefault="00000000">
      <w:pPr>
        <w:shd w:val="clear" w:color="auto" w:fill="FFFFFF"/>
        <w:spacing w:after="240"/>
        <w:rPr>
          <w:rFonts w:ascii="Times New Roman" w:eastAsia="Times New Roman" w:hAnsi="Times New Roman" w:cs="Times New Roman"/>
          <w:color w:val="212529"/>
          <w:sz w:val="24"/>
          <w:szCs w:val="24"/>
        </w:rPr>
      </w:pPr>
      <w:del w:id="2635" w:author="Holli Flanagan" w:date="2025-05-12T15:30:00Z">
        <w:r>
          <w:rPr>
            <w:rFonts w:ascii="Times New Roman" w:eastAsia="Times New Roman" w:hAnsi="Times New Roman" w:cs="Times New Roman"/>
            <w:color w:val="212529"/>
            <w:sz w:val="24"/>
            <w:szCs w:val="24"/>
          </w:rPr>
          <w:delText xml:space="preserve">This </w:delText>
        </w:r>
      </w:del>
      <w:r>
        <w:rPr>
          <w:rFonts w:ascii="Times New Roman" w:eastAsia="Times New Roman" w:hAnsi="Times New Roman" w:cs="Times New Roman"/>
          <w:color w:val="212529"/>
          <w:sz w:val="24"/>
          <w:szCs w:val="24"/>
        </w:rPr>
        <w:t xml:space="preserve">installs a basic Webz project with a single component in it that you can edit, and a lot of support files that you can ignore. You are only interested in what is inside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/app folder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\app on Windows)</w:t>
      </w:r>
      <w:ins w:id="2636" w:author="Holli Flanagan" w:date="2025-05-12T15:30:00Z">
        <w:r>
          <w:rPr>
            <w:rFonts w:ascii="Times New Roman" w:eastAsia="Times New Roman" w:hAnsi="Times New Roman" w:cs="Times New Roman"/>
            <w:color w:val="212529"/>
            <w:sz w:val="24"/>
            <w:szCs w:val="24"/>
          </w:rPr>
          <w:t>.</w:t>
        </w:r>
      </w:ins>
    </w:p>
    <w:p w14:paraId="3866ECC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Webz is a component-based system. Individual elements should be broken up into components and attached to the web document in the constructor. If we navigate to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/app folder at a command prompt, we can add more components using the CLI interface.</w:t>
      </w:r>
    </w:p>
    <w:p w14:paraId="5F9715F7"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fancy-image</w:t>
      </w:r>
    </w:p>
    <w:p w14:paraId="423285F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will create a folder with </w:t>
      </w:r>
      <w:proofErr w:type="gramStart"/>
      <w:r>
        <w:rPr>
          <w:rFonts w:ascii="Times New Roman" w:eastAsia="Times New Roman" w:hAnsi="Times New Roman" w:cs="Times New Roman"/>
          <w:color w:val="212529"/>
          <w:sz w:val="24"/>
          <w:szCs w:val="24"/>
        </w:rPr>
        <w:t>the 4</w:t>
      </w:r>
      <w:proofErr w:type="gramEnd"/>
      <w:r>
        <w:rPr>
          <w:rFonts w:ascii="Times New Roman" w:eastAsia="Times New Roman" w:hAnsi="Times New Roman" w:cs="Times New Roman"/>
          <w:color w:val="212529"/>
          <w:sz w:val="24"/>
          <w:szCs w:val="24"/>
        </w:rPr>
        <w:t xml:space="preserve"> files in it (</w:t>
      </w:r>
      <w:del w:id="2637" w:author="Holli Flanagan" w:date="2025-05-12T15:30:00Z">
        <w:r>
          <w:rPr>
            <w:rFonts w:ascii="Times New Roman" w:eastAsia="Times New Roman" w:hAnsi="Times New Roman" w:cs="Times New Roman"/>
            <w:color w:val="212529"/>
            <w:sz w:val="24"/>
            <w:szCs w:val="24"/>
          </w:rPr>
          <w:delText>J</w:delText>
        </w:r>
      </w:del>
      <w:ins w:id="2638" w:author="Holli Flanagan" w:date="2025-05-12T15:30:00Z">
        <w:r>
          <w:rPr>
            <w:rFonts w:ascii="Times New Roman" w:eastAsia="Times New Roman" w:hAnsi="Times New Roman" w:cs="Times New Roman"/>
            <w:color w:val="212529"/>
            <w:sz w:val="24"/>
            <w:szCs w:val="24"/>
          </w:rPr>
          <w:t>j</w:t>
        </w:r>
      </w:ins>
      <w:r>
        <w:rPr>
          <w:rFonts w:ascii="Times New Roman" w:eastAsia="Times New Roman" w:hAnsi="Times New Roman" w:cs="Times New Roman"/>
          <w:color w:val="212529"/>
          <w:sz w:val="24"/>
          <w:szCs w:val="24"/>
        </w:rPr>
        <w:t xml:space="preserve">ust like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w:t>
      </w:r>
      <w:ins w:id="2639" w:author="Holli Flanagan" w:date="2025-05-12T15:30:00Z">
        <w:r>
          <w:rPr>
            <w:rFonts w:ascii="Times New Roman" w:eastAsia="Times New Roman" w:hAnsi="Times New Roman" w:cs="Times New Roman"/>
            <w:color w:val="212529"/>
            <w:sz w:val="24"/>
            <w:szCs w:val="24"/>
          </w:rPr>
          <w:t>.</w:t>
        </w:r>
      </w:ins>
    </w:p>
    <w:p w14:paraId="274B0BE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4752D86" wp14:editId="3E602A99">
            <wp:extent cx="3409950" cy="2276475"/>
            <wp:effectExtent l="9525" t="9525" r="9525" b="9525"/>
            <wp:docPr id="87"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77"/>
                    <a:srcRect/>
                    <a:stretch>
                      <a:fillRect/>
                    </a:stretch>
                  </pic:blipFill>
                  <pic:spPr>
                    <a:xfrm>
                      <a:off x="0" y="0"/>
                      <a:ext cx="3409950" cy="2276475"/>
                    </a:xfrm>
                    <a:prstGeom prst="rect">
                      <a:avLst/>
                    </a:prstGeom>
                    <a:ln w="9525">
                      <a:solidFill>
                        <a:srgbClr val="DDDDDD"/>
                      </a:solidFill>
                      <a:prstDash val="solid"/>
                    </a:ln>
                  </pic:spPr>
                </pic:pic>
              </a:graphicData>
            </a:graphic>
          </wp:inline>
        </w:drawing>
      </w:r>
    </w:p>
    <w:p w14:paraId="0514AAB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Here you can see the structure created for us. This does not attach the component to anything, it just creates the files for us. To add the </w:t>
      </w:r>
      <w:commentRangeStart w:id="2640"/>
      <w:proofErr w:type="spellStart"/>
      <w:r>
        <w:rPr>
          <w:rFonts w:ascii="Times New Roman" w:eastAsia="Times New Roman" w:hAnsi="Times New Roman" w:cs="Times New Roman"/>
          <w:color w:val="212529"/>
          <w:sz w:val="24"/>
          <w:szCs w:val="24"/>
        </w:rPr>
        <w:t>FancyImageComponent</w:t>
      </w:r>
      <w:proofErr w:type="spellEnd"/>
      <w:r>
        <w:rPr>
          <w:rFonts w:ascii="Times New Roman" w:eastAsia="Times New Roman" w:hAnsi="Times New Roman" w:cs="Times New Roman"/>
          <w:color w:val="212529"/>
          <w:sz w:val="24"/>
          <w:szCs w:val="24"/>
        </w:rPr>
        <w:t xml:space="preserve"> </w:t>
      </w:r>
      <w:commentRangeEnd w:id="2640"/>
      <w:r>
        <w:commentReference w:id="2640"/>
      </w:r>
      <w:r>
        <w:rPr>
          <w:rFonts w:ascii="Times New Roman" w:eastAsia="Times New Roman" w:hAnsi="Times New Roman" w:cs="Times New Roman"/>
          <w:color w:val="212529"/>
          <w:sz w:val="24"/>
          <w:szCs w:val="24"/>
        </w:rPr>
        <w:t xml:space="preserve">somewhere inside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 xml:space="preserve"> we edit the files for </w:t>
      </w:r>
      <w:proofErr w:type="spellStart"/>
      <w:r>
        <w:rPr>
          <w:rFonts w:ascii="Times New Roman" w:eastAsia="Times New Roman" w:hAnsi="Times New Roman" w:cs="Times New Roman"/>
          <w:color w:val="212529"/>
          <w:sz w:val="24"/>
          <w:szCs w:val="24"/>
        </w:rPr>
        <w:t>MainComponent</w:t>
      </w:r>
      <w:proofErr w:type="spellEnd"/>
      <w:ins w:id="2641" w:author="Holli Flanagan" w:date="2025-05-12T15:31:00Z">
        <w:r>
          <w:rPr>
            <w:rFonts w:ascii="Times New Roman" w:eastAsia="Times New Roman" w:hAnsi="Times New Roman" w:cs="Times New Roman"/>
            <w:color w:val="212529"/>
            <w:sz w:val="24"/>
            <w:szCs w:val="24"/>
          </w:rPr>
          <w:t>.</w:t>
        </w:r>
      </w:ins>
    </w:p>
    <w:p w14:paraId="04E4C88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First the </w:t>
      </w:r>
      <w:ins w:id="2642" w:author="Holli Flanagan" w:date="2025-05-12T15:22:00Z">
        <w:r>
          <w:rPr>
            <w:rFonts w:ascii="Times New Roman" w:eastAsia="Times New Roman" w:hAnsi="Times New Roman" w:cs="Times New Roman"/>
            <w:color w:val="212529"/>
            <w:sz w:val="24"/>
            <w:szCs w:val="24"/>
          </w:rPr>
          <w:t>HTML</w:t>
        </w:r>
      </w:ins>
      <w:del w:id="2643"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(note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is where the new component will go (</w:t>
      </w:r>
      <w:r>
        <w:rPr>
          <w:rFonts w:ascii="Times New Roman" w:eastAsia="Times New Roman" w:hAnsi="Times New Roman" w:cs="Times New Roman"/>
          <w:color w:val="D63384"/>
          <w:sz w:val="21"/>
          <w:szCs w:val="21"/>
          <w:shd w:val="clear" w:color="auto" w:fill="F5F6FA"/>
        </w:rPr>
        <w:t>image-holder</w:t>
      </w:r>
      <w:r>
        <w:rPr>
          <w:rFonts w:ascii="Times New Roman" w:eastAsia="Times New Roman" w:hAnsi="Times New Roman" w:cs="Times New Roman"/>
          <w:color w:val="212529"/>
          <w:sz w:val="24"/>
          <w:szCs w:val="24"/>
        </w:rPr>
        <w:t>). The buttons are to allow us to navigate later in the example):</w:t>
      </w:r>
    </w:p>
    <w:p w14:paraId="57EDAB6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3D639E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And the typescript class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w:t>
      </w:r>
    </w:p>
    <w:p w14:paraId="5C7853C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F337CC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div </w:t>
      </w:r>
      <w:r>
        <w:rPr>
          <w:rFonts w:ascii="Times New Roman" w:eastAsia="Times New Roman" w:hAnsi="Times New Roman" w:cs="Times New Roman"/>
          <w:color w:val="D63384"/>
          <w:sz w:val="21"/>
          <w:szCs w:val="21"/>
          <w:shd w:val="clear" w:color="auto" w:fill="F5F6FA"/>
        </w:rPr>
        <w:t>#image-holder</w:t>
      </w:r>
      <w:r>
        <w:rPr>
          <w:rFonts w:ascii="Times New Roman" w:eastAsia="Times New Roman" w:hAnsi="Times New Roman" w:cs="Times New Roman"/>
          <w:color w:val="212529"/>
          <w:sz w:val="24"/>
          <w:szCs w:val="24"/>
        </w:rPr>
        <w:t xml:space="preserve"> is where we attach our component. We have also added two buttons which we can use to control our fancy image component.</w:t>
      </w:r>
    </w:p>
    <w:p w14:paraId="45466C3B"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run this to make sure it </w:t>
      </w:r>
      <w:ins w:id="2644" w:author="Holli Flanagan" w:date="2025-05-12T15:31:00Z">
        <w:r>
          <w:rPr>
            <w:rFonts w:ascii="Times New Roman" w:eastAsia="Times New Roman" w:hAnsi="Times New Roman" w:cs="Times New Roman"/>
            <w:color w:val="212529"/>
            <w:sz w:val="24"/>
            <w:szCs w:val="24"/>
            <w:highlight w:val="white"/>
          </w:rPr>
          <w:t>works</w:t>
        </w:r>
      </w:ins>
      <w:del w:id="2645" w:author="Holli Flanagan" w:date="2025-05-12T15:31:00Z">
        <w:r>
          <w:rPr>
            <w:rFonts w:ascii="Times New Roman" w:eastAsia="Times New Roman" w:hAnsi="Times New Roman" w:cs="Times New Roman"/>
            <w:color w:val="212529"/>
            <w:sz w:val="24"/>
            <w:szCs w:val="24"/>
            <w:highlight w:val="white"/>
          </w:rPr>
          <w:delText>worked</w:delText>
        </w:r>
      </w:del>
      <w:r>
        <w:rPr>
          <w:rFonts w:ascii="Times New Roman" w:eastAsia="Times New Roman" w:hAnsi="Times New Roman" w:cs="Times New Roman"/>
          <w:color w:val="212529"/>
          <w:sz w:val="24"/>
          <w:szCs w:val="24"/>
          <w:highlight w:val="white"/>
        </w:rPr>
        <w:t xml:space="preserve"> with </w:t>
      </w:r>
      <w:proofErr w:type="spellStart"/>
      <w:r>
        <w:rPr>
          <w:rFonts w:ascii="Times New Roman" w:eastAsia="Times New Roman" w:hAnsi="Times New Roman" w:cs="Times New Roman"/>
          <w:color w:val="212529"/>
          <w:sz w:val="24"/>
          <w:szCs w:val="24"/>
          <w:highlight w:val="white"/>
        </w:rPr>
        <w:t>npm</w:t>
      </w:r>
      <w:proofErr w:type="spellEnd"/>
      <w:r>
        <w:rPr>
          <w:rFonts w:ascii="Times New Roman" w:eastAsia="Times New Roman" w:hAnsi="Times New Roman" w:cs="Times New Roman"/>
          <w:color w:val="212529"/>
          <w:sz w:val="24"/>
          <w:szCs w:val="24"/>
          <w:highlight w:val="white"/>
        </w:rPr>
        <w:t xml:space="preserve"> run start. We should see the default text for fancy-image and </w:t>
      </w:r>
      <w:del w:id="2646" w:author="Holli Flanagan" w:date="2025-05-12T15:31:00Z">
        <w:r>
          <w:rPr>
            <w:rFonts w:ascii="Times New Roman" w:eastAsia="Times New Roman" w:hAnsi="Times New Roman" w:cs="Times New Roman"/>
            <w:color w:val="212529"/>
            <w:sz w:val="24"/>
            <w:szCs w:val="24"/>
            <w:highlight w:val="white"/>
          </w:rPr>
          <w:delText xml:space="preserve">2 </w:delText>
        </w:r>
      </w:del>
      <w:ins w:id="2647" w:author="Holli Flanagan" w:date="2025-05-12T15:31:00Z">
        <w:r>
          <w:rPr>
            <w:rFonts w:ascii="Times New Roman" w:eastAsia="Times New Roman" w:hAnsi="Times New Roman" w:cs="Times New Roman"/>
            <w:color w:val="212529"/>
            <w:sz w:val="24"/>
            <w:szCs w:val="24"/>
            <w:highlight w:val="white"/>
          </w:rPr>
          <w:t xml:space="preserve">two </w:t>
        </w:r>
      </w:ins>
      <w:r>
        <w:rPr>
          <w:rFonts w:ascii="Times New Roman" w:eastAsia="Times New Roman" w:hAnsi="Times New Roman" w:cs="Times New Roman"/>
          <w:color w:val="212529"/>
          <w:sz w:val="24"/>
          <w:szCs w:val="24"/>
          <w:highlight w:val="white"/>
        </w:rPr>
        <w:t>buttons on the screen.</w:t>
      </w:r>
    </w:p>
    <w:p w14:paraId="39B2E50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will add the </w:t>
      </w:r>
      <w:ins w:id="2648" w:author="Holli Flanagan" w:date="2025-05-12T15:22:00Z">
        <w:r>
          <w:rPr>
            <w:rFonts w:ascii="Times New Roman" w:eastAsia="Times New Roman" w:hAnsi="Times New Roman" w:cs="Times New Roman"/>
            <w:color w:val="212529"/>
            <w:sz w:val="24"/>
            <w:szCs w:val="24"/>
          </w:rPr>
          <w:t>HTML</w:t>
        </w:r>
      </w:ins>
      <w:del w:id="2649"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and </w:t>
      </w:r>
      <w:ins w:id="2650" w:author="Holli Flanagan" w:date="2025-05-12T15:24:00Z">
        <w:r>
          <w:rPr>
            <w:rFonts w:ascii="Times New Roman" w:eastAsia="Times New Roman" w:hAnsi="Times New Roman" w:cs="Times New Roman"/>
            <w:color w:val="212529"/>
            <w:sz w:val="24"/>
            <w:szCs w:val="24"/>
          </w:rPr>
          <w:t>CSS</w:t>
        </w:r>
      </w:ins>
      <w:del w:id="2651"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for the </w:t>
      </w:r>
      <w:commentRangeStart w:id="2652"/>
      <w:r>
        <w:rPr>
          <w:rFonts w:ascii="Times New Roman" w:eastAsia="Times New Roman" w:hAnsi="Times New Roman" w:cs="Times New Roman"/>
          <w:color w:val="212529"/>
          <w:sz w:val="24"/>
          <w:szCs w:val="24"/>
        </w:rPr>
        <w:t>fancy-image component</w:t>
      </w:r>
      <w:commentRangeEnd w:id="2652"/>
      <w:r>
        <w:commentReference w:id="2652"/>
      </w:r>
      <w:r>
        <w:rPr>
          <w:rFonts w:ascii="Times New Roman" w:eastAsia="Times New Roman" w:hAnsi="Times New Roman" w:cs="Times New Roman"/>
          <w:color w:val="212529"/>
          <w:sz w:val="24"/>
          <w:szCs w:val="24"/>
        </w:rPr>
        <w:t>. We will also put two images</w:t>
      </w:r>
      <w:ins w:id="2653" w:author="Holli Flanagan" w:date="2025-05-12T15:32:00Z">
        <w:r>
          <w:rPr>
            <w:rFonts w:ascii="Times New Roman" w:eastAsia="Times New Roman" w:hAnsi="Times New Roman" w:cs="Times New Roman"/>
            <w:color w:val="212529"/>
            <w:sz w:val="24"/>
            <w:szCs w:val="24"/>
          </w:rPr>
          <w:t>—</w:t>
        </w:r>
      </w:ins>
      <w:del w:id="2654" w:author="Holli Flanagan" w:date="2025-05-12T15:32: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img1.jpg and img2.jpg</w:t>
      </w:r>
      <w:ins w:id="2655" w:author="Holli Flanagan" w:date="2025-05-12T15:32:00Z">
        <w:r>
          <w:rPr>
            <w:rFonts w:ascii="Times New Roman" w:eastAsia="Times New Roman" w:hAnsi="Times New Roman" w:cs="Times New Roman"/>
            <w:color w:val="212529"/>
            <w:sz w:val="24"/>
            <w:szCs w:val="24"/>
          </w:rPr>
          <w:t>—</w:t>
        </w:r>
      </w:ins>
      <w:del w:id="2656" w:author="Holli Flanagan" w:date="2025-05-12T15:32: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into the assets folder.</w:t>
      </w:r>
    </w:p>
    <w:p w14:paraId="1F09365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Replace the </w:t>
      </w:r>
      <w:ins w:id="2657" w:author="Holli Flanagan" w:date="2025-05-12T15:22:00Z">
        <w:r>
          <w:rPr>
            <w:rFonts w:ascii="Times New Roman" w:eastAsia="Times New Roman" w:hAnsi="Times New Roman" w:cs="Times New Roman"/>
            <w:color w:val="212529"/>
            <w:sz w:val="24"/>
            <w:szCs w:val="24"/>
          </w:rPr>
          <w:t>HTML</w:t>
        </w:r>
      </w:ins>
      <w:del w:id="2658"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with:</w:t>
      </w:r>
    </w:p>
    <w:p w14:paraId="3F7606DD"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id="image"&gt;&lt;/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188038"/>
          <w:sz w:val="24"/>
          <w:szCs w:val="24"/>
        </w:rPr>
        <w:t>&gt;</w:t>
      </w:r>
    </w:p>
    <w:p w14:paraId="2DF217A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Add CSS to set its size:</w:t>
      </w:r>
    </w:p>
    <w:p w14:paraId="3B82A44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E4471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 we have a place for our image, and we have set its size. What we want to do is have a variable in our class that is the name of the image we want to display: the </w:t>
      </w:r>
      <w:proofErr w:type="spellStart"/>
      <w:r>
        <w:rPr>
          <w:rFonts w:ascii="Times New Roman" w:eastAsia="Times New Roman" w:hAnsi="Times New Roman" w:cs="Times New Roman"/>
          <w:color w:val="D63384"/>
          <w:sz w:val="21"/>
          <w:szCs w:val="21"/>
          <w:shd w:val="clear" w:color="auto" w:fill="F5F6FA"/>
        </w:rPr>
        <w:t>imagePath</w:t>
      </w:r>
      <w:proofErr w:type="spellEnd"/>
      <w:r>
        <w:rPr>
          <w:rFonts w:ascii="Times New Roman" w:eastAsia="Times New Roman" w:hAnsi="Times New Roman" w:cs="Times New Roman"/>
          <w:color w:val="212529"/>
          <w:sz w:val="24"/>
          <w:szCs w:val="24"/>
        </w:rPr>
        <w:t xml:space="preserve"> property in the following code. Here in this online version of the book, we use the path </w:t>
      </w:r>
      <w:r>
        <w:rPr>
          <w:rFonts w:ascii="Times New Roman" w:eastAsia="Times New Roman" w:hAnsi="Times New Roman" w:cs="Times New Roman"/>
          <w:color w:val="D63384"/>
          <w:sz w:val="21"/>
          <w:szCs w:val="21"/>
          <w:shd w:val="clear" w:color="auto" w:fill="F5F6FA"/>
        </w:rPr>
        <w:t>../../assets/images/pet-ada.jpg</w:t>
      </w:r>
      <w:r>
        <w:rPr>
          <w:rFonts w:ascii="Times New Roman" w:eastAsia="Times New Roman" w:hAnsi="Times New Roman" w:cs="Times New Roman"/>
          <w:color w:val="212529"/>
          <w:sz w:val="24"/>
          <w:szCs w:val="24"/>
        </w:rPr>
        <w:t xml:space="preserve">; but you would be able to use </w:t>
      </w:r>
      <w:r>
        <w:rPr>
          <w:rFonts w:ascii="Times New Roman" w:eastAsia="Times New Roman" w:hAnsi="Times New Roman" w:cs="Times New Roman"/>
          <w:color w:val="D63384"/>
          <w:sz w:val="21"/>
          <w:szCs w:val="21"/>
          <w:shd w:val="clear" w:color="auto" w:fill="F5F6FA"/>
        </w:rPr>
        <w:t>assets/images/pet-ada.jpg</w:t>
      </w:r>
      <w:r>
        <w:rPr>
          <w:rFonts w:ascii="Times New Roman" w:eastAsia="Times New Roman" w:hAnsi="Times New Roman" w:cs="Times New Roman"/>
          <w:color w:val="212529"/>
          <w:sz w:val="24"/>
          <w:szCs w:val="24"/>
        </w:rPr>
        <w:t xml:space="preserve"> in your local environment (as long as you place a file named </w:t>
      </w:r>
      <w:r>
        <w:rPr>
          <w:rFonts w:ascii="Times New Roman" w:eastAsia="Times New Roman" w:hAnsi="Times New Roman" w:cs="Times New Roman"/>
          <w:color w:val="D63384"/>
          <w:sz w:val="21"/>
          <w:szCs w:val="21"/>
          <w:shd w:val="clear" w:color="auto" w:fill="F5F6FA"/>
        </w:rPr>
        <w:t>pet-ada.jpg</w:t>
      </w:r>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assets/images</w:t>
      </w:r>
      <w:r>
        <w:rPr>
          <w:rFonts w:ascii="Times New Roman" w:eastAsia="Times New Roman" w:hAnsi="Times New Roman" w:cs="Times New Roman"/>
          <w:color w:val="212529"/>
          <w:sz w:val="24"/>
          <w:szCs w:val="24"/>
        </w:rPr>
        <w:t xml:space="preserve"> folder).</w:t>
      </w:r>
    </w:p>
    <w:p w14:paraId="5988831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19F09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connect </w:t>
      </w:r>
      <w:ins w:id="2659" w:author="Holli Flanagan" w:date="2025-05-12T15:22:00Z">
        <w:r>
          <w:rPr>
            <w:rFonts w:ascii="Times New Roman" w:eastAsia="Times New Roman" w:hAnsi="Times New Roman" w:cs="Times New Roman"/>
            <w:color w:val="212529"/>
            <w:sz w:val="24"/>
            <w:szCs w:val="24"/>
          </w:rPr>
          <w:t>HTML</w:t>
        </w:r>
      </w:ins>
      <w:del w:id="2660"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elements and class properties, we use typescript decorators to specify how to attach that variable to the </w:t>
      </w:r>
      <w:ins w:id="2661" w:author="Holli Flanagan" w:date="2025-05-12T15:22:00Z">
        <w:r>
          <w:rPr>
            <w:rFonts w:ascii="Times New Roman" w:eastAsia="Times New Roman" w:hAnsi="Times New Roman" w:cs="Times New Roman"/>
            <w:color w:val="212529"/>
            <w:sz w:val="24"/>
            <w:szCs w:val="24"/>
          </w:rPr>
          <w:t>HTML</w:t>
        </w:r>
      </w:ins>
      <w:del w:id="2662"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In this case we want to set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 xml:space="preserve"> attribute of the element with </w:t>
      </w:r>
      <w:proofErr w:type="gramStart"/>
      <w:r>
        <w:rPr>
          <w:rFonts w:ascii="Times New Roman" w:eastAsia="Times New Roman" w:hAnsi="Times New Roman" w:cs="Times New Roman"/>
          <w:color w:val="212529"/>
          <w:sz w:val="24"/>
          <w:szCs w:val="24"/>
        </w:rPr>
        <w:t>id</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This will cause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 xml:space="preserve"> attribute of the element with </w:t>
      </w:r>
      <w:proofErr w:type="gramStart"/>
      <w:r>
        <w:rPr>
          <w:rFonts w:ascii="Times New Roman" w:eastAsia="Times New Roman" w:hAnsi="Times New Roman" w:cs="Times New Roman"/>
          <w:color w:val="212529"/>
          <w:sz w:val="24"/>
          <w:szCs w:val="24"/>
        </w:rPr>
        <w:t>id</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to contain the text in the member property </w:t>
      </w:r>
      <w:proofErr w:type="spellStart"/>
      <w:r>
        <w:rPr>
          <w:rFonts w:ascii="Times New Roman" w:eastAsia="Times New Roman" w:hAnsi="Times New Roman" w:cs="Times New Roman"/>
          <w:color w:val="D63384"/>
          <w:sz w:val="21"/>
          <w:szCs w:val="21"/>
          <w:shd w:val="clear" w:color="auto" w:fill="F5F6FA"/>
        </w:rPr>
        <w:t>imagePath</w:t>
      </w:r>
      <w:proofErr w:type="spellEnd"/>
      <w:r>
        <w:rPr>
          <w:rFonts w:ascii="Times New Roman" w:eastAsia="Times New Roman" w:hAnsi="Times New Roman" w:cs="Times New Roman"/>
          <w:color w:val="212529"/>
          <w:sz w:val="24"/>
          <w:szCs w:val="24"/>
        </w:rPr>
        <w:t>.</w:t>
      </w:r>
    </w:p>
    <w:p w14:paraId="2F304FB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B6DE38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If you run this code with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start</w:t>
      </w:r>
      <w:r>
        <w:rPr>
          <w:rFonts w:ascii="Times New Roman" w:eastAsia="Times New Roman" w:hAnsi="Times New Roman" w:cs="Times New Roman"/>
          <w:color w:val="212529"/>
          <w:sz w:val="24"/>
          <w:szCs w:val="24"/>
        </w:rPr>
        <w:t xml:space="preserve"> you will see the image displayed.</w:t>
      </w:r>
    </w:p>
    <w:p w14:paraId="71BFCFDF"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Let’s see the new example so far:</w:t>
      </w:r>
    </w:p>
    <w:p w14:paraId="66967FA4"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6ABAA7E"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72B87D89"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id="image-holder"&gt;&lt;/div&gt;</w:t>
      </w:r>
    </w:p>
    <w:p w14:paraId="2AB4E1D7"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br</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p>
    <w:p w14:paraId="7848AC53"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&lt;button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w:t>
      </w:r>
      <w:proofErr w:type="spellStart"/>
      <w:r>
        <w:rPr>
          <w:rFonts w:ascii="Times New Roman" w:eastAsia="Times New Roman" w:hAnsi="Times New Roman" w:cs="Times New Roman"/>
          <w:color w:val="188038"/>
          <w:sz w:val="24"/>
          <w:szCs w:val="24"/>
        </w:rPr>
        <w:t>prev</w:t>
      </w:r>
      <w:proofErr w:type="spellEnd"/>
      <w:r>
        <w:rPr>
          <w:rFonts w:ascii="Times New Roman" w:eastAsia="Times New Roman" w:hAnsi="Times New Roman" w:cs="Times New Roman"/>
          <w:color w:val="188038"/>
          <w:sz w:val="24"/>
          <w:szCs w:val="24"/>
        </w:rPr>
        <w:t>"&gt;Previous&lt;/button&gt;</w:t>
      </w:r>
    </w:p>
    <w:p w14:paraId="1707E756"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&lt;button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id="next"&gt;Next&lt;/button&gt;</w:t>
      </w:r>
    </w:p>
    <w:p w14:paraId="25429966"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fancy-</w:t>
      </w:r>
      <w:proofErr w:type="spellStart"/>
      <w:proofErr w:type="gramStart"/>
      <w:r>
        <w:rPr>
          <w:rFonts w:ascii="Times New Roman" w:eastAsia="Times New Roman" w:hAnsi="Times New Roman" w:cs="Times New Roman"/>
          <w:color w:val="777777"/>
          <w:sz w:val="21"/>
          <w:szCs w:val="21"/>
          <w:highlight w:val="white"/>
        </w:rPr>
        <w:t>image.component</w:t>
      </w:r>
      <w:proofErr w:type="gramEnd"/>
      <w:r>
        <w:rPr>
          <w:rFonts w:ascii="Times New Roman" w:eastAsia="Times New Roman" w:hAnsi="Times New Roman" w:cs="Times New Roman"/>
          <w:color w:val="777777"/>
          <w:sz w:val="21"/>
          <w:szCs w:val="21"/>
          <w:highlight w:val="white"/>
        </w:rPr>
        <w:t>.ts</w:t>
      </w:r>
      <w:proofErr w:type="spellEnd"/>
    </w:p>
    <w:p w14:paraId="070398A7"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003F3CB"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fancy-image.component.html</w:t>
      </w:r>
    </w:p>
    <w:p w14:paraId="22AC8445"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id="image"&gt;&lt;/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188038"/>
          <w:sz w:val="24"/>
          <w:szCs w:val="24"/>
        </w:rPr>
        <w:t>&gt;</w:t>
      </w:r>
    </w:p>
    <w:p w14:paraId="4F5B1685"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Fancy-image.component.css</w:t>
      </w:r>
    </w:p>
    <w:p w14:paraId="747BC2C8"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AEC6406" w14:textId="77777777" w:rsidR="00B32DEF" w:rsidRPr="00B32DEF" w:rsidRDefault="00000000">
      <w:pPr>
        <w:pStyle w:val="Heading2"/>
        <w:rPr>
          <w:rPrChange w:id="2663" w:author="Holli Flanagan" w:date="2025-05-12T14:42:00Z">
            <w:rPr>
              <w:sz w:val="34"/>
              <w:szCs w:val="34"/>
            </w:rPr>
          </w:rPrChange>
        </w:rPr>
        <w:pPrChange w:id="2664" w:author="Holli Flanagan" w:date="2025-05-12T14:42:00Z">
          <w:pPr>
            <w:pStyle w:val="Heading2"/>
            <w:keepNext w:val="0"/>
            <w:keepLines w:val="0"/>
          </w:pPr>
        </w:pPrChange>
      </w:pPr>
      <w:bookmarkStart w:id="2665" w:name="_kbzwa7q4gpo5" w:colFirst="0" w:colLast="0"/>
      <w:bookmarkEnd w:id="2665"/>
      <w:r>
        <w:rPr>
          <w:rPrChange w:id="2666" w:author="Holli Flanagan" w:date="2025-05-12T14:42:00Z">
            <w:rPr>
              <w:sz w:val="34"/>
              <w:szCs w:val="34"/>
            </w:rPr>
          </w:rPrChange>
        </w:rPr>
        <w:t>Decorator transforms</w:t>
      </w:r>
    </w:p>
    <w:p w14:paraId="69C60D4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While this is nice, I would rather use a numeric value (</w:t>
      </w:r>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2</w:t>
      </w:r>
      <w:r>
        <w:rPr>
          <w:rFonts w:ascii="Times New Roman" w:eastAsia="Times New Roman" w:hAnsi="Times New Roman" w:cs="Times New Roman"/>
          <w:color w:val="212529"/>
          <w:sz w:val="24"/>
          <w:szCs w:val="24"/>
        </w:rPr>
        <w:t xml:space="preserve">) to select my image. I can do that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 by using a custom </w:t>
      </w:r>
      <w:proofErr w:type="gramStart"/>
      <w:r>
        <w:rPr>
          <w:rFonts w:ascii="Times New Roman" w:eastAsia="Times New Roman" w:hAnsi="Times New Roman" w:cs="Times New Roman"/>
          <w:color w:val="212529"/>
          <w:sz w:val="24"/>
          <w:szCs w:val="24"/>
        </w:rPr>
        <w:t>transform</w:t>
      </w:r>
      <w:proofErr w:type="gramEnd"/>
      <w:r>
        <w:rPr>
          <w:rFonts w:ascii="Times New Roman" w:eastAsia="Times New Roman" w:hAnsi="Times New Roman" w:cs="Times New Roman"/>
          <w:color w:val="212529"/>
          <w:sz w:val="24"/>
          <w:szCs w:val="24"/>
        </w:rPr>
        <w:t>.</w:t>
      </w:r>
    </w:p>
    <w:p w14:paraId="6DF8212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31BBBA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that we pass an anonymous function to the bind decorator that takes a number and returns a string. Now we can just change the image </w:t>
      </w:r>
      <w:proofErr w:type="gramStart"/>
      <w:r>
        <w:rPr>
          <w:rFonts w:ascii="Times New Roman" w:eastAsia="Times New Roman" w:hAnsi="Times New Roman" w:cs="Times New Roman"/>
          <w:color w:val="212529"/>
          <w:sz w:val="24"/>
          <w:szCs w:val="24"/>
        </w:rPr>
        <w:t>number</w:t>
      </w:r>
      <w:proofErr w:type="gramEnd"/>
      <w:r>
        <w:rPr>
          <w:rFonts w:ascii="Times New Roman" w:eastAsia="Times New Roman" w:hAnsi="Times New Roman" w:cs="Times New Roman"/>
          <w:color w:val="212529"/>
          <w:sz w:val="24"/>
          <w:szCs w:val="24"/>
        </w:rPr>
        <w:t xml:space="preserve"> and it will just modify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to load the correct image.</w:t>
      </w:r>
    </w:p>
    <w:p w14:paraId="39FA558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Remember the buttons we added to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What do we want them to do:</w:t>
      </w:r>
    </w:p>
    <w:p w14:paraId="53AFD271" w14:textId="77777777" w:rsidR="00B32DEF" w:rsidRDefault="00000000">
      <w:pPr>
        <w:numPr>
          <w:ilvl w:val="0"/>
          <w:numId w:val="51"/>
        </w:numPr>
        <w:shd w:val="clear" w:color="auto" w:fill="FFFFFF"/>
        <w:spacing w:before="180"/>
        <w:rPr>
          <w:rFonts w:ascii="Times New Roman" w:eastAsia="Times New Roman" w:hAnsi="Times New Roman" w:cs="Times New Roman"/>
        </w:rPr>
        <w:pPrChange w:id="2667"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we are at the first image, disable the previous button.</w:t>
      </w:r>
    </w:p>
    <w:p w14:paraId="1B290DF2" w14:textId="77777777" w:rsidR="00B32DEF" w:rsidRDefault="00000000">
      <w:pPr>
        <w:numPr>
          <w:ilvl w:val="0"/>
          <w:numId w:val="51"/>
        </w:numPr>
        <w:shd w:val="clear" w:color="auto" w:fill="FFFFFF"/>
        <w:rPr>
          <w:rFonts w:ascii="Times New Roman" w:eastAsia="Times New Roman" w:hAnsi="Times New Roman" w:cs="Times New Roman"/>
        </w:rPr>
        <w:pPrChange w:id="2668"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we are at the second image, disable the next button.</w:t>
      </w:r>
    </w:p>
    <w:p w14:paraId="1108CF0A" w14:textId="77777777" w:rsidR="00B32DEF" w:rsidRDefault="00000000">
      <w:pPr>
        <w:numPr>
          <w:ilvl w:val="0"/>
          <w:numId w:val="51"/>
        </w:numPr>
        <w:shd w:val="clear" w:color="auto" w:fill="FFFFFF"/>
        <w:rPr>
          <w:rFonts w:ascii="Times New Roman" w:eastAsia="Times New Roman" w:hAnsi="Times New Roman" w:cs="Times New Roman"/>
        </w:rPr>
        <w:pPrChange w:id="2669"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next is pushed increment the image number</w:t>
      </w:r>
      <w:ins w:id="2670" w:author="Holli Flanagan" w:date="2025-05-12T15:46:00Z">
        <w:r>
          <w:rPr>
            <w:rFonts w:ascii="Times New Roman" w:eastAsia="Times New Roman" w:hAnsi="Times New Roman" w:cs="Times New Roman"/>
            <w:color w:val="212529"/>
            <w:sz w:val="24"/>
            <w:szCs w:val="24"/>
          </w:rPr>
          <w:t>.</w:t>
        </w:r>
      </w:ins>
    </w:p>
    <w:p w14:paraId="19FB691C" w14:textId="77777777" w:rsidR="00B32DEF" w:rsidRDefault="00000000">
      <w:pPr>
        <w:numPr>
          <w:ilvl w:val="0"/>
          <w:numId w:val="51"/>
        </w:numPr>
        <w:shd w:val="clear" w:color="auto" w:fill="FFFFFF"/>
        <w:spacing w:after="300"/>
        <w:rPr>
          <w:rFonts w:ascii="Times New Roman" w:eastAsia="Times New Roman" w:hAnsi="Times New Roman" w:cs="Times New Roman"/>
        </w:rPr>
        <w:pPrChange w:id="2671"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If </w:t>
      </w:r>
      <w:proofErr w:type="gramStart"/>
      <w:r>
        <w:rPr>
          <w:rFonts w:ascii="Times New Roman" w:eastAsia="Times New Roman" w:hAnsi="Times New Roman" w:cs="Times New Roman"/>
          <w:color w:val="212529"/>
          <w:sz w:val="24"/>
          <w:szCs w:val="24"/>
        </w:rPr>
        <w:t>previous</w:t>
      </w:r>
      <w:proofErr w:type="gramEnd"/>
      <w:r>
        <w:rPr>
          <w:rFonts w:ascii="Times New Roman" w:eastAsia="Times New Roman" w:hAnsi="Times New Roman" w:cs="Times New Roman"/>
          <w:color w:val="212529"/>
          <w:sz w:val="24"/>
          <w:szCs w:val="24"/>
        </w:rPr>
        <w:t xml:space="preserve"> is pushed decrement the image number</w:t>
      </w:r>
      <w:ins w:id="2672" w:author="Holli Flanagan" w:date="2025-05-12T15:46:00Z">
        <w:r>
          <w:rPr>
            <w:rFonts w:ascii="Times New Roman" w:eastAsia="Times New Roman" w:hAnsi="Times New Roman" w:cs="Times New Roman"/>
            <w:color w:val="212529"/>
            <w:sz w:val="24"/>
            <w:szCs w:val="24"/>
          </w:rPr>
          <w:t>.</w:t>
        </w:r>
      </w:ins>
    </w:p>
    <w:p w14:paraId="5CFC0CA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So first we need variables to bind to the disabled attribute of the buttons so we can disable them. There is a special decorator in </w:t>
      </w:r>
      <w:proofErr w:type="gramStart"/>
      <w:r>
        <w:rPr>
          <w:rFonts w:ascii="Times New Roman" w:eastAsia="Times New Roman" w:hAnsi="Times New Roman" w:cs="Times New Roman"/>
          <w:color w:val="212529"/>
          <w:sz w:val="24"/>
          <w:szCs w:val="24"/>
        </w:rPr>
        <w:t xml:space="preserve">Webz,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BindDisabledToBoolean</w:t>
      </w:r>
      <w:del w:id="2673" w:author="Holli Flanagan" w:date="2025-05-12T15:46:00Z">
        <w:r>
          <w:rPr>
            <w:rFonts w:ascii="Times New Roman" w:eastAsia="Times New Roman" w:hAnsi="Times New Roman" w:cs="Times New Roman"/>
            <w:color w:val="212529"/>
            <w:sz w:val="24"/>
            <w:szCs w:val="24"/>
          </w:rPr>
          <w:delText xml:space="preserve"> </w:delText>
        </w:r>
      </w:del>
      <w:ins w:id="2674" w:author="Holli Flanagan" w:date="2025-05-12T15:46: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that greatly simplifies this process for us.</w:t>
      </w:r>
    </w:p>
    <w:p w14:paraId="4C7EF07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CDCA242" w14:textId="77777777" w:rsidR="00B32DEF" w:rsidRDefault="00000000">
      <w:pPr>
        <w:shd w:val="clear" w:color="auto" w:fill="FFFFFF"/>
        <w:spacing w:after="240"/>
        <w:rPr>
          <w:rFonts w:ascii="Times New Roman" w:eastAsia="Times New Roman" w:hAnsi="Times New Roman" w:cs="Times New Roman"/>
          <w:color w:val="212529"/>
          <w:sz w:val="24"/>
          <w:szCs w:val="24"/>
        </w:rPr>
      </w:pPr>
      <w:ins w:id="2675" w:author="Holli Flanagan" w:date="2025-05-12T15:46:00Z">
        <w:r>
          <w:rPr>
            <w:rFonts w:ascii="Times New Roman" w:eastAsia="Times New Roman" w:hAnsi="Times New Roman" w:cs="Times New Roman"/>
            <w:color w:val="212529"/>
            <w:sz w:val="24"/>
            <w:szCs w:val="24"/>
          </w:rPr>
          <w:t xml:space="preserve">Next, </w:t>
        </w:r>
      </w:ins>
      <w:del w:id="2676" w:author="Holli Flanagan" w:date="2025-05-12T15:46:00Z">
        <w:r>
          <w:rPr>
            <w:rFonts w:ascii="Times New Roman" w:eastAsia="Times New Roman" w:hAnsi="Times New Roman" w:cs="Times New Roman"/>
            <w:color w:val="212529"/>
            <w:sz w:val="24"/>
            <w:szCs w:val="24"/>
          </w:rPr>
          <w:delText xml:space="preserve">Then </w:delText>
        </w:r>
      </w:del>
      <w:r>
        <w:rPr>
          <w:rFonts w:ascii="Times New Roman" w:eastAsia="Times New Roman" w:hAnsi="Times New Roman" w:cs="Times New Roman"/>
          <w:color w:val="212529"/>
          <w:sz w:val="24"/>
          <w:szCs w:val="24"/>
        </w:rPr>
        <w:t xml:space="preserve">we need to bind the button’s click events to a function that increments/decrements the value and properly sets the values of </w:t>
      </w:r>
      <w:proofErr w:type="spellStart"/>
      <w:r>
        <w:rPr>
          <w:rFonts w:ascii="Times New Roman" w:eastAsia="Times New Roman" w:hAnsi="Times New Roman" w:cs="Times New Roman"/>
          <w:color w:val="D63384"/>
          <w:sz w:val="21"/>
          <w:szCs w:val="21"/>
          <w:shd w:val="clear" w:color="auto" w:fill="F5F6FA"/>
        </w:rPr>
        <w:t>prevDisabled</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nextDisabled</w:t>
      </w:r>
      <w:proofErr w:type="spellEnd"/>
      <w:r>
        <w:rPr>
          <w:rFonts w:ascii="Times New Roman" w:eastAsia="Times New Roman" w:hAnsi="Times New Roman" w:cs="Times New Roman"/>
          <w:color w:val="212529"/>
          <w:sz w:val="24"/>
          <w:szCs w:val="24"/>
        </w:rPr>
        <w:t xml:space="preserve">. Notice that the </w:t>
      </w:r>
      <w:ins w:id="2677" w:author="Holli Flanagan" w:date="2025-05-12T15:22:00Z">
        <w:r>
          <w:rPr>
            <w:rFonts w:ascii="Times New Roman" w:eastAsia="Times New Roman" w:hAnsi="Times New Roman" w:cs="Times New Roman"/>
            <w:color w:val="212529"/>
            <w:sz w:val="24"/>
            <w:szCs w:val="24"/>
          </w:rPr>
          <w:t>HTML</w:t>
        </w:r>
      </w:ins>
      <w:del w:id="2678"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the buttons is </w:t>
      </w:r>
      <w:proofErr w:type="spellStart"/>
      <w:r>
        <w:rPr>
          <w:rFonts w:ascii="Times New Roman" w:eastAsia="Times New Roman" w:hAnsi="Times New Roman" w:cs="Times New Roman"/>
          <w:color w:val="D63384"/>
          <w:sz w:val="21"/>
          <w:szCs w:val="21"/>
          <w:shd w:val="clear" w:color="auto" w:fill="F5F6FA"/>
        </w:rPr>
        <w:t>prev</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next</w:t>
      </w:r>
      <w:r>
        <w:rPr>
          <w:rFonts w:ascii="Times New Roman" w:eastAsia="Times New Roman" w:hAnsi="Times New Roman" w:cs="Times New Roman"/>
          <w:color w:val="212529"/>
          <w:sz w:val="24"/>
          <w:szCs w:val="24"/>
        </w:rPr>
        <w:t xml:space="preserve">. We use that in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to specify which button we are binding.</w:t>
      </w:r>
    </w:p>
    <w:p w14:paraId="7749965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D18812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t>
      </w:r>
      <w:r>
        <w:rPr>
          <w:rFonts w:ascii="Times New Roman" w:eastAsia="Times New Roman" w:hAnsi="Times New Roman" w:cs="Times New Roman"/>
          <w:color w:val="D63384"/>
          <w:sz w:val="21"/>
          <w:szCs w:val="21"/>
          <w:shd w:val="clear" w:color="auto" w:fill="F5F6FA"/>
        </w:rPr>
        <w:t>next</w:t>
      </w:r>
      <w:r>
        <w:rPr>
          <w:rFonts w:ascii="Times New Roman" w:eastAsia="Times New Roman" w:hAnsi="Times New Roman" w:cs="Times New Roman"/>
          <w:color w:val="212529"/>
          <w:sz w:val="24"/>
          <w:szCs w:val="24"/>
        </w:rPr>
        <w:t xml:space="preserve"> is pushed:</w:t>
      </w:r>
    </w:p>
    <w:p w14:paraId="1020C750" w14:textId="77777777" w:rsidR="00B32DEF" w:rsidRDefault="00000000">
      <w:pPr>
        <w:numPr>
          <w:ilvl w:val="0"/>
          <w:numId w:val="52"/>
        </w:numPr>
        <w:shd w:val="clear" w:color="auto" w:fill="FFFFFF"/>
        <w:spacing w:before="180"/>
        <w:rPr>
          <w:rFonts w:ascii="Times New Roman" w:eastAsia="Times New Roman" w:hAnsi="Times New Roman" w:cs="Times New Roman"/>
        </w:rPr>
        <w:pPrChange w:id="2679"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Increment the image number</w:t>
      </w:r>
      <w:ins w:id="2680" w:author="Holli Flanagan" w:date="2025-05-12T15:46:00Z">
        <w:r>
          <w:rPr>
            <w:rFonts w:ascii="Times New Roman" w:eastAsia="Times New Roman" w:hAnsi="Times New Roman" w:cs="Times New Roman"/>
            <w:color w:val="212529"/>
            <w:sz w:val="24"/>
            <w:szCs w:val="24"/>
          </w:rPr>
          <w:t>.</w:t>
        </w:r>
      </w:ins>
    </w:p>
    <w:p w14:paraId="548AF65E" w14:textId="77777777" w:rsidR="00B32DEF" w:rsidRDefault="00000000">
      <w:pPr>
        <w:numPr>
          <w:ilvl w:val="0"/>
          <w:numId w:val="52"/>
        </w:numPr>
        <w:shd w:val="clear" w:color="auto" w:fill="FFFFFF"/>
        <w:rPr>
          <w:rFonts w:ascii="Times New Roman" w:eastAsia="Times New Roman" w:hAnsi="Times New Roman" w:cs="Times New Roman"/>
        </w:rPr>
        <w:pPrChange w:id="2681"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Enable the previous button</w:t>
      </w:r>
      <w:ins w:id="2682" w:author="Holli Flanagan" w:date="2025-05-12T15:46:00Z">
        <w:r>
          <w:rPr>
            <w:rFonts w:ascii="Times New Roman" w:eastAsia="Times New Roman" w:hAnsi="Times New Roman" w:cs="Times New Roman"/>
            <w:color w:val="212529"/>
            <w:sz w:val="24"/>
            <w:szCs w:val="24"/>
          </w:rPr>
          <w:t>.</w:t>
        </w:r>
      </w:ins>
    </w:p>
    <w:p w14:paraId="721A57BA" w14:textId="77777777" w:rsidR="00B32DEF" w:rsidRDefault="00000000">
      <w:pPr>
        <w:numPr>
          <w:ilvl w:val="0"/>
          <w:numId w:val="52"/>
        </w:numPr>
        <w:shd w:val="clear" w:color="auto" w:fill="FFFFFF"/>
        <w:rPr>
          <w:rFonts w:ascii="Times New Roman" w:eastAsia="Times New Roman" w:hAnsi="Times New Roman" w:cs="Times New Roman"/>
        </w:rPr>
        <w:pPrChange w:id="2683" w:author="Holli Flanagan" w:date="2025-05-12T15:46:00Z">
          <w:pPr>
            <w:numPr>
              <w:numId w:val="121"/>
            </w:numPr>
            <w:shd w:val="clear" w:color="auto" w:fill="FFFFFF"/>
            <w:spacing w:before="180" w:after="300"/>
            <w:ind w:left="720" w:hanging="360"/>
          </w:pPr>
        </w:pPrChange>
      </w:pPr>
      <w:commentRangeStart w:id="2684"/>
      <w:r>
        <w:rPr>
          <w:rFonts w:ascii="Times New Roman" w:eastAsia="Times New Roman" w:hAnsi="Times New Roman" w:cs="Times New Roman"/>
          <w:color w:val="212529"/>
          <w:sz w:val="24"/>
          <w:szCs w:val="24"/>
        </w:rPr>
        <w:t xml:space="preserve">Disable the next button if </w:t>
      </w:r>
      <w:proofErr w:type="spellStart"/>
      <w:r>
        <w:rPr>
          <w:rFonts w:ascii="Times New Roman" w:eastAsia="Times New Roman" w:hAnsi="Times New Roman" w:cs="Times New Roman"/>
          <w:color w:val="212529"/>
          <w:sz w:val="24"/>
          <w:szCs w:val="24"/>
        </w:rPr>
        <w:t>prev</w:t>
      </w:r>
      <w:proofErr w:type="spellEnd"/>
      <w:r>
        <w:rPr>
          <w:rFonts w:ascii="Times New Roman" w:eastAsia="Times New Roman" w:hAnsi="Times New Roman" w:cs="Times New Roman"/>
          <w:color w:val="212529"/>
          <w:sz w:val="24"/>
          <w:szCs w:val="24"/>
        </w:rPr>
        <w:t xml:space="preserve"> is pushed:</w:t>
      </w:r>
      <w:commentRangeEnd w:id="2684"/>
      <w:r>
        <w:commentReference w:id="2684"/>
      </w:r>
    </w:p>
    <w:p w14:paraId="77A463C4" w14:textId="77777777" w:rsidR="00B32DEF" w:rsidRDefault="00000000">
      <w:pPr>
        <w:numPr>
          <w:ilvl w:val="0"/>
          <w:numId w:val="52"/>
        </w:numPr>
        <w:shd w:val="clear" w:color="auto" w:fill="FFFFFF"/>
        <w:rPr>
          <w:rFonts w:ascii="Times New Roman" w:eastAsia="Times New Roman" w:hAnsi="Times New Roman" w:cs="Times New Roman"/>
        </w:rPr>
        <w:pPrChange w:id="2685"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Decrement the image number</w:t>
      </w:r>
      <w:ins w:id="2686" w:author="Holli Flanagan" w:date="2025-05-12T15:46:00Z">
        <w:r>
          <w:rPr>
            <w:rFonts w:ascii="Times New Roman" w:eastAsia="Times New Roman" w:hAnsi="Times New Roman" w:cs="Times New Roman"/>
            <w:color w:val="212529"/>
            <w:sz w:val="24"/>
            <w:szCs w:val="24"/>
          </w:rPr>
          <w:t>.</w:t>
        </w:r>
      </w:ins>
    </w:p>
    <w:p w14:paraId="7894574D" w14:textId="77777777" w:rsidR="00B32DEF" w:rsidRDefault="00000000">
      <w:pPr>
        <w:numPr>
          <w:ilvl w:val="0"/>
          <w:numId w:val="52"/>
        </w:numPr>
        <w:shd w:val="clear" w:color="auto" w:fill="FFFFFF"/>
        <w:rPr>
          <w:rFonts w:ascii="Times New Roman" w:eastAsia="Times New Roman" w:hAnsi="Times New Roman" w:cs="Times New Roman"/>
        </w:rPr>
        <w:pPrChange w:id="2687"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Disable the previous button</w:t>
      </w:r>
      <w:ins w:id="2688" w:author="Holli Flanagan" w:date="2025-05-12T15:47:00Z">
        <w:r>
          <w:rPr>
            <w:rFonts w:ascii="Times New Roman" w:eastAsia="Times New Roman" w:hAnsi="Times New Roman" w:cs="Times New Roman"/>
            <w:color w:val="212529"/>
            <w:sz w:val="24"/>
            <w:szCs w:val="24"/>
          </w:rPr>
          <w:t>.</w:t>
        </w:r>
      </w:ins>
    </w:p>
    <w:p w14:paraId="6DE623F9" w14:textId="77777777" w:rsidR="00B32DEF" w:rsidRDefault="00000000">
      <w:pPr>
        <w:numPr>
          <w:ilvl w:val="0"/>
          <w:numId w:val="52"/>
        </w:numPr>
        <w:shd w:val="clear" w:color="auto" w:fill="FFFFFF"/>
        <w:spacing w:after="300"/>
        <w:rPr>
          <w:rFonts w:ascii="Times New Roman" w:eastAsia="Times New Roman" w:hAnsi="Times New Roman" w:cs="Times New Roman"/>
        </w:rPr>
        <w:pPrChange w:id="2689"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Enable the next button</w:t>
      </w:r>
      <w:ins w:id="2690" w:author="Holli Flanagan" w:date="2025-05-12T15:47:00Z">
        <w:r>
          <w:rPr>
            <w:rFonts w:ascii="Times New Roman" w:eastAsia="Times New Roman" w:hAnsi="Times New Roman" w:cs="Times New Roman"/>
            <w:color w:val="212529"/>
            <w:sz w:val="24"/>
            <w:szCs w:val="24"/>
          </w:rPr>
          <w:t>.</w:t>
        </w:r>
      </w:ins>
    </w:p>
    <w:p w14:paraId="30FF032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run this with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w:t>
      </w:r>
      <w:proofErr w:type="gramStart"/>
      <w:r>
        <w:rPr>
          <w:rFonts w:ascii="Times New Roman" w:eastAsia="Times New Roman" w:hAnsi="Times New Roman" w:cs="Times New Roman"/>
          <w:color w:val="D63384"/>
          <w:sz w:val="21"/>
          <w:szCs w:val="21"/>
          <w:shd w:val="clear" w:color="auto" w:fill="F5F6FA"/>
        </w:rPr>
        <w:t>start</w:t>
      </w:r>
      <w:proofErr w:type="gramEnd"/>
      <w:r>
        <w:rPr>
          <w:rFonts w:ascii="Times New Roman" w:eastAsia="Times New Roman" w:hAnsi="Times New Roman" w:cs="Times New Roman"/>
          <w:color w:val="212529"/>
          <w:sz w:val="24"/>
          <w:szCs w:val="24"/>
        </w:rPr>
        <w:t xml:space="preserve"> we will initially see </w:t>
      </w:r>
      <w:r>
        <w:rPr>
          <w:rFonts w:ascii="Times New Roman" w:eastAsia="Times New Roman" w:hAnsi="Times New Roman" w:cs="Times New Roman"/>
          <w:color w:val="D63384"/>
          <w:sz w:val="21"/>
          <w:szCs w:val="21"/>
          <w:shd w:val="clear" w:color="auto" w:fill="F5F6FA"/>
        </w:rPr>
        <w:t>pet-1.jpg</w:t>
      </w:r>
      <w:r>
        <w:rPr>
          <w:rFonts w:ascii="Times New Roman" w:eastAsia="Times New Roman" w:hAnsi="Times New Roman" w:cs="Times New Roman"/>
          <w:color w:val="212529"/>
          <w:sz w:val="24"/>
          <w:szCs w:val="24"/>
        </w:rPr>
        <w:t xml:space="preserve"> displayed and our buttons.</w:t>
      </w:r>
    </w:p>
    <w:p w14:paraId="422937E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A4EFCE9" wp14:editId="13493B82">
            <wp:extent cx="3514725" cy="4591050"/>
            <wp:effectExtent l="9525" t="9525" r="9525" b="9525"/>
            <wp:docPr id="80"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78"/>
                    <a:srcRect/>
                    <a:stretch>
                      <a:fillRect/>
                    </a:stretch>
                  </pic:blipFill>
                  <pic:spPr>
                    <a:xfrm>
                      <a:off x="0" y="0"/>
                      <a:ext cx="3514725" cy="4591050"/>
                    </a:xfrm>
                    <a:prstGeom prst="rect">
                      <a:avLst/>
                    </a:prstGeom>
                    <a:ln w="9525">
                      <a:solidFill>
                        <a:srgbClr val="DDDDDD"/>
                      </a:solidFill>
                      <a:prstDash val="solid"/>
                    </a:ln>
                  </pic:spPr>
                </pic:pic>
              </a:graphicData>
            </a:graphic>
          </wp:inline>
        </w:drawing>
      </w:r>
    </w:p>
    <w:p w14:paraId="425263F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Clicking the next enables the previous button, disables the next button</w:t>
      </w:r>
      <w:ins w:id="2691" w:author="Holli Flanagan" w:date="2025-05-12T15:4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displays </w:t>
      </w:r>
      <w:r>
        <w:rPr>
          <w:rFonts w:ascii="Times New Roman" w:eastAsia="Times New Roman" w:hAnsi="Times New Roman" w:cs="Times New Roman"/>
          <w:color w:val="D63384"/>
          <w:sz w:val="21"/>
          <w:szCs w:val="21"/>
          <w:shd w:val="clear" w:color="auto" w:fill="F5F6FA"/>
        </w:rPr>
        <w:t>pet-2.jpg</w:t>
      </w:r>
      <w:r>
        <w:rPr>
          <w:rFonts w:ascii="Times New Roman" w:eastAsia="Times New Roman" w:hAnsi="Times New Roman" w:cs="Times New Roman"/>
          <w:color w:val="212529"/>
          <w:sz w:val="24"/>
          <w:szCs w:val="24"/>
        </w:rPr>
        <w:t>.</w:t>
      </w:r>
    </w:p>
    <w:p w14:paraId="6DD307A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B7C9AED" wp14:editId="765078D8">
            <wp:extent cx="3409950" cy="4486275"/>
            <wp:effectExtent l="9525" t="9525" r="9525" b="9525"/>
            <wp:docPr id="77"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79"/>
                    <a:srcRect/>
                    <a:stretch>
                      <a:fillRect/>
                    </a:stretch>
                  </pic:blipFill>
                  <pic:spPr>
                    <a:xfrm>
                      <a:off x="0" y="0"/>
                      <a:ext cx="3409950" cy="4486275"/>
                    </a:xfrm>
                    <a:prstGeom prst="rect">
                      <a:avLst/>
                    </a:prstGeom>
                    <a:ln w="9525">
                      <a:solidFill>
                        <a:srgbClr val="DDDDDD"/>
                      </a:solidFill>
                      <a:prstDash val="solid"/>
                    </a:ln>
                  </pic:spPr>
                </pic:pic>
              </a:graphicData>
            </a:graphic>
          </wp:inline>
        </w:drawing>
      </w:r>
    </w:p>
    <w:p w14:paraId="53D864B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really isn’t much more to it. Bind decorators connect properties to elements. If we change the property, the element changes (</w:t>
      </w:r>
      <w:ins w:id="2692" w:author="Holli Flanagan" w:date="2025-05-12T15:47:00Z">
        <w:r>
          <w:rPr>
            <w:rFonts w:ascii="Times New Roman" w:eastAsia="Times New Roman" w:hAnsi="Times New Roman" w:cs="Times New Roman"/>
            <w:color w:val="212529"/>
            <w:sz w:val="24"/>
            <w:szCs w:val="24"/>
          </w:rPr>
          <w:t>not the other way around!</w:t>
        </w:r>
      </w:ins>
      <w:del w:id="2693" w:author="Holli Flanagan" w:date="2025-05-12T15:47:00Z">
        <w:r>
          <w:rPr>
            <w:rFonts w:ascii="Times New Roman" w:eastAsia="Times New Roman" w:hAnsi="Times New Roman" w:cs="Times New Roman"/>
            <w:color w:val="212529"/>
            <w:sz w:val="24"/>
            <w:szCs w:val="24"/>
          </w:rPr>
          <w:delText>NOT THE OTHER WAY AROUND</w:delText>
        </w:r>
      </w:del>
      <w:r>
        <w:rPr>
          <w:rFonts w:ascii="Times New Roman" w:eastAsia="Times New Roman" w:hAnsi="Times New Roman" w:cs="Times New Roman"/>
          <w:color w:val="212529"/>
          <w:sz w:val="24"/>
          <w:szCs w:val="24"/>
        </w:rPr>
        <w:t xml:space="preserve">). Event </w:t>
      </w:r>
      <w:del w:id="2694" w:author="Holli Flanagan" w:date="2025-05-12T15:48:00Z">
        <w:r>
          <w:rPr>
            <w:rFonts w:ascii="Times New Roman" w:eastAsia="Times New Roman" w:hAnsi="Times New Roman" w:cs="Times New Roman"/>
            <w:color w:val="212529"/>
            <w:sz w:val="24"/>
            <w:szCs w:val="24"/>
          </w:rPr>
          <w:delText>D</w:delText>
        </w:r>
      </w:del>
      <w:ins w:id="2695" w:author="Holli Flanagan" w:date="2025-05-12T15:48: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ecorators capture events from the web page allowing us to react to those events. These are decorators </w:t>
      </w:r>
      <w:proofErr w:type="gramStart"/>
      <w:r>
        <w:rPr>
          <w:rFonts w:ascii="Times New Roman" w:eastAsia="Times New Roman" w:hAnsi="Times New Roman" w:cs="Times New Roman"/>
          <w:color w:val="212529"/>
          <w:sz w:val="24"/>
          <w:szCs w:val="24"/>
        </w:rPr>
        <w:t xml:space="preserve">like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We will cover some more advanced features in the next chapter, but these are the basics.</w:t>
      </w:r>
    </w:p>
    <w:p w14:paraId="2F9D517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And here is the complete example here in the browser:</w:t>
      </w:r>
    </w:p>
    <w:p w14:paraId="414A5164"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proofErr w:type="spellStart"/>
      <w:proofErr w:type="gramStart"/>
      <w:r>
        <w:rPr>
          <w:rFonts w:ascii="Times New Roman" w:eastAsia="Times New Roman" w:hAnsi="Times New Roman" w:cs="Times New Roman"/>
          <w:color w:val="777777"/>
          <w:sz w:val="21"/>
          <w:szCs w:val="21"/>
          <w:highlight w:val="white"/>
        </w:rPr>
        <w:t>main.component</w:t>
      </w:r>
      <w:proofErr w:type="gramEnd"/>
      <w:r>
        <w:rPr>
          <w:rFonts w:ascii="Times New Roman" w:eastAsia="Times New Roman" w:hAnsi="Times New Roman" w:cs="Times New Roman"/>
          <w:color w:val="777777"/>
          <w:sz w:val="21"/>
          <w:szCs w:val="21"/>
          <w:highlight w:val="white"/>
        </w:rPr>
        <w:t>.ts</w:t>
      </w:r>
      <w:proofErr w:type="spellEnd"/>
    </w:p>
    <w:p w14:paraId="5B212E09"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22EFFEC4"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6C0D6377"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58ADCA42"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fancy-</w:t>
      </w:r>
      <w:proofErr w:type="spellStart"/>
      <w:proofErr w:type="gramStart"/>
      <w:r>
        <w:rPr>
          <w:rFonts w:ascii="Times New Roman" w:eastAsia="Times New Roman" w:hAnsi="Times New Roman" w:cs="Times New Roman"/>
          <w:color w:val="777777"/>
          <w:sz w:val="21"/>
          <w:szCs w:val="21"/>
          <w:highlight w:val="white"/>
        </w:rPr>
        <w:t>image.component</w:t>
      </w:r>
      <w:proofErr w:type="gramEnd"/>
      <w:r>
        <w:rPr>
          <w:rFonts w:ascii="Times New Roman" w:eastAsia="Times New Roman" w:hAnsi="Times New Roman" w:cs="Times New Roman"/>
          <w:color w:val="777777"/>
          <w:sz w:val="21"/>
          <w:szCs w:val="21"/>
          <w:highlight w:val="white"/>
        </w:rPr>
        <w:t>.ts</w:t>
      </w:r>
      <w:proofErr w:type="spellEnd"/>
    </w:p>
    <w:p w14:paraId="1E3533E6"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A14C3EF"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lastRenderedPageBreak/>
        <w:t>fancy-image.component.html</w:t>
      </w:r>
    </w:p>
    <w:p w14:paraId="09ADAFAC"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id="image"&gt;&lt;/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188038"/>
          <w:sz w:val="24"/>
          <w:szCs w:val="24"/>
        </w:rPr>
        <w:t>&gt;</w:t>
      </w:r>
    </w:p>
    <w:p w14:paraId="67391919"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fancy-image.component.css</w:t>
      </w:r>
    </w:p>
    <w:p w14:paraId="1484B617"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24A5A4F" w14:textId="77777777" w:rsidR="00B32DEF" w:rsidRPr="00B32DEF" w:rsidRDefault="00000000">
      <w:pPr>
        <w:pStyle w:val="Heading2"/>
        <w:rPr>
          <w:rPrChange w:id="2696" w:author="Holli Flanagan" w:date="2025-05-12T14:42:00Z">
            <w:rPr>
              <w:sz w:val="34"/>
              <w:szCs w:val="34"/>
            </w:rPr>
          </w:rPrChange>
        </w:rPr>
        <w:pPrChange w:id="2697" w:author="Holli Flanagan" w:date="2025-05-12T14:42:00Z">
          <w:pPr>
            <w:pStyle w:val="Heading2"/>
            <w:keepNext w:val="0"/>
            <w:keepLines w:val="0"/>
          </w:pPr>
        </w:pPrChange>
      </w:pPr>
      <w:bookmarkStart w:id="2698" w:name="_sx0dm4xz55ma" w:colFirst="0" w:colLast="0"/>
      <w:bookmarkEnd w:id="2698"/>
      <w:r>
        <w:rPr>
          <w:rPrChange w:id="2699" w:author="Holli Flanagan" w:date="2025-05-12T14:42:00Z">
            <w:rPr>
              <w:sz w:val="34"/>
              <w:szCs w:val="34"/>
            </w:rPr>
          </w:rPrChange>
        </w:rPr>
        <w:t>Decorators in Webz</w:t>
      </w:r>
    </w:p>
    <w:p w14:paraId="39776D4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will list out all of the useful decorators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 You can only use these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a class derived from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All classes created with the CLI will automatically subclass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The Bind Decorators are used to move data from the class to the </w:t>
      </w:r>
      <w:ins w:id="2700" w:author="Holli Flanagan" w:date="2025-05-12T15:22:00Z">
        <w:r>
          <w:rPr>
            <w:rFonts w:ascii="Times New Roman" w:eastAsia="Times New Roman" w:hAnsi="Times New Roman" w:cs="Times New Roman"/>
            <w:color w:val="212529"/>
            <w:sz w:val="24"/>
            <w:szCs w:val="24"/>
          </w:rPr>
          <w:t>HTML</w:t>
        </w:r>
      </w:ins>
      <w:del w:id="2701"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The </w:t>
      </w:r>
      <w:del w:id="2702" w:author="Holli Flanagan" w:date="2025-05-12T15:48:00Z">
        <w:r>
          <w:rPr>
            <w:rFonts w:ascii="Times New Roman" w:eastAsia="Times New Roman" w:hAnsi="Times New Roman" w:cs="Times New Roman"/>
            <w:color w:val="212529"/>
            <w:sz w:val="24"/>
            <w:szCs w:val="24"/>
          </w:rPr>
          <w:delText>E</w:delText>
        </w:r>
      </w:del>
      <w:ins w:id="2703" w:author="Holli Flanagan" w:date="2025-05-12T15:48: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vent </w:t>
      </w:r>
      <w:del w:id="2704" w:author="Holli Flanagan" w:date="2025-05-12T15:48:00Z">
        <w:r>
          <w:rPr>
            <w:rFonts w:ascii="Times New Roman" w:eastAsia="Times New Roman" w:hAnsi="Times New Roman" w:cs="Times New Roman"/>
            <w:color w:val="212529"/>
            <w:sz w:val="24"/>
            <w:szCs w:val="24"/>
          </w:rPr>
          <w:delText>D</w:delText>
        </w:r>
      </w:del>
      <w:ins w:id="2705" w:author="Holli Flanagan" w:date="2025-05-12T15:48: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ecorators are used to move data from the </w:t>
      </w:r>
      <w:ins w:id="2706" w:author="Holli Flanagan" w:date="2025-05-12T15:22:00Z">
        <w:r>
          <w:rPr>
            <w:rFonts w:ascii="Times New Roman" w:eastAsia="Times New Roman" w:hAnsi="Times New Roman" w:cs="Times New Roman"/>
            <w:color w:val="212529"/>
            <w:sz w:val="24"/>
            <w:szCs w:val="24"/>
          </w:rPr>
          <w:t>HTML</w:t>
        </w:r>
      </w:ins>
      <w:del w:id="2707"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to the class.</w:t>
      </w:r>
    </w:p>
    <w:p w14:paraId="35A72750"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708" w:name="_hbraughte96t" w:colFirst="0" w:colLast="0"/>
      <w:bookmarkEnd w:id="2708"/>
      <w:r>
        <w:rPr>
          <w:rFonts w:ascii="Times New Roman" w:eastAsia="Times New Roman" w:hAnsi="Times New Roman" w:cs="Times New Roman"/>
          <w:color w:val="27262B"/>
          <w:sz w:val="26"/>
          <w:szCs w:val="26"/>
        </w:rPr>
        <w:t>Bind Decorators</w:t>
      </w:r>
    </w:p>
    <w:p w14:paraId="689BF39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First, here are the decorators for binding variables to elements, which allow the element to change when a field (member variable) changes in the class:</w:t>
      </w:r>
    </w:p>
    <w:p w14:paraId="41DCC54B" w14:textId="77777777" w:rsidR="00B32DEF" w:rsidRDefault="00000000">
      <w:pPr>
        <w:numPr>
          <w:ilvl w:val="0"/>
          <w:numId w:val="58"/>
        </w:numPr>
        <w:shd w:val="clear" w:color="auto" w:fill="FFFFFF"/>
        <w:spacing w:before="180"/>
        <w:pPrChange w:id="2709"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BindValue(</w:t>
      </w:r>
      <w:proofErr w:type="gramEnd"/>
      <w:r>
        <w:rPr>
          <w:rFonts w:ascii="Times New Roman" w:eastAsia="Times New Roman" w:hAnsi="Times New Roman" w:cs="Times New Roman"/>
          <w:color w:val="D63384"/>
          <w:sz w:val="21"/>
          <w:szCs w:val="21"/>
          <w:shd w:val="clear" w:color="auto" w:fill="F5F6FA"/>
        </w:rPr>
        <w:t>id</w:t>
      </w:r>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2710" w:author="Holli Flanagan" w:date="2025-05-12T15:49:00Z">
        <w:r>
          <w:rPr>
            <w:rFonts w:ascii="Times New Roman" w:eastAsia="Times New Roman" w:hAnsi="Times New Roman" w:cs="Times New Roman"/>
            <w:color w:val="212529"/>
            <w:sz w:val="24"/>
            <w:szCs w:val="24"/>
          </w:rPr>
          <w:delText xml:space="preserve"> - </w:delText>
        </w:r>
      </w:del>
      <w:ins w:id="2711"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the value of an element (useful for changing the text of an element)</w:t>
      </w:r>
    </w:p>
    <w:p w14:paraId="4D899521" w14:textId="77777777" w:rsidR="00B32DEF" w:rsidRDefault="00000000">
      <w:pPr>
        <w:numPr>
          <w:ilvl w:val="0"/>
          <w:numId w:val="58"/>
        </w:numPr>
        <w:shd w:val="clear" w:color="auto" w:fill="FFFFFF"/>
        <w:pPrChange w:id="2712"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BindAttribute(</w:t>
      </w:r>
      <w:proofErr w:type="gramEnd"/>
      <w:r>
        <w:rPr>
          <w:rFonts w:ascii="Times New Roman" w:eastAsia="Times New Roman" w:hAnsi="Times New Roman" w:cs="Times New Roman"/>
          <w:color w:val="D63384"/>
          <w:sz w:val="21"/>
          <w:szCs w:val="21"/>
          <w:shd w:val="clear" w:color="auto" w:fill="F5F6FA"/>
        </w:rPr>
        <w:t xml:space="preserve">id, </w:t>
      </w:r>
      <w:proofErr w:type="spellStart"/>
      <w:r>
        <w:rPr>
          <w:rFonts w:ascii="Times New Roman" w:eastAsia="Times New Roman" w:hAnsi="Times New Roman" w:cs="Times New Roman"/>
          <w:color w:val="D63384"/>
          <w:sz w:val="21"/>
          <w:szCs w:val="21"/>
          <w:shd w:val="clear" w:color="auto" w:fill="F5F6FA"/>
        </w:rPr>
        <w:t>attr</w:t>
      </w:r>
      <w:proofErr w:type="spellEnd"/>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2713" w:author="Holli Flanagan" w:date="2025-05-12T15:48:00Z">
        <w:r>
          <w:rPr>
            <w:rFonts w:ascii="Times New Roman" w:eastAsia="Times New Roman" w:hAnsi="Times New Roman" w:cs="Times New Roman"/>
            <w:color w:val="212529"/>
            <w:sz w:val="24"/>
            <w:szCs w:val="24"/>
          </w:rPr>
          <w:delText xml:space="preserve"> - </w:delText>
        </w:r>
      </w:del>
      <w:ins w:id="2714" w:author="Holli Flanagan" w:date="2025-05-12T15:48: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an HTML attribute of an element (useful for changing the rest of the content of an element)</w:t>
      </w:r>
    </w:p>
    <w:p w14:paraId="322AE662" w14:textId="77777777" w:rsidR="00B32DEF" w:rsidRDefault="00000000">
      <w:pPr>
        <w:numPr>
          <w:ilvl w:val="0"/>
          <w:numId w:val="58"/>
        </w:numPr>
        <w:shd w:val="clear" w:color="auto" w:fill="FFFFFF"/>
        <w:pPrChange w:id="2715"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BindStyle(</w:t>
      </w:r>
      <w:proofErr w:type="gramEnd"/>
      <w:r>
        <w:rPr>
          <w:rFonts w:ascii="Times New Roman" w:eastAsia="Times New Roman" w:hAnsi="Times New Roman" w:cs="Times New Roman"/>
          <w:color w:val="D63384"/>
          <w:sz w:val="21"/>
          <w:szCs w:val="21"/>
          <w:shd w:val="clear" w:color="auto" w:fill="F5F6FA"/>
        </w:rPr>
        <w:t>id, style</w:t>
      </w:r>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2716" w:author="Holli Flanagan" w:date="2025-05-12T15:48:00Z">
        <w:r>
          <w:rPr>
            <w:rFonts w:ascii="Times New Roman" w:eastAsia="Times New Roman" w:hAnsi="Times New Roman" w:cs="Times New Roman"/>
            <w:color w:val="212529"/>
            <w:sz w:val="24"/>
            <w:szCs w:val="24"/>
          </w:rPr>
          <w:delText xml:space="preserve"> - </w:delText>
        </w:r>
      </w:del>
      <w:ins w:id="2717" w:author="Holli Flanagan" w:date="2025-05-12T15:48: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a CSS style of an element (useful for changing the look and feel of an element)</w:t>
      </w:r>
    </w:p>
    <w:p w14:paraId="32D51DD0" w14:textId="77777777" w:rsidR="00B32DEF" w:rsidRDefault="00000000">
      <w:pPr>
        <w:numPr>
          <w:ilvl w:val="0"/>
          <w:numId w:val="58"/>
        </w:numPr>
        <w:shd w:val="clear" w:color="auto" w:fill="FFFFFF"/>
        <w:spacing w:after="300"/>
        <w:pPrChange w:id="2718"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BindCSSClass(</w:t>
      </w:r>
      <w:proofErr w:type="gramEnd"/>
      <w:r>
        <w:rPr>
          <w:rFonts w:ascii="Times New Roman" w:eastAsia="Times New Roman" w:hAnsi="Times New Roman" w:cs="Times New Roman"/>
          <w:color w:val="D63384"/>
          <w:sz w:val="21"/>
          <w:szCs w:val="21"/>
          <w:shd w:val="clear" w:color="auto" w:fill="F5F6FA"/>
        </w:rPr>
        <w:t>id, class</w:t>
      </w:r>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2719" w:author="Holli Flanagan" w:date="2025-05-12T15:49:00Z">
        <w:r>
          <w:rPr>
            <w:rFonts w:ascii="Times New Roman" w:eastAsia="Times New Roman" w:hAnsi="Times New Roman" w:cs="Times New Roman"/>
            <w:color w:val="212529"/>
            <w:sz w:val="24"/>
            <w:szCs w:val="24"/>
          </w:rPr>
          <w:delText xml:space="preserve"> - </w:delText>
        </w:r>
      </w:del>
      <w:ins w:id="2720"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a CSS class of an element (useful for quickly changing many style properties at once)</w:t>
      </w:r>
    </w:p>
    <w:p w14:paraId="34E570B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of these decorators have an optional transform function that can be used to transform the value before it is applied to the element. This is useful for things like adding a prefix to a value or converting a number to a string.</w:t>
      </w:r>
    </w:p>
    <w:p w14:paraId="61228A4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 of these transformations are so common (like converting a number) that Webz provides them for you. For </w:t>
      </w:r>
      <w:proofErr w:type="gramStart"/>
      <w:r>
        <w:rPr>
          <w:rFonts w:ascii="Times New Roman" w:eastAsia="Times New Roman" w:hAnsi="Times New Roman" w:cs="Times New Roman"/>
          <w:color w:val="212529"/>
          <w:sz w:val="24"/>
          <w:szCs w:val="24"/>
        </w:rPr>
        <w:t xml:space="preserve">example,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BindValueToNumber</w:t>
      </w:r>
      <w:r>
        <w:rPr>
          <w:rFonts w:ascii="Times New Roman" w:eastAsia="Times New Roman" w:hAnsi="Times New Roman" w:cs="Times New Roman"/>
          <w:color w:val="212529"/>
          <w:sz w:val="24"/>
          <w:szCs w:val="24"/>
        </w:rPr>
        <w:t xml:space="preserve"> will convert a string to a number before applying it to the element. Here’s the complete list:</w:t>
      </w:r>
    </w:p>
    <w:p w14:paraId="05209A0C" w14:textId="77777777" w:rsidR="00B32DEF" w:rsidRDefault="00000000">
      <w:pPr>
        <w:numPr>
          <w:ilvl w:val="0"/>
          <w:numId w:val="187"/>
        </w:numPr>
        <w:shd w:val="clear" w:color="auto" w:fill="FFFFFF"/>
        <w:spacing w:before="180"/>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BindValueToNumber(</w:t>
      </w:r>
      <w:proofErr w:type="gramEnd"/>
      <w:r>
        <w:rPr>
          <w:rFonts w:ascii="Times New Roman" w:eastAsia="Times New Roman" w:hAnsi="Times New Roman" w:cs="Times New Roman"/>
          <w:color w:val="D63384"/>
          <w:sz w:val="21"/>
          <w:szCs w:val="21"/>
          <w:shd w:val="clear" w:color="auto" w:fill="F5F6FA"/>
        </w:rPr>
        <w:t>id</w:t>
      </w:r>
      <w:proofErr w:type="gramStart"/>
      <w:r>
        <w:rPr>
          <w:rFonts w:ascii="Times New Roman" w:eastAsia="Times New Roman" w:hAnsi="Times New Roman" w:cs="Times New Roman"/>
          <w:color w:val="D63384"/>
          <w:sz w:val="21"/>
          <w:szCs w:val="21"/>
          <w:shd w:val="clear" w:color="auto" w:fill="F5F6FA"/>
        </w:rPr>
        <w:t>, ?append</w:t>
      </w:r>
      <w:proofErr w:type="gramEnd"/>
      <w:r>
        <w:rPr>
          <w:rFonts w:ascii="Times New Roman" w:eastAsia="Times New Roman" w:hAnsi="Times New Roman" w:cs="Times New Roman"/>
          <w:color w:val="D63384"/>
          <w:sz w:val="21"/>
          <w:szCs w:val="21"/>
          <w:shd w:val="clear" w:color="auto" w:fill="F5F6FA"/>
        </w:rPr>
        <w:t>)</w:t>
      </w:r>
      <w:del w:id="2721" w:author="Holli Flanagan" w:date="2025-05-12T15:49:00Z">
        <w:r>
          <w:rPr>
            <w:rFonts w:ascii="Times New Roman" w:eastAsia="Times New Roman" w:hAnsi="Times New Roman" w:cs="Times New Roman"/>
            <w:color w:val="212529"/>
            <w:sz w:val="24"/>
            <w:szCs w:val="24"/>
          </w:rPr>
          <w:delText xml:space="preserve"> - </w:delText>
        </w:r>
      </w:del>
      <w:ins w:id="2722"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Converts the value from a number to a string before applying it to the element (useful for binding numeric fields to text elements)</w:t>
      </w:r>
    </w:p>
    <w:p w14:paraId="4EC26B51" w14:textId="77777777" w:rsidR="00B32DEF" w:rsidRDefault="00000000">
      <w:pPr>
        <w:numPr>
          <w:ilvl w:val="0"/>
          <w:numId w:val="187"/>
        </w:numPr>
        <w:shd w:val="clear" w:color="auto" w:fill="FFFFFF"/>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BindCSSClassToBoolean(</w:t>
      </w:r>
      <w:proofErr w:type="gramEnd"/>
      <w:r>
        <w:rPr>
          <w:rFonts w:ascii="Times New Roman" w:eastAsia="Times New Roman" w:hAnsi="Times New Roman" w:cs="Times New Roman"/>
          <w:color w:val="D63384"/>
          <w:sz w:val="21"/>
          <w:szCs w:val="21"/>
          <w:shd w:val="clear" w:color="auto" w:fill="F5F6FA"/>
        </w:rPr>
        <w:t>id, class)</w:t>
      </w:r>
      <w:del w:id="2723" w:author="Holli Flanagan" w:date="2025-05-12T15:49:00Z">
        <w:r>
          <w:rPr>
            <w:rFonts w:ascii="Times New Roman" w:eastAsia="Times New Roman" w:hAnsi="Times New Roman" w:cs="Times New Roman"/>
            <w:color w:val="212529"/>
            <w:sz w:val="24"/>
            <w:szCs w:val="24"/>
          </w:rPr>
          <w:delText xml:space="preserve"> - </w:delText>
        </w:r>
      </w:del>
      <w:ins w:id="2724"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Applies the class to the element if the value is true, removes it if the value is false (useful for conditionally applying styles)</w:t>
      </w:r>
    </w:p>
    <w:p w14:paraId="139BDBAB" w14:textId="77777777" w:rsidR="00B32DEF" w:rsidRDefault="00000000">
      <w:pPr>
        <w:numPr>
          <w:ilvl w:val="0"/>
          <w:numId w:val="187"/>
        </w:numPr>
        <w:shd w:val="clear" w:color="auto" w:fill="FFFFFF"/>
      </w:pPr>
      <w:proofErr w:type="gramStart"/>
      <w:r>
        <w:rPr>
          <w:rFonts w:ascii="Times New Roman" w:eastAsia="Times New Roman" w:hAnsi="Times New Roman" w:cs="Times New Roman"/>
          <w:color w:val="D63384"/>
          <w:sz w:val="21"/>
          <w:szCs w:val="21"/>
          <w:shd w:val="clear" w:color="auto" w:fill="F5F6FA"/>
        </w:rPr>
        <w:t>@BindDisabledToBoolean</w:t>
      </w:r>
      <w:proofErr w:type="gramEnd"/>
      <w:r>
        <w:rPr>
          <w:rFonts w:ascii="Times New Roman" w:eastAsia="Times New Roman" w:hAnsi="Times New Roman" w:cs="Times New Roman"/>
          <w:color w:val="D63384"/>
          <w:sz w:val="21"/>
          <w:szCs w:val="21"/>
          <w:shd w:val="clear" w:color="auto" w:fill="F5F6FA"/>
        </w:rPr>
        <w:t>(id)</w:t>
      </w:r>
      <w:del w:id="2725" w:author="Holli Flanagan" w:date="2025-05-12T15:49:00Z">
        <w:r>
          <w:rPr>
            <w:rFonts w:ascii="Times New Roman" w:eastAsia="Times New Roman" w:hAnsi="Times New Roman" w:cs="Times New Roman"/>
            <w:color w:val="212529"/>
            <w:sz w:val="24"/>
            <w:szCs w:val="24"/>
          </w:rPr>
          <w:delText xml:space="preserve"> - </w:delText>
        </w:r>
      </w:del>
      <w:ins w:id="2726"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Disables the element if the value is true, enables it if the value is false (useful for conditionally disabling things)</w:t>
      </w:r>
    </w:p>
    <w:p w14:paraId="5D46EF68" w14:textId="77777777" w:rsidR="00B32DEF" w:rsidRDefault="00000000">
      <w:pPr>
        <w:numPr>
          <w:ilvl w:val="0"/>
          <w:numId w:val="187"/>
        </w:numPr>
        <w:shd w:val="clear" w:color="auto" w:fill="FFFFFF"/>
      </w:pPr>
      <w:proofErr w:type="gramStart"/>
      <w:r>
        <w:rPr>
          <w:rFonts w:ascii="Times New Roman" w:eastAsia="Times New Roman" w:hAnsi="Times New Roman" w:cs="Times New Roman"/>
          <w:color w:val="D63384"/>
          <w:sz w:val="21"/>
          <w:szCs w:val="21"/>
          <w:shd w:val="clear" w:color="auto" w:fill="F5F6FA"/>
        </w:rPr>
        <w:lastRenderedPageBreak/>
        <w:t>@BindVisibleToBoolean</w:t>
      </w:r>
      <w:proofErr w:type="gramEnd"/>
      <w:r>
        <w:rPr>
          <w:rFonts w:ascii="Times New Roman" w:eastAsia="Times New Roman" w:hAnsi="Times New Roman" w:cs="Times New Roman"/>
          <w:color w:val="D63384"/>
          <w:sz w:val="21"/>
          <w:szCs w:val="21"/>
          <w:shd w:val="clear" w:color="auto" w:fill="F5F6FA"/>
        </w:rPr>
        <w:t>(id)</w:t>
      </w:r>
      <w:del w:id="2727" w:author="Holli Flanagan" w:date="2025-05-12T15:49:00Z">
        <w:r>
          <w:rPr>
            <w:rFonts w:ascii="Times New Roman" w:eastAsia="Times New Roman" w:hAnsi="Times New Roman" w:cs="Times New Roman"/>
            <w:color w:val="212529"/>
            <w:sz w:val="24"/>
            <w:szCs w:val="24"/>
          </w:rPr>
          <w:delText xml:space="preserve"> - </w:delText>
        </w:r>
      </w:del>
      <w:ins w:id="2728"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Shows the element if the value is true, hides it if the value is false (useful for conditionally showing things)</w:t>
      </w:r>
    </w:p>
    <w:p w14:paraId="055B6325" w14:textId="77777777" w:rsidR="00B32DEF" w:rsidRDefault="00000000">
      <w:pPr>
        <w:numPr>
          <w:ilvl w:val="0"/>
          <w:numId w:val="187"/>
        </w:numPr>
        <w:shd w:val="clear" w:color="auto" w:fill="FFFFFF"/>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BindStyleToNumber(</w:t>
      </w:r>
      <w:proofErr w:type="gramEnd"/>
      <w:r>
        <w:rPr>
          <w:rFonts w:ascii="Times New Roman" w:eastAsia="Times New Roman" w:hAnsi="Times New Roman" w:cs="Times New Roman"/>
          <w:color w:val="D63384"/>
          <w:sz w:val="21"/>
          <w:szCs w:val="21"/>
          <w:shd w:val="clear" w:color="auto" w:fill="F5F6FA"/>
        </w:rPr>
        <w:t>id, style</w:t>
      </w:r>
      <w:proofErr w:type="gramStart"/>
      <w:r>
        <w:rPr>
          <w:rFonts w:ascii="Times New Roman" w:eastAsia="Times New Roman" w:hAnsi="Times New Roman" w:cs="Times New Roman"/>
          <w:color w:val="D63384"/>
          <w:sz w:val="21"/>
          <w:szCs w:val="21"/>
          <w:shd w:val="clear" w:color="auto" w:fill="F5F6FA"/>
        </w:rPr>
        <w:t>, ?append</w:t>
      </w:r>
      <w:proofErr w:type="gramEnd"/>
      <w:r>
        <w:rPr>
          <w:rFonts w:ascii="Times New Roman" w:eastAsia="Times New Roman" w:hAnsi="Times New Roman" w:cs="Times New Roman"/>
          <w:color w:val="D63384"/>
          <w:sz w:val="21"/>
          <w:szCs w:val="21"/>
          <w:shd w:val="clear" w:color="auto" w:fill="F5F6FA"/>
        </w:rPr>
        <w:t>)</w:t>
      </w:r>
      <w:del w:id="2729" w:author="Holli Flanagan" w:date="2025-05-12T15:50:00Z">
        <w:r>
          <w:rPr>
            <w:rFonts w:ascii="Times New Roman" w:eastAsia="Times New Roman" w:hAnsi="Times New Roman" w:cs="Times New Roman"/>
            <w:color w:val="212529"/>
            <w:sz w:val="24"/>
            <w:szCs w:val="24"/>
          </w:rPr>
          <w:delText xml:space="preserve"> -</w:delText>
        </w:r>
      </w:del>
      <w:ins w:id="2730" w:author="Holli Flanagan" w:date="2025-05-12T15:5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Converts the value from a number to a string before applying it to the element (useful for binding numeric fields to style properties)</w:t>
      </w:r>
    </w:p>
    <w:p w14:paraId="1DF7274F" w14:textId="77777777" w:rsidR="00B32DEF" w:rsidRDefault="00000000">
      <w:pPr>
        <w:numPr>
          <w:ilvl w:val="0"/>
          <w:numId w:val="187"/>
        </w:numPr>
        <w:shd w:val="clear" w:color="auto" w:fill="FFFFFF"/>
        <w:spacing w:after="300"/>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BindStyleToNumberAppendPx(</w:t>
      </w:r>
      <w:proofErr w:type="gramEnd"/>
      <w:r>
        <w:rPr>
          <w:rFonts w:ascii="Times New Roman" w:eastAsia="Times New Roman" w:hAnsi="Times New Roman" w:cs="Times New Roman"/>
          <w:color w:val="D63384"/>
          <w:sz w:val="21"/>
          <w:szCs w:val="21"/>
          <w:shd w:val="clear" w:color="auto" w:fill="F5F6FA"/>
        </w:rPr>
        <w:t>id, style)</w:t>
      </w:r>
      <w:del w:id="2731" w:author="Holli Flanagan" w:date="2025-05-12T15:50:00Z">
        <w:r>
          <w:rPr>
            <w:rFonts w:ascii="Times New Roman" w:eastAsia="Times New Roman" w:hAnsi="Times New Roman" w:cs="Times New Roman"/>
            <w:color w:val="212529"/>
            <w:sz w:val="24"/>
            <w:szCs w:val="24"/>
          </w:rPr>
          <w:delText xml:space="preserve"> -</w:delText>
        </w:r>
      </w:del>
      <w:ins w:id="2732" w:author="Holli Flanagan" w:date="2025-05-12T15:5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Converts the value from a number to a string and appends “</w:t>
      </w:r>
      <w:proofErr w:type="spellStart"/>
      <w:r>
        <w:rPr>
          <w:rFonts w:ascii="Times New Roman" w:eastAsia="Times New Roman" w:hAnsi="Times New Roman" w:cs="Times New Roman"/>
          <w:color w:val="212529"/>
          <w:sz w:val="24"/>
          <w:szCs w:val="24"/>
        </w:rPr>
        <w:t>px</w:t>
      </w:r>
      <w:proofErr w:type="spellEnd"/>
      <w:r>
        <w:rPr>
          <w:rFonts w:ascii="Times New Roman" w:eastAsia="Times New Roman" w:hAnsi="Times New Roman" w:cs="Times New Roman"/>
          <w:color w:val="212529"/>
          <w:sz w:val="24"/>
          <w:szCs w:val="24"/>
        </w:rPr>
        <w:t>” before applying it to the element (useful for binding numeric fields to style properties that require “</w:t>
      </w:r>
      <w:proofErr w:type="spellStart"/>
      <w:r>
        <w:rPr>
          <w:rFonts w:ascii="Times New Roman" w:eastAsia="Times New Roman" w:hAnsi="Times New Roman" w:cs="Times New Roman"/>
          <w:color w:val="212529"/>
          <w:sz w:val="24"/>
          <w:szCs w:val="24"/>
        </w:rPr>
        <w:t>px</w:t>
      </w:r>
      <w:proofErr w:type="spellEnd"/>
      <w:r>
        <w:rPr>
          <w:rFonts w:ascii="Times New Roman" w:eastAsia="Times New Roman" w:hAnsi="Times New Roman" w:cs="Times New Roman"/>
          <w:color w:val="212529"/>
          <w:sz w:val="24"/>
          <w:szCs w:val="24"/>
        </w:rPr>
        <w:t>” units, such as padding, margin, width, height, etc.)</w:t>
      </w:r>
    </w:p>
    <w:p w14:paraId="2DABC343"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733" w:name="_627nr9yj20au" w:colFirst="0" w:colLast="0"/>
      <w:bookmarkEnd w:id="2733"/>
      <w:r>
        <w:rPr>
          <w:rFonts w:ascii="Times New Roman" w:eastAsia="Times New Roman" w:hAnsi="Times New Roman" w:cs="Times New Roman"/>
          <w:color w:val="27262B"/>
          <w:sz w:val="26"/>
          <w:szCs w:val="26"/>
        </w:rPr>
        <w:t>Event Decorators</w:t>
      </w:r>
    </w:p>
    <w:p w14:paraId="316EB8B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the other hand, when you want the instance to react to an event on the element, you can use the decorators below to bind a method to an event. Most of the time, you will want to use one of these specialized decorators:</w:t>
      </w:r>
    </w:p>
    <w:p w14:paraId="7FB0C9A6" w14:textId="77777777" w:rsidR="00B32DEF" w:rsidRDefault="00000000">
      <w:pPr>
        <w:numPr>
          <w:ilvl w:val="0"/>
          <w:numId w:val="60"/>
        </w:numPr>
        <w:shd w:val="clear" w:color="auto" w:fill="FFFFFF"/>
        <w:spacing w:before="180"/>
        <w:pPrChange w:id="2734"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@Click</w:t>
      </w:r>
      <w:proofErr w:type="gramEnd"/>
      <w:r>
        <w:rPr>
          <w:rFonts w:ascii="Times New Roman" w:eastAsia="Times New Roman" w:hAnsi="Times New Roman" w:cs="Times New Roman"/>
          <w:color w:val="D63384"/>
          <w:sz w:val="21"/>
          <w:szCs w:val="21"/>
          <w:shd w:val="clear" w:color="auto" w:fill="F5F6FA"/>
        </w:rPr>
        <w:t xml:space="preserve">(id) (e: </w:t>
      </w:r>
      <w:proofErr w:type="spellStart"/>
      <w:proofErr w:type="gramStart"/>
      <w:r>
        <w:rPr>
          <w:rFonts w:ascii="Times New Roman" w:eastAsia="Times New Roman" w:hAnsi="Times New Roman" w:cs="Times New Roman"/>
          <w:color w:val="D63384"/>
          <w:sz w:val="21"/>
          <w:szCs w:val="21"/>
          <w:shd w:val="clear" w:color="auto" w:fill="F5F6FA"/>
        </w:rPr>
        <w:t>MouseEvent</w:t>
      </w:r>
      <w:proofErr w:type="spellEnd"/>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any element (like a button or an image) is clicked on with the mouse or tapped.</w:t>
      </w:r>
    </w:p>
    <w:p w14:paraId="3C34D39A" w14:textId="77777777" w:rsidR="00B32DEF" w:rsidRDefault="00000000">
      <w:pPr>
        <w:numPr>
          <w:ilvl w:val="0"/>
          <w:numId w:val="60"/>
        </w:numPr>
        <w:shd w:val="clear" w:color="auto" w:fill="FFFFFF"/>
        <w:pPrChange w:id="2735"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@Change</w:t>
      </w:r>
      <w:proofErr w:type="gramEnd"/>
      <w:r>
        <w:rPr>
          <w:rFonts w:ascii="Times New Roman" w:eastAsia="Times New Roman" w:hAnsi="Times New Roman" w:cs="Times New Roman"/>
          <w:color w:val="D63384"/>
          <w:sz w:val="21"/>
          <w:szCs w:val="21"/>
          <w:shd w:val="clear" w:color="auto" w:fill="F5F6FA"/>
        </w:rPr>
        <w:t xml:space="preserve">(id) (e: </w:t>
      </w:r>
      <w:proofErr w:type="spellStart"/>
      <w:proofErr w:type="gram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element’s value changes (like a dropdown box)</w:t>
      </w:r>
      <w:ins w:id="2736" w:author="Holli Flanagan" w:date="2025-05-12T15:50:00Z">
        <w:r>
          <w:rPr>
            <w:rFonts w:ascii="Times New Roman" w:eastAsia="Times New Roman" w:hAnsi="Times New Roman" w:cs="Times New Roman"/>
            <w:color w:val="212529"/>
            <w:sz w:val="24"/>
            <w:szCs w:val="24"/>
          </w:rPr>
          <w:t>.</w:t>
        </w:r>
      </w:ins>
    </w:p>
    <w:p w14:paraId="51A67CCE" w14:textId="77777777" w:rsidR="00B32DEF" w:rsidRDefault="00000000">
      <w:pPr>
        <w:numPr>
          <w:ilvl w:val="0"/>
          <w:numId w:val="60"/>
        </w:numPr>
        <w:shd w:val="clear" w:color="auto" w:fill="FFFFFF"/>
        <w:pPrChange w:id="2737"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@Input</w:t>
      </w:r>
      <w:proofErr w:type="gramEnd"/>
      <w:r>
        <w:rPr>
          <w:rFonts w:ascii="Times New Roman" w:eastAsia="Times New Roman" w:hAnsi="Times New Roman" w:cs="Times New Roman"/>
          <w:color w:val="D63384"/>
          <w:sz w:val="21"/>
          <w:szCs w:val="21"/>
          <w:shd w:val="clear" w:color="auto" w:fill="F5F6FA"/>
        </w:rPr>
        <w:t xml:space="preserve">(id) (e: </w:t>
      </w:r>
      <w:proofErr w:type="spellStart"/>
      <w:proofErr w:type="gram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editable text element’s value changes (like a textbox or input box).</w:t>
      </w:r>
    </w:p>
    <w:p w14:paraId="7B0EDE13" w14:textId="77777777" w:rsidR="00B32DEF" w:rsidRDefault="00000000">
      <w:pPr>
        <w:numPr>
          <w:ilvl w:val="0"/>
          <w:numId w:val="60"/>
        </w:numPr>
        <w:shd w:val="clear" w:color="auto" w:fill="FFFFFF"/>
        <w:spacing w:after="300"/>
        <w:pPrChange w:id="2738"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@Blur</w:t>
      </w:r>
      <w:proofErr w:type="gramEnd"/>
      <w:r>
        <w:rPr>
          <w:rFonts w:ascii="Times New Roman" w:eastAsia="Times New Roman" w:hAnsi="Times New Roman" w:cs="Times New Roman"/>
          <w:color w:val="D63384"/>
          <w:sz w:val="21"/>
          <w:szCs w:val="21"/>
          <w:shd w:val="clear" w:color="auto" w:fill="F5F6FA"/>
        </w:rPr>
        <w:t xml:space="preserve">(id) (e: </w:t>
      </w:r>
      <w:proofErr w:type="gramStart"/>
      <w:r>
        <w:rPr>
          <w:rFonts w:ascii="Times New Roman" w:eastAsia="Times New Roman" w:hAnsi="Times New Roman" w:cs="Times New Roman"/>
          <w:color w:val="D63384"/>
          <w:sz w:val="21"/>
          <w:szCs w:val="21"/>
          <w:shd w:val="clear" w:color="auto" w:fill="F5F6FA"/>
        </w:rPr>
        <w:t>Event)=&gt;{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element loses focus (like clicking away from a textbox)</w:t>
      </w:r>
      <w:ins w:id="2739" w:author="Holli Flanagan" w:date="2025-05-12T15:50:00Z">
        <w:r>
          <w:rPr>
            <w:rFonts w:ascii="Times New Roman" w:eastAsia="Times New Roman" w:hAnsi="Times New Roman" w:cs="Times New Roman"/>
            <w:color w:val="212529"/>
            <w:sz w:val="24"/>
            <w:szCs w:val="24"/>
          </w:rPr>
          <w:t>.</w:t>
        </w:r>
      </w:ins>
    </w:p>
    <w:p w14:paraId="046A66A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there are the generic event decorators, which can be used for any HTML event (keep in mind that there are actually many </w:t>
      </w:r>
      <w:hyperlink r:id="rId80">
        <w:r w:rsidR="00B32DEF">
          <w:rPr>
            <w:rFonts w:ascii="Times New Roman" w:eastAsia="Times New Roman" w:hAnsi="Times New Roman" w:cs="Times New Roman"/>
            <w:color w:val="0D6EFD"/>
            <w:sz w:val="24"/>
            <w:szCs w:val="24"/>
            <w:u w:val="single"/>
          </w:rPr>
          <w:t>HTML events</w:t>
        </w:r>
      </w:hyperlink>
      <w:r>
        <w:rPr>
          <w:rFonts w:ascii="Times New Roman" w:eastAsia="Times New Roman" w:hAnsi="Times New Roman" w:cs="Times New Roman"/>
          <w:color w:val="212529"/>
          <w:sz w:val="24"/>
          <w:szCs w:val="24"/>
        </w:rPr>
        <w:t>):</w:t>
      </w:r>
    </w:p>
    <w:p w14:paraId="00F1EAB8" w14:textId="77777777" w:rsidR="00B32DEF" w:rsidRDefault="00000000">
      <w:pPr>
        <w:numPr>
          <w:ilvl w:val="0"/>
          <w:numId w:val="61"/>
        </w:numPr>
        <w:shd w:val="clear" w:color="auto" w:fill="FFFFFF"/>
        <w:spacing w:before="180"/>
        <w:pPrChange w:id="2740" w:author="Holli Flanagan" w:date="2025-05-12T15:50:00Z">
          <w:pPr>
            <w:numPr>
              <w:numId w:val="28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@GenericEvent(</w:t>
      </w:r>
      <w:proofErr w:type="gramStart"/>
      <w:r>
        <w:rPr>
          <w:rFonts w:ascii="Times New Roman" w:eastAsia="Times New Roman" w:hAnsi="Times New Roman" w:cs="Times New Roman"/>
          <w:color w:val="D63384"/>
          <w:sz w:val="21"/>
          <w:szCs w:val="21"/>
          <w:shd w:val="clear" w:color="auto" w:fill="F5F6FA"/>
        </w:rPr>
        <w:t>id,eventType</w:t>
      </w:r>
      <w:proofErr w:type="gramEnd"/>
      <w:r>
        <w:rPr>
          <w:rFonts w:ascii="Times New Roman" w:eastAsia="Times New Roman" w:hAnsi="Times New Roman" w:cs="Times New Roman"/>
          <w:color w:val="D63384"/>
          <w:sz w:val="21"/>
          <w:szCs w:val="21"/>
          <w:shd w:val="clear" w:color="auto" w:fill="F5F6FA"/>
        </w:rPr>
        <w:t>) (</w:t>
      </w:r>
      <w:proofErr w:type="spellStart"/>
      <w:proofErr w:type="gramStart"/>
      <w:r>
        <w:rPr>
          <w:rFonts w:ascii="Times New Roman" w:eastAsia="Times New Roman" w:hAnsi="Times New Roman" w:cs="Times New Roman"/>
          <w:color w:val="D63384"/>
          <w:sz w:val="21"/>
          <w:szCs w:val="21"/>
          <w:shd w:val="clear" w:color="auto" w:fill="F5F6FA"/>
        </w:rPr>
        <w:t>e:Event</w:t>
      </w:r>
      <w:proofErr w:type="spellEnd"/>
      <w:proofErr w:type="gram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ANY event occurs on an element. This can be used to capture other kinds of events not covered by the specialized decorators.</w:t>
      </w:r>
    </w:p>
    <w:p w14:paraId="5BC64F96" w14:textId="77777777" w:rsidR="00B32DEF" w:rsidRDefault="00000000">
      <w:pPr>
        <w:numPr>
          <w:ilvl w:val="0"/>
          <w:numId w:val="61"/>
        </w:numPr>
        <w:shd w:val="clear" w:color="auto" w:fill="FFFFFF"/>
        <w:pPrChange w:id="2741" w:author="Holli Flanagan" w:date="2025-05-12T15:50:00Z">
          <w:pPr>
            <w:numPr>
              <w:numId w:val="286"/>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@WindowEvent</w:t>
      </w:r>
      <w:proofErr w:type="gramEnd"/>
      <w:r>
        <w:rPr>
          <w:rFonts w:ascii="Times New Roman" w:eastAsia="Times New Roman" w:hAnsi="Times New Roman" w:cs="Times New Roman"/>
          <w:color w:val="D63384"/>
          <w:sz w:val="21"/>
          <w:szCs w:val="21"/>
          <w:shd w:val="clear" w:color="auto" w:fill="F5F6FA"/>
        </w:rPr>
        <w:t>(eventType) (</w:t>
      </w:r>
      <w:proofErr w:type="spellStart"/>
      <w:proofErr w:type="gramStart"/>
      <w:r>
        <w:rPr>
          <w:rFonts w:ascii="Times New Roman" w:eastAsia="Times New Roman" w:hAnsi="Times New Roman" w:cs="Times New Roman"/>
          <w:color w:val="D63384"/>
          <w:sz w:val="21"/>
          <w:szCs w:val="21"/>
          <w:shd w:val="clear" w:color="auto" w:fill="F5F6FA"/>
        </w:rPr>
        <w:t>e:WindowEvent</w:t>
      </w:r>
      <w:proofErr w:type="spellEnd"/>
      <w:proofErr w:type="gram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event occurs on the window (like resizing the window, closing the tab, or typing a key outside of an element).</w:t>
      </w:r>
    </w:p>
    <w:p w14:paraId="61E816EA" w14:textId="77777777" w:rsidR="00B32DEF" w:rsidRDefault="00000000">
      <w:pPr>
        <w:numPr>
          <w:ilvl w:val="0"/>
          <w:numId w:val="61"/>
        </w:numPr>
        <w:shd w:val="clear" w:color="auto" w:fill="FFFFFF"/>
        <w:spacing w:after="300"/>
        <w:pPrChange w:id="2742" w:author="Holli Flanagan" w:date="2025-05-12T15:50:00Z">
          <w:pPr>
            <w:numPr>
              <w:numId w:val="286"/>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@Timer</w:t>
      </w:r>
      <w:proofErr w:type="gramEnd"/>
      <w:r>
        <w:rPr>
          <w:rFonts w:ascii="Times New Roman" w:eastAsia="Times New Roman" w:hAnsi="Times New Roman" w:cs="Times New Roman"/>
          <w:color w:val="D63384"/>
          <w:sz w:val="21"/>
          <w:szCs w:val="21"/>
          <w:shd w:val="clear" w:color="auto" w:fill="F5F6FA"/>
        </w:rPr>
        <w:t>(milliseconds) (</w:t>
      </w:r>
      <w:proofErr w:type="spellStart"/>
      <w:proofErr w:type="gramStart"/>
      <w:r>
        <w:rPr>
          <w:rFonts w:ascii="Times New Roman" w:eastAsia="Times New Roman" w:hAnsi="Times New Roman" w:cs="Times New Roman"/>
          <w:color w:val="D63384"/>
          <w:sz w:val="21"/>
          <w:szCs w:val="21"/>
          <w:shd w:val="clear" w:color="auto" w:fill="F5F6FA"/>
        </w:rPr>
        <w:t>f:TimerCancelFunction</w:t>
      </w:r>
      <w:proofErr w:type="spellEnd"/>
      <w:proofErr w:type="gram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setting a timer that will go off later. A future chapter will talk about timers in more detail.</w:t>
      </w:r>
    </w:p>
    <w:p w14:paraId="1FC40A1E" w14:textId="77777777" w:rsidR="00B32DEF" w:rsidRPr="00B32DEF" w:rsidRDefault="00000000">
      <w:pPr>
        <w:pStyle w:val="Heading2"/>
        <w:rPr>
          <w:rPrChange w:id="2743" w:author="Holli Flanagan" w:date="2025-05-12T14:42:00Z">
            <w:rPr>
              <w:sz w:val="34"/>
              <w:szCs w:val="34"/>
            </w:rPr>
          </w:rPrChange>
        </w:rPr>
        <w:pPrChange w:id="2744" w:author="Holli Flanagan" w:date="2025-05-12T14:42:00Z">
          <w:pPr>
            <w:pStyle w:val="Heading2"/>
            <w:keepNext w:val="0"/>
            <w:keepLines w:val="0"/>
          </w:pPr>
        </w:pPrChange>
      </w:pPr>
      <w:bookmarkStart w:id="2745" w:name="_rbte27e130h3" w:colFirst="0" w:colLast="0"/>
      <w:bookmarkEnd w:id="2745"/>
      <w:r>
        <w:rPr>
          <w:rPrChange w:id="2746" w:author="Holli Flanagan" w:date="2025-05-12T14:42:00Z">
            <w:rPr>
              <w:sz w:val="34"/>
              <w:szCs w:val="34"/>
            </w:rPr>
          </w:rPrChange>
        </w:rPr>
        <w:t>References</w:t>
      </w:r>
    </w:p>
    <w:p w14:paraId="3EC4E51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merely scratching the surface of what is possible with web development. Here are some references to help you learn more about HTML and CSS.</w:t>
      </w:r>
    </w:p>
    <w:p w14:paraId="22953BB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HTML References:</w:t>
      </w:r>
    </w:p>
    <w:p w14:paraId="522069DE" w14:textId="77777777" w:rsidR="00B32DEF" w:rsidRDefault="00000000">
      <w:pPr>
        <w:numPr>
          <w:ilvl w:val="0"/>
          <w:numId w:val="301"/>
        </w:numPr>
        <w:shd w:val="clear" w:color="auto" w:fill="FFFFFF"/>
        <w:spacing w:before="180"/>
        <w:rPr>
          <w:ins w:id="2747" w:author="Holli Flanagan" w:date="2025-05-12T15:50:00Z"/>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 xml:space="preserve">Intro: </w:t>
      </w:r>
      <w:del w:id="2748" w:author="Holli Flanagan" w:date="2025-05-12T15:50:00Z">
        <w:r>
          <w:rPr>
            <w:rFonts w:ascii="Times New Roman" w:eastAsia="Times New Roman" w:hAnsi="Times New Roman" w:cs="Times New Roman"/>
            <w:color w:val="212529"/>
            <w:sz w:val="24"/>
            <w:szCs w:val="24"/>
          </w:rPr>
          <w:delText>https://developer.mozilla.org/en-US/docs/Learn/Getting_started_with_the_web/HTML_basics</w:delText>
        </w:r>
      </w:del>
      <w:ins w:id="2749" w:author="Holli Flanagan" w:date="2025-05-12T15:50:00Z">
        <w:r>
          <w:rPr>
            <w:rFonts w:ascii="Times New Roman" w:eastAsia="Times New Roman" w:hAnsi="Times New Roman" w:cs="Times New Roman"/>
            <w:sz w:val="24"/>
            <w:szCs w:val="24"/>
          </w:rPr>
          <w:t>https://developer.mozilla.org/en-US/docs/Learn/Getting_started_with_the_web/HTML_basics</w:t>
        </w:r>
      </w:ins>
    </w:p>
    <w:p w14:paraId="408A3EB1" w14:textId="77777777" w:rsidR="00B32DEF" w:rsidRPr="00B32DEF" w:rsidRDefault="00B32DEF">
      <w:pPr>
        <w:numPr>
          <w:ilvl w:val="0"/>
          <w:numId w:val="301"/>
        </w:numPr>
        <w:shd w:val="clear" w:color="auto" w:fill="FFFFFF"/>
        <w:rPr>
          <w:rPrChange w:id="2750" w:author="Holli Flanagan" w:date="2025-05-12T15:50:00Z">
            <w:rPr>
              <w:rFonts w:ascii="Times New Roman" w:eastAsia="Times New Roman" w:hAnsi="Times New Roman" w:cs="Times New Roman"/>
            </w:rPr>
          </w:rPrChange>
        </w:rPr>
        <w:pPrChange w:id="2751" w:author="Holli Flanagan" w:date="2025-05-12T15:50:00Z">
          <w:pPr>
            <w:numPr>
              <w:numId w:val="301"/>
            </w:numPr>
            <w:shd w:val="clear" w:color="auto" w:fill="FFFFFF"/>
            <w:spacing w:before="180" w:after="300"/>
            <w:ind w:left="720" w:hanging="360"/>
          </w:pPr>
        </w:pPrChange>
      </w:pPr>
    </w:p>
    <w:p w14:paraId="1293EC5D" w14:textId="77777777" w:rsidR="00B32DEF" w:rsidRDefault="00000000">
      <w:pPr>
        <w:numPr>
          <w:ilvl w:val="0"/>
          <w:numId w:val="301"/>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Reference: https://www.w3schools.com/tags/default.asp</w:t>
      </w:r>
    </w:p>
    <w:p w14:paraId="4FDF5A0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CSS References:</w:t>
      </w:r>
    </w:p>
    <w:p w14:paraId="468D2810" w14:textId="77777777" w:rsidR="00B32DEF" w:rsidRDefault="00000000">
      <w:pPr>
        <w:numPr>
          <w:ilvl w:val="0"/>
          <w:numId w:val="26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Intro: https://developer.mozilla.org/en-US/docs/Learn/CSS/First_steps/Getting_started</w:t>
      </w:r>
    </w:p>
    <w:p w14:paraId="3046DB22" w14:textId="77777777" w:rsidR="00B32DEF" w:rsidRDefault="00B32DEF">
      <w:pPr>
        <w:numPr>
          <w:ilvl w:val="0"/>
          <w:numId w:val="268"/>
        </w:numPr>
        <w:shd w:val="clear" w:color="auto" w:fill="FFFFFF"/>
        <w:rPr>
          <w:ins w:id="2752" w:author="Holli Flanagan" w:date="2025-05-12T15:51:00Z"/>
          <w:rFonts w:ascii="Times New Roman" w:eastAsia="Times New Roman" w:hAnsi="Times New Roman" w:cs="Times New Roman"/>
        </w:rPr>
      </w:pPr>
    </w:p>
    <w:p w14:paraId="295181B7" w14:textId="77777777" w:rsidR="00B32DEF" w:rsidRDefault="00000000">
      <w:pPr>
        <w:numPr>
          <w:ilvl w:val="0"/>
          <w:numId w:val="26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Reference: https://www.w3schools.com/cssref/index.php</w:t>
      </w:r>
    </w:p>
    <w:p w14:paraId="36EA259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Playgrounds to experiment in:</w:t>
      </w:r>
    </w:p>
    <w:p w14:paraId="4FB00E95" w14:textId="77777777" w:rsidR="00B32DEF" w:rsidRDefault="00000000">
      <w:pPr>
        <w:numPr>
          <w:ilvl w:val="0"/>
          <w:numId w:val="62"/>
        </w:numPr>
        <w:shd w:val="clear" w:color="auto" w:fill="FFFFFF"/>
        <w:spacing w:before="180"/>
        <w:rPr>
          <w:rFonts w:ascii="Times New Roman" w:eastAsia="Times New Roman" w:hAnsi="Times New Roman" w:cs="Times New Roman"/>
        </w:rPr>
        <w:pPrChange w:id="2753" w:author="Holli Flanagan" w:date="2025-05-12T15:51:00Z">
          <w:pPr>
            <w:numPr>
              <w:numId w:val="261"/>
            </w:numPr>
            <w:shd w:val="clear" w:color="auto" w:fill="FFFFFF"/>
            <w:spacing w:before="180" w:after="300"/>
            <w:ind w:left="720" w:hanging="360"/>
          </w:pPr>
        </w:pPrChange>
      </w:pPr>
      <w:r>
        <w:rPr>
          <w:rFonts w:ascii="Times New Roman" w:eastAsia="Times New Roman" w:hAnsi="Times New Roman" w:cs="Times New Roman"/>
          <w:color w:val="212529"/>
          <w:sz w:val="24"/>
          <w:szCs w:val="24"/>
        </w:rPr>
        <w:t>https://playcode.io/html</w:t>
      </w:r>
    </w:p>
    <w:p w14:paraId="302C3AFA" w14:textId="77777777" w:rsidR="00B32DEF" w:rsidRDefault="00000000">
      <w:pPr>
        <w:numPr>
          <w:ilvl w:val="0"/>
          <w:numId w:val="62"/>
        </w:numPr>
        <w:shd w:val="clear" w:color="auto" w:fill="FFFFFF"/>
        <w:rPr>
          <w:rFonts w:ascii="Times New Roman" w:eastAsia="Times New Roman" w:hAnsi="Times New Roman" w:cs="Times New Roman"/>
        </w:rPr>
        <w:pPrChange w:id="2754" w:author="Holli Flanagan" w:date="2025-05-12T15:51:00Z">
          <w:pPr>
            <w:numPr>
              <w:numId w:val="261"/>
            </w:numPr>
            <w:shd w:val="clear" w:color="auto" w:fill="FFFFFF"/>
            <w:spacing w:before="180" w:after="300"/>
            <w:ind w:left="720" w:hanging="360"/>
          </w:pPr>
        </w:pPrChange>
      </w:pPr>
      <w:r>
        <w:rPr>
          <w:rFonts w:ascii="Times New Roman" w:eastAsia="Times New Roman" w:hAnsi="Times New Roman" w:cs="Times New Roman"/>
          <w:color w:val="212529"/>
          <w:sz w:val="24"/>
          <w:szCs w:val="24"/>
        </w:rPr>
        <w:t>https://www.w3schools.com/tryit/</w:t>
      </w:r>
    </w:p>
    <w:p w14:paraId="2BDF6249" w14:textId="77777777" w:rsidR="00B32DEF" w:rsidRDefault="00000000">
      <w:pPr>
        <w:numPr>
          <w:ilvl w:val="0"/>
          <w:numId w:val="62"/>
        </w:numPr>
        <w:shd w:val="clear" w:color="auto" w:fill="FFFFFF"/>
        <w:spacing w:after="300"/>
        <w:rPr>
          <w:rFonts w:ascii="Times New Roman" w:eastAsia="Times New Roman" w:hAnsi="Times New Roman" w:cs="Times New Roman"/>
        </w:rPr>
        <w:pPrChange w:id="2755" w:author="Holli Flanagan" w:date="2025-05-12T15:51:00Z">
          <w:pPr>
            <w:numPr>
              <w:numId w:val="261"/>
            </w:numPr>
            <w:shd w:val="clear" w:color="auto" w:fill="FFFFFF"/>
            <w:spacing w:before="180" w:after="300"/>
            <w:ind w:left="720" w:hanging="360"/>
          </w:pPr>
        </w:pPrChange>
      </w:pPr>
      <w:r>
        <w:rPr>
          <w:rFonts w:ascii="Times New Roman" w:eastAsia="Times New Roman" w:hAnsi="Times New Roman" w:cs="Times New Roman"/>
          <w:color w:val="212529"/>
          <w:sz w:val="24"/>
          <w:szCs w:val="24"/>
        </w:rPr>
        <w:t>https://jsfiddle.net/</w:t>
      </w:r>
    </w:p>
    <w:p w14:paraId="33CA5FB7" w14:textId="77777777" w:rsidR="00B32DEF" w:rsidRPr="00B32DEF" w:rsidRDefault="00000000">
      <w:pPr>
        <w:pStyle w:val="Heading2"/>
        <w:keepNext w:val="0"/>
        <w:keepLines w:val="0"/>
        <w:spacing w:before="700"/>
        <w:rPr>
          <w:rPrChange w:id="2756" w:author="Holli Flanagan" w:date="2025-05-12T14:42:00Z">
            <w:rPr>
              <w:sz w:val="46"/>
              <w:szCs w:val="46"/>
            </w:rPr>
          </w:rPrChange>
        </w:rPr>
        <w:pPrChange w:id="2757" w:author="Holli Flanagan" w:date="2025-05-12T14:42:00Z">
          <w:pPr>
            <w:pStyle w:val="Heading1"/>
            <w:keepNext w:val="0"/>
            <w:keepLines w:val="0"/>
            <w:spacing w:before="700"/>
          </w:pPr>
        </w:pPrChange>
      </w:pPr>
      <w:bookmarkStart w:id="2758" w:name="_xq7jql6oi7on" w:colFirst="0" w:colLast="0"/>
      <w:bookmarkEnd w:id="2758"/>
      <w:r>
        <w:rPr>
          <w:rPrChange w:id="2759" w:author="Holli Flanagan" w:date="2025-05-12T14:42:00Z">
            <w:rPr>
              <w:sz w:val="46"/>
              <w:szCs w:val="46"/>
            </w:rPr>
          </w:rPrChange>
        </w:rPr>
        <w:t>Summary</w:t>
      </w:r>
    </w:p>
    <w:p w14:paraId="75C6B71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section we learned about the Webz framework and how we can build a simple interactive application. The CLI can be used to generate new projects, and add components to an existing project. We can then attach code and variables to our </w:t>
      </w:r>
      <w:ins w:id="2760" w:author="Holli Flanagan" w:date="2025-05-12T15:22:00Z">
        <w:r>
          <w:rPr>
            <w:rFonts w:ascii="Times New Roman" w:eastAsia="Times New Roman" w:hAnsi="Times New Roman" w:cs="Times New Roman"/>
            <w:color w:val="212529"/>
            <w:sz w:val="24"/>
            <w:szCs w:val="24"/>
          </w:rPr>
          <w:t>HTML</w:t>
        </w:r>
      </w:ins>
      <w:del w:id="2761"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using the various decorators outlined in this chapter.</w:t>
      </w:r>
    </w:p>
    <w:p w14:paraId="636B9FE3" w14:textId="77777777" w:rsidR="00B32DEF" w:rsidRPr="00B32DEF" w:rsidRDefault="00000000">
      <w:pPr>
        <w:pStyle w:val="Heading2"/>
        <w:keepNext w:val="0"/>
        <w:keepLines w:val="0"/>
        <w:spacing w:before="700"/>
        <w:rPr>
          <w:rPrChange w:id="2762" w:author="Holli Flanagan" w:date="2025-05-12T14:42:00Z">
            <w:rPr>
              <w:sz w:val="46"/>
              <w:szCs w:val="46"/>
            </w:rPr>
          </w:rPrChange>
        </w:rPr>
        <w:pPrChange w:id="2763" w:author="Holli Flanagan" w:date="2025-05-12T14:42:00Z">
          <w:pPr>
            <w:pStyle w:val="Heading1"/>
            <w:keepNext w:val="0"/>
            <w:keepLines w:val="0"/>
            <w:spacing w:before="700"/>
          </w:pPr>
        </w:pPrChange>
      </w:pPr>
      <w:bookmarkStart w:id="2764" w:name="_sd0v7jruski8" w:colFirst="0" w:colLast="0"/>
      <w:bookmarkEnd w:id="2764"/>
      <w:r>
        <w:rPr>
          <w:rPrChange w:id="2765" w:author="Holli Flanagan" w:date="2025-05-12T14:42:00Z">
            <w:rPr>
              <w:sz w:val="46"/>
              <w:szCs w:val="46"/>
            </w:rPr>
          </w:rPrChange>
        </w:rPr>
        <w:t>Next Step</w:t>
      </w:r>
    </w:p>
    <w:p w14:paraId="32E1A4E7" w14:textId="71164FEC" w:rsidR="00B32DEF" w:rsidRDefault="00000000">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walkthrough building a Webz application, step by step</w:t>
      </w:r>
      <w:ins w:id="2766" w:author="Oestreich, Julia" w:date="2025-05-15T17:37:00Z" w16du:dateUtc="2025-05-15T21:37:00Z">
        <w:r w:rsidR="009708A1">
          <w:rPr>
            <w:rFonts w:ascii="Times New Roman" w:eastAsia="Times New Roman" w:hAnsi="Times New Roman" w:cs="Times New Roman"/>
            <w:color w:val="212529"/>
            <w:sz w:val="24"/>
            <w:szCs w:val="24"/>
          </w:rPr>
          <w:t>, in Webz Basic Walkthrough</w:t>
        </w:r>
      </w:ins>
      <w:ins w:id="2767" w:author="Holli Flanagan" w:date="2025-05-12T15:51:00Z">
        <w:r>
          <w:rPr>
            <w:rFonts w:ascii="Times New Roman" w:eastAsia="Times New Roman" w:hAnsi="Times New Roman" w:cs="Times New Roman"/>
            <w:color w:val="212529"/>
            <w:sz w:val="24"/>
            <w:szCs w:val="24"/>
          </w:rPr>
          <w:t>.</w:t>
        </w:r>
      </w:ins>
      <w:del w:id="2768" w:author="Holli Flanagan" w:date="2025-05-12T15:51:00Z">
        <w:r>
          <w:rPr>
            <w:rFonts w:ascii="Times New Roman" w:eastAsia="Times New Roman" w:hAnsi="Times New Roman" w:cs="Times New Roman"/>
            <w:color w:val="212529"/>
            <w:sz w:val="24"/>
            <w:szCs w:val="24"/>
          </w:rPr>
          <w:delText xml:space="preserve">, with the </w:delText>
        </w:r>
        <w:r>
          <w:fldChar w:fldCharType="begin"/>
        </w:r>
        <w:r>
          <w:delInstrText>HYPERLINK "https://boots-edu.github.io/textbook/text/9-webz-intro/walkthrough.html"</w:delInstrText>
        </w:r>
        <w:r>
          <w:fldChar w:fldCharType="separate"/>
        </w:r>
        <w:r>
          <w:rPr>
            <w:rFonts w:ascii="Times New Roman" w:eastAsia="Times New Roman" w:hAnsi="Times New Roman" w:cs="Times New Roman"/>
            <w:color w:val="0D6EFD"/>
            <w:sz w:val="24"/>
            <w:szCs w:val="24"/>
            <w:u w:val="single"/>
          </w:rPr>
          <w:delText>Webz Basics Walkthrough »</w:delText>
        </w:r>
        <w:r>
          <w:fldChar w:fldCharType="end"/>
        </w:r>
      </w:del>
    </w:p>
    <w:p w14:paraId="157FF8CE" w14:textId="77777777" w:rsidR="00B32DEF" w:rsidRDefault="00000000">
      <w:pPr>
        <w:shd w:val="clear" w:color="auto" w:fill="FFFFFF"/>
        <w:spacing w:after="240"/>
        <w:rPr>
          <w:rFonts w:ascii="Times New Roman" w:eastAsia="Times New Roman" w:hAnsi="Times New Roman" w:cs="Times New Roman"/>
          <w:sz w:val="24"/>
          <w:szCs w:val="24"/>
        </w:rPr>
      </w:pPr>
      <w:r>
        <w:br w:type="page"/>
      </w:r>
    </w:p>
    <w:p w14:paraId="6978A3DE" w14:textId="77777777" w:rsidR="00B32DEF" w:rsidRPr="00B32DEF" w:rsidRDefault="00000000">
      <w:pPr>
        <w:pStyle w:val="Heading1"/>
        <w:rPr>
          <w:rPrChange w:id="2769" w:author="Holli Flanagan" w:date="2025-05-12T14:42:00Z">
            <w:rPr>
              <w:sz w:val="46"/>
              <w:szCs w:val="46"/>
            </w:rPr>
          </w:rPrChange>
        </w:rPr>
        <w:pPrChange w:id="2770" w:author="Holli Flanagan" w:date="2025-05-12T14:42:00Z">
          <w:pPr>
            <w:pStyle w:val="Heading1"/>
            <w:keepNext w:val="0"/>
            <w:keepLines w:val="0"/>
          </w:pPr>
        </w:pPrChange>
      </w:pPr>
      <w:bookmarkStart w:id="2771" w:name="_ylc9eew6a4cs" w:colFirst="0" w:colLast="0"/>
      <w:bookmarkEnd w:id="2771"/>
      <w:r>
        <w:rPr>
          <w:rPrChange w:id="2772" w:author="Holli Flanagan" w:date="2025-05-12T14:42:00Z">
            <w:rPr>
              <w:sz w:val="46"/>
              <w:szCs w:val="46"/>
            </w:rPr>
          </w:rPrChange>
        </w:rPr>
        <w:lastRenderedPageBreak/>
        <w:t>Webz Basics Walkthrough</w:t>
      </w:r>
    </w:p>
    <w:p w14:paraId="54335BDB" w14:textId="77777777" w:rsidR="00B32DEF" w:rsidRPr="00B32DEF" w:rsidRDefault="00000000">
      <w:pPr>
        <w:pStyle w:val="Heading2"/>
        <w:rPr>
          <w:rPrChange w:id="2773" w:author="Holli Flanagan" w:date="2025-05-12T14:42:00Z">
            <w:rPr>
              <w:sz w:val="34"/>
              <w:szCs w:val="34"/>
            </w:rPr>
          </w:rPrChange>
        </w:rPr>
        <w:pPrChange w:id="2774" w:author="Holli Flanagan" w:date="2025-05-12T14:42:00Z">
          <w:pPr>
            <w:pStyle w:val="Heading2"/>
            <w:keepNext w:val="0"/>
            <w:keepLines w:val="0"/>
          </w:pPr>
        </w:pPrChange>
      </w:pPr>
      <w:bookmarkStart w:id="2775" w:name="_9icdq9q7go45" w:colFirst="0" w:colLast="0"/>
      <w:bookmarkEnd w:id="2775"/>
      <w:r>
        <w:rPr>
          <w:rPrChange w:id="2776" w:author="Holli Flanagan" w:date="2025-05-12T14:42:00Z">
            <w:rPr>
              <w:sz w:val="34"/>
              <w:szCs w:val="34"/>
            </w:rPr>
          </w:rPrChange>
        </w:rPr>
        <w:t>Key Idea</w:t>
      </w:r>
    </w:p>
    <w:p w14:paraId="5157C317" w14:textId="77777777" w:rsidR="00B32DEF" w:rsidRDefault="00000000">
      <w:pPr>
        <w:shd w:val="clear" w:color="auto" w:fill="FFFFFF"/>
        <w:spacing w:after="240"/>
        <w:rPr>
          <w:rFonts w:ascii="Times New Roman" w:eastAsia="Times New Roman" w:hAnsi="Times New Roman" w:cs="Times New Roman"/>
          <w:color w:val="212529"/>
          <w:sz w:val="24"/>
          <w:szCs w:val="24"/>
        </w:rPr>
      </w:pPr>
      <w:commentRangeStart w:id="2777"/>
      <w:r>
        <w:rPr>
          <w:rFonts w:ascii="Times New Roman" w:eastAsia="Times New Roman" w:hAnsi="Times New Roman" w:cs="Times New Roman"/>
          <w:i/>
          <w:color w:val="212529"/>
          <w:sz w:val="24"/>
          <w:szCs w:val="24"/>
        </w:rPr>
        <w:t>Webz</w:t>
      </w:r>
      <w:r>
        <w:rPr>
          <w:rFonts w:ascii="Times New Roman" w:eastAsia="Times New Roman" w:hAnsi="Times New Roman" w:cs="Times New Roman"/>
          <w:color w:val="212529"/>
          <w:sz w:val="24"/>
          <w:szCs w:val="24"/>
        </w:rPr>
        <w:t xml:space="preserve"> </w:t>
      </w:r>
      <w:commentRangeEnd w:id="2777"/>
      <w:r>
        <w:commentReference w:id="2777"/>
      </w:r>
      <w:r>
        <w:rPr>
          <w:rFonts w:ascii="Times New Roman" w:eastAsia="Times New Roman" w:hAnsi="Times New Roman" w:cs="Times New Roman"/>
          <w:color w:val="212529"/>
          <w:sz w:val="24"/>
          <w:szCs w:val="24"/>
        </w:rPr>
        <w:t>can be used to create an interactive website.</w:t>
      </w:r>
    </w:p>
    <w:p w14:paraId="2EE41DB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walkthrough will help you build and deploy your first Webz application. You will learn how to create components, bind values, and handle basic events.</w:t>
      </w:r>
    </w:p>
    <w:p w14:paraId="00553048" w14:textId="77777777" w:rsidR="00B32DEF" w:rsidRPr="00B32DEF" w:rsidRDefault="00000000">
      <w:pPr>
        <w:pStyle w:val="Heading2"/>
        <w:rPr>
          <w:rPrChange w:id="2778" w:author="Holli Flanagan" w:date="2025-05-12T14:42:00Z">
            <w:rPr>
              <w:sz w:val="34"/>
              <w:szCs w:val="34"/>
            </w:rPr>
          </w:rPrChange>
        </w:rPr>
        <w:pPrChange w:id="2779" w:author="Holli Flanagan" w:date="2025-05-12T14:42:00Z">
          <w:pPr>
            <w:pStyle w:val="Heading2"/>
            <w:keepNext w:val="0"/>
            <w:keepLines w:val="0"/>
          </w:pPr>
        </w:pPrChange>
      </w:pPr>
      <w:bookmarkStart w:id="2780" w:name="_w50eenpmoaqi" w:colFirst="0" w:colLast="0"/>
      <w:bookmarkEnd w:id="2780"/>
      <w:r>
        <w:rPr>
          <w:rPrChange w:id="2781" w:author="Holli Flanagan" w:date="2025-05-12T14:42:00Z">
            <w:rPr>
              <w:sz w:val="34"/>
              <w:szCs w:val="34"/>
            </w:rPr>
          </w:rPrChange>
        </w:rPr>
        <w:t>0) Setup</w:t>
      </w:r>
    </w:p>
    <w:p w14:paraId="5F29E71D" w14:textId="05A472B4" w:rsidR="00B32DEF" w:rsidRDefault="00000000">
      <w:pPr>
        <w:numPr>
          <w:ilvl w:val="0"/>
          <w:numId w:val="63"/>
        </w:numPr>
        <w:shd w:val="clear" w:color="auto" w:fill="FFFFFF"/>
        <w:spacing w:before="180"/>
        <w:rPr>
          <w:rFonts w:ascii="Times New Roman" w:eastAsia="Times New Roman" w:hAnsi="Times New Roman" w:cs="Times New Roman"/>
        </w:rPr>
        <w:pPrChange w:id="2782"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the </w:t>
      </w:r>
      <w:del w:id="2783" w:author="Oestreich, Julia" w:date="2025-05-15T17:42:00Z" w16du:dateUtc="2025-05-15T21:42:00Z">
        <w:r w:rsidDel="009708A1">
          <w:rPr>
            <w:rFonts w:ascii="Times New Roman" w:eastAsia="Times New Roman" w:hAnsi="Times New Roman" w:cs="Times New Roman"/>
            <w:color w:val="212529"/>
            <w:sz w:val="24"/>
            <w:szCs w:val="24"/>
          </w:rPr>
          <w:delText>Github</w:delText>
        </w:r>
      </w:del>
      <w:ins w:id="2784" w:author="Oestreich, Julia" w:date="2025-05-15T17:42:00Z" w16du:dateUtc="2025-05-15T21:42: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classroom link provided in the original assignment on Canvas to create your own copy of the starter repo.</w:t>
      </w:r>
    </w:p>
    <w:p w14:paraId="65941CC6" w14:textId="77777777" w:rsidR="00B32DEF" w:rsidRDefault="00000000">
      <w:pPr>
        <w:numPr>
          <w:ilvl w:val="0"/>
          <w:numId w:val="63"/>
        </w:numPr>
        <w:shd w:val="clear" w:color="auto" w:fill="FFFFFF"/>
        <w:rPr>
          <w:rFonts w:ascii="Times New Roman" w:eastAsia="Times New Roman" w:hAnsi="Times New Roman" w:cs="Times New Roman"/>
        </w:rPr>
        <w:pPrChange w:id="2785"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Clone the repo to your local machine in an appropriate directory.</w:t>
      </w:r>
    </w:p>
    <w:p w14:paraId="7E20CCF7" w14:textId="77777777" w:rsidR="00B32DEF" w:rsidRDefault="00000000">
      <w:pPr>
        <w:numPr>
          <w:ilvl w:val="0"/>
          <w:numId w:val="63"/>
        </w:numPr>
        <w:shd w:val="clear" w:color="auto" w:fill="FFFFFF"/>
        <w:rPr>
          <w:rFonts w:ascii="Times New Roman" w:eastAsia="Times New Roman" w:hAnsi="Times New Roman" w:cs="Times New Roman"/>
        </w:rPr>
        <w:pPrChange w:id="2786"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Open the directory in VS Code, as you normally do.</w:t>
      </w:r>
    </w:p>
    <w:p w14:paraId="4B64154B" w14:textId="77777777" w:rsidR="00B32DEF" w:rsidRDefault="00000000">
      <w:pPr>
        <w:numPr>
          <w:ilvl w:val="0"/>
          <w:numId w:val="63"/>
        </w:numPr>
        <w:shd w:val="clear" w:color="auto" w:fill="FFFFFF"/>
        <w:spacing w:after="300"/>
        <w:pPrChange w:id="2787"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install</w:t>
      </w:r>
      <w:r>
        <w:rPr>
          <w:rFonts w:ascii="Times New Roman" w:eastAsia="Times New Roman" w:hAnsi="Times New Roman" w:cs="Times New Roman"/>
          <w:color w:val="212529"/>
          <w:sz w:val="24"/>
          <w:szCs w:val="24"/>
        </w:rPr>
        <w:t xml:space="preserve"> in the VS Code terminal to install the dependencies.</w:t>
      </w:r>
    </w:p>
    <w:p w14:paraId="5991B7EF"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install</w:t>
      </w:r>
    </w:p>
    <w:p w14:paraId="464A35EC" w14:textId="77777777" w:rsidR="00B32DEF" w:rsidRDefault="00000000">
      <w:pPr>
        <w:numPr>
          <w:ilvl w:val="0"/>
          <w:numId w:val="54"/>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start</w:t>
      </w:r>
      <w:r>
        <w:rPr>
          <w:rFonts w:ascii="Times New Roman" w:eastAsia="Times New Roman" w:hAnsi="Times New Roman" w:cs="Times New Roman"/>
          <w:color w:val="212529"/>
          <w:sz w:val="24"/>
          <w:szCs w:val="24"/>
        </w:rPr>
        <w:t xml:space="preserve"> in the terminal to start the development server. This may take a few seconds to compile the code and start the server. If you need to stop the server, you can press </w:t>
      </w:r>
      <w:proofErr w:type="spellStart"/>
      <w:r>
        <w:rPr>
          <w:rFonts w:ascii="Times New Roman" w:eastAsia="Times New Roman" w:hAnsi="Times New Roman" w:cs="Times New Roman"/>
          <w:color w:val="D63384"/>
          <w:sz w:val="21"/>
          <w:szCs w:val="21"/>
          <w:shd w:val="clear" w:color="auto" w:fill="F5F6FA"/>
        </w:rPr>
        <w:t>Ctrl+C</w:t>
      </w:r>
      <w:proofErr w:type="spellEnd"/>
      <w:r>
        <w:rPr>
          <w:rFonts w:ascii="Times New Roman" w:eastAsia="Times New Roman" w:hAnsi="Times New Roman" w:cs="Times New Roman"/>
          <w:color w:val="212529"/>
          <w:sz w:val="24"/>
          <w:szCs w:val="24"/>
        </w:rPr>
        <w:t xml:space="preserve"> in the terminal.</w:t>
      </w:r>
    </w:p>
    <w:p w14:paraId="2803805E"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You can click here to see what the output looks like for us when the server starts successfully.</w:t>
      </w:r>
    </w:p>
    <w:p w14:paraId="296063A0" w14:textId="77777777" w:rsidR="00B32DEF" w:rsidRDefault="00000000">
      <w:pPr>
        <w:numPr>
          <w:ilvl w:val="0"/>
          <w:numId w:val="198"/>
        </w:numPr>
        <w:shd w:val="clear" w:color="auto" w:fill="FFFFFF"/>
        <w:spacing w:before="180" w:after="300"/>
      </w:pPr>
      <w:r>
        <w:rPr>
          <w:rFonts w:ascii="Times New Roman" w:eastAsia="Times New Roman" w:hAnsi="Times New Roman" w:cs="Times New Roman"/>
          <w:color w:val="212529"/>
          <w:sz w:val="24"/>
          <w:szCs w:val="24"/>
        </w:rPr>
        <w:t xml:space="preserve">Although we could now open your website in chrome at the localhost </w:t>
      </w:r>
      <w:proofErr w:type="spellStart"/>
      <w:r>
        <w:rPr>
          <w:rFonts w:ascii="Times New Roman" w:eastAsia="Times New Roman" w:hAnsi="Times New Roman" w:cs="Times New Roman"/>
          <w:color w:val="212529"/>
          <w:sz w:val="24"/>
          <w:szCs w:val="24"/>
        </w:rPr>
        <w:t>url</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http://localhost:8080</w:t>
      </w:r>
      <w:r>
        <w:rPr>
          <w:rFonts w:ascii="Times New Roman" w:eastAsia="Times New Roman" w:hAnsi="Times New Roman" w:cs="Times New Roman"/>
          <w:color w:val="212529"/>
          <w:sz w:val="24"/>
          <w:szCs w:val="24"/>
        </w:rPr>
        <w:t xml:space="preserve">, we will use the integrated debugger in VS Code. Activate this by pressing </w:t>
      </w:r>
      <w:r>
        <w:rPr>
          <w:rFonts w:ascii="Times New Roman" w:eastAsia="Times New Roman" w:hAnsi="Times New Roman" w:cs="Times New Roman"/>
          <w:color w:val="D63384"/>
          <w:sz w:val="21"/>
          <w:szCs w:val="21"/>
          <w:shd w:val="clear" w:color="auto" w:fill="F5F6FA"/>
        </w:rPr>
        <w:t>F5</w:t>
      </w:r>
      <w:r>
        <w:rPr>
          <w:rFonts w:ascii="Times New Roman" w:eastAsia="Times New Roman" w:hAnsi="Times New Roman" w:cs="Times New Roman"/>
          <w:color w:val="212529"/>
          <w:sz w:val="24"/>
          <w:szCs w:val="24"/>
        </w:rPr>
        <w:t xml:space="preserve"> on your keyboard (or selecting the </w:t>
      </w:r>
      <w:r>
        <w:rPr>
          <w:rFonts w:ascii="Times New Roman" w:eastAsia="Times New Roman" w:hAnsi="Times New Roman" w:cs="Times New Roman"/>
          <w:color w:val="D63384"/>
          <w:sz w:val="21"/>
          <w:szCs w:val="21"/>
          <w:shd w:val="clear" w:color="auto" w:fill="F5F6FA"/>
        </w:rPr>
        <w:t>Run</w:t>
      </w:r>
      <w:r>
        <w:rPr>
          <w:rFonts w:ascii="Times New Roman" w:eastAsia="Times New Roman" w:hAnsi="Times New Roman" w:cs="Times New Roman"/>
          <w:color w:val="212529"/>
          <w:sz w:val="24"/>
          <w:szCs w:val="24"/>
        </w:rPr>
        <w:t xml:space="preserve"> tab from the top menu and then clicking </w:t>
      </w:r>
      <w:r>
        <w:rPr>
          <w:rFonts w:ascii="Times New Roman" w:eastAsia="Times New Roman" w:hAnsi="Times New Roman" w:cs="Times New Roman"/>
          <w:color w:val="D63384"/>
          <w:sz w:val="21"/>
          <w:szCs w:val="21"/>
          <w:shd w:val="clear" w:color="auto" w:fill="F5F6FA"/>
        </w:rPr>
        <w:t>Start Debugging</w:t>
      </w:r>
      <w:r>
        <w:rPr>
          <w:rFonts w:ascii="Times New Roman" w:eastAsia="Times New Roman" w:hAnsi="Times New Roman" w:cs="Times New Roman"/>
          <w:color w:val="212529"/>
          <w:sz w:val="24"/>
          <w:szCs w:val="24"/>
        </w:rPr>
        <w:t>). This will open a new browser window with your application running. The debugger has a bunch of useful features, like setting breakpoints and inspecting variables</w:t>
      </w:r>
      <w:ins w:id="2788" w:author="Holli Flanagan" w:date="2025-05-12T15:56:00Z">
        <w:r>
          <w:rPr>
            <w:rFonts w:ascii="Times New Roman" w:eastAsia="Times New Roman" w:hAnsi="Times New Roman" w:cs="Times New Roman"/>
            <w:color w:val="212529"/>
            <w:sz w:val="24"/>
            <w:szCs w:val="24"/>
          </w:rPr>
          <w:t>—</w:t>
        </w:r>
      </w:ins>
      <w:del w:id="2789" w:author="Holli Flanagan" w:date="2025-05-12T15:56:00Z">
        <w:r>
          <w:rPr>
            <w:rFonts w:ascii="Times New Roman" w:eastAsia="Times New Roman" w:hAnsi="Times New Roman" w:cs="Times New Roman"/>
            <w:color w:val="212529"/>
            <w:sz w:val="24"/>
            <w:szCs w:val="24"/>
          </w:rPr>
          <w:delText xml:space="preserve"> - </w:delText>
        </w:r>
      </w:del>
      <w:r>
        <w:rPr>
          <w:rFonts w:ascii="Times New Roman" w:eastAsia="Times New Roman" w:hAnsi="Times New Roman" w:cs="Times New Roman"/>
          <w:color w:val="212529"/>
          <w:sz w:val="24"/>
          <w:szCs w:val="24"/>
        </w:rPr>
        <w:t xml:space="preserve">we’ll talk more </w:t>
      </w:r>
      <w:proofErr w:type="gramStart"/>
      <w:r>
        <w:rPr>
          <w:rFonts w:ascii="Times New Roman" w:eastAsia="Times New Roman" w:hAnsi="Times New Roman" w:cs="Times New Roman"/>
          <w:color w:val="212529"/>
          <w:sz w:val="24"/>
          <w:szCs w:val="24"/>
        </w:rPr>
        <w:t>about them</w:t>
      </w:r>
      <w:proofErr w:type="gramEnd"/>
      <w:r>
        <w:rPr>
          <w:rFonts w:ascii="Times New Roman" w:eastAsia="Times New Roman" w:hAnsi="Times New Roman" w:cs="Times New Roman"/>
          <w:color w:val="212529"/>
          <w:sz w:val="24"/>
          <w:szCs w:val="24"/>
        </w:rPr>
        <w:t xml:space="preserve"> later on.</w:t>
      </w:r>
    </w:p>
    <w:p w14:paraId="71DAC3EB" w14:textId="77777777" w:rsidR="00B32DEF" w:rsidRDefault="00000000">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b/>
          <w:color w:val="381885"/>
          <w:sz w:val="18"/>
          <w:szCs w:val="18"/>
        </w:rPr>
        <w:t>DEBUGGING IN VS CODE</w:t>
      </w:r>
    </w:p>
    <w:p w14:paraId="709B038E" w14:textId="77777777" w:rsidR="00B32DEF" w:rsidRDefault="00000000">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only activate the debugger if you have the server running. If you close the server, you will need to start it again before you can use the debugger.</w:t>
      </w:r>
    </w:p>
    <w:p w14:paraId="05E46217" w14:textId="77777777" w:rsidR="00B32DEF" w:rsidRDefault="00000000">
      <w:pPr>
        <w:numPr>
          <w:ilvl w:val="0"/>
          <w:numId w:val="222"/>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You should now be able to see your website. It won’t be very exciting at first, but you can now start editing the code and see the changes in </w:t>
      </w:r>
      <w:proofErr w:type="gramStart"/>
      <w:r>
        <w:rPr>
          <w:rFonts w:ascii="Times New Roman" w:eastAsia="Times New Roman" w:hAnsi="Times New Roman" w:cs="Times New Roman"/>
          <w:color w:val="212529"/>
          <w:sz w:val="24"/>
          <w:szCs w:val="24"/>
        </w:rPr>
        <w:t>real-time</w:t>
      </w:r>
      <w:proofErr w:type="gramEnd"/>
      <w:r>
        <w:rPr>
          <w:rFonts w:ascii="Times New Roman" w:eastAsia="Times New Roman" w:hAnsi="Times New Roman" w:cs="Times New Roman"/>
          <w:color w:val="212529"/>
          <w:sz w:val="24"/>
          <w:szCs w:val="24"/>
        </w:rPr>
        <w:t>!</w:t>
      </w:r>
    </w:p>
    <w:p w14:paraId="2593B771" w14:textId="77777777" w:rsidR="00B32DEF" w:rsidRPr="00B32DEF" w:rsidRDefault="00000000">
      <w:pPr>
        <w:pStyle w:val="Heading2"/>
        <w:rPr>
          <w:rPrChange w:id="2790" w:author="Holli Flanagan" w:date="2025-05-12T14:42:00Z">
            <w:rPr>
              <w:sz w:val="34"/>
              <w:szCs w:val="34"/>
            </w:rPr>
          </w:rPrChange>
        </w:rPr>
        <w:pPrChange w:id="2791" w:author="Holli Flanagan" w:date="2025-05-12T14:42:00Z">
          <w:pPr>
            <w:pStyle w:val="Heading2"/>
            <w:keepNext w:val="0"/>
            <w:keepLines w:val="0"/>
          </w:pPr>
        </w:pPrChange>
      </w:pPr>
      <w:bookmarkStart w:id="2792" w:name="_8b7s103dvp9s" w:colFirst="0" w:colLast="0"/>
      <w:bookmarkEnd w:id="2792"/>
      <w:r>
        <w:rPr>
          <w:rPrChange w:id="2793" w:author="Holli Flanagan" w:date="2025-05-12T14:42:00Z">
            <w:rPr>
              <w:sz w:val="34"/>
              <w:szCs w:val="34"/>
            </w:rPr>
          </w:rPrChange>
        </w:rPr>
        <w:lastRenderedPageBreak/>
        <w:t>1) Basic HTML</w:t>
      </w:r>
    </w:p>
    <w:p w14:paraId="2EF12E8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by adding some dynamic text to the page. We’ll need to edit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which came with the starter repo. This is the main component that is displayed on the page, and there’s always exactly one of them in every Webz application. Although we created the component for you, we haven’t done anything else. Let’s add some text to the page.</w:t>
      </w:r>
    </w:p>
    <w:p w14:paraId="7593185B" w14:textId="77777777" w:rsidR="00B32DEF" w:rsidRDefault="00000000">
      <w:pPr>
        <w:numPr>
          <w:ilvl w:val="0"/>
          <w:numId w:val="125"/>
        </w:numPr>
        <w:shd w:val="clear" w:color="auto" w:fill="FFFFFF"/>
        <w:spacing w:before="180" w:after="300"/>
      </w:pPr>
      <w:r>
        <w:rPr>
          <w:rFonts w:ascii="Times New Roman" w:eastAsia="Times New Roman" w:hAnsi="Times New Roman" w:cs="Times New Roman"/>
          <w:color w:val="212529"/>
          <w:sz w:val="24"/>
          <w:szCs w:val="24"/>
        </w:rPr>
        <w:t xml:space="preserve">Expand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folder in the sidebar. You will see four files there: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main.component.css</w:t>
      </w:r>
      <w:r>
        <w:rPr>
          <w:rFonts w:ascii="Times New Roman" w:eastAsia="Times New Roman" w:hAnsi="Times New Roman" w:cs="Times New Roman"/>
          <w:color w:val="212529"/>
          <w:sz w:val="24"/>
          <w:szCs w:val="24"/>
        </w:rPr>
        <w:t xml:space="preserve">, and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w:t>
      </w:r>
    </w:p>
    <w:p w14:paraId="271A4C0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838F553" wp14:editId="0C283890">
            <wp:extent cx="2733675" cy="6581775"/>
            <wp:effectExtent l="9525" t="9525" r="9525" b="9525"/>
            <wp:docPr id="102" name="image96.png" descr="Expand the src/app folder"/>
            <wp:cNvGraphicFramePr/>
            <a:graphic xmlns:a="http://schemas.openxmlformats.org/drawingml/2006/main">
              <a:graphicData uri="http://schemas.openxmlformats.org/drawingml/2006/picture">
                <pic:pic xmlns:pic="http://schemas.openxmlformats.org/drawingml/2006/picture">
                  <pic:nvPicPr>
                    <pic:cNvPr id="0" name="image96.png" descr="Expand the src/app folder"/>
                    <pic:cNvPicPr preferRelativeResize="0"/>
                  </pic:nvPicPr>
                  <pic:blipFill>
                    <a:blip r:embed="rId81"/>
                    <a:srcRect/>
                    <a:stretch>
                      <a:fillRect/>
                    </a:stretch>
                  </pic:blipFill>
                  <pic:spPr>
                    <a:xfrm>
                      <a:off x="0" y="0"/>
                      <a:ext cx="2733675" cy="6581775"/>
                    </a:xfrm>
                    <a:prstGeom prst="rect">
                      <a:avLst/>
                    </a:prstGeom>
                    <a:ln w="9525">
                      <a:solidFill>
                        <a:srgbClr val="DDDDDD"/>
                      </a:solidFill>
                      <a:prstDash val="solid"/>
                    </a:ln>
                  </pic:spPr>
                </pic:pic>
              </a:graphicData>
            </a:graphic>
          </wp:inline>
        </w:drawing>
      </w:r>
    </w:p>
    <w:p w14:paraId="36E46544" w14:textId="77777777" w:rsidR="00B32DEF" w:rsidRDefault="00000000">
      <w:pPr>
        <w:numPr>
          <w:ilvl w:val="0"/>
          <w:numId w:val="234"/>
        </w:numPr>
        <w:shd w:val="clear" w:color="auto" w:fill="FFFFFF"/>
        <w:spacing w:before="180"/>
        <w:pPrChange w:id="2794" w:author="Holli Flanagan" w:date="2025-05-12T15:56:00Z">
          <w:pPr>
            <w:numPr>
              <w:numId w:val="28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is the HTML file that defines the structure of the component. This is where we put the visual content of your application.</w:t>
      </w:r>
    </w:p>
    <w:p w14:paraId="730DB3AC" w14:textId="77777777" w:rsidR="00B32DEF" w:rsidRDefault="00000000">
      <w:pPr>
        <w:numPr>
          <w:ilvl w:val="0"/>
          <w:numId w:val="234"/>
        </w:numPr>
        <w:shd w:val="clear" w:color="auto" w:fill="FFFFFF"/>
        <w:pPrChange w:id="2795" w:author="Holli Flanagan" w:date="2025-05-12T15:56:00Z">
          <w:pPr>
            <w:numPr>
              <w:numId w:val="28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main.component.css</w:t>
      </w:r>
      <w:r>
        <w:rPr>
          <w:rFonts w:ascii="Times New Roman" w:eastAsia="Times New Roman" w:hAnsi="Times New Roman" w:cs="Times New Roman"/>
          <w:color w:val="212529"/>
          <w:sz w:val="24"/>
          <w:szCs w:val="24"/>
        </w:rPr>
        <w:t xml:space="preserve"> is the CSS file that defines the styles for the component. This is how we make things look pretty.</w:t>
      </w:r>
    </w:p>
    <w:p w14:paraId="6FB2C2BF" w14:textId="77777777" w:rsidR="00B32DEF" w:rsidRDefault="00000000">
      <w:pPr>
        <w:numPr>
          <w:ilvl w:val="0"/>
          <w:numId w:val="234"/>
        </w:numPr>
        <w:shd w:val="clear" w:color="auto" w:fill="FFFFFF"/>
        <w:pPrChange w:id="2796" w:author="Holli Flanagan" w:date="2025-05-12T15:56:00Z">
          <w:pPr>
            <w:numPr>
              <w:numId w:val="287"/>
            </w:numPr>
            <w:shd w:val="clear" w:color="auto" w:fill="FFFFFF"/>
            <w:spacing w:before="180" w:after="300"/>
            <w:ind w:left="720" w:hanging="360"/>
          </w:pPr>
        </w:pPrChange>
      </w:pP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is the TypeScript file that defines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This is where the application logic will go.</w:t>
      </w:r>
    </w:p>
    <w:p w14:paraId="37E5FD91" w14:textId="77777777" w:rsidR="00B32DEF" w:rsidRDefault="00000000">
      <w:pPr>
        <w:numPr>
          <w:ilvl w:val="0"/>
          <w:numId w:val="234"/>
        </w:numPr>
        <w:shd w:val="clear" w:color="auto" w:fill="FFFFFF"/>
        <w:pPrChange w:id="2797" w:author="Holli Flanagan" w:date="2025-05-12T15:56:00Z">
          <w:pPr>
            <w:numPr>
              <w:numId w:val="287"/>
            </w:numPr>
            <w:shd w:val="clear" w:color="auto" w:fill="FFFFFF"/>
            <w:spacing w:before="180" w:after="300"/>
            <w:ind w:left="720" w:hanging="360"/>
          </w:pPr>
        </w:pPrChange>
      </w:pPr>
      <w:proofErr w:type="spellStart"/>
      <w:proofErr w:type="gramStart"/>
      <w:r>
        <w:rPr>
          <w:rFonts w:ascii="Times New Roman" w:eastAsia="Times New Roman" w:hAnsi="Times New Roman" w:cs="Times New Roman"/>
          <w:color w:val="D63384"/>
          <w:sz w:val="21"/>
          <w:szCs w:val="21"/>
          <w:shd w:val="clear" w:color="auto" w:fill="F5F6FA"/>
        </w:rPr>
        <w:lastRenderedPageBreak/>
        <w:t>main.component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is a (mostly empty) test file for the component. We’ll talk more about testing your own components later on.</w:t>
      </w:r>
    </w:p>
    <w:p w14:paraId="0D3D77F9" w14:textId="77777777" w:rsidR="00B32DEF" w:rsidRDefault="00000000">
      <w:pPr>
        <w:numPr>
          <w:ilvl w:val="0"/>
          <w:numId w:val="234"/>
        </w:numPr>
        <w:shd w:val="clear" w:color="auto" w:fill="FFFFFF"/>
        <w:spacing w:after="300"/>
        <w:pPrChange w:id="2798" w:author="Holli Flanagan" w:date="2025-05-12T15:56:00Z">
          <w:pPr>
            <w:numPr>
              <w:numId w:val="15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Open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You will see that it contains the following code:</w:t>
      </w:r>
    </w:p>
    <w:p w14:paraId="0A304C3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9E7F19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the default content that comes with the starter repo.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is a generic container that can hold other elements (a “division” of content). In this case, we have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header</w:t>
      </w:r>
      <w:r>
        <w:rPr>
          <w:rFonts w:ascii="Times New Roman" w:eastAsia="Times New Roman" w:hAnsi="Times New Roman" w:cs="Times New Roman"/>
          <w:color w:val="212529"/>
          <w:sz w:val="24"/>
          <w:szCs w:val="24"/>
        </w:rPr>
        <w:t xml:space="preserve">, which contains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title</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is used to apply CSS styles to the element. We’ll talk more about CSS later on. For now, focus on the text inside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tags.</w:t>
      </w:r>
    </w:p>
    <w:p w14:paraId="522CA02C" w14:textId="77777777" w:rsidR="00B32DEF" w:rsidRDefault="00000000">
      <w:pPr>
        <w:numPr>
          <w:ilvl w:val="0"/>
          <w:numId w:val="297"/>
        </w:numPr>
        <w:shd w:val="clear" w:color="auto" w:fill="FFFFFF"/>
        <w:spacing w:before="180" w:after="300"/>
      </w:pPr>
      <w:r>
        <w:rPr>
          <w:rFonts w:ascii="Times New Roman" w:eastAsia="Times New Roman" w:hAnsi="Times New Roman" w:cs="Times New Roman"/>
          <w:color w:val="212529"/>
          <w:sz w:val="24"/>
          <w:szCs w:val="24"/>
        </w:rPr>
        <w:t xml:space="preserve">Change the text inside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title</w:t>
      </w:r>
      <w:r>
        <w:rPr>
          <w:rFonts w:ascii="Times New Roman" w:eastAsia="Times New Roman" w:hAnsi="Times New Roman" w:cs="Times New Roman"/>
          <w:color w:val="212529"/>
          <w:sz w:val="24"/>
          <w:szCs w:val="24"/>
        </w:rPr>
        <w:t xml:space="preserve"> to something else. For example, you could change it to:</w:t>
      </w:r>
    </w:p>
    <w:p w14:paraId="1509A250"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class="title"&gt;My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First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Application&lt;/div&gt;</w:t>
      </w:r>
    </w:p>
    <w:p w14:paraId="2DA480E0" w14:textId="77777777" w:rsidR="00B32DEF" w:rsidRDefault="00000000">
      <w:pPr>
        <w:numPr>
          <w:ilvl w:val="0"/>
          <w:numId w:val="112"/>
        </w:numPr>
        <w:shd w:val="clear" w:color="auto" w:fill="FFFFFF"/>
        <w:spacing w:before="18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5C5962"/>
          <w:sz w:val="24"/>
          <w:szCs w:val="24"/>
        </w:rPr>
        <w:br/>
      </w:r>
      <w:r>
        <w:rPr>
          <w:rFonts w:ascii="Times New Roman" w:eastAsia="Times New Roman" w:hAnsi="Times New Roman" w:cs="Times New Roman"/>
          <w:color w:val="212529"/>
          <w:sz w:val="24"/>
          <w:szCs w:val="24"/>
        </w:rPr>
        <w:t>Save the file. You should see the changes reflected in the browser window automatically. If you don’t see the changes, make sure that the debug mode is still running.</w:t>
      </w:r>
    </w:p>
    <w:p w14:paraId="1AF0D27E" w14:textId="77777777" w:rsidR="00B32DEF" w:rsidRDefault="00000000">
      <w:pPr>
        <w:numPr>
          <w:ilvl w:val="0"/>
          <w:numId w:val="112"/>
        </w:numPr>
        <w:shd w:val="clear" w:color="auto" w:fill="FFFFFF"/>
        <w:spacing w:after="300"/>
      </w:pPr>
      <w:r>
        <w:rPr>
          <w:rFonts w:ascii="Times New Roman" w:eastAsia="Times New Roman" w:hAnsi="Times New Roman" w:cs="Times New Roman"/>
          <w:color w:val="212529"/>
          <w:sz w:val="24"/>
          <w:szCs w:val="24"/>
        </w:rPr>
        <w:t xml:space="preserve">Now, let’s add a new element to the page with some more text. Add the following code after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header</w:t>
      </w:r>
      <w:r>
        <w:rPr>
          <w:rFonts w:ascii="Times New Roman" w:eastAsia="Times New Roman" w:hAnsi="Times New Roman" w:cs="Times New Roman"/>
          <w:color w:val="212529"/>
          <w:sz w:val="24"/>
          <w:szCs w:val="24"/>
        </w:rPr>
        <w:t xml:space="preserve">, but inside the outer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is used to create a paragraph of text.</w:t>
      </w:r>
    </w:p>
    <w:p w14:paraId="23C7D955"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&lt;p&gt;Welcome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HTML</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side!&lt;</w:t>
      </w:r>
      <w:proofErr w:type="gramEnd"/>
      <w:r>
        <w:rPr>
          <w:rFonts w:ascii="Times New Roman" w:eastAsia="Times New Roman" w:hAnsi="Times New Roman" w:cs="Times New Roman"/>
          <w:color w:val="188038"/>
          <w:sz w:val="24"/>
          <w:szCs w:val="24"/>
        </w:rPr>
        <w:t>/p&gt;</w:t>
      </w:r>
    </w:p>
    <w:p w14:paraId="44E9562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you did this correctly, the HTML should look something like the HTML below. Pay close attention to the structure of your HTML, and make sure you are closing all of your tags properly. The location of tags is important, as it determines how the elements are displayed on the page.</w:t>
      </w:r>
    </w:p>
    <w:p w14:paraId="469A68C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CB1D7D5" w14:textId="77777777" w:rsidR="00B32DEF" w:rsidRDefault="00000000">
      <w:pPr>
        <w:numPr>
          <w:ilvl w:val="0"/>
          <w:numId w:val="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Save the file, and confirm that the new text is displayed in the browser window.</w:t>
      </w:r>
    </w:p>
    <w:p w14:paraId="3DB1DBCC" w14:textId="77777777" w:rsidR="00B32DEF" w:rsidRDefault="00000000">
      <w:pPr>
        <w:numPr>
          <w:ilvl w:val="0"/>
          <w:numId w:val="8"/>
        </w:numPr>
        <w:shd w:val="clear" w:color="auto" w:fill="FFFFFF"/>
        <w:spacing w:after="300"/>
      </w:pPr>
      <w:r>
        <w:rPr>
          <w:rFonts w:ascii="Times New Roman" w:eastAsia="Times New Roman" w:hAnsi="Times New Roman" w:cs="Times New Roman"/>
          <w:color w:val="212529"/>
          <w:sz w:val="24"/>
          <w:szCs w:val="24"/>
        </w:rPr>
        <w:t xml:space="preserve">We’re going to modify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to include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This will make it easier to test our application later on. Add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to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like so:</w:t>
      </w:r>
    </w:p>
    <w:p w14:paraId="6B49FDA5"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id="example-text"&gt;Welcome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HTML</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side!&lt;</w:t>
      </w:r>
      <w:proofErr w:type="gramEnd"/>
      <w:r>
        <w:rPr>
          <w:rFonts w:ascii="Times New Roman" w:eastAsia="Times New Roman" w:hAnsi="Times New Roman" w:cs="Times New Roman"/>
          <w:color w:val="188038"/>
          <w:sz w:val="24"/>
          <w:szCs w:val="24"/>
        </w:rPr>
        <w:t>/p&gt;</w:t>
      </w:r>
    </w:p>
    <w:p w14:paraId="1094894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Make sure you use the exact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value (</w:t>
      </w:r>
      <w:r>
        <w:rPr>
          <w:rFonts w:ascii="Times New Roman" w:eastAsia="Times New Roman" w:hAnsi="Times New Roman" w:cs="Times New Roman"/>
          <w:color w:val="D63384"/>
          <w:sz w:val="21"/>
          <w:szCs w:val="21"/>
          <w:shd w:val="clear" w:color="auto" w:fill="F5F6FA"/>
        </w:rPr>
        <w:t>example-text</w:t>
      </w:r>
      <w:r>
        <w:rPr>
          <w:rFonts w:ascii="Times New Roman" w:eastAsia="Times New Roman" w:hAnsi="Times New Roman" w:cs="Times New Roman"/>
          <w:color w:val="212529"/>
          <w:sz w:val="24"/>
          <w:szCs w:val="24"/>
        </w:rPr>
        <w:t xml:space="preserve">) as shown above. When you save the file, the page will not look any </w:t>
      </w:r>
      <w:proofErr w:type="gramStart"/>
      <w:r>
        <w:rPr>
          <w:rFonts w:ascii="Times New Roman" w:eastAsia="Times New Roman" w:hAnsi="Times New Roman" w:cs="Times New Roman"/>
          <w:color w:val="212529"/>
          <w:sz w:val="24"/>
          <w:szCs w:val="24"/>
        </w:rPr>
        <w:t>differently</w:t>
      </w:r>
      <w:proofErr w:type="gramEnd"/>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is used to uniquely identify an element in the HTML document, but does not affect the appearance of the element.</w:t>
      </w:r>
    </w:p>
    <w:p w14:paraId="2D63E0E2" w14:textId="77777777" w:rsidR="00B32DEF" w:rsidRDefault="00000000">
      <w:pPr>
        <w:numPr>
          <w:ilvl w:val="0"/>
          <w:numId w:val="17"/>
        </w:numPr>
        <w:shd w:val="clear" w:color="auto" w:fill="FFFFFF"/>
        <w:spacing w:before="180" w:after="300"/>
      </w:pPr>
      <w:r>
        <w:rPr>
          <w:rFonts w:ascii="Times New Roman" w:eastAsia="Times New Roman" w:hAnsi="Times New Roman" w:cs="Times New Roman"/>
          <w:color w:val="212529"/>
          <w:sz w:val="24"/>
          <w:szCs w:val="24"/>
        </w:rPr>
        <w:lastRenderedPageBreak/>
        <w:t xml:space="preserve">Now, let’s add some dynamic text to the page. We’re going to use TypeScript to change the text of a new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Make a second, empty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with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after the existing one, like so:</w:t>
      </w:r>
    </w:p>
    <w:p w14:paraId="6BB70163"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id="example-target"&gt;&lt;/p&gt;</w:t>
      </w:r>
    </w:p>
    <w:p w14:paraId="66BD1126"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Click here to see the full HTML so far</w:t>
      </w:r>
    </w:p>
    <w:p w14:paraId="7E47C514" w14:textId="77777777" w:rsidR="00B32DEF" w:rsidRDefault="00000000">
      <w:pPr>
        <w:shd w:val="clear" w:color="auto" w:fill="FFFFFF"/>
        <w:spacing w:before="120"/>
        <w:rPr>
          <w:rFonts w:ascii="Times New Roman" w:eastAsia="Times New Roman" w:hAnsi="Times New Roman" w:cs="Times New Roman"/>
          <w:b/>
          <w:color w:val="183385"/>
          <w:sz w:val="18"/>
          <w:szCs w:val="18"/>
        </w:rPr>
      </w:pPr>
      <w:r>
        <w:rPr>
          <w:rFonts w:ascii="Times New Roman" w:eastAsia="Times New Roman" w:hAnsi="Times New Roman" w:cs="Times New Roman"/>
          <w:b/>
          <w:color w:val="183385"/>
          <w:sz w:val="18"/>
          <w:szCs w:val="18"/>
        </w:rPr>
        <w:t>IDS MATTER!</w:t>
      </w:r>
    </w:p>
    <w:p w14:paraId="22608E26" w14:textId="77777777" w:rsidR="00B32DEF" w:rsidRDefault="00000000">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w:t>
      </w:r>
      <w:proofErr w:type="gramStart"/>
      <w:r>
        <w:rPr>
          <w:rFonts w:ascii="Times New Roman" w:eastAsia="Times New Roman" w:hAnsi="Times New Roman" w:cs="Times New Roman"/>
          <w:color w:val="212529"/>
          <w:sz w:val="24"/>
          <w:szCs w:val="24"/>
        </w:rPr>
        <w:t>are matching</w:t>
      </w:r>
      <w:proofErr w:type="gramEnd"/>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values exactly as shown above. This will become important when we run the tests later!</w:t>
      </w:r>
    </w:p>
    <w:p w14:paraId="6D3A0146" w14:textId="77777777" w:rsidR="00B32DEF" w:rsidRDefault="00000000">
      <w:pPr>
        <w:numPr>
          <w:ilvl w:val="0"/>
          <w:numId w:val="119"/>
        </w:numPr>
        <w:shd w:val="clear" w:color="auto" w:fill="FFFFFF"/>
        <w:spacing w:before="180" w:after="300"/>
      </w:pPr>
      <w:r>
        <w:rPr>
          <w:rFonts w:ascii="Times New Roman" w:eastAsia="Times New Roman" w:hAnsi="Times New Roman" w:cs="Times New Roman"/>
          <w:color w:val="212529"/>
          <w:sz w:val="24"/>
          <w:szCs w:val="24"/>
        </w:rPr>
        <w:t xml:space="preserve">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This is the TypeScript file that defines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This is where the application logic will go. You will see that it contains the following code:</w:t>
      </w:r>
    </w:p>
    <w:p w14:paraId="654FC07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F9817C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Webz, components are defined as classes that extend the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class.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is the main component of the application, and it is the component that is displayed on the page.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 is called when an instance of the class is created. In this case, we are calling the </w:t>
      </w: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 xml:space="preserve"> method with the </w:t>
      </w:r>
      <w:r>
        <w:rPr>
          <w:rFonts w:ascii="Times New Roman" w:eastAsia="Times New Roman" w:hAnsi="Times New Roman" w:cs="Times New Roman"/>
          <w:color w:val="D63384"/>
          <w:sz w:val="21"/>
          <w:szCs w:val="21"/>
          <w:shd w:val="clear" w:color="auto" w:fill="F5F6FA"/>
        </w:rPr>
        <w:t>html</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css</w:t>
      </w:r>
      <w:proofErr w:type="spellEnd"/>
      <w:r>
        <w:rPr>
          <w:rFonts w:ascii="Times New Roman" w:eastAsia="Times New Roman" w:hAnsi="Times New Roman" w:cs="Times New Roman"/>
          <w:color w:val="212529"/>
          <w:sz w:val="24"/>
          <w:szCs w:val="24"/>
        </w:rPr>
        <w:t xml:space="preserve"> variables. This is how we tell Webz to use the HTML and CSS files that we created. The </w:t>
      </w:r>
      <w:r>
        <w:rPr>
          <w:rFonts w:ascii="Times New Roman" w:eastAsia="Times New Roman" w:hAnsi="Times New Roman" w:cs="Times New Roman"/>
          <w:color w:val="D63384"/>
          <w:sz w:val="21"/>
          <w:szCs w:val="21"/>
          <w:shd w:val="clear" w:color="auto" w:fill="F5F6FA"/>
        </w:rPr>
        <w:t>html</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css</w:t>
      </w:r>
      <w:proofErr w:type="spellEnd"/>
      <w:r>
        <w:rPr>
          <w:rFonts w:ascii="Times New Roman" w:eastAsia="Times New Roman" w:hAnsi="Times New Roman" w:cs="Times New Roman"/>
          <w:color w:val="212529"/>
          <w:sz w:val="24"/>
          <w:szCs w:val="24"/>
        </w:rPr>
        <w:t xml:space="preserve"> variables are just strings that contain the contents of the HTML and CSS files, imported from the files themselves.</w:t>
      </w:r>
    </w:p>
    <w:p w14:paraId="48D633F8" w14:textId="77777777" w:rsidR="00B32DEF" w:rsidRDefault="00000000">
      <w:pPr>
        <w:numPr>
          <w:ilvl w:val="0"/>
          <w:numId w:val="135"/>
        </w:numPr>
        <w:shd w:val="clear" w:color="auto" w:fill="FFFFFF"/>
        <w:spacing w:before="180" w:after="300"/>
      </w:pPr>
      <w:r>
        <w:rPr>
          <w:rFonts w:ascii="Times New Roman" w:eastAsia="Times New Roman" w:hAnsi="Times New Roman" w:cs="Times New Roman"/>
          <w:color w:val="212529"/>
          <w:sz w:val="24"/>
          <w:szCs w:val="24"/>
        </w:rPr>
        <w:t xml:space="preserve">Add a new private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field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myText</w:t>
      </w:r>
      <w:proofErr w:type="spellEnd"/>
      <w:r>
        <w:rPr>
          <w:rFonts w:ascii="Times New Roman" w:eastAsia="Times New Roman" w:hAnsi="Times New Roman" w:cs="Times New Roman"/>
          <w:color w:val="212529"/>
          <w:sz w:val="24"/>
          <w:szCs w:val="24"/>
        </w:rPr>
        <w:t xml:space="preserve">, with the initial value </w:t>
      </w:r>
      <w:r>
        <w:rPr>
          <w:rFonts w:ascii="Times New Roman" w:eastAsia="Times New Roman" w:hAnsi="Times New Roman" w:cs="Times New Roman"/>
          <w:color w:val="D63384"/>
          <w:sz w:val="21"/>
          <w:szCs w:val="21"/>
          <w:shd w:val="clear" w:color="auto" w:fill="F5F6FA"/>
        </w:rPr>
        <w:t>"Hello from the TypeScript side!"</w:t>
      </w:r>
      <w:r>
        <w:rPr>
          <w:rFonts w:ascii="Times New Roman" w:eastAsia="Times New Roman" w:hAnsi="Times New Roman" w:cs="Times New Roman"/>
          <w:color w:val="212529"/>
          <w:sz w:val="24"/>
          <w:szCs w:val="24"/>
        </w:rPr>
        <w:t>. This field will hold the text that we want to display on the page.</w:t>
      </w:r>
    </w:p>
    <w:p w14:paraId="5C948DC7"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private</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myText</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TypeScript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side!</w:t>
      </w:r>
      <w:proofErr w:type="gramStart"/>
      <w:r>
        <w:rPr>
          <w:rFonts w:ascii="Times New Roman" w:eastAsia="Times New Roman" w:hAnsi="Times New Roman" w:cs="Times New Roman"/>
          <w:color w:val="188038"/>
          <w:sz w:val="24"/>
          <w:szCs w:val="24"/>
        </w:rPr>
        <w:t>";</w:t>
      </w:r>
      <w:proofErr w:type="gramEnd"/>
    </w:p>
    <w:p w14:paraId="4A0FFF95" w14:textId="77777777" w:rsidR="00B32DEF" w:rsidRDefault="00000000">
      <w:pPr>
        <w:numPr>
          <w:ilvl w:val="0"/>
          <w:numId w:val="241"/>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On its own, just creating a field doesn’t do anything interesting. We need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field to the HTML so that the text is displayed on the page. We can do this by using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Add the following code directly above the </w:t>
      </w:r>
      <w:proofErr w:type="spellStart"/>
      <w:r>
        <w:rPr>
          <w:rFonts w:ascii="Times New Roman" w:eastAsia="Times New Roman" w:hAnsi="Times New Roman" w:cs="Times New Roman"/>
          <w:color w:val="D63384"/>
          <w:sz w:val="21"/>
          <w:szCs w:val="21"/>
          <w:shd w:val="clear" w:color="auto" w:fill="F5F6FA"/>
        </w:rPr>
        <w:t>myText</w:t>
      </w:r>
      <w:proofErr w:type="spellEnd"/>
      <w:r>
        <w:rPr>
          <w:rFonts w:ascii="Times New Roman" w:eastAsia="Times New Roman" w:hAnsi="Times New Roman" w:cs="Times New Roman"/>
          <w:color w:val="212529"/>
          <w:sz w:val="24"/>
          <w:szCs w:val="24"/>
        </w:rPr>
        <w:t xml:space="preserve"> field:</w:t>
      </w:r>
    </w:p>
    <w:p w14:paraId="62CCCD5F"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BindValue</w:t>
      </w:r>
      <w:proofErr w:type="spellEnd"/>
      <w:r>
        <w:rPr>
          <w:rFonts w:ascii="Times New Roman" w:eastAsia="Times New Roman" w:hAnsi="Times New Roman" w:cs="Times New Roman"/>
          <w:color w:val="188038"/>
          <w:sz w:val="24"/>
          <w:szCs w:val="24"/>
        </w:rPr>
        <w:t>("example-target")</w:t>
      </w:r>
    </w:p>
    <w:p w14:paraId="65EF91F9" w14:textId="77777777" w:rsidR="00B32DEF" w:rsidRDefault="00000000">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decorator is used to bind a field to an element in the HTML; in general, a decorator can enhance the functionality of a field or a method of a class. This decorator takes a single argument, which is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the element that we want to bind to. In this case, we are binding the </w:t>
      </w:r>
      <w:proofErr w:type="spellStart"/>
      <w:r>
        <w:rPr>
          <w:rFonts w:ascii="Times New Roman" w:eastAsia="Times New Roman" w:hAnsi="Times New Roman" w:cs="Times New Roman"/>
          <w:color w:val="D63384"/>
          <w:sz w:val="21"/>
          <w:szCs w:val="21"/>
          <w:shd w:val="clear" w:color="auto" w:fill="F5F6FA"/>
        </w:rPr>
        <w:t>myText</w:t>
      </w:r>
      <w:proofErr w:type="spellEnd"/>
      <w:r>
        <w:rPr>
          <w:rFonts w:ascii="Times New Roman" w:eastAsia="Times New Roman" w:hAnsi="Times New Roman" w:cs="Times New Roman"/>
          <w:color w:val="212529"/>
          <w:sz w:val="24"/>
          <w:szCs w:val="24"/>
        </w:rPr>
        <w:t xml:space="preserve"> field to the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example-target</w:t>
      </w:r>
      <w:r>
        <w:rPr>
          <w:rFonts w:ascii="Times New Roman" w:eastAsia="Times New Roman" w:hAnsi="Times New Roman" w:cs="Times New Roman"/>
          <w:color w:val="212529"/>
          <w:sz w:val="24"/>
          <w:szCs w:val="24"/>
        </w:rPr>
        <w:t>.</w:t>
      </w:r>
    </w:p>
    <w:p w14:paraId="32BFDCD8" w14:textId="77777777" w:rsidR="00B32DEF" w:rsidRDefault="00000000">
      <w:pPr>
        <w:numPr>
          <w:ilvl w:val="0"/>
          <w:numId w:val="258"/>
        </w:numPr>
        <w:shd w:val="clear" w:color="auto" w:fill="FFFFFF"/>
        <w:spacing w:before="180" w:after="300"/>
      </w:pPr>
      <w:r>
        <w:rPr>
          <w:rFonts w:ascii="Times New Roman" w:eastAsia="Times New Roman" w:hAnsi="Times New Roman" w:cs="Times New Roman"/>
          <w:color w:val="212529"/>
          <w:sz w:val="24"/>
          <w:szCs w:val="24"/>
        </w:rPr>
        <w:lastRenderedPageBreak/>
        <w:t xml:space="preserve">In order to use the decorator, we must also import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Modify the existing import statement at the top of the file to include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w:t>
      </w:r>
    </w:p>
    <w:p w14:paraId="058806B7"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import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WebzComponent</w:t>
      </w:r>
      <w:proofErr w:type="spellEnd"/>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BindValue</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'@boots-</w:t>
      </w:r>
      <w:proofErr w:type="spellStart"/>
      <w:r>
        <w:rPr>
          <w:rFonts w:ascii="Times New Roman" w:eastAsia="Times New Roman" w:hAnsi="Times New Roman" w:cs="Times New Roman"/>
          <w:color w:val="188038"/>
          <w:sz w:val="24"/>
          <w:szCs w:val="24"/>
        </w:rPr>
        <w:t>edu</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webz</w:t>
      </w:r>
      <w:proofErr w:type="spellEnd"/>
      <w:proofErr w:type="gramStart"/>
      <w:r>
        <w:rPr>
          <w:rFonts w:ascii="Times New Roman" w:eastAsia="Times New Roman" w:hAnsi="Times New Roman" w:cs="Times New Roman"/>
          <w:color w:val="188038"/>
          <w:sz w:val="24"/>
          <w:szCs w:val="24"/>
        </w:rPr>
        <w:t>';</w:t>
      </w:r>
      <w:proofErr w:type="gramEnd"/>
    </w:p>
    <w:p w14:paraId="4E764F74" w14:textId="77777777" w:rsidR="00B32DEF" w:rsidRDefault="00000000">
      <w:pPr>
        <w:numPr>
          <w:ilvl w:val="0"/>
          <w:numId w:val="113"/>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you save the file now, you should be able to see the changes in the live webpage. The text </w:t>
      </w:r>
      <w:r>
        <w:rPr>
          <w:rFonts w:ascii="Times New Roman" w:eastAsia="Times New Roman" w:hAnsi="Times New Roman" w:cs="Times New Roman"/>
          <w:color w:val="D63384"/>
          <w:sz w:val="21"/>
          <w:szCs w:val="21"/>
          <w:shd w:val="clear" w:color="auto" w:fill="F5F6FA"/>
        </w:rPr>
        <w:t>"Hello from the TypeScript side!"</w:t>
      </w:r>
      <w:r>
        <w:rPr>
          <w:rFonts w:ascii="Times New Roman" w:eastAsia="Times New Roman" w:hAnsi="Times New Roman" w:cs="Times New Roman"/>
          <w:color w:val="212529"/>
          <w:sz w:val="24"/>
          <w:szCs w:val="24"/>
        </w:rPr>
        <w:t xml:space="preserve"> should be displayed on the page. This is because the </w:t>
      </w:r>
      <w:proofErr w:type="spellStart"/>
      <w:r>
        <w:rPr>
          <w:rFonts w:ascii="Times New Roman" w:eastAsia="Times New Roman" w:hAnsi="Times New Roman" w:cs="Times New Roman"/>
          <w:color w:val="D63384"/>
          <w:sz w:val="21"/>
          <w:szCs w:val="21"/>
          <w:shd w:val="clear" w:color="auto" w:fill="F5F6FA"/>
        </w:rPr>
        <w:t>myText</w:t>
      </w:r>
      <w:proofErr w:type="spellEnd"/>
      <w:r>
        <w:rPr>
          <w:rFonts w:ascii="Times New Roman" w:eastAsia="Times New Roman" w:hAnsi="Times New Roman" w:cs="Times New Roman"/>
          <w:color w:val="212529"/>
          <w:sz w:val="24"/>
          <w:szCs w:val="24"/>
        </w:rPr>
        <w:t xml:space="preserve"> field is bound to the </w:t>
      </w:r>
      <w:r>
        <w:rPr>
          <w:rFonts w:ascii="Times New Roman" w:eastAsia="Times New Roman" w:hAnsi="Times New Roman" w:cs="Times New Roman"/>
          <w:color w:val="D63384"/>
          <w:sz w:val="21"/>
          <w:szCs w:val="21"/>
          <w:shd w:val="clear" w:color="auto" w:fill="F5F6FA"/>
        </w:rPr>
        <w:t>example-target</w:t>
      </w:r>
      <w:r>
        <w:rPr>
          <w:rFonts w:ascii="Times New Roman" w:eastAsia="Times New Roman" w:hAnsi="Times New Roman" w:cs="Times New Roman"/>
          <w:color w:val="212529"/>
          <w:sz w:val="24"/>
          <w:szCs w:val="24"/>
        </w:rPr>
        <w:t xml:space="preserve"> element in the HTML. When the field changes, the text on the page will automatically update.</w:t>
      </w:r>
    </w:p>
    <w:p w14:paraId="2BD2FF17"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Click here to see the full TypeScript file so far</w:t>
      </w:r>
      <w:ins w:id="2799" w:author="Holli Flanagan" w:date="2025-05-12T15:57:00Z">
        <w:r>
          <w:rPr>
            <w:rFonts w:ascii="Times New Roman" w:eastAsia="Times New Roman" w:hAnsi="Times New Roman" w:cs="Times New Roman"/>
            <w:color w:val="212529"/>
            <w:sz w:val="24"/>
            <w:szCs w:val="24"/>
            <w:highlight w:val="white"/>
          </w:rPr>
          <w:t>.</w:t>
        </w:r>
      </w:ins>
    </w:p>
    <w:p w14:paraId="5890E90D" w14:textId="77777777" w:rsidR="00B32DEF" w:rsidRDefault="00000000">
      <w:pPr>
        <w:numPr>
          <w:ilvl w:val="0"/>
          <w:numId w:val="123"/>
        </w:numPr>
        <w:shd w:val="clear" w:color="auto" w:fill="FFFFFF"/>
        <w:spacing w:before="180" w:after="300"/>
      </w:pPr>
      <w:r>
        <w:rPr>
          <w:rFonts w:ascii="Times New Roman" w:eastAsia="Times New Roman" w:hAnsi="Times New Roman" w:cs="Times New Roman"/>
          <w:color w:val="212529"/>
          <w:sz w:val="24"/>
          <w:szCs w:val="24"/>
        </w:rPr>
        <w:t xml:space="preserve">To test if your website is working correctly, you can run the tests that are included with the starter repo. To do this, open a second terminal (click </w:t>
      </w:r>
      <w:r>
        <w:rPr>
          <w:rFonts w:ascii="Times New Roman" w:eastAsia="Times New Roman" w:hAnsi="Times New Roman" w:cs="Times New Roman"/>
          <w:color w:val="D63384"/>
          <w:sz w:val="21"/>
          <w:szCs w:val="21"/>
          <w:shd w:val="clear" w:color="auto" w:fill="F5F6FA"/>
        </w:rPr>
        <w:t>Terminal</w:t>
      </w:r>
      <w:r>
        <w:rPr>
          <w:rFonts w:ascii="Times New Roman" w:eastAsia="Times New Roman" w:hAnsi="Times New Roman" w:cs="Times New Roman"/>
          <w:color w:val="212529"/>
          <w:sz w:val="24"/>
          <w:szCs w:val="24"/>
        </w:rPr>
        <w:t xml:space="preserve"> in the top menu, and then choose </w:t>
      </w:r>
      <w:r>
        <w:rPr>
          <w:rFonts w:ascii="Times New Roman" w:eastAsia="Times New Roman" w:hAnsi="Times New Roman" w:cs="Times New Roman"/>
          <w:color w:val="D63384"/>
          <w:sz w:val="21"/>
          <w:szCs w:val="21"/>
          <w:shd w:val="clear" w:color="auto" w:fill="F5F6FA"/>
        </w:rPr>
        <w:t>New Terminal</w:t>
      </w:r>
      <w:r>
        <w:rPr>
          <w:rFonts w:ascii="Times New Roman" w:eastAsia="Times New Roman" w:hAnsi="Times New Roman" w:cs="Times New Roman"/>
          <w:color w:val="212529"/>
          <w:sz w:val="24"/>
          <w:szCs w:val="24"/>
        </w:rPr>
        <w:t>) in VS Code and run the following command:</w:t>
      </w:r>
    </w:p>
    <w:p w14:paraId="4A496D71"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main</w:t>
      </w:r>
    </w:p>
    <w:p w14:paraId="7DF85A1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will run the </w:t>
      </w:r>
      <w:proofErr w:type="spellStart"/>
      <w:r>
        <w:rPr>
          <w:rFonts w:ascii="Times New Roman" w:eastAsia="Times New Roman" w:hAnsi="Times New Roman" w:cs="Times New Roman"/>
          <w:color w:val="D63384"/>
          <w:sz w:val="21"/>
          <w:szCs w:val="21"/>
          <w:shd w:val="clear" w:color="auto" w:fill="F5F6FA"/>
        </w:rPr>
        <w:t>main.test.ts</w:t>
      </w:r>
      <w:proofErr w:type="spellEnd"/>
      <w:r>
        <w:rPr>
          <w:rFonts w:ascii="Times New Roman" w:eastAsia="Times New Roman" w:hAnsi="Times New Roman" w:cs="Times New Roman"/>
          <w:color w:val="212529"/>
          <w:sz w:val="24"/>
          <w:szCs w:val="24"/>
        </w:rPr>
        <w:t xml:space="preserve"> file that is included with the starter repo. If everything is working correctly, you should see a message that says </w:t>
      </w:r>
      <w:r>
        <w:rPr>
          <w:rFonts w:ascii="Times New Roman" w:eastAsia="Times New Roman" w:hAnsi="Times New Roman" w:cs="Times New Roman"/>
          <w:color w:val="D63384"/>
          <w:sz w:val="21"/>
          <w:szCs w:val="21"/>
          <w:shd w:val="clear" w:color="auto" w:fill="F5F6FA"/>
        </w:rPr>
        <w:t xml:space="preserve">All tests </w:t>
      </w:r>
      <w:proofErr w:type="gramStart"/>
      <w:r>
        <w:rPr>
          <w:rFonts w:ascii="Times New Roman" w:eastAsia="Times New Roman" w:hAnsi="Times New Roman" w:cs="Times New Roman"/>
          <w:color w:val="D63384"/>
          <w:sz w:val="21"/>
          <w:szCs w:val="21"/>
          <w:shd w:val="clear" w:color="auto" w:fill="F5F6FA"/>
        </w:rPr>
        <w:t>passed!</w:t>
      </w:r>
      <w:r>
        <w:rPr>
          <w:rFonts w:ascii="Times New Roman" w:eastAsia="Times New Roman" w:hAnsi="Times New Roman" w:cs="Times New Roman"/>
          <w:color w:val="212529"/>
          <w:sz w:val="24"/>
          <w:szCs w:val="24"/>
        </w:rPr>
        <w:t>.</w:t>
      </w:r>
      <w:proofErr w:type="gramEnd"/>
      <w:r>
        <w:rPr>
          <w:rFonts w:ascii="Times New Roman" w:eastAsia="Times New Roman" w:hAnsi="Times New Roman" w:cs="Times New Roman"/>
          <w:color w:val="212529"/>
          <w:sz w:val="24"/>
          <w:szCs w:val="24"/>
        </w:rPr>
        <w:t xml:space="preserve"> If you see any errors, double-check your code to make sure everything is correct.</w:t>
      </w:r>
    </w:p>
    <w:p w14:paraId="3BA546F3" w14:textId="77777777" w:rsidR="00B32DEF" w:rsidRPr="00B32DEF" w:rsidRDefault="00000000">
      <w:pPr>
        <w:pStyle w:val="Heading2"/>
        <w:rPr>
          <w:rPrChange w:id="2800" w:author="Holli Flanagan" w:date="2025-05-12T14:43:00Z">
            <w:rPr>
              <w:sz w:val="34"/>
              <w:szCs w:val="34"/>
            </w:rPr>
          </w:rPrChange>
        </w:rPr>
        <w:pPrChange w:id="2801" w:author="Holli Flanagan" w:date="2025-05-12T14:43:00Z">
          <w:pPr>
            <w:pStyle w:val="Heading2"/>
            <w:keepNext w:val="0"/>
            <w:keepLines w:val="0"/>
          </w:pPr>
        </w:pPrChange>
      </w:pPr>
      <w:bookmarkStart w:id="2802" w:name="_r45l8nl7uzux" w:colFirst="0" w:colLast="0"/>
      <w:bookmarkEnd w:id="2802"/>
      <w:r>
        <w:rPr>
          <w:rPrChange w:id="2803" w:author="Holli Flanagan" w:date="2025-05-12T14:43:00Z">
            <w:rPr>
              <w:sz w:val="34"/>
              <w:szCs w:val="34"/>
            </w:rPr>
          </w:rPrChange>
        </w:rPr>
        <w:t>2) Boop Button Component</w:t>
      </w:r>
    </w:p>
    <w:p w14:paraId="4E9FB86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we’ll create a second component that lives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This component will have a button that, when clicked, will add a bit of text to the screen. We’ll use this to demonstrate how to handle events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 We will call this component the “Boop Button”</w:t>
      </w:r>
      <w:del w:id="2804" w:author="Holli Flanagan" w:date="2025-05-12T15:58: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since our example will be about </w:t>
      </w:r>
      <w:proofErr w:type="spellStart"/>
      <w:r>
        <w:rPr>
          <w:rFonts w:ascii="Times New Roman" w:eastAsia="Times New Roman" w:hAnsi="Times New Roman" w:cs="Times New Roman"/>
          <w:color w:val="212529"/>
          <w:sz w:val="24"/>
          <w:szCs w:val="24"/>
        </w:rPr>
        <w:t>booping</w:t>
      </w:r>
      <w:proofErr w:type="spellEnd"/>
      <w:r>
        <w:rPr>
          <w:rFonts w:ascii="Times New Roman" w:eastAsia="Times New Roman" w:hAnsi="Times New Roman" w:cs="Times New Roman"/>
          <w:color w:val="212529"/>
          <w:sz w:val="24"/>
          <w:szCs w:val="24"/>
        </w:rPr>
        <w:t xml:space="preserve"> cat’s noses. In the image below, every time the button is clicked, another cat head (“🐱”) will be added to the record.</w:t>
      </w:r>
    </w:p>
    <w:p w14:paraId="60726FB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E0EA3C2" wp14:editId="12AD3334">
            <wp:extent cx="3924300" cy="828675"/>
            <wp:effectExtent l="9525" t="9525" r="9525" b="9525"/>
            <wp:docPr id="33" name="image35.png" descr="Boop Button"/>
            <wp:cNvGraphicFramePr/>
            <a:graphic xmlns:a="http://schemas.openxmlformats.org/drawingml/2006/main">
              <a:graphicData uri="http://schemas.openxmlformats.org/drawingml/2006/picture">
                <pic:pic xmlns:pic="http://schemas.openxmlformats.org/drawingml/2006/picture">
                  <pic:nvPicPr>
                    <pic:cNvPr id="0" name="image35.png" descr="Boop Button"/>
                    <pic:cNvPicPr preferRelativeResize="0"/>
                  </pic:nvPicPr>
                  <pic:blipFill>
                    <a:blip r:embed="rId82"/>
                    <a:srcRect/>
                    <a:stretch>
                      <a:fillRect/>
                    </a:stretch>
                  </pic:blipFill>
                  <pic:spPr>
                    <a:xfrm>
                      <a:off x="0" y="0"/>
                      <a:ext cx="3924300" cy="828675"/>
                    </a:xfrm>
                    <a:prstGeom prst="rect">
                      <a:avLst/>
                    </a:prstGeom>
                    <a:ln w="9525">
                      <a:solidFill>
                        <a:srgbClr val="DDDDDD"/>
                      </a:solidFill>
                      <a:prstDash val="solid"/>
                    </a:ln>
                  </pic:spPr>
                </pic:pic>
              </a:graphicData>
            </a:graphic>
          </wp:inline>
        </w:drawing>
      </w:r>
    </w:p>
    <w:p w14:paraId="21344B3F" w14:textId="77777777" w:rsidR="00B32DEF" w:rsidRDefault="00000000">
      <w:pPr>
        <w:numPr>
          <w:ilvl w:val="0"/>
          <w:numId w:val="236"/>
        </w:numPr>
        <w:shd w:val="clear" w:color="auto" w:fill="FFFFFF"/>
        <w:spacing w:before="180" w:after="300"/>
      </w:pPr>
      <w:r>
        <w:rPr>
          <w:rFonts w:ascii="Times New Roman" w:eastAsia="Times New Roman" w:hAnsi="Times New Roman" w:cs="Times New Roman"/>
          <w:color w:val="212529"/>
          <w:sz w:val="24"/>
          <w:szCs w:val="24"/>
        </w:rPr>
        <w:t xml:space="preserve">Begin by creating the new </w:t>
      </w:r>
      <w:commentRangeStart w:id="2805"/>
      <w:r>
        <w:rPr>
          <w:rFonts w:ascii="Times New Roman" w:eastAsia="Times New Roman" w:hAnsi="Times New Roman" w:cs="Times New Roman"/>
          <w:color w:val="212529"/>
          <w:sz w:val="24"/>
          <w:szCs w:val="24"/>
        </w:rPr>
        <w:t>Boop Button component</w:t>
      </w:r>
      <w:commentRangeEnd w:id="2805"/>
      <w:r>
        <w:commentReference w:id="2805"/>
      </w:r>
      <w:r>
        <w:rPr>
          <w:rFonts w:ascii="Times New Roman" w:eastAsia="Times New Roman" w:hAnsi="Times New Roman" w:cs="Times New Roman"/>
          <w:color w:val="212529"/>
          <w:sz w:val="24"/>
          <w:szCs w:val="24"/>
        </w:rPr>
        <w:t xml:space="preserve">. This requires running a terminal command from within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Navigate to the terminal in VS Code and run the following commands:</w:t>
      </w:r>
    </w:p>
    <w:p w14:paraId="6E377737"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cd</w:t>
      </w:r>
      <w:r>
        <w:rPr>
          <w:rFonts w:ascii="Times New Roman" w:eastAsia="Times New Roman" w:hAnsi="Times New Roman" w:cs="Times New Roman"/>
          <w:color w:val="CA7601"/>
          <w:sz w:val="24"/>
          <w:szCs w:val="24"/>
        </w:rPr>
        <w:t xml:space="preserve"> </w:t>
      </w:r>
      <w:proofErr w:type="spellStart"/>
      <w:r>
        <w:rPr>
          <w:rFonts w:ascii="Times New Roman" w:eastAsia="Times New Roman" w:hAnsi="Times New Roman" w:cs="Times New Roman"/>
          <w:color w:val="188038"/>
          <w:sz w:val="24"/>
          <w:szCs w:val="24"/>
        </w:rPr>
        <w:t>src</w:t>
      </w:r>
      <w:proofErr w:type="spellEnd"/>
      <w:r>
        <w:rPr>
          <w:rFonts w:ascii="Times New Roman" w:eastAsia="Times New Roman" w:hAnsi="Times New Roman" w:cs="Times New Roman"/>
          <w:color w:val="188038"/>
          <w:sz w:val="24"/>
          <w:szCs w:val="24"/>
        </w:rPr>
        <w:t>/app/</w:t>
      </w:r>
    </w:p>
    <w:p w14:paraId="60E5762F"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spellStart"/>
      <w:r>
        <w:rPr>
          <w:rFonts w:ascii="Times New Roman" w:eastAsia="Times New Roman" w:hAnsi="Times New Roman" w:cs="Times New Roman"/>
          <w:color w:val="188038"/>
          <w:sz w:val="24"/>
          <w:szCs w:val="24"/>
        </w:rPr>
        <w:lastRenderedPageBreak/>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boop</w:t>
      </w:r>
      <w:proofErr w:type="spellEnd"/>
      <w:r>
        <w:rPr>
          <w:rFonts w:ascii="Times New Roman" w:eastAsia="Times New Roman" w:hAnsi="Times New Roman" w:cs="Times New Roman"/>
          <w:color w:val="188038"/>
          <w:sz w:val="24"/>
          <w:szCs w:val="24"/>
        </w:rPr>
        <w:t>-button</w:t>
      </w:r>
    </w:p>
    <w:p w14:paraId="5DF3D6FE"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Click </w:t>
      </w:r>
      <w:commentRangeStart w:id="2806"/>
      <w:r>
        <w:rPr>
          <w:rFonts w:ascii="Times New Roman" w:eastAsia="Times New Roman" w:hAnsi="Times New Roman" w:cs="Times New Roman"/>
          <w:color w:val="212529"/>
          <w:sz w:val="24"/>
          <w:szCs w:val="24"/>
          <w:highlight w:val="white"/>
        </w:rPr>
        <w:t xml:space="preserve">here </w:t>
      </w:r>
      <w:commentRangeEnd w:id="2806"/>
      <w:r>
        <w:commentReference w:id="2806"/>
      </w:r>
      <w:r>
        <w:rPr>
          <w:rFonts w:ascii="Times New Roman" w:eastAsia="Times New Roman" w:hAnsi="Times New Roman" w:cs="Times New Roman"/>
          <w:color w:val="212529"/>
          <w:sz w:val="24"/>
          <w:szCs w:val="24"/>
          <w:highlight w:val="white"/>
        </w:rPr>
        <w:t>to see the expected output for this command</w:t>
      </w:r>
      <w:ins w:id="2807" w:author="Holli Flanagan" w:date="2025-05-12T15:59:00Z">
        <w:r>
          <w:rPr>
            <w:rFonts w:ascii="Times New Roman" w:eastAsia="Times New Roman" w:hAnsi="Times New Roman" w:cs="Times New Roman"/>
            <w:color w:val="212529"/>
            <w:sz w:val="24"/>
            <w:szCs w:val="24"/>
            <w:highlight w:val="white"/>
          </w:rPr>
          <w:t>.</w:t>
        </w:r>
      </w:ins>
    </w:p>
    <w:p w14:paraId="6E8BBA05" w14:textId="77777777" w:rsidR="00B32DEF" w:rsidRDefault="00000000">
      <w:pPr>
        <w:shd w:val="clear" w:color="auto" w:fill="FFFFFF"/>
        <w:spacing w:before="120"/>
        <w:rPr>
          <w:rFonts w:ascii="Times New Roman" w:eastAsia="Times New Roman" w:hAnsi="Times New Roman" w:cs="Times New Roman"/>
          <w:b/>
          <w:color w:val="DD2E2E"/>
          <w:sz w:val="18"/>
          <w:szCs w:val="18"/>
        </w:rPr>
      </w:pPr>
      <w:r>
        <w:rPr>
          <w:rFonts w:ascii="Times New Roman" w:eastAsia="Times New Roman" w:hAnsi="Times New Roman" w:cs="Times New Roman"/>
          <w:b/>
          <w:color w:val="DD2E2E"/>
          <w:sz w:val="18"/>
          <w:szCs w:val="18"/>
        </w:rPr>
        <w:t>ERROR: WEBZ IS NOT INSTALLED</w:t>
      </w:r>
    </w:p>
    <w:p w14:paraId="016C334D"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get an error that says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command not found</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 xml:space="preserve">The term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is not recognized</w:t>
      </w:r>
      <w:r>
        <w:rPr>
          <w:rFonts w:ascii="Times New Roman" w:eastAsia="Times New Roman" w:hAnsi="Times New Roman" w:cs="Times New Roman"/>
          <w:color w:val="212529"/>
          <w:sz w:val="24"/>
          <w:szCs w:val="24"/>
        </w:rPr>
        <w:t xml:space="preserve">, you need to install Webz globally. You can do this by running </w:t>
      </w:r>
      <w:proofErr w:type="spellStart"/>
      <w:proofErr w:type="gramStart"/>
      <w:r>
        <w:rPr>
          <w:rFonts w:ascii="Times New Roman" w:eastAsia="Times New Roman" w:hAnsi="Times New Roman" w:cs="Times New Roman"/>
          <w:color w:val="D63384"/>
          <w:sz w:val="21"/>
          <w:szCs w:val="21"/>
          <w:shd w:val="clear" w:color="auto" w:fill="F5F6FA"/>
        </w:rPr>
        <w:t>npm</w:t>
      </w:r>
      <w:proofErr w:type="spellEnd"/>
      <w:proofErr w:type="gramEnd"/>
      <w:r>
        <w:rPr>
          <w:rFonts w:ascii="Times New Roman" w:eastAsia="Times New Roman" w:hAnsi="Times New Roman" w:cs="Times New Roman"/>
          <w:color w:val="D63384"/>
          <w:sz w:val="21"/>
          <w:szCs w:val="21"/>
          <w:shd w:val="clear" w:color="auto" w:fill="F5F6FA"/>
        </w:rPr>
        <w:t xml:space="preserve"> install -</w:t>
      </w:r>
      <w:proofErr w:type="gramStart"/>
      <w:r>
        <w:rPr>
          <w:rFonts w:ascii="Times New Roman" w:eastAsia="Times New Roman" w:hAnsi="Times New Roman" w:cs="Times New Roman"/>
          <w:color w:val="D63384"/>
          <w:sz w:val="21"/>
          <w:szCs w:val="21"/>
          <w:shd w:val="clear" w:color="auto" w:fill="F5F6FA"/>
        </w:rPr>
        <w:t>g @</w:t>
      </w:r>
      <w:proofErr w:type="gramEnd"/>
      <w:r>
        <w:rPr>
          <w:rFonts w:ascii="Times New Roman" w:eastAsia="Times New Roman" w:hAnsi="Times New Roman" w:cs="Times New Roman"/>
          <w:color w:val="D63384"/>
          <w:sz w:val="21"/>
          <w:szCs w:val="21"/>
          <w:shd w:val="clear" w:color="auto" w:fill="F5F6FA"/>
        </w:rPr>
        <w:t>boots-edu/webz-cli</w:t>
      </w:r>
      <w:r>
        <w:rPr>
          <w:rFonts w:ascii="Times New Roman" w:eastAsia="Times New Roman" w:hAnsi="Times New Roman" w:cs="Times New Roman"/>
          <w:color w:val="212529"/>
          <w:sz w:val="24"/>
          <w:szCs w:val="24"/>
        </w:rPr>
        <w:t xml:space="preserve"> in the terminal.</w:t>
      </w:r>
    </w:p>
    <w:p w14:paraId="2EF8D097"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are on a Mac, you may need to use </w:t>
      </w:r>
      <w:proofErr w:type="spellStart"/>
      <w:r>
        <w:rPr>
          <w:rFonts w:ascii="Times New Roman" w:eastAsia="Times New Roman" w:hAnsi="Times New Roman" w:cs="Times New Roman"/>
          <w:color w:val="D63384"/>
          <w:sz w:val="21"/>
          <w:szCs w:val="21"/>
          <w:shd w:val="clear" w:color="auto" w:fill="F5F6FA"/>
        </w:rPr>
        <w:t>sudo</w:t>
      </w:r>
      <w:proofErr w:type="spellEnd"/>
      <w:r>
        <w:rPr>
          <w:rFonts w:ascii="Times New Roman" w:eastAsia="Times New Roman" w:hAnsi="Times New Roman" w:cs="Times New Roman"/>
          <w:color w:val="D63384"/>
          <w:sz w:val="21"/>
          <w:szCs w:val="21"/>
          <w:shd w:val="clear" w:color="auto" w:fill="F5F6FA"/>
        </w:rPr>
        <w:t xml:space="preserve">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install -</w:t>
      </w:r>
      <w:proofErr w:type="gramStart"/>
      <w:r>
        <w:rPr>
          <w:rFonts w:ascii="Times New Roman" w:eastAsia="Times New Roman" w:hAnsi="Times New Roman" w:cs="Times New Roman"/>
          <w:color w:val="D63384"/>
          <w:sz w:val="21"/>
          <w:szCs w:val="21"/>
          <w:shd w:val="clear" w:color="auto" w:fill="F5F6FA"/>
        </w:rPr>
        <w:t>g @</w:t>
      </w:r>
      <w:proofErr w:type="gramEnd"/>
      <w:r>
        <w:rPr>
          <w:rFonts w:ascii="Times New Roman" w:eastAsia="Times New Roman" w:hAnsi="Times New Roman" w:cs="Times New Roman"/>
          <w:color w:val="D63384"/>
          <w:sz w:val="21"/>
          <w:szCs w:val="21"/>
          <w:shd w:val="clear" w:color="auto" w:fill="F5F6FA"/>
        </w:rPr>
        <w:t>boots-edu/webz-cli</w:t>
      </w:r>
      <w:r>
        <w:rPr>
          <w:rFonts w:ascii="Times New Roman" w:eastAsia="Times New Roman" w:hAnsi="Times New Roman" w:cs="Times New Roman"/>
          <w:color w:val="212529"/>
          <w:sz w:val="24"/>
          <w:szCs w:val="24"/>
        </w:rPr>
        <w:t xml:space="preserve"> instead. You may need to input your password to install the package.</w:t>
      </w:r>
    </w:p>
    <w:p w14:paraId="1A66EC81" w14:textId="77777777" w:rsidR="00B32DEF" w:rsidRDefault="00000000">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are using PowerShell for Windows, you might get an error that says </w:t>
      </w:r>
      <w:r>
        <w:rPr>
          <w:rFonts w:ascii="Times New Roman" w:eastAsia="Times New Roman" w:hAnsi="Times New Roman" w:cs="Times New Roman"/>
          <w:color w:val="D63384"/>
          <w:sz w:val="21"/>
          <w:szCs w:val="21"/>
          <w:shd w:val="clear" w:color="auto" w:fill="F5F6FA"/>
        </w:rPr>
        <w:t>running scripts is disabled on this system</w:t>
      </w:r>
      <w:r>
        <w:rPr>
          <w:rFonts w:ascii="Times New Roman" w:eastAsia="Times New Roman" w:hAnsi="Times New Roman" w:cs="Times New Roman"/>
          <w:color w:val="212529"/>
          <w:sz w:val="24"/>
          <w:szCs w:val="24"/>
        </w:rPr>
        <w:t xml:space="preserve">. At the top right of your terminal in VS Code, there should be a little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button with a </w:t>
      </w:r>
      <w:commentRangeStart w:id="2808"/>
      <w:r>
        <w:rPr>
          <w:rFonts w:ascii="Times New Roman" w:eastAsia="Times New Roman" w:hAnsi="Times New Roman" w:cs="Times New Roman"/>
          <w:color w:val="212529"/>
          <w:sz w:val="24"/>
          <w:szCs w:val="24"/>
        </w:rPr>
        <w:t xml:space="preserve">dropdown </w:t>
      </w:r>
      <w:commentRangeEnd w:id="2808"/>
      <w:r>
        <w:commentReference w:id="2808"/>
      </w:r>
      <w:r>
        <w:rPr>
          <w:rFonts w:ascii="Times New Roman" w:eastAsia="Times New Roman" w:hAnsi="Times New Roman" w:cs="Times New Roman"/>
          <w:color w:val="212529"/>
          <w:sz w:val="24"/>
          <w:szCs w:val="24"/>
        </w:rPr>
        <w:t xml:space="preserve">next to it (looks like </w:t>
      </w:r>
      <w:r>
        <w:rPr>
          <w:rFonts w:ascii="Times New Roman" w:eastAsia="Times New Roman" w:hAnsi="Times New Roman" w:cs="Times New Roman"/>
          <w:color w:val="D63384"/>
          <w:sz w:val="21"/>
          <w:szCs w:val="21"/>
          <w:shd w:val="clear" w:color="auto" w:fill="F5F6FA"/>
        </w:rPr>
        <w:t>v</w:t>
      </w:r>
      <w:r>
        <w:rPr>
          <w:rFonts w:ascii="Times New Roman" w:eastAsia="Times New Roman" w:hAnsi="Times New Roman" w:cs="Times New Roman"/>
          <w:color w:val="212529"/>
          <w:sz w:val="24"/>
          <w:szCs w:val="24"/>
        </w:rPr>
        <w:t xml:space="preserve">). If you click the dropdown, select </w:t>
      </w:r>
      <w:r>
        <w:rPr>
          <w:rFonts w:ascii="Times New Roman" w:eastAsia="Times New Roman" w:hAnsi="Times New Roman" w:cs="Times New Roman"/>
          <w:color w:val="D63384"/>
          <w:sz w:val="21"/>
          <w:szCs w:val="21"/>
          <w:shd w:val="clear" w:color="auto" w:fill="F5F6FA"/>
        </w:rPr>
        <w:t>Command Prompt</w:t>
      </w:r>
      <w:r>
        <w:rPr>
          <w:rFonts w:ascii="Times New Roman" w:eastAsia="Times New Roman" w:hAnsi="Times New Roman" w:cs="Times New Roman"/>
          <w:color w:val="212529"/>
          <w:sz w:val="24"/>
          <w:szCs w:val="24"/>
        </w:rPr>
        <w:t>, and that may allow you to run the command instead.</w:t>
      </w:r>
    </w:p>
    <w:p w14:paraId="798BBFF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w:t>
      </w:r>
      <w:r>
        <w:rPr>
          <w:rFonts w:ascii="Times New Roman" w:eastAsia="Times New Roman" w:hAnsi="Times New Roman" w:cs="Times New Roman"/>
          <w:color w:val="212529"/>
          <w:sz w:val="24"/>
          <w:szCs w:val="24"/>
        </w:rPr>
        <w:t xml:space="preserve"> in the command is short for </w:t>
      </w:r>
      <w:r>
        <w:rPr>
          <w:rFonts w:ascii="Times New Roman" w:eastAsia="Times New Roman" w:hAnsi="Times New Roman" w:cs="Times New Roman"/>
          <w:color w:val="D63384"/>
          <w:sz w:val="21"/>
          <w:szCs w:val="21"/>
          <w:shd w:val="clear" w:color="auto" w:fill="F5F6FA"/>
        </w:rPr>
        <w:t>component</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is the name of the new component. This will create a new folder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with the necessary files for the new component. That folder will have the following files: </w:t>
      </w:r>
      <w:proofErr w:type="spellStart"/>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boop-button.component.html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boop-button.component.css</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w:t>
      </w:r>
    </w:p>
    <w:p w14:paraId="014FE6D9" w14:textId="77777777" w:rsidR="00B32DEF" w:rsidRDefault="00000000">
      <w:pPr>
        <w:numPr>
          <w:ilvl w:val="0"/>
          <w:numId w:val="165"/>
        </w:numPr>
        <w:shd w:val="clear" w:color="auto" w:fill="FFFFFF"/>
        <w:spacing w:before="180" w:after="300"/>
      </w:pPr>
      <w:r>
        <w:rPr>
          <w:rFonts w:ascii="Times New Roman" w:eastAsia="Times New Roman" w:hAnsi="Times New Roman" w:cs="Times New Roman"/>
          <w:color w:val="212529"/>
          <w:sz w:val="24"/>
          <w:szCs w:val="24"/>
        </w:rPr>
        <w:t xml:space="preserve">The component has been created, but it is not yet being used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and add the following import statement at the top of the file:</w:t>
      </w:r>
    </w:p>
    <w:p w14:paraId="7157BD9D"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import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BoopButtonComponent</w:t>
      </w:r>
      <w:proofErr w:type="spellEnd"/>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boop</w:t>
      </w:r>
      <w:proofErr w:type="spellEnd"/>
      <w:r>
        <w:rPr>
          <w:rFonts w:ascii="Times New Roman" w:eastAsia="Times New Roman" w:hAnsi="Times New Roman" w:cs="Times New Roman"/>
          <w:color w:val="188038"/>
          <w:sz w:val="24"/>
          <w:szCs w:val="24"/>
        </w:rPr>
        <w:t>-button/</w:t>
      </w:r>
      <w:proofErr w:type="spellStart"/>
      <w:r>
        <w:rPr>
          <w:rFonts w:ascii="Times New Roman" w:eastAsia="Times New Roman" w:hAnsi="Times New Roman" w:cs="Times New Roman"/>
          <w:color w:val="188038"/>
          <w:sz w:val="24"/>
          <w:szCs w:val="24"/>
        </w:rPr>
        <w:t>boop-button.component</w:t>
      </w:r>
      <w:proofErr w:type="spellEnd"/>
      <w:proofErr w:type="gramStart"/>
      <w:r>
        <w:rPr>
          <w:rFonts w:ascii="Times New Roman" w:eastAsia="Times New Roman" w:hAnsi="Times New Roman" w:cs="Times New Roman"/>
          <w:color w:val="188038"/>
          <w:sz w:val="24"/>
          <w:szCs w:val="24"/>
        </w:rPr>
        <w:t>';</w:t>
      </w:r>
      <w:proofErr w:type="gramEnd"/>
    </w:p>
    <w:p w14:paraId="4E12256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imports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 from the </w:t>
      </w:r>
      <w:proofErr w:type="spellStart"/>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We will use this class to create an instance of the Boop Button component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w:t>
      </w:r>
    </w:p>
    <w:p w14:paraId="2930A420" w14:textId="77777777" w:rsidR="00B32DEF" w:rsidRDefault="00000000">
      <w:pPr>
        <w:numPr>
          <w:ilvl w:val="0"/>
          <w:numId w:val="40"/>
        </w:numPr>
        <w:shd w:val="clear" w:color="auto" w:fill="FFFFFF"/>
        <w:spacing w:before="180" w:after="300"/>
      </w:pPr>
      <w:r>
        <w:rPr>
          <w:rFonts w:ascii="Times New Roman" w:eastAsia="Times New Roman" w:hAnsi="Times New Roman" w:cs="Times New Roman"/>
          <w:color w:val="212529"/>
          <w:sz w:val="24"/>
          <w:szCs w:val="24"/>
        </w:rPr>
        <w:t xml:space="preserve">Define a new private field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b</w:t>
      </w:r>
      <w:commentRangeStart w:id="2809"/>
      <w:r>
        <w:rPr>
          <w:rFonts w:ascii="Times New Roman" w:eastAsia="Times New Roman" w:hAnsi="Times New Roman" w:cs="Times New Roman"/>
          <w:color w:val="D63384"/>
          <w:sz w:val="21"/>
          <w:szCs w:val="21"/>
          <w:shd w:val="clear" w:color="auto" w:fill="F5F6FA"/>
        </w:rPr>
        <w:t>oopButton</w:t>
      </w:r>
      <w:commentRangeEnd w:id="2809"/>
      <w:proofErr w:type="spellEnd"/>
      <w:r>
        <w:commentReference w:id="2809"/>
      </w:r>
      <w:r>
        <w:rPr>
          <w:rFonts w:ascii="Times New Roman" w:eastAsia="Times New Roman" w:hAnsi="Times New Roman" w:cs="Times New Roman"/>
          <w:color w:val="212529"/>
          <w:sz w:val="24"/>
          <w:szCs w:val="24"/>
        </w:rPr>
        <w:t xml:space="preserve"> of type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This field will hold an instance of the Boop Button component that should be created when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is instantiated.</w:t>
      </w:r>
    </w:p>
    <w:p w14:paraId="4A1527B5"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private</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boopButton</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BoopButtonComponent</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BoopButtonComponent</w:t>
      </w:r>
      <w:proofErr w:type="spellEnd"/>
      <w:r>
        <w:rPr>
          <w:rFonts w:ascii="Times New Roman" w:eastAsia="Times New Roman" w:hAnsi="Times New Roman" w:cs="Times New Roman"/>
          <w:color w:val="188038"/>
          <w:sz w:val="24"/>
          <w:szCs w:val="24"/>
        </w:rPr>
        <w:t>();</w:t>
      </w:r>
      <w:proofErr w:type="gramEnd"/>
    </w:p>
    <w:p w14:paraId="28A11A8E" w14:textId="77777777" w:rsidR="00B32DEF" w:rsidRDefault="00000000">
      <w:pPr>
        <w:numPr>
          <w:ilvl w:val="0"/>
          <w:numId w:val="131"/>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Although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now has a </w:t>
      </w:r>
      <w:commentRangeStart w:id="2810"/>
      <w:proofErr w:type="spellStart"/>
      <w:r>
        <w:rPr>
          <w:rFonts w:ascii="Times New Roman" w:eastAsia="Times New Roman" w:hAnsi="Times New Roman" w:cs="Times New Roman"/>
          <w:color w:val="D63384"/>
          <w:sz w:val="21"/>
          <w:szCs w:val="21"/>
          <w:shd w:val="clear" w:color="auto" w:fill="F5F6FA"/>
        </w:rPr>
        <w:t>boopButton</w:t>
      </w:r>
      <w:proofErr w:type="spellEnd"/>
      <w:r>
        <w:rPr>
          <w:rFonts w:ascii="Times New Roman" w:eastAsia="Times New Roman" w:hAnsi="Times New Roman" w:cs="Times New Roman"/>
          <w:color w:val="212529"/>
          <w:sz w:val="24"/>
          <w:szCs w:val="24"/>
        </w:rPr>
        <w:t xml:space="preserve"> </w:t>
      </w:r>
      <w:commentRangeEnd w:id="2810"/>
      <w:r>
        <w:commentReference w:id="2810"/>
      </w:r>
      <w:r>
        <w:rPr>
          <w:rFonts w:ascii="Times New Roman" w:eastAsia="Times New Roman" w:hAnsi="Times New Roman" w:cs="Times New Roman"/>
          <w:color w:val="212529"/>
          <w:sz w:val="24"/>
          <w:szCs w:val="24"/>
        </w:rPr>
        <w:t xml:space="preserve">field, it is not yet being displayed on the page. To do this, we need to add </w:t>
      </w:r>
      <w:proofErr w:type="gramStart"/>
      <w:r>
        <w:rPr>
          <w:rFonts w:ascii="Times New Roman" w:eastAsia="Times New Roman" w:hAnsi="Times New Roman" w:cs="Times New Roman"/>
          <w:color w:val="212529"/>
          <w:sz w:val="24"/>
          <w:szCs w:val="24"/>
        </w:rPr>
        <w:t>the HTML</w:t>
      </w:r>
      <w:proofErr w:type="gramEnd"/>
      <w:r>
        <w:rPr>
          <w:rFonts w:ascii="Times New Roman" w:eastAsia="Times New Roman" w:hAnsi="Times New Roman" w:cs="Times New Roman"/>
          <w:color w:val="212529"/>
          <w:sz w:val="24"/>
          <w:szCs w:val="24"/>
        </w:rPr>
        <w:t xml:space="preserve"> for the</w:t>
      </w:r>
      <w:commentRangeStart w:id="2811"/>
      <w:r>
        <w:rPr>
          <w:rFonts w:ascii="Times New Roman" w:eastAsia="Times New Roman" w:hAnsi="Times New Roman" w:cs="Times New Roman"/>
          <w:color w:val="212529"/>
          <w:sz w:val="24"/>
          <w:szCs w:val="24"/>
        </w:rPr>
        <w:t xml:space="preserve"> Boop Button component</w:t>
      </w:r>
      <w:commentRangeEnd w:id="2811"/>
      <w:r>
        <w:commentReference w:id="2811"/>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Open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and add the following line after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tags, but before the final </w:t>
      </w:r>
      <w:r>
        <w:rPr>
          <w:rFonts w:ascii="Times New Roman" w:eastAsia="Times New Roman" w:hAnsi="Times New Roman" w:cs="Times New Roman"/>
          <w:color w:val="D63384"/>
          <w:sz w:val="21"/>
          <w:szCs w:val="21"/>
          <w:shd w:val="clear" w:color="auto" w:fill="F5F6FA"/>
        </w:rPr>
        <w:t>&lt;/div&gt;</w:t>
      </w:r>
      <w:r>
        <w:rPr>
          <w:rFonts w:ascii="Times New Roman" w:eastAsia="Times New Roman" w:hAnsi="Times New Roman" w:cs="Times New Roman"/>
          <w:color w:val="212529"/>
          <w:sz w:val="24"/>
          <w:szCs w:val="24"/>
        </w:rPr>
        <w:t>:</w:t>
      </w:r>
    </w:p>
    <w:p w14:paraId="47847E38"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w:t>
      </w:r>
      <w:proofErr w:type="spellStart"/>
      <w:r>
        <w:rPr>
          <w:rFonts w:ascii="Times New Roman" w:eastAsia="Times New Roman" w:hAnsi="Times New Roman" w:cs="Times New Roman"/>
          <w:color w:val="188038"/>
          <w:sz w:val="24"/>
          <w:szCs w:val="24"/>
        </w:rPr>
        <w:t>boop</w:t>
      </w:r>
      <w:proofErr w:type="spellEnd"/>
      <w:r>
        <w:rPr>
          <w:rFonts w:ascii="Times New Roman" w:eastAsia="Times New Roman" w:hAnsi="Times New Roman" w:cs="Times New Roman"/>
          <w:color w:val="188038"/>
          <w:sz w:val="24"/>
          <w:szCs w:val="24"/>
        </w:rPr>
        <w:t>-button"&gt;&lt;/div&gt;</w:t>
      </w:r>
    </w:p>
    <w:p w14:paraId="40EB12DE"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Click here to see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highlight w:val="white"/>
        </w:rPr>
        <w:t xml:space="preserve"> file so far</w:t>
      </w:r>
    </w:p>
    <w:p w14:paraId="153FB767" w14:textId="77777777" w:rsidR="00B32DEF" w:rsidRDefault="00000000">
      <w:pPr>
        <w:numPr>
          <w:ilvl w:val="0"/>
          <w:numId w:val="229"/>
        </w:numPr>
        <w:shd w:val="clear" w:color="auto" w:fill="FFFFFF"/>
        <w:spacing w:before="180" w:after="300"/>
      </w:pPr>
      <w:r>
        <w:rPr>
          <w:rFonts w:ascii="Times New Roman" w:eastAsia="Times New Roman" w:hAnsi="Times New Roman" w:cs="Times New Roman"/>
          <w:color w:val="212529"/>
          <w:sz w:val="24"/>
          <w:szCs w:val="24"/>
        </w:rPr>
        <w:lastRenderedPageBreak/>
        <w:t xml:space="preserve">Next, we have to actually add the component instance from the private field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and add the following line to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 after the call to </w:t>
      </w: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w:t>
      </w:r>
    </w:p>
    <w:p w14:paraId="486B9B59"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proofErr w:type="gramStart"/>
      <w:r>
        <w:rPr>
          <w:rFonts w:ascii="Times New Roman" w:eastAsia="Times New Roman" w:hAnsi="Times New Roman" w:cs="Times New Roman"/>
          <w:color w:val="188038"/>
          <w:sz w:val="24"/>
          <w:szCs w:val="24"/>
        </w:rPr>
        <w:t>this.addComponent</w:t>
      </w:r>
      <w:proofErr w:type="spellEnd"/>
      <w:proofErr w:type="gramEnd"/>
      <w:r>
        <w:rPr>
          <w:rFonts w:ascii="Times New Roman" w:eastAsia="Times New Roman" w:hAnsi="Times New Roman" w:cs="Times New Roman"/>
          <w:color w:val="188038"/>
          <w:sz w:val="24"/>
          <w:szCs w:val="24"/>
        </w:rPr>
        <w:t>(</w:t>
      </w:r>
      <w:proofErr w:type="spellStart"/>
      <w:proofErr w:type="gramStart"/>
      <w:r>
        <w:rPr>
          <w:rFonts w:ascii="Times New Roman" w:eastAsia="Times New Roman" w:hAnsi="Times New Roman" w:cs="Times New Roman"/>
          <w:color w:val="188038"/>
          <w:sz w:val="24"/>
          <w:szCs w:val="24"/>
        </w:rPr>
        <w:t>this.boopButton</w:t>
      </w:r>
      <w:proofErr w:type="spellEnd"/>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boop</w:t>
      </w:r>
      <w:proofErr w:type="spellEnd"/>
      <w:r>
        <w:rPr>
          <w:rFonts w:ascii="Times New Roman" w:eastAsia="Times New Roman" w:hAnsi="Times New Roman" w:cs="Times New Roman"/>
          <w:color w:val="188038"/>
          <w:sz w:val="24"/>
          <w:szCs w:val="24"/>
        </w:rPr>
        <w:t>-button"</w:t>
      </w:r>
      <w:proofErr w:type="gramStart"/>
      <w:r>
        <w:rPr>
          <w:rFonts w:ascii="Times New Roman" w:eastAsia="Times New Roman" w:hAnsi="Times New Roman" w:cs="Times New Roman"/>
          <w:color w:val="188038"/>
          <w:sz w:val="24"/>
          <w:szCs w:val="24"/>
        </w:rPr>
        <w:t>);</w:t>
      </w:r>
      <w:proofErr w:type="gramEnd"/>
    </w:p>
    <w:p w14:paraId="6333704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takes the component stored in the </w:t>
      </w:r>
      <w:commentRangeStart w:id="2812"/>
      <w:proofErr w:type="spellStart"/>
      <w:r>
        <w:rPr>
          <w:rFonts w:ascii="Times New Roman" w:eastAsia="Times New Roman" w:hAnsi="Times New Roman" w:cs="Times New Roman"/>
          <w:color w:val="D63384"/>
          <w:sz w:val="21"/>
          <w:szCs w:val="21"/>
          <w:shd w:val="clear" w:color="auto" w:fill="F5F6FA"/>
        </w:rPr>
        <w:t>boopButton</w:t>
      </w:r>
      <w:proofErr w:type="spellEnd"/>
      <w:r>
        <w:rPr>
          <w:rFonts w:ascii="Times New Roman" w:eastAsia="Times New Roman" w:hAnsi="Times New Roman" w:cs="Times New Roman"/>
          <w:color w:val="212529"/>
          <w:sz w:val="24"/>
          <w:szCs w:val="24"/>
        </w:rPr>
        <w:t xml:space="preserve"> field and adds it to the </w:t>
      </w:r>
      <w:proofErr w:type="spellStart"/>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’s</w:t>
      </w:r>
      <w:proofErr w:type="spellEnd"/>
      <w:r>
        <w:rPr>
          <w:rFonts w:ascii="Times New Roman" w:eastAsia="Times New Roman" w:hAnsi="Times New Roman" w:cs="Times New Roman"/>
          <w:color w:val="212529"/>
          <w:sz w:val="24"/>
          <w:szCs w:val="24"/>
        </w:rPr>
        <w:t xml:space="preserve"> content. The second argument is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the element in the HTML that the component should be added to. In this case, we are adding the Boop Button component to the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This allows us to place the Boop Button component </w:t>
      </w:r>
      <w:commentRangeEnd w:id="2812"/>
      <w:r>
        <w:commentReference w:id="2812"/>
      </w:r>
      <w:r>
        <w:rPr>
          <w:rFonts w:ascii="Times New Roman" w:eastAsia="Times New Roman" w:hAnsi="Times New Roman" w:cs="Times New Roman"/>
          <w:color w:val="212529"/>
          <w:sz w:val="24"/>
          <w:szCs w:val="24"/>
        </w:rPr>
        <w:t xml:space="preserve">in the correct location in </w:t>
      </w:r>
      <w:proofErr w:type="gramStart"/>
      <w:r>
        <w:rPr>
          <w:rFonts w:ascii="Times New Roman" w:eastAsia="Times New Roman" w:hAnsi="Times New Roman" w:cs="Times New Roman"/>
          <w:color w:val="212529"/>
          <w:sz w:val="24"/>
          <w:szCs w:val="24"/>
        </w:rPr>
        <w:t>the HTML</w:t>
      </w:r>
      <w:proofErr w:type="gramEnd"/>
      <w:r>
        <w:rPr>
          <w:rFonts w:ascii="Times New Roman" w:eastAsia="Times New Roman" w:hAnsi="Times New Roman" w:cs="Times New Roman"/>
          <w:color w:val="212529"/>
          <w:sz w:val="24"/>
          <w:szCs w:val="24"/>
        </w:rPr>
        <w:t xml:space="preserve">; if we didn’t specify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the component would just be added to the end.</w:t>
      </w:r>
    </w:p>
    <w:p w14:paraId="47668664"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the full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so far</w:t>
      </w:r>
    </w:p>
    <w:p w14:paraId="433E922E" w14:textId="77777777" w:rsidR="00B32DEF" w:rsidRDefault="00000000">
      <w:pPr>
        <w:numPr>
          <w:ilvl w:val="0"/>
          <w:numId w:val="122"/>
        </w:numPr>
        <w:shd w:val="clear" w:color="auto" w:fill="FFFFFF"/>
        <w:spacing w:before="180" w:after="300"/>
      </w:pPr>
      <w:r>
        <w:rPr>
          <w:rFonts w:ascii="Times New Roman" w:eastAsia="Times New Roman" w:hAnsi="Times New Roman" w:cs="Times New Roman"/>
          <w:color w:val="212529"/>
          <w:sz w:val="24"/>
          <w:szCs w:val="24"/>
        </w:rPr>
        <w:t>When you save these files, th</w:t>
      </w:r>
      <w:commentRangeStart w:id="2813"/>
      <w:r>
        <w:rPr>
          <w:rFonts w:ascii="Times New Roman" w:eastAsia="Times New Roman" w:hAnsi="Times New Roman" w:cs="Times New Roman"/>
          <w:color w:val="212529"/>
          <w:sz w:val="24"/>
          <w:szCs w:val="24"/>
        </w:rPr>
        <w:t>e Boop Button component s</w:t>
      </w:r>
      <w:commentRangeEnd w:id="2813"/>
      <w:r>
        <w:commentReference w:id="2813"/>
      </w:r>
      <w:r>
        <w:rPr>
          <w:rFonts w:ascii="Times New Roman" w:eastAsia="Times New Roman" w:hAnsi="Times New Roman" w:cs="Times New Roman"/>
          <w:color w:val="212529"/>
          <w:sz w:val="24"/>
          <w:szCs w:val="24"/>
        </w:rPr>
        <w:t xml:space="preserve">hould now be displayed on the page. However, there is not yet any button or functionality in the Boop Button component, just the default text that comes from creating a new component. Open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-button/boop-button.component.html</w:t>
      </w:r>
      <w:r>
        <w:rPr>
          <w:rFonts w:ascii="Times New Roman" w:eastAsia="Times New Roman" w:hAnsi="Times New Roman" w:cs="Times New Roman"/>
          <w:color w:val="212529"/>
          <w:sz w:val="24"/>
          <w:szCs w:val="24"/>
        </w:rPr>
        <w:t xml:space="preserve"> file and replace the existing content with the following code:</w:t>
      </w:r>
    </w:p>
    <w:p w14:paraId="527ABF1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A026B3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HTML creates a button with the text “Boop!” and a paragraph that displays the </w:t>
      </w:r>
      <w:proofErr w:type="spellStart"/>
      <w:r>
        <w:rPr>
          <w:rFonts w:ascii="Times New Roman" w:eastAsia="Times New Roman" w:hAnsi="Times New Roman" w:cs="Times New Roman"/>
          <w:color w:val="212529"/>
          <w:sz w:val="24"/>
          <w:szCs w:val="24"/>
        </w:rPr>
        <w:t>boop</w:t>
      </w:r>
      <w:proofErr w:type="spellEnd"/>
      <w:r>
        <w:rPr>
          <w:rFonts w:ascii="Times New Roman" w:eastAsia="Times New Roman" w:hAnsi="Times New Roman" w:cs="Times New Roman"/>
          <w:color w:val="212529"/>
          <w:sz w:val="24"/>
          <w:szCs w:val="24"/>
        </w:rPr>
        <w:t xml:space="preserve"> record, with a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tag holding the actual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data. A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tag is meant to hold a short, inline snippet of text (inside of a paragraph tag or div).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span is initially empty, but it will be updated every time the button is clicked. We have also added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to the button (</w:t>
      </w:r>
      <w:proofErr w:type="spellStart"/>
      <w:r>
        <w:rPr>
          <w:rFonts w:ascii="Times New Roman" w:eastAsia="Times New Roman" w:hAnsi="Times New Roman" w:cs="Times New Roman"/>
          <w:color w:val="D63384"/>
          <w:sz w:val="21"/>
          <w:szCs w:val="21"/>
          <w:shd w:val="clear" w:color="auto" w:fill="F5F6FA"/>
        </w:rPr>
        <w:t>booper</w:t>
      </w:r>
      <w:proofErr w:type="spellEnd"/>
      <w:r>
        <w:rPr>
          <w:rFonts w:ascii="Times New Roman" w:eastAsia="Times New Roman" w:hAnsi="Times New Roman" w:cs="Times New Roman"/>
          <w:color w:val="212529"/>
          <w:sz w:val="24"/>
          <w:szCs w:val="24"/>
        </w:rPr>
        <w:t>) and the span element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which we will use to bind the button click event and the </w:t>
      </w:r>
      <w:proofErr w:type="spellStart"/>
      <w:r>
        <w:rPr>
          <w:rFonts w:ascii="Times New Roman" w:eastAsia="Times New Roman" w:hAnsi="Times New Roman" w:cs="Times New Roman"/>
          <w:color w:val="212529"/>
          <w:sz w:val="24"/>
          <w:szCs w:val="24"/>
        </w:rPr>
        <w:t>boop</w:t>
      </w:r>
      <w:proofErr w:type="spellEnd"/>
      <w:r>
        <w:rPr>
          <w:rFonts w:ascii="Times New Roman" w:eastAsia="Times New Roman" w:hAnsi="Times New Roman" w:cs="Times New Roman"/>
          <w:color w:val="212529"/>
          <w:sz w:val="24"/>
          <w:szCs w:val="24"/>
        </w:rPr>
        <w:t xml:space="preserve"> record text. Make sure you get the names of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attributes exactly right, as they will be used in the TypeScript code to bind the elements.</w:t>
      </w:r>
    </w:p>
    <w:p w14:paraId="59D6FE5B" w14:textId="77777777" w:rsidR="00B32DEF" w:rsidRDefault="00000000">
      <w:pPr>
        <w:numPr>
          <w:ilvl w:val="0"/>
          <w:numId w:val="280"/>
        </w:numPr>
        <w:shd w:val="clear" w:color="auto" w:fill="FFFFFF"/>
        <w:spacing w:before="180" w:after="300"/>
      </w:pPr>
      <w:r>
        <w:rPr>
          <w:rFonts w:ascii="Times New Roman" w:eastAsia="Times New Roman" w:hAnsi="Times New Roman" w:cs="Times New Roman"/>
          <w:color w:val="212529"/>
          <w:sz w:val="24"/>
          <w:szCs w:val="24"/>
        </w:rPr>
        <w:t xml:space="preserve">Now, we need to add some functionality to the Boop Button component. Open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w:t>
      </w:r>
      <w:proofErr w:type="spellStart"/>
      <w:r>
        <w:rPr>
          <w:rFonts w:ascii="Times New Roman" w:eastAsia="Times New Roman" w:hAnsi="Times New Roman" w:cs="Times New Roman"/>
          <w:color w:val="D63384"/>
          <w:sz w:val="21"/>
          <w:szCs w:val="21"/>
          <w:shd w:val="clear" w:color="auto" w:fill="F5F6FA"/>
        </w:rPr>
        <w:t>boop-button.component.ts</w:t>
      </w:r>
      <w:proofErr w:type="spellEnd"/>
      <w:r>
        <w:rPr>
          <w:rFonts w:ascii="Times New Roman" w:eastAsia="Times New Roman" w:hAnsi="Times New Roman" w:cs="Times New Roman"/>
          <w:color w:val="212529"/>
          <w:sz w:val="24"/>
          <w:szCs w:val="24"/>
        </w:rPr>
        <w:t xml:space="preserve"> file and add a new private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field named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 initially an empty string. You also need to import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with the same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in the HTML.</w:t>
      </w:r>
    </w:p>
    <w:p w14:paraId="27E8D4C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A38C452" w14:textId="77777777" w:rsidR="00B32DEF" w:rsidRDefault="00000000">
      <w:pPr>
        <w:numPr>
          <w:ilvl w:val="0"/>
          <w:numId w:val="240"/>
        </w:numPr>
        <w:shd w:val="clear" w:color="auto" w:fill="FFFFFF"/>
        <w:spacing w:before="180" w:after="300"/>
      </w:pPr>
      <w:r>
        <w:rPr>
          <w:rFonts w:ascii="Times New Roman" w:eastAsia="Times New Roman" w:hAnsi="Times New Roman" w:cs="Times New Roman"/>
          <w:color w:val="212529"/>
          <w:sz w:val="24"/>
          <w:szCs w:val="24"/>
        </w:rPr>
        <w:t xml:space="preserve">When clicked, the button will not do anything yet, because we have not added any event handling to the Boop Button component. We need to add an event handler to the button that will update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every time the button is clicked. To do this, we need to add a new method to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 that will be called when the button is </w:t>
      </w:r>
      <w:r>
        <w:rPr>
          <w:rFonts w:ascii="Times New Roman" w:eastAsia="Times New Roman" w:hAnsi="Times New Roman" w:cs="Times New Roman"/>
          <w:color w:val="212529"/>
          <w:sz w:val="24"/>
          <w:szCs w:val="24"/>
        </w:rPr>
        <w:lastRenderedPageBreak/>
        <w:t xml:space="preserve">clicked. We will decorate that button with a special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(which must be imported </w:t>
      </w:r>
      <w:proofErr w:type="gramStart"/>
      <w:r>
        <w:rPr>
          <w:rFonts w:ascii="Times New Roman" w:eastAsia="Times New Roman" w:hAnsi="Times New Roman" w:cs="Times New Roman"/>
          <w:color w:val="212529"/>
          <w:sz w:val="24"/>
          <w:szCs w:val="24"/>
        </w:rPr>
        <w:t xml:space="preserve">from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Add the following method to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w:t>
      </w:r>
    </w:p>
    <w:p w14:paraId="5ED03D5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5CD9A8D" w14:textId="77777777" w:rsidR="00B32DEF" w:rsidRPr="00B32DEF" w:rsidRDefault="00000000">
      <w:pPr>
        <w:pStyle w:val="Heading2"/>
        <w:spacing w:before="120"/>
        <w:rPr>
          <w:b w:val="0"/>
          <w:color w:val="000000"/>
          <w:sz w:val="18"/>
          <w:szCs w:val="18"/>
          <w:rPrChange w:id="2814" w:author="Holli Flanagan" w:date="2025-05-12T16:01:00Z">
            <w:rPr>
              <w:rFonts w:ascii="Times New Roman" w:eastAsia="Times New Roman" w:hAnsi="Times New Roman" w:cs="Times New Roman"/>
              <w:b/>
              <w:color w:val="381885"/>
              <w:sz w:val="18"/>
              <w:szCs w:val="18"/>
            </w:rPr>
          </w:rPrChange>
        </w:rPr>
        <w:pPrChange w:id="2815" w:author="Holli Flanagan" w:date="2025-05-12T16:01:00Z">
          <w:pPr>
            <w:shd w:val="clear" w:color="auto" w:fill="FFFFFF"/>
            <w:spacing w:before="120"/>
          </w:pPr>
        </w:pPrChange>
      </w:pPr>
      <w:r>
        <w:rPr>
          <w:color w:val="000000"/>
          <w:sz w:val="18"/>
          <w:szCs w:val="18"/>
          <w:rPrChange w:id="2816" w:author="Holli Flanagan" w:date="2025-05-12T16:01:00Z">
            <w:rPr>
              <w:b/>
              <w:color w:val="381885"/>
              <w:sz w:val="18"/>
              <w:szCs w:val="18"/>
            </w:rPr>
          </w:rPrChange>
        </w:rPr>
        <w:t>CHOOSE YOUR OWN EMOJI</w:t>
      </w:r>
    </w:p>
    <w:p w14:paraId="6BAF07A9" w14:textId="77777777" w:rsidR="00B32DEF" w:rsidRDefault="00000000">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are free to replace the cat head emoji with any other character or text you like; the tests are flexible.</w:t>
      </w:r>
    </w:p>
    <w:p w14:paraId="34C5C2B9" w14:textId="77777777" w:rsidR="00B32DEF" w:rsidRDefault="00000000">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is used to bind a method to an event on an element. In this case, we are binding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to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event on the button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booper</w:t>
      </w:r>
      <w:proofErr w:type="spellEnd"/>
      <w:r>
        <w:rPr>
          <w:rFonts w:ascii="Times New Roman" w:eastAsia="Times New Roman" w:hAnsi="Times New Roman" w:cs="Times New Roman"/>
          <w:color w:val="212529"/>
          <w:sz w:val="24"/>
          <w:szCs w:val="24"/>
        </w:rPr>
        <w:t xml:space="preserve">. This means that every time the button is clicked,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will be called.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appends a cat head emoji to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w:t>
      </w:r>
    </w:p>
    <w:p w14:paraId="21CC1571"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w:t>
      </w:r>
      <w:commentRangeStart w:id="2817"/>
      <w:r>
        <w:rPr>
          <w:rFonts w:ascii="Times New Roman" w:eastAsia="Times New Roman" w:hAnsi="Times New Roman" w:cs="Times New Roman"/>
          <w:color w:val="212529"/>
          <w:sz w:val="24"/>
          <w:szCs w:val="24"/>
          <w:highlight w:val="white"/>
        </w:rPr>
        <w:t xml:space="preserve">here </w:t>
      </w:r>
      <w:commentRangeEnd w:id="2817"/>
      <w:r>
        <w:commentReference w:id="2817"/>
      </w:r>
      <w:r>
        <w:rPr>
          <w:rFonts w:ascii="Times New Roman" w:eastAsia="Times New Roman" w:hAnsi="Times New Roman" w:cs="Times New Roman"/>
          <w:color w:val="212529"/>
          <w:sz w:val="24"/>
          <w:szCs w:val="24"/>
          <w:highlight w:val="white"/>
        </w:rPr>
        <w:t xml:space="preserve">to see the full </w:t>
      </w:r>
      <w:proofErr w:type="spellStart"/>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so far</w:t>
      </w:r>
      <w:ins w:id="2818" w:author="Holli Flanagan" w:date="2025-05-12T16:02:00Z">
        <w:r>
          <w:rPr>
            <w:rFonts w:ascii="Times New Roman" w:eastAsia="Times New Roman" w:hAnsi="Times New Roman" w:cs="Times New Roman"/>
            <w:color w:val="212529"/>
            <w:sz w:val="24"/>
            <w:szCs w:val="24"/>
            <w:highlight w:val="white"/>
          </w:rPr>
          <w:t>:</w:t>
        </w:r>
      </w:ins>
    </w:p>
    <w:p w14:paraId="2D5F488C" w14:textId="77777777" w:rsidR="00B32DEF" w:rsidRDefault="00000000">
      <w:pPr>
        <w:numPr>
          <w:ilvl w:val="0"/>
          <w:numId w:val="114"/>
        </w:numPr>
        <w:shd w:val="clear" w:color="auto" w:fill="FFFFFF"/>
        <w:spacing w:before="180"/>
        <w:rPr>
          <w:ins w:id="2819" w:author="Holli Flanagan" w:date="2025-05-12T16:02:00Z"/>
          <w:rFonts w:ascii="Times New Roman" w:eastAsia="Times New Roman" w:hAnsi="Times New Roman" w:cs="Times New Roman"/>
        </w:rPr>
      </w:pPr>
      <w:r>
        <w:rPr>
          <w:rFonts w:ascii="Times New Roman" w:eastAsia="Times New Roman" w:hAnsi="Times New Roman" w:cs="Times New Roman"/>
          <w:color w:val="212529"/>
          <w:sz w:val="24"/>
          <w:szCs w:val="24"/>
        </w:rPr>
        <w:t xml:space="preserve">Save the files and check the live webpage. You should see the </w:t>
      </w:r>
      <w:commentRangeStart w:id="2820"/>
      <w:r>
        <w:rPr>
          <w:rFonts w:ascii="Times New Roman" w:eastAsia="Times New Roman" w:hAnsi="Times New Roman" w:cs="Times New Roman"/>
          <w:color w:val="212529"/>
          <w:sz w:val="24"/>
          <w:szCs w:val="24"/>
        </w:rPr>
        <w:t xml:space="preserve">Boop Button component </w:t>
      </w:r>
      <w:commentRangeEnd w:id="2820"/>
      <w:r>
        <w:commentReference w:id="2820"/>
      </w:r>
      <w:r>
        <w:rPr>
          <w:rFonts w:ascii="Times New Roman" w:eastAsia="Times New Roman" w:hAnsi="Times New Roman" w:cs="Times New Roman"/>
          <w:color w:val="212529"/>
          <w:sz w:val="24"/>
          <w:szCs w:val="24"/>
        </w:rPr>
        <w:t xml:space="preserve">with a button that says “Boop!” and a paragraph that displays the </w:t>
      </w:r>
      <w:proofErr w:type="spellStart"/>
      <w:r>
        <w:rPr>
          <w:rFonts w:ascii="Times New Roman" w:eastAsia="Times New Roman" w:hAnsi="Times New Roman" w:cs="Times New Roman"/>
          <w:color w:val="212529"/>
          <w:sz w:val="24"/>
          <w:szCs w:val="24"/>
        </w:rPr>
        <w:t>boop</w:t>
      </w:r>
      <w:proofErr w:type="spellEnd"/>
      <w:r>
        <w:rPr>
          <w:rFonts w:ascii="Times New Roman" w:eastAsia="Times New Roman" w:hAnsi="Times New Roman" w:cs="Times New Roman"/>
          <w:color w:val="212529"/>
          <w:sz w:val="24"/>
          <w:szCs w:val="24"/>
        </w:rPr>
        <w:t xml:space="preserve"> record. Every time you click the </w:t>
      </w:r>
      <w:proofErr w:type="gramStart"/>
      <w:r>
        <w:rPr>
          <w:rFonts w:ascii="Times New Roman" w:eastAsia="Times New Roman" w:hAnsi="Times New Roman" w:cs="Times New Roman"/>
          <w:color w:val="212529"/>
          <w:sz w:val="24"/>
          <w:szCs w:val="24"/>
        </w:rPr>
        <w:t>button,</w:t>
      </w:r>
      <w:proofErr w:type="gramEnd"/>
      <w:r>
        <w:rPr>
          <w:rFonts w:ascii="Times New Roman" w:eastAsia="Times New Roman" w:hAnsi="Times New Roman" w:cs="Times New Roman"/>
          <w:color w:val="212529"/>
          <w:sz w:val="24"/>
          <w:szCs w:val="24"/>
        </w:rPr>
        <w:t xml:space="preserve"> a new cat head emoji should be added to the </w:t>
      </w:r>
      <w:proofErr w:type="spellStart"/>
      <w:r>
        <w:rPr>
          <w:rFonts w:ascii="Times New Roman" w:eastAsia="Times New Roman" w:hAnsi="Times New Roman" w:cs="Times New Roman"/>
          <w:color w:val="212529"/>
          <w:sz w:val="24"/>
          <w:szCs w:val="24"/>
        </w:rPr>
        <w:t>boop</w:t>
      </w:r>
      <w:proofErr w:type="spellEnd"/>
      <w:r>
        <w:rPr>
          <w:rFonts w:ascii="Times New Roman" w:eastAsia="Times New Roman" w:hAnsi="Times New Roman" w:cs="Times New Roman"/>
          <w:color w:val="212529"/>
          <w:sz w:val="24"/>
          <w:szCs w:val="24"/>
        </w:rPr>
        <w:t xml:space="preserve"> record. This demonstrates how to handle events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w:t>
      </w:r>
    </w:p>
    <w:p w14:paraId="3B6EFB0D" w14:textId="77777777" w:rsidR="00B32DEF" w:rsidRPr="00B32DEF" w:rsidRDefault="00B32DEF">
      <w:pPr>
        <w:numPr>
          <w:ilvl w:val="0"/>
          <w:numId w:val="114"/>
        </w:numPr>
        <w:shd w:val="clear" w:color="auto" w:fill="FFFFFF"/>
        <w:rPr>
          <w:rPrChange w:id="2821" w:author="Holli Flanagan" w:date="2025-05-12T16:02:00Z">
            <w:rPr>
              <w:rFonts w:ascii="Times New Roman" w:eastAsia="Times New Roman" w:hAnsi="Times New Roman" w:cs="Times New Roman"/>
            </w:rPr>
          </w:rPrChange>
        </w:rPr>
        <w:pPrChange w:id="2822" w:author="Holli Flanagan" w:date="2025-05-12T16:02:00Z">
          <w:pPr>
            <w:numPr>
              <w:numId w:val="114"/>
            </w:numPr>
            <w:shd w:val="clear" w:color="auto" w:fill="FFFFFF"/>
            <w:spacing w:before="180" w:after="300"/>
            <w:ind w:left="720" w:hanging="360"/>
          </w:pPr>
        </w:pPrChange>
      </w:pPr>
    </w:p>
    <w:p w14:paraId="2BA1F38C" w14:textId="77777777" w:rsidR="00B32DEF" w:rsidRDefault="00000000">
      <w:pPr>
        <w:numPr>
          <w:ilvl w:val="0"/>
          <w:numId w:val="11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To test if your website is working correctly, you can run the tests that are included with the starter repo. To do this, open a terminal in VS Code and run the following command:</w:t>
      </w:r>
    </w:p>
    <w:p w14:paraId="7F0902D2"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proofErr w:type="spellStart"/>
      <w:r>
        <w:rPr>
          <w:rFonts w:ascii="Times New Roman" w:eastAsia="Times New Roman" w:hAnsi="Times New Roman" w:cs="Times New Roman"/>
          <w:color w:val="188038"/>
          <w:sz w:val="24"/>
          <w:szCs w:val="24"/>
        </w:rPr>
        <w:t>boop</w:t>
      </w:r>
      <w:proofErr w:type="spellEnd"/>
    </w:p>
    <w:p w14:paraId="17BE1EA3" w14:textId="77777777" w:rsidR="00B32DEF" w:rsidRDefault="00000000">
      <w:pPr>
        <w:numPr>
          <w:ilvl w:val="0"/>
          <w:numId w:val="183"/>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is a good time to try out the debugger in VS Code. You can set a breakpoint in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in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 to see the current values of the variables. To do this, click on the left margin of the editor window next to the line of code where you want to set the breakpoint. A red dot will appear, indicating that a breakpoint has been set. When you click the button on the live webpage, the code will pause at the breakpoint, and you can inspect the values of the variables. Set a breakpoint next to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as shown below:</w:t>
      </w:r>
    </w:p>
    <w:p w14:paraId="73AA1FD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99210C2" wp14:editId="1399A52A">
            <wp:extent cx="4162425" cy="1571625"/>
            <wp:effectExtent l="9525" t="9525" r="9525" b="9525"/>
            <wp:docPr id="112" name="image103.png" descr="Set a breakpoint"/>
            <wp:cNvGraphicFramePr/>
            <a:graphic xmlns:a="http://schemas.openxmlformats.org/drawingml/2006/main">
              <a:graphicData uri="http://schemas.openxmlformats.org/drawingml/2006/picture">
                <pic:pic xmlns:pic="http://schemas.openxmlformats.org/drawingml/2006/picture">
                  <pic:nvPicPr>
                    <pic:cNvPr id="0" name="image103.png" descr="Set a breakpoint"/>
                    <pic:cNvPicPr preferRelativeResize="0"/>
                  </pic:nvPicPr>
                  <pic:blipFill>
                    <a:blip r:embed="rId83"/>
                    <a:srcRect/>
                    <a:stretch>
                      <a:fillRect/>
                    </a:stretch>
                  </pic:blipFill>
                  <pic:spPr>
                    <a:xfrm>
                      <a:off x="0" y="0"/>
                      <a:ext cx="4162425" cy="1571625"/>
                    </a:xfrm>
                    <a:prstGeom prst="rect">
                      <a:avLst/>
                    </a:prstGeom>
                    <a:ln w="9525">
                      <a:solidFill>
                        <a:srgbClr val="DDDDDD"/>
                      </a:solidFill>
                      <a:prstDash val="solid"/>
                    </a:ln>
                  </pic:spPr>
                </pic:pic>
              </a:graphicData>
            </a:graphic>
          </wp:inline>
        </w:drawing>
      </w:r>
    </w:p>
    <w:p w14:paraId="60955A8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Click the </w:t>
      </w:r>
      <w:del w:id="2823" w:author="Holli Flanagan" w:date="2025-05-12T16:02:00Z">
        <w:r>
          <w:rPr>
            <w:rFonts w:ascii="Times New Roman" w:eastAsia="Times New Roman" w:hAnsi="Times New Roman" w:cs="Times New Roman"/>
            <w:color w:val="212529"/>
            <w:sz w:val="24"/>
            <w:szCs w:val="24"/>
          </w:rPr>
          <w:delText>B</w:delText>
        </w:r>
      </w:del>
      <w:proofErr w:type="spellStart"/>
      <w:ins w:id="2824" w:author="Holli Flanagan" w:date="2025-05-12T16:02: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oop</w:t>
      </w:r>
      <w:proofErr w:type="spellEnd"/>
      <w:r>
        <w:rPr>
          <w:rFonts w:ascii="Times New Roman" w:eastAsia="Times New Roman" w:hAnsi="Times New Roman" w:cs="Times New Roman"/>
          <w:color w:val="212529"/>
          <w:sz w:val="24"/>
          <w:szCs w:val="24"/>
        </w:rPr>
        <w:t xml:space="preserve"> button, and execution will pause inside of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w:t>
      </w:r>
    </w:p>
    <w:p w14:paraId="5CBE764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8620910" wp14:editId="34026542">
            <wp:extent cx="5943600" cy="4978400"/>
            <wp:effectExtent l="9525" t="9525" r="9525" b="9525"/>
            <wp:docPr id="10" name="image15.png" descr="Debugger in action"/>
            <wp:cNvGraphicFramePr/>
            <a:graphic xmlns:a="http://schemas.openxmlformats.org/drawingml/2006/main">
              <a:graphicData uri="http://schemas.openxmlformats.org/drawingml/2006/picture">
                <pic:pic xmlns:pic="http://schemas.openxmlformats.org/drawingml/2006/picture">
                  <pic:nvPicPr>
                    <pic:cNvPr id="0" name="image15.png" descr="Debugger in action"/>
                    <pic:cNvPicPr preferRelativeResize="0"/>
                  </pic:nvPicPr>
                  <pic:blipFill>
                    <a:blip r:embed="rId84"/>
                    <a:srcRect/>
                    <a:stretch>
                      <a:fillRect/>
                    </a:stretch>
                  </pic:blipFill>
                  <pic:spPr>
                    <a:xfrm>
                      <a:off x="0" y="0"/>
                      <a:ext cx="5943600" cy="4978400"/>
                    </a:xfrm>
                    <a:prstGeom prst="rect">
                      <a:avLst/>
                    </a:prstGeom>
                    <a:ln w="9525">
                      <a:solidFill>
                        <a:srgbClr val="DDDDDD"/>
                      </a:solidFill>
                      <a:prstDash val="solid"/>
                    </a:ln>
                  </pic:spPr>
                </pic:pic>
              </a:graphicData>
            </a:graphic>
          </wp:inline>
        </w:drawing>
      </w:r>
    </w:p>
    <w:p w14:paraId="11CBA8E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left pane will be the debugger, accessible via the </w:t>
      </w:r>
      <w:r>
        <w:rPr>
          <w:rFonts w:ascii="Times New Roman" w:eastAsia="Times New Roman" w:hAnsi="Times New Roman" w:cs="Times New Roman"/>
          <w:color w:val="D63384"/>
          <w:sz w:val="21"/>
          <w:szCs w:val="21"/>
          <w:shd w:val="clear" w:color="auto" w:fill="F5F6FA"/>
        </w:rPr>
        <w:t>Debug</w:t>
      </w:r>
      <w:r>
        <w:rPr>
          <w:rFonts w:ascii="Times New Roman" w:eastAsia="Times New Roman" w:hAnsi="Times New Roman" w:cs="Times New Roman"/>
          <w:color w:val="212529"/>
          <w:sz w:val="24"/>
          <w:szCs w:val="24"/>
        </w:rPr>
        <w:t xml:space="preserve"> tab in the sidebar (the bug on top of a triangle icon).</w:t>
      </w:r>
    </w:p>
    <w:p w14:paraId="4D1C7BF7" w14:textId="77777777" w:rsidR="00B32DEF" w:rsidRDefault="00000000">
      <w:pPr>
        <w:numPr>
          <w:ilvl w:val="0"/>
          <w:numId w:val="64"/>
        </w:numPr>
        <w:shd w:val="clear" w:color="auto" w:fill="FFFFFF"/>
        <w:spacing w:before="180"/>
        <w:rPr>
          <w:rFonts w:ascii="Times New Roman" w:eastAsia="Times New Roman" w:hAnsi="Times New Roman" w:cs="Times New Roman"/>
        </w:rPr>
        <w:pPrChange w:id="2825" w:author="Holli Flanagan" w:date="2025-05-12T16:03:00Z">
          <w:pPr>
            <w:numPr>
              <w:numId w:val="1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top box is the variables in the current scope (and any enclosing scopes</w:t>
      </w:r>
      <w:ins w:id="2826" w:author="Holli Flanagan" w:date="2025-05-12T16:03:00Z">
        <w:r>
          <w:rPr>
            <w:rFonts w:ascii="Times New Roman" w:eastAsia="Times New Roman" w:hAnsi="Times New Roman" w:cs="Times New Roman"/>
            <w:color w:val="212529"/>
            <w:sz w:val="24"/>
            <w:szCs w:val="24"/>
          </w:rPr>
          <w:t>—</w:t>
        </w:r>
      </w:ins>
      <w:del w:id="2827" w:author="Holli Flanagan" w:date="2025-05-12T16:03:00Z">
        <w:r>
          <w:rPr>
            <w:rFonts w:ascii="Times New Roman" w:eastAsia="Times New Roman" w:hAnsi="Times New Roman" w:cs="Times New Roman"/>
            <w:color w:val="212529"/>
            <w:sz w:val="24"/>
            <w:szCs w:val="24"/>
          </w:rPr>
          <w:delText xml:space="preserve"> - </w:delText>
        </w:r>
      </w:del>
      <w:r>
        <w:rPr>
          <w:rFonts w:ascii="Times New Roman" w:eastAsia="Times New Roman" w:hAnsi="Times New Roman" w:cs="Times New Roman"/>
          <w:color w:val="212529"/>
          <w:sz w:val="24"/>
          <w:szCs w:val="24"/>
        </w:rPr>
        <w:t>don’t worry about those just yet, though you’re free to poke around if you are curious).</w:t>
      </w:r>
    </w:p>
    <w:p w14:paraId="58CC93D6" w14:textId="77777777" w:rsidR="00B32DEF" w:rsidRDefault="00000000">
      <w:pPr>
        <w:numPr>
          <w:ilvl w:val="0"/>
          <w:numId w:val="64"/>
        </w:numPr>
        <w:shd w:val="clear" w:color="auto" w:fill="FFFFFF"/>
        <w:pPrChange w:id="2828" w:author="Holli Flanagan" w:date="2025-05-12T16:03:00Z">
          <w:pPr>
            <w:numPr>
              <w:numId w:val="145"/>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middle box is the “Watch” box, where we can add specific variables and expressions to watch (we’ve added the </w:t>
      </w:r>
      <w:proofErr w:type="spellStart"/>
      <w:proofErr w:type="gramStart"/>
      <w:r>
        <w:rPr>
          <w:rFonts w:ascii="Times New Roman" w:eastAsia="Times New Roman" w:hAnsi="Times New Roman" w:cs="Times New Roman"/>
          <w:color w:val="D63384"/>
          <w:sz w:val="21"/>
          <w:szCs w:val="21"/>
          <w:shd w:val="clear" w:color="auto" w:fill="F5F6FA"/>
        </w:rPr>
        <w:t>this.boops</w:t>
      </w:r>
      <w:proofErr w:type="spellEnd"/>
      <w:proofErr w:type="gramEnd"/>
      <w:r>
        <w:rPr>
          <w:rFonts w:ascii="Times New Roman" w:eastAsia="Times New Roman" w:hAnsi="Times New Roman" w:cs="Times New Roman"/>
          <w:color w:val="212529"/>
          <w:sz w:val="24"/>
          <w:szCs w:val="24"/>
        </w:rPr>
        <w:t xml:space="preserve"> expression to monitor).</w:t>
      </w:r>
    </w:p>
    <w:p w14:paraId="3B50622B" w14:textId="77777777" w:rsidR="00B32DEF" w:rsidRDefault="00000000">
      <w:pPr>
        <w:numPr>
          <w:ilvl w:val="0"/>
          <w:numId w:val="64"/>
        </w:numPr>
        <w:shd w:val="clear" w:color="auto" w:fill="FFFFFF"/>
        <w:spacing w:after="300"/>
        <w:rPr>
          <w:rFonts w:ascii="Times New Roman" w:eastAsia="Times New Roman" w:hAnsi="Times New Roman" w:cs="Times New Roman"/>
        </w:rPr>
        <w:pPrChange w:id="2829" w:author="Holli Flanagan" w:date="2025-05-12T16:03:00Z">
          <w:pPr>
            <w:numPr>
              <w:numId w:val="1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bottom box is the call stack, which shows the current function calls that have led to the current point in the code.</w:t>
      </w:r>
    </w:p>
    <w:p w14:paraId="15D2D4E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is a small bar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the top</w:t>
      </w:r>
      <w:ins w:id="2830" w:author="Holli Flanagan" w:date="2025-05-12T16:02: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right of the screenshot (probably in the top center of your screen) with controls for stepping through the code. From left to right, they are:</w:t>
      </w:r>
    </w:p>
    <w:p w14:paraId="543E6E1E" w14:textId="77777777" w:rsidR="00B32DEF" w:rsidRDefault="00000000">
      <w:pPr>
        <w:numPr>
          <w:ilvl w:val="0"/>
          <w:numId w:val="65"/>
        </w:numPr>
        <w:shd w:val="clear" w:color="auto" w:fill="FFFFFF"/>
        <w:spacing w:before="180"/>
        <w:rPr>
          <w:rFonts w:ascii="Times New Roman" w:eastAsia="Times New Roman" w:hAnsi="Times New Roman" w:cs="Times New Roman"/>
        </w:rPr>
        <w:pPrChange w:id="2831"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Continue (play button): Continue running the code until the next breakpoint.</w:t>
      </w:r>
    </w:p>
    <w:p w14:paraId="7A136AAF" w14:textId="77777777" w:rsidR="00B32DEF" w:rsidRDefault="00000000">
      <w:pPr>
        <w:numPr>
          <w:ilvl w:val="0"/>
          <w:numId w:val="65"/>
        </w:numPr>
        <w:shd w:val="clear" w:color="auto" w:fill="FFFFFF"/>
        <w:rPr>
          <w:rFonts w:ascii="Times New Roman" w:eastAsia="Times New Roman" w:hAnsi="Times New Roman" w:cs="Times New Roman"/>
        </w:rPr>
        <w:pPrChange w:id="2832"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Step Over (arrow pointing right): Run the next line of code.</w:t>
      </w:r>
    </w:p>
    <w:p w14:paraId="55F0AA18" w14:textId="77777777" w:rsidR="00B32DEF" w:rsidRDefault="00000000">
      <w:pPr>
        <w:numPr>
          <w:ilvl w:val="0"/>
          <w:numId w:val="65"/>
        </w:numPr>
        <w:shd w:val="clear" w:color="auto" w:fill="FFFFFF"/>
        <w:rPr>
          <w:rFonts w:ascii="Times New Roman" w:eastAsia="Times New Roman" w:hAnsi="Times New Roman" w:cs="Times New Roman"/>
        </w:rPr>
        <w:pPrChange w:id="2833"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Step Into (arrow pointing down): If the next line of code is a function call, step into the function.</w:t>
      </w:r>
    </w:p>
    <w:p w14:paraId="0CBA3190" w14:textId="77777777" w:rsidR="00B32DEF" w:rsidRDefault="00000000">
      <w:pPr>
        <w:numPr>
          <w:ilvl w:val="0"/>
          <w:numId w:val="65"/>
        </w:numPr>
        <w:shd w:val="clear" w:color="auto" w:fill="FFFFFF"/>
        <w:rPr>
          <w:rFonts w:ascii="Times New Roman" w:eastAsia="Times New Roman" w:hAnsi="Times New Roman" w:cs="Times New Roman"/>
        </w:rPr>
        <w:pPrChange w:id="2834"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Step Out (arrow pointing up): Finish running the current function and return to the calling function.</w:t>
      </w:r>
    </w:p>
    <w:p w14:paraId="5E0C28CB" w14:textId="77777777" w:rsidR="00B32DEF" w:rsidRDefault="00000000">
      <w:pPr>
        <w:numPr>
          <w:ilvl w:val="0"/>
          <w:numId w:val="65"/>
        </w:numPr>
        <w:shd w:val="clear" w:color="auto" w:fill="FFFFFF"/>
        <w:rPr>
          <w:rFonts w:ascii="Times New Roman" w:eastAsia="Times New Roman" w:hAnsi="Times New Roman" w:cs="Times New Roman"/>
        </w:rPr>
        <w:pPrChange w:id="2835"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Restart (circular arrow): Restart the debugger from the beginning.</w:t>
      </w:r>
    </w:p>
    <w:p w14:paraId="1385D887" w14:textId="77777777" w:rsidR="00B32DEF" w:rsidRDefault="00000000">
      <w:pPr>
        <w:numPr>
          <w:ilvl w:val="0"/>
          <w:numId w:val="65"/>
        </w:numPr>
        <w:shd w:val="clear" w:color="auto" w:fill="FFFFFF"/>
        <w:spacing w:after="300"/>
        <w:rPr>
          <w:rFonts w:ascii="Times New Roman" w:eastAsia="Times New Roman" w:hAnsi="Times New Roman" w:cs="Times New Roman"/>
        </w:rPr>
        <w:pPrChange w:id="2836"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Stop (square): Stop the debugger.</w:t>
      </w:r>
    </w:p>
    <w:p w14:paraId="10D0724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w:t>
      </w:r>
      <w:commentRangeStart w:id="2837"/>
      <w:ins w:id="2838" w:author="Holli Flanagan" w:date="2025-05-12T16: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Step Over</w:t>
      </w:r>
      <w:ins w:id="2839" w:author="Holli Flanagan" w:date="2025-05-12T16: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button</w:t>
      </w:r>
      <w:commentRangeEnd w:id="2837"/>
      <w:r>
        <w:commentReference w:id="2837"/>
      </w:r>
      <w:r>
        <w:rPr>
          <w:rFonts w:ascii="Times New Roman" w:eastAsia="Times New Roman" w:hAnsi="Times New Roman" w:cs="Times New Roman"/>
          <w:color w:val="212529"/>
          <w:sz w:val="24"/>
          <w:szCs w:val="24"/>
        </w:rPr>
        <w:t xml:space="preserve"> to run the next line of code.</w:t>
      </w:r>
    </w:p>
    <w:p w14:paraId="27BD19B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AF36287" wp14:editId="4617AECF">
            <wp:extent cx="5943600" cy="2781300"/>
            <wp:effectExtent l="9525" t="9525" r="9525" b="9525"/>
            <wp:docPr id="24" name="image26.png" descr="Step Over"/>
            <wp:cNvGraphicFramePr/>
            <a:graphic xmlns:a="http://schemas.openxmlformats.org/drawingml/2006/main">
              <a:graphicData uri="http://schemas.openxmlformats.org/drawingml/2006/picture">
                <pic:pic xmlns:pic="http://schemas.openxmlformats.org/drawingml/2006/picture">
                  <pic:nvPicPr>
                    <pic:cNvPr id="0" name="image26.png" descr="Step Over"/>
                    <pic:cNvPicPr preferRelativeResize="0"/>
                  </pic:nvPicPr>
                  <pic:blipFill>
                    <a:blip r:embed="rId85"/>
                    <a:srcRect/>
                    <a:stretch>
                      <a:fillRect/>
                    </a:stretch>
                  </pic:blipFill>
                  <pic:spPr>
                    <a:xfrm>
                      <a:off x="0" y="0"/>
                      <a:ext cx="5943600" cy="2781300"/>
                    </a:xfrm>
                    <a:prstGeom prst="rect">
                      <a:avLst/>
                    </a:prstGeom>
                    <a:ln w="9525">
                      <a:solidFill>
                        <a:srgbClr val="DDDDDD"/>
                      </a:solidFill>
                      <a:prstDash val="solid"/>
                    </a:ln>
                  </pic:spPr>
                </pic:pic>
              </a:graphicData>
            </a:graphic>
          </wp:inline>
        </w:drawing>
      </w:r>
    </w:p>
    <w:p w14:paraId="1C8F2D2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expand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object in the variables pane, you can see the current value of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The output may look a little confusing, saying something like </w:t>
      </w:r>
      <w:r>
        <w:rPr>
          <w:rFonts w:ascii="Times New Roman" w:eastAsia="Times New Roman" w:hAnsi="Times New Roman" w:cs="Times New Roman"/>
          <w:color w:val="D63384"/>
          <w:sz w:val="21"/>
          <w:szCs w:val="21"/>
          <w:shd w:val="clear" w:color="auto" w:fill="F5F6FA"/>
        </w:rPr>
        <w:t xml:space="preserve">f </w:t>
      </w:r>
      <w:proofErr w:type="gramStart"/>
      <w:r>
        <w:rPr>
          <w:rFonts w:ascii="Times New Roman" w:eastAsia="Times New Roman" w:hAnsi="Times New Roman" w:cs="Times New Roman"/>
          <w:color w:val="D63384"/>
          <w:sz w:val="21"/>
          <w:szCs w:val="21"/>
          <w:shd w:val="clear" w:color="auto" w:fill="F5F6FA"/>
        </w:rPr>
        <w:t>get(</w:t>
      </w:r>
      <w:proofErr w:type="gramEnd"/>
      <w:r>
        <w:rPr>
          <w:rFonts w:ascii="Times New Roman" w:eastAsia="Times New Roman" w:hAnsi="Times New Roman" w:cs="Times New Roman"/>
          <w:color w:val="D63384"/>
          <w:sz w:val="21"/>
          <w:szCs w:val="21"/>
          <w:shd w:val="clear" w:color="auto" w:fill="F5F6FA"/>
        </w:rPr>
        <w:t>) {\n</w:t>
      </w:r>
      <w:r>
        <w:rPr>
          <w:rFonts w:ascii="Times New Roman" w:eastAsia="Times New Roman" w:hAnsi="Times New Roman" w:cs="Times New Roman"/>
          <w:color w:val="212529"/>
          <w:sz w:val="24"/>
          <w:szCs w:val="24"/>
        </w:rPr>
        <w:t xml:space="preserve"> - this is a quirk of how Webz-decorated fields look in the debugger. To see the value properly, you must click the little eyeball symbol next to the field name.</w:t>
      </w:r>
    </w:p>
    <w:p w14:paraId="3BC3540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make things a little easier, you can also add the </w:t>
      </w:r>
      <w:proofErr w:type="spellStart"/>
      <w:proofErr w:type="gramStart"/>
      <w:r>
        <w:rPr>
          <w:rFonts w:ascii="Times New Roman" w:eastAsia="Times New Roman" w:hAnsi="Times New Roman" w:cs="Times New Roman"/>
          <w:color w:val="D63384"/>
          <w:sz w:val="21"/>
          <w:szCs w:val="21"/>
          <w:shd w:val="clear" w:color="auto" w:fill="F5F6FA"/>
        </w:rPr>
        <w:t>this.boops</w:t>
      </w:r>
      <w:proofErr w:type="spellEnd"/>
      <w:proofErr w:type="gramEnd"/>
      <w:r>
        <w:rPr>
          <w:rFonts w:ascii="Times New Roman" w:eastAsia="Times New Roman" w:hAnsi="Times New Roman" w:cs="Times New Roman"/>
          <w:color w:val="212529"/>
          <w:sz w:val="24"/>
          <w:szCs w:val="24"/>
        </w:rPr>
        <w:t xml:space="preserve"> expression to the </w:t>
      </w:r>
      <w:commentRangeStart w:id="2840"/>
      <w:del w:id="2841" w:author="Holli Flanagan" w:date="2025-05-12T16:04:00Z">
        <w:r>
          <w:rPr>
            <w:rFonts w:ascii="Times New Roman" w:eastAsia="Times New Roman" w:hAnsi="Times New Roman" w:cs="Times New Roman"/>
            <w:color w:val="212529"/>
            <w:sz w:val="24"/>
            <w:szCs w:val="24"/>
          </w:rPr>
          <w:delText>W</w:delText>
        </w:r>
      </w:del>
      <w:ins w:id="2842" w:author="Holli Flanagan" w:date="2025-05-12T16:04:00Z">
        <w:r>
          <w:rPr>
            <w:rFonts w:ascii="Times New Roman" w:eastAsia="Times New Roman" w:hAnsi="Times New Roman" w:cs="Times New Roman"/>
            <w:color w:val="212529"/>
            <w:sz w:val="24"/>
            <w:szCs w:val="24"/>
          </w:rPr>
          <w:t>w</w:t>
        </w:r>
      </w:ins>
      <w:r>
        <w:rPr>
          <w:rFonts w:ascii="Times New Roman" w:eastAsia="Times New Roman" w:hAnsi="Times New Roman" w:cs="Times New Roman"/>
          <w:color w:val="212529"/>
          <w:sz w:val="24"/>
          <w:szCs w:val="24"/>
        </w:rPr>
        <w:t xml:space="preserve">atch </w:t>
      </w:r>
      <w:commentRangeEnd w:id="2840"/>
      <w:r>
        <w:commentReference w:id="2840"/>
      </w:r>
      <w:r>
        <w:rPr>
          <w:rFonts w:ascii="Times New Roman" w:eastAsia="Times New Roman" w:hAnsi="Times New Roman" w:cs="Times New Roman"/>
          <w:color w:val="212529"/>
          <w:sz w:val="24"/>
          <w:szCs w:val="24"/>
        </w:rPr>
        <w:t xml:space="preserve">box to monitor the value of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as you step through the code. Hover over the </w:t>
      </w:r>
      <w:r>
        <w:rPr>
          <w:rFonts w:ascii="Times New Roman" w:eastAsia="Times New Roman" w:hAnsi="Times New Roman" w:cs="Times New Roman"/>
          <w:color w:val="D63384"/>
          <w:sz w:val="21"/>
          <w:szCs w:val="21"/>
          <w:shd w:val="clear" w:color="auto" w:fill="F5F6FA"/>
        </w:rPr>
        <w:t>WATCH</w:t>
      </w:r>
      <w:r>
        <w:rPr>
          <w:rFonts w:ascii="Times New Roman" w:eastAsia="Times New Roman" w:hAnsi="Times New Roman" w:cs="Times New Roman"/>
          <w:color w:val="212529"/>
          <w:sz w:val="24"/>
          <w:szCs w:val="24"/>
        </w:rPr>
        <w:t xml:space="preserve"> box and click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button to add a new watch expression. Type </w:t>
      </w:r>
      <w:proofErr w:type="spellStart"/>
      <w:proofErr w:type="gramStart"/>
      <w:r>
        <w:rPr>
          <w:rFonts w:ascii="Times New Roman" w:eastAsia="Times New Roman" w:hAnsi="Times New Roman" w:cs="Times New Roman"/>
          <w:color w:val="D63384"/>
          <w:sz w:val="21"/>
          <w:szCs w:val="21"/>
          <w:shd w:val="clear" w:color="auto" w:fill="F5F6FA"/>
        </w:rPr>
        <w:t>this.boops</w:t>
      </w:r>
      <w:proofErr w:type="spellEnd"/>
      <w:proofErr w:type="gramEnd"/>
      <w:r>
        <w:rPr>
          <w:rFonts w:ascii="Times New Roman" w:eastAsia="Times New Roman" w:hAnsi="Times New Roman" w:cs="Times New Roman"/>
          <w:color w:val="212529"/>
          <w:sz w:val="24"/>
          <w:szCs w:val="24"/>
        </w:rPr>
        <w:t xml:space="preserve"> into the box and press </w:t>
      </w:r>
      <w:r>
        <w:rPr>
          <w:rFonts w:ascii="Times New Roman" w:eastAsia="Times New Roman" w:hAnsi="Times New Roman" w:cs="Times New Roman"/>
          <w:color w:val="D63384"/>
          <w:sz w:val="21"/>
          <w:szCs w:val="21"/>
          <w:shd w:val="clear" w:color="auto" w:fill="F5F6FA"/>
        </w:rPr>
        <w:t>Enter</w:t>
      </w:r>
      <w:r>
        <w:rPr>
          <w:rFonts w:ascii="Times New Roman" w:eastAsia="Times New Roman" w:hAnsi="Times New Roman" w:cs="Times New Roman"/>
          <w:color w:val="212529"/>
          <w:sz w:val="24"/>
          <w:szCs w:val="24"/>
        </w:rPr>
        <w:t xml:space="preserve">. You should see the current value of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displayed in the </w:t>
      </w:r>
      <w:commentRangeStart w:id="2843"/>
      <w:del w:id="2844" w:author="Holli Flanagan" w:date="2025-05-12T16:05:00Z">
        <w:r>
          <w:rPr>
            <w:rFonts w:ascii="Times New Roman" w:eastAsia="Times New Roman" w:hAnsi="Times New Roman" w:cs="Times New Roman"/>
            <w:color w:val="212529"/>
            <w:sz w:val="24"/>
            <w:szCs w:val="24"/>
          </w:rPr>
          <w:delText>W</w:delText>
        </w:r>
      </w:del>
      <w:ins w:id="2845" w:author="Holli Flanagan" w:date="2025-05-12T16:05:00Z">
        <w:r>
          <w:rPr>
            <w:rFonts w:ascii="Times New Roman" w:eastAsia="Times New Roman" w:hAnsi="Times New Roman" w:cs="Times New Roman"/>
            <w:color w:val="212529"/>
            <w:sz w:val="24"/>
            <w:szCs w:val="24"/>
          </w:rPr>
          <w:t>w</w:t>
        </w:r>
      </w:ins>
      <w:r>
        <w:rPr>
          <w:rFonts w:ascii="Times New Roman" w:eastAsia="Times New Roman" w:hAnsi="Times New Roman" w:cs="Times New Roman"/>
          <w:color w:val="212529"/>
          <w:sz w:val="24"/>
          <w:szCs w:val="24"/>
        </w:rPr>
        <w:t xml:space="preserve">atch </w:t>
      </w:r>
      <w:commentRangeEnd w:id="2843"/>
      <w:r>
        <w:commentReference w:id="2843"/>
      </w:r>
      <w:r>
        <w:rPr>
          <w:rFonts w:ascii="Times New Roman" w:eastAsia="Times New Roman" w:hAnsi="Times New Roman" w:cs="Times New Roman"/>
          <w:color w:val="212529"/>
          <w:sz w:val="24"/>
          <w:szCs w:val="24"/>
        </w:rPr>
        <w:t>box.</w:t>
      </w:r>
    </w:p>
    <w:p w14:paraId="4F7B9936" w14:textId="77777777" w:rsidR="00B32DEF" w:rsidRDefault="00000000">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b/>
          <w:color w:val="381885"/>
          <w:sz w:val="18"/>
          <w:szCs w:val="18"/>
        </w:rPr>
        <w:t>HOVER OVER VARIABLES</w:t>
      </w:r>
    </w:p>
    <w:p w14:paraId="53B19272" w14:textId="77777777" w:rsidR="00B32DEF" w:rsidRDefault="00000000">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also hover over variables in the code to see their current values, while you are stepping through code. There are many other little features in the debugger that can be very helpful, so feel free to explore!</w:t>
      </w:r>
    </w:p>
    <w:p w14:paraId="5E4BF37B" w14:textId="77777777" w:rsidR="00B32DEF" w:rsidRPr="00B32DEF" w:rsidRDefault="00000000">
      <w:pPr>
        <w:pStyle w:val="Heading2"/>
        <w:rPr>
          <w:rPrChange w:id="2846" w:author="Holli Flanagan" w:date="2025-05-12T14:43:00Z">
            <w:rPr>
              <w:sz w:val="34"/>
              <w:szCs w:val="34"/>
            </w:rPr>
          </w:rPrChange>
        </w:rPr>
        <w:pPrChange w:id="2847" w:author="Holli Flanagan" w:date="2025-05-12T14:43:00Z">
          <w:pPr>
            <w:pStyle w:val="Heading2"/>
            <w:keepNext w:val="0"/>
            <w:keepLines w:val="0"/>
          </w:pPr>
        </w:pPrChange>
      </w:pPr>
      <w:bookmarkStart w:id="2848" w:name="_brk11qsnzju0" w:colFirst="0" w:colLast="0"/>
      <w:bookmarkEnd w:id="2848"/>
      <w:r>
        <w:rPr>
          <w:rPrChange w:id="2849" w:author="Holli Flanagan" w:date="2025-05-12T14:43:00Z">
            <w:rPr>
              <w:sz w:val="34"/>
              <w:szCs w:val="34"/>
            </w:rPr>
          </w:rPrChange>
        </w:rPr>
        <w:lastRenderedPageBreak/>
        <w:t>3) Simple Calculator Component</w:t>
      </w:r>
    </w:p>
    <w:p w14:paraId="22C8AE3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Our next component will be a simple calculator. This calculator will have two input fields for numbers, a select box for the operation, and a button to calculate the result. The result will be displayed on the page. We will use this component to demonstrate how to bind values to input fields and select boxes, and how to handle their associated events in Webz.</w:t>
      </w:r>
    </w:p>
    <w:p w14:paraId="07D1645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59A05E8" wp14:editId="50E14C6E">
            <wp:extent cx="5943600" cy="292100"/>
            <wp:effectExtent l="9525" t="9525" r="9525" b="9525"/>
            <wp:docPr id="8" name="image5.png" descr="Simple Calculator"/>
            <wp:cNvGraphicFramePr/>
            <a:graphic xmlns:a="http://schemas.openxmlformats.org/drawingml/2006/main">
              <a:graphicData uri="http://schemas.openxmlformats.org/drawingml/2006/picture">
                <pic:pic xmlns:pic="http://schemas.openxmlformats.org/drawingml/2006/picture">
                  <pic:nvPicPr>
                    <pic:cNvPr id="0" name="image5.png" descr="Simple Calculator"/>
                    <pic:cNvPicPr preferRelativeResize="0"/>
                  </pic:nvPicPr>
                  <pic:blipFill>
                    <a:blip r:embed="rId86"/>
                    <a:srcRect/>
                    <a:stretch>
                      <a:fillRect/>
                    </a:stretch>
                  </pic:blipFill>
                  <pic:spPr>
                    <a:xfrm>
                      <a:off x="0" y="0"/>
                      <a:ext cx="5943600" cy="292100"/>
                    </a:xfrm>
                    <a:prstGeom prst="rect">
                      <a:avLst/>
                    </a:prstGeom>
                    <a:ln w="9525">
                      <a:solidFill>
                        <a:srgbClr val="DDDDDD"/>
                      </a:solidFill>
                      <a:prstDash val="solid"/>
                    </a:ln>
                  </pic:spPr>
                </pic:pic>
              </a:graphicData>
            </a:graphic>
          </wp:inline>
        </w:drawing>
      </w:r>
    </w:p>
    <w:p w14:paraId="0702C243" w14:textId="77777777" w:rsidR="00B32DEF" w:rsidRDefault="00000000">
      <w:pPr>
        <w:numPr>
          <w:ilvl w:val="0"/>
          <w:numId w:val="186"/>
        </w:numPr>
        <w:shd w:val="clear" w:color="auto" w:fill="FFFFFF"/>
        <w:spacing w:before="180" w:after="300"/>
      </w:pPr>
      <w:r>
        <w:rPr>
          <w:rFonts w:ascii="Times New Roman" w:eastAsia="Times New Roman" w:hAnsi="Times New Roman" w:cs="Times New Roman"/>
          <w:color w:val="212529"/>
          <w:sz w:val="24"/>
          <w:szCs w:val="24"/>
        </w:rPr>
        <w:t xml:space="preserve">Begin by creating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new </w:t>
      </w:r>
      <w:del w:id="2850" w:author="Holli Flanagan" w:date="2025-05-12T16:07:00Z">
        <w:r>
          <w:rPr>
            <w:rFonts w:ascii="Times New Roman" w:eastAsia="Times New Roman" w:hAnsi="Times New Roman" w:cs="Times New Roman"/>
            <w:color w:val="212529"/>
            <w:sz w:val="24"/>
            <w:szCs w:val="24"/>
          </w:rPr>
          <w:delText>S</w:delText>
        </w:r>
      </w:del>
      <w:ins w:id="2851" w:author="Holli Flanagan" w:date="2025-05-12T16:07: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imple </w:t>
      </w:r>
      <w:del w:id="2852" w:author="Holli Flanagan" w:date="2025-05-12T16:07:00Z">
        <w:r>
          <w:rPr>
            <w:rFonts w:ascii="Times New Roman" w:eastAsia="Times New Roman" w:hAnsi="Times New Roman" w:cs="Times New Roman"/>
            <w:color w:val="212529"/>
            <w:sz w:val="24"/>
            <w:szCs w:val="24"/>
          </w:rPr>
          <w:delText>C</w:delText>
        </w:r>
      </w:del>
      <w:ins w:id="2853" w:author="Holli Flanagan" w:date="2025-05-12T16:07: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alculator component. Once again, this requires running a terminal command from within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Navigate to the </w:t>
      </w:r>
      <w:proofErr w:type="gramStart"/>
      <w:r>
        <w:rPr>
          <w:rFonts w:ascii="Times New Roman" w:eastAsia="Times New Roman" w:hAnsi="Times New Roman" w:cs="Times New Roman"/>
          <w:color w:val="212529"/>
          <w:sz w:val="24"/>
          <w:szCs w:val="24"/>
        </w:rPr>
        <w:t>terminal in</w:t>
      </w:r>
      <w:proofErr w:type="gramEnd"/>
      <w:r>
        <w:rPr>
          <w:rFonts w:ascii="Times New Roman" w:eastAsia="Times New Roman" w:hAnsi="Times New Roman" w:cs="Times New Roman"/>
          <w:color w:val="212529"/>
          <w:sz w:val="24"/>
          <w:szCs w:val="24"/>
        </w:rPr>
        <w:t xml:space="preserve"> VS Code. Most likely, you are already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but if not, run </w:t>
      </w:r>
      <w:r>
        <w:rPr>
          <w:rFonts w:ascii="Times New Roman" w:eastAsia="Times New Roman" w:hAnsi="Times New Roman" w:cs="Times New Roman"/>
          <w:color w:val="D63384"/>
          <w:sz w:val="21"/>
          <w:szCs w:val="21"/>
          <w:shd w:val="clear" w:color="auto" w:fill="F5F6FA"/>
        </w:rPr>
        <w:t xml:space="preserve">cd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and then run the following commands:</w:t>
      </w:r>
    </w:p>
    <w:p w14:paraId="0FE32C5B"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simple-calculator</w:t>
      </w:r>
      <w:proofErr w:type="gramEnd"/>
    </w:p>
    <w:p w14:paraId="1929526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Just like last time, this will create a new folder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with the necessary files for the new component. The folder will have the following files: </w:t>
      </w:r>
      <w:r>
        <w:rPr>
          <w:rFonts w:ascii="Times New Roman" w:eastAsia="Times New Roman" w:hAnsi="Times New Roman" w:cs="Times New Roman"/>
          <w:color w:val="D63384"/>
          <w:sz w:val="21"/>
          <w:szCs w:val="21"/>
          <w:shd w:val="clear" w:color="auto" w:fill="F5F6FA"/>
        </w:rPr>
        <w:t>simple-</w:t>
      </w:r>
      <w:proofErr w:type="spellStart"/>
      <w:proofErr w:type="gramStart"/>
      <w:r>
        <w:rPr>
          <w:rFonts w:ascii="Times New Roman" w:eastAsia="Times New Roman" w:hAnsi="Times New Roman" w:cs="Times New Roman"/>
          <w:color w:val="D63384"/>
          <w:sz w:val="21"/>
          <w:szCs w:val="21"/>
          <w:shd w:val="clear" w:color="auto" w:fill="F5F6FA"/>
        </w:rPr>
        <w:t>calculator.component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simple-calculator.component.html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simple-calculator.component.css</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simple-</w:t>
      </w:r>
      <w:proofErr w:type="spellStart"/>
      <w:proofErr w:type="gramStart"/>
      <w:r>
        <w:rPr>
          <w:rFonts w:ascii="Times New Roman" w:eastAsia="Times New Roman" w:hAnsi="Times New Roman" w:cs="Times New Roman"/>
          <w:color w:val="D63384"/>
          <w:sz w:val="21"/>
          <w:szCs w:val="21"/>
          <w:shd w:val="clear" w:color="auto" w:fill="F5F6FA"/>
        </w:rPr>
        <w:t>calculator.component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w:t>
      </w:r>
    </w:p>
    <w:p w14:paraId="614A63B3" w14:textId="77777777" w:rsidR="00B32DEF" w:rsidRDefault="00000000">
      <w:pPr>
        <w:numPr>
          <w:ilvl w:val="0"/>
          <w:numId w:val="204"/>
        </w:numPr>
        <w:shd w:val="clear" w:color="auto" w:fill="FFFFFF"/>
        <w:spacing w:before="180" w:after="300"/>
      </w:pPr>
      <w:r>
        <w:rPr>
          <w:rFonts w:ascii="Times New Roman" w:eastAsia="Times New Roman" w:hAnsi="Times New Roman" w:cs="Times New Roman"/>
          <w:color w:val="212529"/>
          <w:sz w:val="24"/>
          <w:szCs w:val="24"/>
        </w:rPr>
        <w:t xml:space="preserve">As before, we have to import the new component into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create an instance of the component, and add it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import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and add a new private field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calculator</w:t>
      </w:r>
      <w:r>
        <w:rPr>
          <w:rFonts w:ascii="Times New Roman" w:eastAsia="Times New Roman" w:hAnsi="Times New Roman" w:cs="Times New Roman"/>
          <w:color w:val="212529"/>
          <w:sz w:val="24"/>
          <w:szCs w:val="24"/>
        </w:rPr>
        <w:t xml:space="preserve"> of type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Then, add the component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w:t>
      </w:r>
    </w:p>
    <w:p w14:paraId="7DDFABA8"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what the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should look like when you have done this!</w:t>
      </w:r>
    </w:p>
    <w:p w14:paraId="08C93FE0" w14:textId="77777777" w:rsidR="00B32DEF" w:rsidRDefault="00000000">
      <w:pPr>
        <w:numPr>
          <w:ilvl w:val="0"/>
          <w:numId w:val="154"/>
        </w:numPr>
        <w:shd w:val="clear" w:color="auto" w:fill="FFFFFF"/>
        <w:spacing w:before="180" w:after="300"/>
      </w:pPr>
      <w:r>
        <w:rPr>
          <w:rFonts w:ascii="Times New Roman" w:eastAsia="Times New Roman" w:hAnsi="Times New Roman" w:cs="Times New Roman"/>
          <w:color w:val="212529"/>
          <w:sz w:val="24"/>
          <w:szCs w:val="24"/>
        </w:rPr>
        <w:t xml:space="preserve">Similarly, you must also </w:t>
      </w:r>
      <w:proofErr w:type="gramStart"/>
      <w:r>
        <w:rPr>
          <w:rFonts w:ascii="Times New Roman" w:eastAsia="Times New Roman" w:hAnsi="Times New Roman" w:cs="Times New Roman"/>
          <w:color w:val="212529"/>
          <w:sz w:val="24"/>
          <w:szCs w:val="24"/>
        </w:rPr>
        <w:t>add in</w:t>
      </w:r>
      <w:proofErr w:type="gramEnd"/>
      <w:r>
        <w:rPr>
          <w:rFonts w:ascii="Times New Roman" w:eastAsia="Times New Roman" w:hAnsi="Times New Roman" w:cs="Times New Roman"/>
          <w:color w:val="212529"/>
          <w:sz w:val="24"/>
          <w:szCs w:val="24"/>
        </w:rPr>
        <w:t xml:space="preserv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calculator</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This will be the location where the </w:t>
      </w:r>
      <w:ins w:id="2854" w:author="Holli Flanagan" w:date="2025-05-12T16:07:00Z">
        <w:r>
          <w:rPr>
            <w:rFonts w:ascii="Times New Roman" w:eastAsia="Times New Roman" w:hAnsi="Times New Roman" w:cs="Times New Roman"/>
            <w:color w:val="212529"/>
            <w:sz w:val="24"/>
            <w:szCs w:val="24"/>
          </w:rPr>
          <w:t>simple calculator</w:t>
        </w:r>
      </w:ins>
      <w:del w:id="2855"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will be displayed on the page. Open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and add the following line after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but before the final </w:t>
      </w:r>
      <w:r>
        <w:rPr>
          <w:rFonts w:ascii="Times New Roman" w:eastAsia="Times New Roman" w:hAnsi="Times New Roman" w:cs="Times New Roman"/>
          <w:color w:val="D63384"/>
          <w:sz w:val="21"/>
          <w:szCs w:val="21"/>
          <w:shd w:val="clear" w:color="auto" w:fill="F5F6FA"/>
        </w:rPr>
        <w:t>&lt;/div&gt;</w:t>
      </w:r>
      <w:r>
        <w:rPr>
          <w:rFonts w:ascii="Times New Roman" w:eastAsia="Times New Roman" w:hAnsi="Times New Roman" w:cs="Times New Roman"/>
          <w:color w:val="212529"/>
          <w:sz w:val="24"/>
          <w:szCs w:val="24"/>
        </w:rPr>
        <w:t>:</w:t>
      </w:r>
    </w:p>
    <w:p w14:paraId="2BA420F5"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id="calculator"&gt;&lt;/div&gt;</w:t>
      </w:r>
    </w:p>
    <w:p w14:paraId="529133C4"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Click here to see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highlight w:val="white"/>
        </w:rPr>
        <w:t xml:space="preserve"> file when you have done this correctly.</w:t>
      </w:r>
    </w:p>
    <w:p w14:paraId="277BBB19" w14:textId="77777777" w:rsidR="00B32DEF" w:rsidRDefault="00000000">
      <w:pPr>
        <w:numPr>
          <w:ilvl w:val="0"/>
          <w:numId w:val="277"/>
        </w:numPr>
        <w:shd w:val="clear" w:color="auto" w:fill="FFFFFF"/>
        <w:spacing w:before="180" w:after="300"/>
      </w:pPr>
      <w:r>
        <w:rPr>
          <w:rFonts w:ascii="Times New Roman" w:eastAsia="Times New Roman" w:hAnsi="Times New Roman" w:cs="Times New Roman"/>
          <w:color w:val="212529"/>
          <w:sz w:val="24"/>
          <w:szCs w:val="24"/>
        </w:rPr>
        <w:t xml:space="preserve">Once those files are saved, we can see the </w:t>
      </w:r>
      <w:del w:id="2856" w:author="Holli Flanagan" w:date="2025-05-12T16:05:00Z">
        <w:r>
          <w:rPr>
            <w:rFonts w:ascii="Times New Roman" w:eastAsia="Times New Roman" w:hAnsi="Times New Roman" w:cs="Times New Roman"/>
            <w:color w:val="212529"/>
            <w:sz w:val="24"/>
            <w:szCs w:val="24"/>
          </w:rPr>
          <w:delText>S</w:delText>
        </w:r>
      </w:del>
      <w:ins w:id="2857" w:author="Holli Flanagan" w:date="2025-05-12T16:0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imple </w:t>
      </w:r>
      <w:del w:id="2858" w:author="Holli Flanagan" w:date="2025-05-12T16:05:00Z">
        <w:r>
          <w:rPr>
            <w:rFonts w:ascii="Times New Roman" w:eastAsia="Times New Roman" w:hAnsi="Times New Roman" w:cs="Times New Roman"/>
            <w:color w:val="212529"/>
            <w:sz w:val="24"/>
            <w:szCs w:val="24"/>
          </w:rPr>
          <w:delText>C</w:delText>
        </w:r>
      </w:del>
      <w:ins w:id="2859" w:author="Holli Flanagan" w:date="2025-05-12T16:0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alculator component on the live webpage, although it will still just have the default content that comes from creating a new component. Open the </w:t>
      </w:r>
      <w:r>
        <w:rPr>
          <w:rFonts w:ascii="Times New Roman" w:eastAsia="Times New Roman" w:hAnsi="Times New Roman" w:cs="Times New Roman"/>
          <w:color w:val="D63384"/>
          <w:sz w:val="21"/>
          <w:szCs w:val="21"/>
          <w:shd w:val="clear" w:color="auto" w:fill="F5F6FA"/>
        </w:rPr>
        <w:t>simple-calculator/simple-calculator.component.html</w:t>
      </w:r>
      <w:r>
        <w:rPr>
          <w:rFonts w:ascii="Times New Roman" w:eastAsia="Times New Roman" w:hAnsi="Times New Roman" w:cs="Times New Roman"/>
          <w:color w:val="212529"/>
          <w:sz w:val="24"/>
          <w:szCs w:val="24"/>
        </w:rPr>
        <w:t xml:space="preserve"> file and replace the existing content with the following code:</w:t>
      </w:r>
    </w:p>
    <w:p w14:paraId="50C5803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43D427B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break down all the new elements in the </w:t>
      </w:r>
      <w:del w:id="2860" w:author="Holli Flanagan" w:date="2025-05-12T16:05:00Z">
        <w:r>
          <w:rPr>
            <w:rFonts w:ascii="Times New Roman" w:eastAsia="Times New Roman" w:hAnsi="Times New Roman" w:cs="Times New Roman"/>
            <w:color w:val="212529"/>
            <w:sz w:val="24"/>
            <w:szCs w:val="24"/>
          </w:rPr>
          <w:delText>S</w:delText>
        </w:r>
      </w:del>
      <w:ins w:id="2861" w:author="Holli Flanagan" w:date="2025-05-12T16:0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imple </w:t>
      </w:r>
      <w:del w:id="2862" w:author="Holli Flanagan" w:date="2025-05-12T16:05:00Z">
        <w:r>
          <w:rPr>
            <w:rFonts w:ascii="Times New Roman" w:eastAsia="Times New Roman" w:hAnsi="Times New Roman" w:cs="Times New Roman"/>
            <w:color w:val="212529"/>
            <w:sz w:val="24"/>
            <w:szCs w:val="24"/>
          </w:rPr>
          <w:delText>C</w:delText>
        </w:r>
      </w:del>
      <w:ins w:id="2863" w:author="Holli Flanagan" w:date="2025-05-12T16:0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alculator component:</w:t>
      </w:r>
    </w:p>
    <w:p w14:paraId="3D04E66F" w14:textId="77777777" w:rsidR="00B32DEF" w:rsidRDefault="00000000">
      <w:pPr>
        <w:numPr>
          <w:ilvl w:val="0"/>
          <w:numId w:val="66"/>
        </w:numPr>
        <w:shd w:val="clear" w:color="auto" w:fill="FFFFFF"/>
        <w:spacing w:before="180"/>
        <w:pPrChange w:id="2864"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first element is an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tag with the </w:t>
      </w:r>
      <w:proofErr w:type="gramStart"/>
      <w:r>
        <w:rPr>
          <w:rFonts w:ascii="Times New Roman" w:eastAsia="Times New Roman" w:hAnsi="Times New Roman" w:cs="Times New Roman"/>
          <w:color w:val="D63384"/>
          <w:sz w:val="21"/>
          <w:szCs w:val="21"/>
          <w:shd w:val="clear" w:color="auto" w:fill="F5F6FA"/>
        </w:rPr>
        <w:t>type</w:t>
      </w:r>
      <w:proofErr w:type="gramEnd"/>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proofErr w:type="gramStart"/>
      <w:r>
        <w:rPr>
          <w:rFonts w:ascii="Times New Roman" w:eastAsia="Times New Roman" w:hAnsi="Times New Roman" w:cs="Times New Roman"/>
          <w:color w:val="D63384"/>
          <w:sz w:val="21"/>
          <w:szCs w:val="21"/>
          <w:shd w:val="clear" w:color="auto" w:fill="F5F6FA"/>
        </w:rPr>
        <w:t>first-number</w:t>
      </w:r>
      <w:proofErr w:type="gramEnd"/>
      <w:r>
        <w:rPr>
          <w:rFonts w:ascii="Times New Roman" w:eastAsia="Times New Roman" w:hAnsi="Times New Roman" w:cs="Times New Roman"/>
          <w:color w:val="212529"/>
          <w:sz w:val="24"/>
          <w:szCs w:val="24"/>
        </w:rPr>
        <w:t xml:space="preserve">. This is where the user will input the first number for the calculation. The </w:t>
      </w:r>
      <w:proofErr w:type="gramStart"/>
      <w:r>
        <w:rPr>
          <w:rFonts w:ascii="Times New Roman" w:eastAsia="Times New Roman" w:hAnsi="Times New Roman" w:cs="Times New Roman"/>
          <w:color w:val="D63384"/>
          <w:sz w:val="21"/>
          <w:szCs w:val="21"/>
          <w:shd w:val="clear" w:color="auto" w:fill="F5F6FA"/>
        </w:rPr>
        <w:t>type</w:t>
      </w:r>
      <w:proofErr w:type="gramEnd"/>
      <w:r>
        <w:rPr>
          <w:rFonts w:ascii="Times New Roman" w:eastAsia="Times New Roman" w:hAnsi="Times New Roman" w:cs="Times New Roman"/>
          <w:color w:val="212529"/>
          <w:sz w:val="24"/>
          <w:szCs w:val="24"/>
        </w:rPr>
        <w:t xml:space="preserve"> attribute specifies the type of input field; we could have used </w:t>
      </w:r>
      <w:r>
        <w:rPr>
          <w:rFonts w:ascii="Times New Roman" w:eastAsia="Times New Roman" w:hAnsi="Times New Roman" w:cs="Times New Roman"/>
          <w:color w:val="D63384"/>
          <w:sz w:val="21"/>
          <w:szCs w:val="21"/>
          <w:shd w:val="clear" w:color="auto" w:fill="F5F6FA"/>
        </w:rPr>
        <w:t>text</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password</w:t>
      </w:r>
      <w:r>
        <w:rPr>
          <w:rFonts w:ascii="Times New Roman" w:eastAsia="Times New Roman" w:hAnsi="Times New Roman" w:cs="Times New Roman"/>
          <w:color w:val="212529"/>
          <w:sz w:val="24"/>
          <w:szCs w:val="24"/>
        </w:rPr>
        <w:t>, or other types as well.</w:t>
      </w:r>
    </w:p>
    <w:p w14:paraId="0008FE54" w14:textId="77777777" w:rsidR="00B32DEF" w:rsidRDefault="00000000">
      <w:pPr>
        <w:numPr>
          <w:ilvl w:val="0"/>
          <w:numId w:val="66"/>
        </w:numPr>
        <w:shd w:val="clear" w:color="auto" w:fill="FFFFFF"/>
        <w:pPrChange w:id="2865"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second element is another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tag, with similar settings, but with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proofErr w:type="gramStart"/>
      <w:r>
        <w:rPr>
          <w:rFonts w:ascii="Times New Roman" w:eastAsia="Times New Roman" w:hAnsi="Times New Roman" w:cs="Times New Roman"/>
          <w:color w:val="D63384"/>
          <w:sz w:val="21"/>
          <w:szCs w:val="21"/>
          <w:shd w:val="clear" w:color="auto" w:fill="F5F6FA"/>
        </w:rPr>
        <w:t>second-number</w:t>
      </w:r>
      <w:proofErr w:type="gramEnd"/>
      <w:r>
        <w:rPr>
          <w:rFonts w:ascii="Times New Roman" w:eastAsia="Times New Roman" w:hAnsi="Times New Roman" w:cs="Times New Roman"/>
          <w:color w:val="212529"/>
          <w:sz w:val="24"/>
          <w:szCs w:val="24"/>
        </w:rPr>
        <w:t>. This is where the user will input the second number for the calculation.</w:t>
      </w:r>
    </w:p>
    <w:p w14:paraId="7411935C" w14:textId="77777777" w:rsidR="00B32DEF" w:rsidRDefault="00000000">
      <w:pPr>
        <w:numPr>
          <w:ilvl w:val="0"/>
          <w:numId w:val="66"/>
        </w:numPr>
        <w:shd w:val="clear" w:color="auto" w:fill="FFFFFF"/>
        <w:pPrChange w:id="2866"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third element is a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proofErr w:type="gramStart"/>
      <w:r>
        <w:rPr>
          <w:rFonts w:ascii="Times New Roman" w:eastAsia="Times New Roman" w:hAnsi="Times New Roman" w:cs="Times New Roman"/>
          <w:color w:val="D63384"/>
          <w:sz w:val="21"/>
          <w:szCs w:val="21"/>
          <w:shd w:val="clear" w:color="auto" w:fill="F5F6FA"/>
        </w:rPr>
        <w:t>operation-select</w:t>
      </w:r>
      <w:proofErr w:type="gramEnd"/>
      <w:r>
        <w:rPr>
          <w:rFonts w:ascii="Times New Roman" w:eastAsia="Times New Roman" w:hAnsi="Times New Roman" w:cs="Times New Roman"/>
          <w:color w:val="212529"/>
          <w:sz w:val="24"/>
          <w:szCs w:val="24"/>
        </w:rPr>
        <w:t xml:space="preserve">. This is a dropdown box that allows the user to select the operation they want to perform.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tags inside the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represent the different options in the dropdown box. Each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has a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attribute that specifies the actual value of the option when it is selected. The text inside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is what is displayed to the user.</w:t>
      </w:r>
    </w:p>
    <w:p w14:paraId="614F2F20" w14:textId="77777777" w:rsidR="00B32DEF" w:rsidRDefault="00000000">
      <w:pPr>
        <w:numPr>
          <w:ilvl w:val="0"/>
          <w:numId w:val="66"/>
        </w:numPr>
        <w:shd w:val="clear" w:color="auto" w:fill="FFFFFF"/>
        <w:pPrChange w:id="2867"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fourth element is a </w:t>
      </w:r>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calculate-button</w:t>
      </w:r>
      <w:r>
        <w:rPr>
          <w:rFonts w:ascii="Times New Roman" w:eastAsia="Times New Roman" w:hAnsi="Times New Roman" w:cs="Times New Roman"/>
          <w:color w:val="212529"/>
          <w:sz w:val="24"/>
          <w:szCs w:val="24"/>
        </w:rPr>
        <w:t xml:space="preserve">. This is the button that the user will click to perform the calculation. The text inside the </w:t>
      </w:r>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tag is what is displayed on the button.</w:t>
      </w:r>
    </w:p>
    <w:p w14:paraId="35CFCC19" w14:textId="77777777" w:rsidR="00B32DEF" w:rsidRDefault="00000000">
      <w:pPr>
        <w:numPr>
          <w:ilvl w:val="0"/>
          <w:numId w:val="66"/>
        </w:numPr>
        <w:shd w:val="clear" w:color="auto" w:fill="FFFFFF"/>
        <w:pPrChange w:id="2868"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fifth element is a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This is where the result of the calculation will be displayed.</w:t>
      </w:r>
    </w:p>
    <w:p w14:paraId="7FD59D04" w14:textId="77777777" w:rsidR="00B32DEF" w:rsidRDefault="00000000">
      <w:pPr>
        <w:numPr>
          <w:ilvl w:val="0"/>
          <w:numId w:val="171"/>
        </w:numPr>
        <w:shd w:val="clear" w:color="auto" w:fill="FFFFFF"/>
        <w:spacing w:after="300"/>
        <w:pPrChange w:id="2869" w:author="Holli Flanagan" w:date="2025-05-12T16:06:00Z">
          <w:pPr>
            <w:numPr>
              <w:numId w:val="9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Next, we need to add some TypeScript functionality to the </w:t>
      </w:r>
      <w:ins w:id="2870" w:author="Holli Flanagan" w:date="2025-05-12T16:07:00Z">
        <w:r>
          <w:rPr>
            <w:rFonts w:ascii="Times New Roman" w:eastAsia="Times New Roman" w:hAnsi="Times New Roman" w:cs="Times New Roman"/>
            <w:color w:val="212529"/>
            <w:sz w:val="24"/>
            <w:szCs w:val="24"/>
          </w:rPr>
          <w:t>simple calculator</w:t>
        </w:r>
      </w:ins>
      <w:del w:id="2871"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Open the </w:t>
      </w:r>
      <w:r>
        <w:rPr>
          <w:rFonts w:ascii="Times New Roman" w:eastAsia="Times New Roman" w:hAnsi="Times New Roman" w:cs="Times New Roman"/>
          <w:color w:val="D63384"/>
          <w:sz w:val="21"/>
          <w:szCs w:val="21"/>
          <w:shd w:val="clear" w:color="auto" w:fill="F5F6FA"/>
        </w:rPr>
        <w:t>simple-calculator/simple-</w:t>
      </w:r>
      <w:proofErr w:type="spellStart"/>
      <w:r>
        <w:rPr>
          <w:rFonts w:ascii="Times New Roman" w:eastAsia="Times New Roman" w:hAnsi="Times New Roman" w:cs="Times New Roman"/>
          <w:color w:val="D63384"/>
          <w:sz w:val="21"/>
          <w:szCs w:val="21"/>
          <w:shd w:val="clear" w:color="auto" w:fill="F5F6FA"/>
        </w:rPr>
        <w:t>calculator.component.ts</w:t>
      </w:r>
      <w:proofErr w:type="spellEnd"/>
      <w:r>
        <w:rPr>
          <w:rFonts w:ascii="Times New Roman" w:eastAsia="Times New Roman" w:hAnsi="Times New Roman" w:cs="Times New Roman"/>
          <w:color w:val="212529"/>
          <w:sz w:val="24"/>
          <w:szCs w:val="24"/>
        </w:rPr>
        <w:t xml:space="preserve"> file and add a new private field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firstNumber</w:t>
      </w:r>
      <w:proofErr w:type="spellEnd"/>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7</w:t>
      </w:r>
      <w:r>
        <w:rPr>
          <w:rFonts w:ascii="Times New Roman" w:eastAsia="Times New Roman" w:hAnsi="Times New Roman" w:cs="Times New Roman"/>
          <w:color w:val="212529"/>
          <w:sz w:val="24"/>
          <w:szCs w:val="24"/>
        </w:rPr>
        <w:t xml:space="preserve">. You also need to import the </w:t>
      </w:r>
      <w:proofErr w:type="spellStart"/>
      <w:r>
        <w:rPr>
          <w:rFonts w:ascii="Times New Roman" w:eastAsia="Times New Roman" w:hAnsi="Times New Roman" w:cs="Times New Roman"/>
          <w:color w:val="D63384"/>
          <w:sz w:val="21"/>
          <w:szCs w:val="21"/>
          <w:shd w:val="clear" w:color="auto" w:fill="F5F6FA"/>
        </w:rPr>
        <w:t>BindValueToNumber</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with the same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in the HTML. Note that we are using </w:t>
      </w:r>
      <w:proofErr w:type="spellStart"/>
      <w:r>
        <w:rPr>
          <w:rFonts w:ascii="Times New Roman" w:eastAsia="Times New Roman" w:hAnsi="Times New Roman" w:cs="Times New Roman"/>
          <w:color w:val="D63384"/>
          <w:sz w:val="21"/>
          <w:szCs w:val="21"/>
          <w:shd w:val="clear" w:color="auto" w:fill="F5F6FA"/>
        </w:rPr>
        <w:t>BindValueToNumber</w:t>
      </w:r>
      <w:proofErr w:type="spellEnd"/>
      <w:r>
        <w:rPr>
          <w:rFonts w:ascii="Times New Roman" w:eastAsia="Times New Roman" w:hAnsi="Times New Roman" w:cs="Times New Roman"/>
          <w:color w:val="212529"/>
          <w:sz w:val="24"/>
          <w:szCs w:val="24"/>
        </w:rPr>
        <w:t xml:space="preserve"> instead of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because the input fields are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w:t>
      </w:r>
    </w:p>
    <w:p w14:paraId="40F59CA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987E32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saved, the </w:t>
      </w:r>
      <w:proofErr w:type="spellStart"/>
      <w:proofErr w:type="gramStart"/>
      <w:r>
        <w:rPr>
          <w:rFonts w:ascii="Times New Roman" w:eastAsia="Times New Roman" w:hAnsi="Times New Roman" w:cs="Times New Roman"/>
          <w:color w:val="D63384"/>
          <w:sz w:val="21"/>
          <w:szCs w:val="21"/>
          <w:shd w:val="clear" w:color="auto" w:fill="F5F6FA"/>
        </w:rPr>
        <w:t>firstNumber</w:t>
      </w:r>
      <w:proofErr w:type="spellEnd"/>
      <w:proofErr w:type="gramEnd"/>
      <w:r>
        <w:rPr>
          <w:rFonts w:ascii="Times New Roman" w:eastAsia="Times New Roman" w:hAnsi="Times New Roman" w:cs="Times New Roman"/>
          <w:color w:val="212529"/>
          <w:sz w:val="24"/>
          <w:szCs w:val="24"/>
        </w:rPr>
        <w:t xml:space="preserve"> field should be bound to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input field in the HTML. This means that the value of the </w:t>
      </w:r>
      <w:proofErr w:type="spellStart"/>
      <w:r>
        <w:rPr>
          <w:rFonts w:ascii="Times New Roman" w:eastAsia="Times New Roman" w:hAnsi="Times New Roman" w:cs="Times New Roman"/>
          <w:color w:val="D63384"/>
          <w:sz w:val="21"/>
          <w:szCs w:val="21"/>
          <w:shd w:val="clear" w:color="auto" w:fill="F5F6FA"/>
        </w:rPr>
        <w:t>firstNumber</w:t>
      </w:r>
      <w:proofErr w:type="spellEnd"/>
      <w:r>
        <w:rPr>
          <w:rFonts w:ascii="Times New Roman" w:eastAsia="Times New Roman" w:hAnsi="Times New Roman" w:cs="Times New Roman"/>
          <w:color w:val="212529"/>
          <w:sz w:val="24"/>
          <w:szCs w:val="24"/>
        </w:rPr>
        <w:t xml:space="preserve"> field will be displayed in the input field. However, this is a </w:t>
      </w:r>
      <w:proofErr w:type="gramStart"/>
      <w:r>
        <w:rPr>
          <w:rFonts w:ascii="Times New Roman" w:eastAsia="Times New Roman" w:hAnsi="Times New Roman" w:cs="Times New Roman"/>
          <w:color w:val="212529"/>
          <w:sz w:val="24"/>
          <w:szCs w:val="24"/>
        </w:rPr>
        <w:t>one-way binding</w:t>
      </w:r>
      <w:proofErr w:type="gramEnd"/>
      <w:r>
        <w:rPr>
          <w:rFonts w:ascii="Times New Roman" w:eastAsia="Times New Roman" w:hAnsi="Times New Roman" w:cs="Times New Roman"/>
          <w:color w:val="212529"/>
          <w:sz w:val="24"/>
          <w:szCs w:val="24"/>
        </w:rPr>
        <w:t xml:space="preserve">; if the user changes the value in the input field, the </w:t>
      </w:r>
      <w:proofErr w:type="spellStart"/>
      <w:r>
        <w:rPr>
          <w:rFonts w:ascii="Times New Roman" w:eastAsia="Times New Roman" w:hAnsi="Times New Roman" w:cs="Times New Roman"/>
          <w:color w:val="D63384"/>
          <w:sz w:val="21"/>
          <w:szCs w:val="21"/>
          <w:shd w:val="clear" w:color="auto" w:fill="F5F6FA"/>
        </w:rPr>
        <w:t>firstNumber</w:t>
      </w:r>
      <w:proofErr w:type="spellEnd"/>
      <w:r>
        <w:rPr>
          <w:rFonts w:ascii="Times New Roman" w:eastAsia="Times New Roman" w:hAnsi="Times New Roman" w:cs="Times New Roman"/>
          <w:color w:val="212529"/>
          <w:sz w:val="24"/>
          <w:szCs w:val="24"/>
        </w:rPr>
        <w:t xml:space="preserve"> field will not be updated. We will add that functionality next.</w:t>
      </w:r>
    </w:p>
    <w:p w14:paraId="5D211365" w14:textId="77777777" w:rsidR="00B32DEF" w:rsidRDefault="00000000">
      <w:pPr>
        <w:numPr>
          <w:ilvl w:val="0"/>
          <w:numId w:val="233"/>
        </w:numPr>
        <w:shd w:val="clear" w:color="auto" w:fill="FFFFFF"/>
        <w:spacing w:before="180" w:after="300"/>
      </w:pPr>
      <w:r>
        <w:rPr>
          <w:rFonts w:ascii="Times New Roman" w:eastAsia="Times New Roman" w:hAnsi="Times New Roman" w:cs="Times New Roman"/>
          <w:color w:val="212529"/>
          <w:sz w:val="24"/>
          <w:szCs w:val="24"/>
        </w:rPr>
        <w:t xml:space="preserve">We need to add a new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that will be called every time the value in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input field changes. We will decorate this method with a special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decorator (which must be imported </w:t>
      </w:r>
      <w:proofErr w:type="gramStart"/>
      <w:r>
        <w:rPr>
          <w:rFonts w:ascii="Times New Roman" w:eastAsia="Times New Roman" w:hAnsi="Times New Roman" w:cs="Times New Roman"/>
          <w:color w:val="212529"/>
          <w:sz w:val="24"/>
          <w:szCs w:val="24"/>
        </w:rPr>
        <w:t xml:space="preserve">from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along with another class named </w:t>
      </w:r>
      <w:proofErr w:type="spell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212529"/>
          <w:sz w:val="24"/>
          <w:szCs w:val="24"/>
        </w:rPr>
        <w:t xml:space="preserve">). Add the following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w:t>
      </w:r>
    </w:p>
    <w:p w14:paraId="58F2028D" w14:textId="77777777" w:rsidR="00B32DEF" w:rsidRDefault="00000000">
      <w:pPr>
        <w:shd w:val="clear" w:color="auto" w:fill="FFFFFF"/>
        <w:spacing w:after="240"/>
        <w:rPr>
          <w:rFonts w:ascii="Times New Roman" w:eastAsia="Times New Roman" w:hAnsi="Times New Roman" w:cs="Times New Roman"/>
          <w:b/>
          <w:color w:val="381885"/>
          <w:sz w:val="18"/>
          <w:szCs w:val="18"/>
        </w:rPr>
      </w:pPr>
      <w:r>
        <w:rPr>
          <w:rFonts w:ascii="Times New Roman" w:eastAsia="Times New Roman" w:hAnsi="Times New Roman" w:cs="Times New Roman"/>
          <w:color w:val="212529"/>
          <w:sz w:val="24"/>
          <w:szCs w:val="24"/>
          <w:highlight w:val="yellow"/>
        </w:rPr>
        <w:t>[INSERT CODE BLOCK]</w:t>
      </w:r>
    </w:p>
    <w:p w14:paraId="5758B489" w14:textId="77777777" w:rsidR="00B32DEF" w:rsidRPr="00B32DEF" w:rsidRDefault="00000000">
      <w:pPr>
        <w:shd w:val="clear" w:color="auto" w:fill="FFFFFF"/>
        <w:spacing w:before="120"/>
        <w:rPr>
          <w:rFonts w:ascii="Times New Roman" w:eastAsia="Times New Roman" w:hAnsi="Times New Roman" w:cs="Times New Roman"/>
          <w:b/>
          <w:color w:val="000000"/>
          <w:sz w:val="18"/>
          <w:szCs w:val="18"/>
          <w:rPrChange w:id="2872" w:author="Holli Flanagan" w:date="2025-05-12T16:24: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sz w:val="18"/>
          <w:szCs w:val="18"/>
          <w:rPrChange w:id="2873" w:author="Holli Flanagan" w:date="2025-05-12T16:24:00Z">
            <w:rPr>
              <w:rFonts w:ascii="Times New Roman" w:eastAsia="Times New Roman" w:hAnsi="Times New Roman" w:cs="Times New Roman"/>
              <w:b/>
              <w:color w:val="381885"/>
              <w:sz w:val="18"/>
              <w:szCs w:val="18"/>
            </w:rPr>
          </w:rPrChange>
        </w:rPr>
        <w:lastRenderedPageBreak/>
        <w:t>WHERE TO PLACE?</w:t>
      </w:r>
    </w:p>
    <w:p w14:paraId="0112D965" w14:textId="77777777" w:rsidR="00B32DEF" w:rsidRDefault="00000000">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Put this method in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fully after the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In general, we recommend putting the fields before the constructor, and the methods after the constructor.</w:t>
      </w:r>
    </w:p>
    <w:p w14:paraId="4B2AA13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decorator is used to bind a method to an</w:t>
      </w:r>
      <w:commentRangeStart w:id="2874"/>
      <w:r>
        <w:rPr>
          <w:rFonts w:ascii="Times New Roman" w:eastAsia="Times New Roman" w:hAnsi="Times New Roman" w:cs="Times New Roman"/>
          <w:color w:val="212529"/>
          <w:sz w:val="24"/>
          <w:szCs w:val="24"/>
        </w:rPr>
        <w:t xml:space="preserve"> “Input” </w:t>
      </w:r>
      <w:commentRangeEnd w:id="2874"/>
      <w:r>
        <w:commentReference w:id="2874"/>
      </w:r>
      <w:r>
        <w:rPr>
          <w:rFonts w:ascii="Times New Roman" w:eastAsia="Times New Roman" w:hAnsi="Times New Roman" w:cs="Times New Roman"/>
          <w:color w:val="212529"/>
          <w:sz w:val="24"/>
          <w:szCs w:val="24"/>
        </w:rPr>
        <w:t xml:space="preserve">event on an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element. In this case, we are binding the </w:t>
      </w:r>
      <w:proofErr w:type="spellStart"/>
      <w:r>
        <w:rPr>
          <w:rFonts w:ascii="Times New Roman" w:eastAsia="Times New Roman" w:hAnsi="Times New Roman" w:cs="Times New Roman"/>
          <w:color w:val="D63384"/>
          <w:sz w:val="21"/>
          <w:szCs w:val="21"/>
          <w:shd w:val="clear" w:color="auto" w:fill="F5F6FA"/>
        </w:rPr>
        <w:t>onFirstNumberChange</w:t>
      </w:r>
      <w:proofErr w:type="spellEnd"/>
      <w:r>
        <w:rPr>
          <w:rFonts w:ascii="Times New Roman" w:eastAsia="Times New Roman" w:hAnsi="Times New Roman" w:cs="Times New Roman"/>
          <w:color w:val="212529"/>
          <w:sz w:val="24"/>
          <w:szCs w:val="24"/>
        </w:rPr>
        <w:t xml:space="preserve"> method to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on the input field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This means that every time the value in the input field changes, the </w:t>
      </w:r>
      <w:proofErr w:type="spellStart"/>
      <w:r>
        <w:rPr>
          <w:rFonts w:ascii="Times New Roman" w:eastAsia="Times New Roman" w:hAnsi="Times New Roman" w:cs="Times New Roman"/>
          <w:color w:val="D63384"/>
          <w:sz w:val="21"/>
          <w:szCs w:val="21"/>
          <w:shd w:val="clear" w:color="auto" w:fill="F5F6FA"/>
        </w:rPr>
        <w:t>onFirstNumberChange</w:t>
      </w:r>
      <w:proofErr w:type="spellEnd"/>
      <w:r>
        <w:rPr>
          <w:rFonts w:ascii="Times New Roman" w:eastAsia="Times New Roman" w:hAnsi="Times New Roman" w:cs="Times New Roman"/>
          <w:color w:val="212529"/>
          <w:sz w:val="24"/>
          <w:szCs w:val="24"/>
        </w:rPr>
        <w:t xml:space="preserve"> method will be called. The </w:t>
      </w:r>
      <w:proofErr w:type="spellStart"/>
      <w:r>
        <w:rPr>
          <w:rFonts w:ascii="Times New Roman" w:eastAsia="Times New Roman" w:hAnsi="Times New Roman" w:cs="Times New Roman"/>
          <w:color w:val="D63384"/>
          <w:sz w:val="21"/>
          <w:szCs w:val="21"/>
          <w:shd w:val="clear" w:color="auto" w:fill="F5F6FA"/>
        </w:rPr>
        <w:t>onFirstNumberChange</w:t>
      </w:r>
      <w:proofErr w:type="spellEnd"/>
      <w:r>
        <w:rPr>
          <w:rFonts w:ascii="Times New Roman" w:eastAsia="Times New Roman" w:hAnsi="Times New Roman" w:cs="Times New Roman"/>
          <w:color w:val="212529"/>
          <w:sz w:val="24"/>
          <w:szCs w:val="24"/>
        </w:rPr>
        <w:t xml:space="preserve"> method takes an </w:t>
      </w:r>
      <w:r>
        <w:rPr>
          <w:rFonts w:ascii="Times New Roman" w:eastAsia="Times New Roman" w:hAnsi="Times New Roman" w:cs="Times New Roman"/>
          <w:color w:val="D63384"/>
          <w:sz w:val="21"/>
          <w:szCs w:val="21"/>
          <w:shd w:val="clear" w:color="auto" w:fill="F5F6FA"/>
        </w:rPr>
        <w:t>event</w:t>
      </w:r>
      <w:r>
        <w:rPr>
          <w:rFonts w:ascii="Times New Roman" w:eastAsia="Times New Roman" w:hAnsi="Times New Roman" w:cs="Times New Roman"/>
          <w:color w:val="212529"/>
          <w:sz w:val="24"/>
          <w:szCs w:val="24"/>
        </w:rPr>
        <w:t xml:space="preserve"> parameter of type </w:t>
      </w:r>
      <w:proofErr w:type="spell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212529"/>
          <w:sz w:val="24"/>
          <w:szCs w:val="24"/>
        </w:rPr>
        <w:t xml:space="preserve">, which contains the new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of the input field.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is used to convert the value to a number, since the value is always a string. As long as the user inputs a valid number, this will work correctly.</w:t>
      </w:r>
    </w:p>
    <w:p w14:paraId="3D77137F" w14:textId="77777777" w:rsidR="00B32DEF" w:rsidRDefault="00000000">
      <w:pPr>
        <w:numPr>
          <w:ilvl w:val="0"/>
          <w:numId w:val="269"/>
        </w:numPr>
        <w:shd w:val="clear" w:color="auto" w:fill="FFFFFF"/>
        <w:spacing w:before="180" w:after="300"/>
      </w:pPr>
      <w:r>
        <w:rPr>
          <w:rFonts w:ascii="Times New Roman" w:eastAsia="Times New Roman" w:hAnsi="Times New Roman" w:cs="Times New Roman"/>
          <w:color w:val="212529"/>
          <w:sz w:val="24"/>
          <w:szCs w:val="24"/>
        </w:rPr>
        <w:t xml:space="preserve">Now we need to do the same thing for the </w:t>
      </w:r>
      <w:r>
        <w:rPr>
          <w:rFonts w:ascii="Times New Roman" w:eastAsia="Times New Roman" w:hAnsi="Times New Roman" w:cs="Times New Roman"/>
          <w:color w:val="D63384"/>
          <w:sz w:val="21"/>
          <w:szCs w:val="21"/>
          <w:shd w:val="clear" w:color="auto" w:fill="F5F6FA"/>
        </w:rPr>
        <w:t>second-number</w:t>
      </w:r>
      <w:r>
        <w:rPr>
          <w:rFonts w:ascii="Times New Roman" w:eastAsia="Times New Roman" w:hAnsi="Times New Roman" w:cs="Times New Roman"/>
          <w:color w:val="212529"/>
          <w:sz w:val="24"/>
          <w:szCs w:val="24"/>
        </w:rPr>
        <w:t xml:space="preserve"> input field. Add a new private field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secondNumber</w:t>
      </w:r>
      <w:proofErr w:type="spellEnd"/>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3</w:t>
      </w:r>
      <w:r>
        <w:rPr>
          <w:rFonts w:ascii="Times New Roman" w:eastAsia="Times New Roman" w:hAnsi="Times New Roman" w:cs="Times New Roman"/>
          <w:color w:val="212529"/>
          <w:sz w:val="24"/>
          <w:szCs w:val="24"/>
        </w:rPr>
        <w:t xml:space="preserve">. Then, add a new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that will be called every time the value in the </w:t>
      </w:r>
      <w:r>
        <w:rPr>
          <w:rFonts w:ascii="Times New Roman" w:eastAsia="Times New Roman" w:hAnsi="Times New Roman" w:cs="Times New Roman"/>
          <w:color w:val="D63384"/>
          <w:sz w:val="21"/>
          <w:szCs w:val="21"/>
          <w:shd w:val="clear" w:color="auto" w:fill="F5F6FA"/>
        </w:rPr>
        <w:t>second-number</w:t>
      </w:r>
      <w:r>
        <w:rPr>
          <w:rFonts w:ascii="Times New Roman" w:eastAsia="Times New Roman" w:hAnsi="Times New Roman" w:cs="Times New Roman"/>
          <w:color w:val="212529"/>
          <w:sz w:val="24"/>
          <w:szCs w:val="24"/>
        </w:rPr>
        <w:t xml:space="preserve"> input field changes. As before, we will decorate this method with a special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decorator. Add the following code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w:t>
      </w:r>
    </w:p>
    <w:p w14:paraId="1C33B8A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73F4CB0" w14:textId="77777777" w:rsidR="00B32DEF" w:rsidRDefault="00000000">
      <w:pPr>
        <w:numPr>
          <w:ilvl w:val="0"/>
          <w:numId w:val="130"/>
        </w:numPr>
        <w:shd w:val="clear" w:color="auto" w:fill="FFFFFF"/>
        <w:spacing w:before="180" w:after="300"/>
      </w:pPr>
      <w:r>
        <w:rPr>
          <w:rFonts w:ascii="Times New Roman" w:eastAsia="Times New Roman" w:hAnsi="Times New Roman" w:cs="Times New Roman"/>
          <w:color w:val="212529"/>
          <w:sz w:val="24"/>
          <w:szCs w:val="24"/>
        </w:rPr>
        <w:t xml:space="preserve">Next, we need to add a new private field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operationSelect</w:t>
      </w:r>
      <w:proofErr w:type="spellEnd"/>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initially set to </w:t>
      </w:r>
      <w:commentRangeStart w:id="2875"/>
      <w:r>
        <w:rPr>
          <w:rFonts w:ascii="Times New Roman" w:eastAsia="Times New Roman" w:hAnsi="Times New Roman" w:cs="Times New Roman"/>
          <w:color w:val="D63384"/>
          <w:sz w:val="21"/>
          <w:szCs w:val="21"/>
          <w:shd w:val="clear" w:color="auto" w:fill="F5F6FA"/>
        </w:rPr>
        <w:t>"add</w:t>
      </w:r>
      <w:ins w:id="2876" w:author="Holli Flanagan" w:date="2025-05-12T16:30: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D63384"/>
          <w:sz w:val="21"/>
          <w:szCs w:val="21"/>
          <w:shd w:val="clear" w:color="auto" w:fill="F5F6FA"/>
        </w:rPr>
        <w:t>"</w:t>
      </w:r>
      <w:commentRangeEnd w:id="2875"/>
      <w:del w:id="2877" w:author="Holli Flanagan" w:date="2025-05-12T16:30:00Z">
        <w:r>
          <w:commentReference w:id="2875"/>
        </w:r>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field will hold the value of the selected operation from the dropdown box. We also need to import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operationSelect</w:t>
      </w:r>
      <w:proofErr w:type="spellEnd"/>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box with the same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in the HTML.</w:t>
      </w:r>
    </w:p>
    <w:p w14:paraId="226DBF0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7452C47" w14:textId="77777777" w:rsidR="00B32DEF" w:rsidRDefault="00000000">
      <w:pPr>
        <w:numPr>
          <w:ilvl w:val="0"/>
          <w:numId w:val="224"/>
        </w:numPr>
        <w:shd w:val="clear" w:color="auto" w:fill="FFFFFF"/>
        <w:spacing w:before="180" w:after="300"/>
      </w:pPr>
      <w:r>
        <w:rPr>
          <w:rFonts w:ascii="Times New Roman" w:eastAsia="Times New Roman" w:hAnsi="Times New Roman" w:cs="Times New Roman"/>
          <w:color w:val="212529"/>
          <w:sz w:val="24"/>
          <w:szCs w:val="24"/>
        </w:rPr>
        <w:t xml:space="preserve">We need to add a new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that will be called every time the value in the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w:t>
      </w:r>
      <w:del w:id="2878" w:author="Holli Flanagan" w:date="2025-05-12T16:06:00Z">
        <w:r>
          <w:rPr>
            <w:rFonts w:ascii="Times New Roman" w:eastAsia="Times New Roman" w:hAnsi="Times New Roman" w:cs="Times New Roman"/>
            <w:color w:val="212529"/>
            <w:sz w:val="24"/>
            <w:szCs w:val="24"/>
          </w:rPr>
          <w:delText xml:space="preserve">select </w:delText>
        </w:r>
      </w:del>
      <w:r>
        <w:rPr>
          <w:rFonts w:ascii="Times New Roman" w:eastAsia="Times New Roman" w:hAnsi="Times New Roman" w:cs="Times New Roman"/>
          <w:color w:val="212529"/>
          <w:sz w:val="24"/>
          <w:szCs w:val="24"/>
        </w:rPr>
        <w:t xml:space="preserve">box changes. We will decorate this method with a special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decorator (which must, as always, be imported!). Add the following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w:t>
      </w:r>
    </w:p>
    <w:p w14:paraId="63C0925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DBBA2D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decorator is used to bind a method to </w:t>
      </w:r>
      <w:commentRangeStart w:id="2879"/>
      <w:r>
        <w:rPr>
          <w:rFonts w:ascii="Times New Roman" w:eastAsia="Times New Roman" w:hAnsi="Times New Roman" w:cs="Times New Roman"/>
          <w:color w:val="212529"/>
          <w:sz w:val="24"/>
          <w:szCs w:val="24"/>
        </w:rPr>
        <w:t>a “Change” ev</w:t>
      </w:r>
      <w:commentRangeEnd w:id="2879"/>
      <w:r>
        <w:commentReference w:id="2879"/>
      </w:r>
      <w:r>
        <w:rPr>
          <w:rFonts w:ascii="Times New Roman" w:eastAsia="Times New Roman" w:hAnsi="Times New Roman" w:cs="Times New Roman"/>
          <w:color w:val="212529"/>
          <w:sz w:val="24"/>
          <w:szCs w:val="24"/>
        </w:rPr>
        <w:t xml:space="preserve">ent on a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element. In this case, we are binding the </w:t>
      </w:r>
      <w:proofErr w:type="spellStart"/>
      <w:r>
        <w:rPr>
          <w:rFonts w:ascii="Times New Roman" w:eastAsia="Times New Roman" w:hAnsi="Times New Roman" w:cs="Times New Roman"/>
          <w:color w:val="D63384"/>
          <w:sz w:val="21"/>
          <w:szCs w:val="21"/>
          <w:shd w:val="clear" w:color="auto" w:fill="F5F6FA"/>
        </w:rPr>
        <w:t>onOperationChange</w:t>
      </w:r>
      <w:proofErr w:type="spellEnd"/>
      <w:r>
        <w:rPr>
          <w:rFonts w:ascii="Times New Roman" w:eastAsia="Times New Roman" w:hAnsi="Times New Roman" w:cs="Times New Roman"/>
          <w:color w:val="212529"/>
          <w:sz w:val="24"/>
          <w:szCs w:val="24"/>
        </w:rPr>
        <w:t xml:space="preserve"> method to the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event on the select box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D63384"/>
          <w:sz w:val="21"/>
          <w:szCs w:val="21"/>
          <w:shd w:val="clear" w:color="auto" w:fill="F5F6FA"/>
        </w:rPr>
        <w:t>operation-select</w:t>
      </w:r>
      <w:proofErr w:type="gramEnd"/>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event</w:t>
      </w:r>
      <w:r>
        <w:rPr>
          <w:rFonts w:ascii="Times New Roman" w:eastAsia="Times New Roman" w:hAnsi="Times New Roman" w:cs="Times New Roman"/>
          <w:color w:val="212529"/>
          <w:sz w:val="24"/>
          <w:szCs w:val="24"/>
        </w:rPr>
        <w:t xml:space="preserve"> parameter is once again a </w:t>
      </w:r>
      <w:proofErr w:type="spell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212529"/>
          <w:sz w:val="24"/>
          <w:szCs w:val="24"/>
        </w:rPr>
        <w:t xml:space="preserve">, which contains the new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of the select box. This value is then stored in the </w:t>
      </w:r>
      <w:proofErr w:type="spellStart"/>
      <w:r>
        <w:rPr>
          <w:rFonts w:ascii="Times New Roman" w:eastAsia="Times New Roman" w:hAnsi="Times New Roman" w:cs="Times New Roman"/>
          <w:color w:val="D63384"/>
          <w:sz w:val="21"/>
          <w:szCs w:val="21"/>
          <w:shd w:val="clear" w:color="auto" w:fill="F5F6FA"/>
        </w:rPr>
        <w:t>operationSelect</w:t>
      </w:r>
      <w:proofErr w:type="spellEnd"/>
      <w:r>
        <w:rPr>
          <w:rFonts w:ascii="Times New Roman" w:eastAsia="Times New Roman" w:hAnsi="Times New Roman" w:cs="Times New Roman"/>
          <w:color w:val="212529"/>
          <w:sz w:val="24"/>
          <w:szCs w:val="24"/>
        </w:rPr>
        <w:t xml:space="preserve"> field directly, without needing to convert it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a number.</w:t>
      </w:r>
    </w:p>
    <w:p w14:paraId="526326FD" w14:textId="77777777" w:rsidR="00B32DEF" w:rsidRDefault="00000000">
      <w:pPr>
        <w:numPr>
          <w:ilvl w:val="0"/>
          <w:numId w:val="281"/>
        </w:numPr>
        <w:shd w:val="clear" w:color="auto" w:fill="FFFFFF"/>
        <w:spacing w:before="180" w:after="300"/>
      </w:pPr>
      <w:r>
        <w:rPr>
          <w:rFonts w:ascii="Times New Roman" w:eastAsia="Times New Roman" w:hAnsi="Times New Roman" w:cs="Times New Roman"/>
          <w:color w:val="212529"/>
          <w:sz w:val="24"/>
          <w:szCs w:val="24"/>
        </w:rPr>
        <w:lastRenderedPageBreak/>
        <w:t xml:space="preserve">We need to add a new private field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This field will hold the result of the calculation. This field will be bound to the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span in </w:t>
      </w:r>
      <w:proofErr w:type="gramStart"/>
      <w:r>
        <w:rPr>
          <w:rFonts w:ascii="Times New Roman" w:eastAsia="Times New Roman" w:hAnsi="Times New Roman" w:cs="Times New Roman"/>
          <w:color w:val="212529"/>
          <w:sz w:val="24"/>
          <w:szCs w:val="24"/>
        </w:rPr>
        <w:t>the HTML</w:t>
      </w:r>
      <w:proofErr w:type="gramEnd"/>
      <w:r>
        <w:rPr>
          <w:rFonts w:ascii="Times New Roman" w:eastAsia="Times New Roman" w:hAnsi="Times New Roman" w:cs="Times New Roman"/>
          <w:color w:val="212529"/>
          <w:sz w:val="24"/>
          <w:szCs w:val="24"/>
        </w:rPr>
        <w:t>.</w:t>
      </w:r>
    </w:p>
    <w:p w14:paraId="40DB8EC1"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BindValueToNumber</w:t>
      </w:r>
      <w:proofErr w:type="spellEnd"/>
      <w:r>
        <w:rPr>
          <w:rFonts w:ascii="Times New Roman" w:eastAsia="Times New Roman" w:hAnsi="Times New Roman" w:cs="Times New Roman"/>
          <w:color w:val="188038"/>
          <w:sz w:val="24"/>
          <w:szCs w:val="24"/>
        </w:rPr>
        <w:t>("result")</w:t>
      </w:r>
    </w:p>
    <w:p w14:paraId="42004998"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private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result: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0;</w:t>
      </w:r>
      <w:proofErr w:type="gramEnd"/>
    </w:p>
    <w:p w14:paraId="20143100" w14:textId="77777777" w:rsidR="00B32DEF" w:rsidRDefault="00000000">
      <w:pPr>
        <w:numPr>
          <w:ilvl w:val="0"/>
          <w:numId w:val="124"/>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Finally, we need to add a new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that will be called every time the button is clicked. We will decorate this method with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Add the following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w:t>
      </w:r>
    </w:p>
    <w:p w14:paraId="41A88C3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A18E5A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gramStart"/>
      <w:r>
        <w:rPr>
          <w:rFonts w:ascii="Times New Roman" w:eastAsia="Times New Roman" w:hAnsi="Times New Roman" w:cs="Times New Roman"/>
          <w:color w:val="D63384"/>
          <w:sz w:val="21"/>
          <w:szCs w:val="21"/>
          <w:shd w:val="clear" w:color="auto" w:fill="F5F6FA"/>
        </w:rPr>
        <w:t>calculate</w:t>
      </w:r>
      <w:proofErr w:type="gramEnd"/>
      <w:r>
        <w:rPr>
          <w:rFonts w:ascii="Times New Roman" w:eastAsia="Times New Roman" w:hAnsi="Times New Roman" w:cs="Times New Roman"/>
          <w:color w:val="212529"/>
          <w:sz w:val="24"/>
          <w:szCs w:val="24"/>
        </w:rPr>
        <w:t xml:space="preserve"> method gets the values of the </w:t>
      </w:r>
      <w:proofErr w:type="spellStart"/>
      <w:r>
        <w:rPr>
          <w:rFonts w:ascii="Times New Roman" w:eastAsia="Times New Roman" w:hAnsi="Times New Roman" w:cs="Times New Roman"/>
          <w:color w:val="D63384"/>
          <w:sz w:val="21"/>
          <w:szCs w:val="21"/>
          <w:shd w:val="clear" w:color="auto" w:fill="F5F6FA"/>
        </w:rPr>
        <w:t>firstNumber</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secondNumber</w:t>
      </w:r>
      <w:proofErr w:type="spellEnd"/>
      <w:r>
        <w:rPr>
          <w:rFonts w:ascii="Times New Roman" w:eastAsia="Times New Roman" w:hAnsi="Times New Roman" w:cs="Times New Roman"/>
          <w:color w:val="212529"/>
          <w:sz w:val="24"/>
          <w:szCs w:val="24"/>
        </w:rPr>
        <w:t xml:space="preserve"> fields, performs the calculation based on the selected operation, and stores the result in the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field. In this case, we are only performing addition, so you will need to modify this method to handle the other operations as well. Add 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to check the value of the </w:t>
      </w:r>
      <w:proofErr w:type="spellStart"/>
      <w:proofErr w:type="gramStart"/>
      <w:r>
        <w:rPr>
          <w:rFonts w:ascii="Times New Roman" w:eastAsia="Times New Roman" w:hAnsi="Times New Roman" w:cs="Times New Roman"/>
          <w:color w:val="D63384"/>
          <w:sz w:val="21"/>
          <w:szCs w:val="21"/>
          <w:shd w:val="clear" w:color="auto" w:fill="F5F6FA"/>
        </w:rPr>
        <w:t>this.operationSelect</w:t>
      </w:r>
      <w:proofErr w:type="spellEnd"/>
      <w:proofErr w:type="gramEnd"/>
      <w:r>
        <w:rPr>
          <w:rFonts w:ascii="Times New Roman" w:eastAsia="Times New Roman" w:hAnsi="Times New Roman" w:cs="Times New Roman"/>
          <w:color w:val="212529"/>
          <w:sz w:val="24"/>
          <w:szCs w:val="24"/>
        </w:rPr>
        <w:t xml:space="preserve"> field and perform the appropriate calculation based on the selected operation.</w:t>
      </w:r>
    </w:p>
    <w:p w14:paraId="28306F80"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the full </w:t>
      </w:r>
      <w:r>
        <w:rPr>
          <w:rFonts w:ascii="Times New Roman" w:eastAsia="Times New Roman" w:hAnsi="Times New Roman" w:cs="Times New Roman"/>
          <w:color w:val="D63384"/>
          <w:sz w:val="21"/>
          <w:szCs w:val="21"/>
          <w:shd w:val="clear" w:color="auto" w:fill="F5F6FA"/>
        </w:rPr>
        <w:t>simple-</w:t>
      </w:r>
      <w:proofErr w:type="spellStart"/>
      <w:proofErr w:type="gramStart"/>
      <w:r>
        <w:rPr>
          <w:rFonts w:ascii="Times New Roman" w:eastAsia="Times New Roman" w:hAnsi="Times New Roman" w:cs="Times New Roman"/>
          <w:color w:val="D63384"/>
          <w:sz w:val="21"/>
          <w:szCs w:val="21"/>
          <w:shd w:val="clear" w:color="auto" w:fill="F5F6FA"/>
        </w:rPr>
        <w:t>calculator.component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when this is done correctly.</w:t>
      </w:r>
    </w:p>
    <w:p w14:paraId="65323DF7" w14:textId="77777777" w:rsidR="00B32DEF" w:rsidRDefault="00000000">
      <w:pPr>
        <w:numPr>
          <w:ilvl w:val="0"/>
          <w:numId w:val="6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Save the files and check the live webpage. You should see the </w:t>
      </w:r>
      <w:ins w:id="2880" w:author="Holli Flanagan" w:date="2025-05-12T16:07:00Z">
        <w:r>
          <w:rPr>
            <w:rFonts w:ascii="Times New Roman" w:eastAsia="Times New Roman" w:hAnsi="Times New Roman" w:cs="Times New Roman"/>
            <w:color w:val="212529"/>
            <w:sz w:val="24"/>
            <w:szCs w:val="24"/>
          </w:rPr>
          <w:t>simple calculator</w:t>
        </w:r>
      </w:ins>
      <w:del w:id="2881"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with two input fields for numbers, a dropdown box for the operation, a button to calculate the result, and a span to display the result. You can input numbers into the input fields, select an operation from the dropdown box, and click the button to perform the calculation. The result should be displayed in the span.</w:t>
      </w:r>
    </w:p>
    <w:p w14:paraId="53801CF9" w14:textId="77777777" w:rsidR="00B32DEF" w:rsidRDefault="00000000">
      <w:pPr>
        <w:numPr>
          <w:ilvl w:val="0"/>
          <w:numId w:val="6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Run the tests for the </w:t>
      </w:r>
      <w:ins w:id="2882" w:author="Holli Flanagan" w:date="2025-05-12T16:07:00Z">
        <w:r>
          <w:rPr>
            <w:rFonts w:ascii="Times New Roman" w:eastAsia="Times New Roman" w:hAnsi="Times New Roman" w:cs="Times New Roman"/>
            <w:color w:val="212529"/>
            <w:sz w:val="24"/>
            <w:szCs w:val="24"/>
          </w:rPr>
          <w:t>simple calculator</w:t>
        </w:r>
      </w:ins>
      <w:del w:id="2883"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to make sure everything is working correctly. Open a terminal in VS Code and run the following command:</w:t>
      </w:r>
    </w:p>
    <w:p w14:paraId="74E45A0A"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calculator</w:t>
      </w:r>
    </w:p>
    <w:p w14:paraId="775F2CD0" w14:textId="77777777" w:rsidR="00B32DEF" w:rsidRDefault="00000000">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color w:val="5C5962"/>
          <w:sz w:val="24"/>
          <w:szCs w:val="24"/>
        </w:rPr>
        <w:t></w:t>
      </w:r>
      <w:r>
        <w:rPr>
          <w:rFonts w:ascii="Times New Roman" w:eastAsia="Times New Roman" w:hAnsi="Times New Roman" w:cs="Times New Roman"/>
          <w:b/>
          <w:color w:val="381885"/>
          <w:sz w:val="18"/>
          <w:szCs w:val="18"/>
        </w:rPr>
        <w:t>SAVE, COMMIT, AND PUSH</w:t>
      </w:r>
    </w:p>
    <w:p w14:paraId="19471915" w14:textId="3783623A" w:rsidR="00B32DEF" w:rsidRDefault="00000000">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haven’t saved, committed, and pushed recently, you should probably do so now. This will ensure that your changes are saved and backed up on </w:t>
      </w:r>
      <w:del w:id="2884"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885"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w:t>
      </w:r>
    </w:p>
    <w:p w14:paraId="5799F54C" w14:textId="77777777" w:rsidR="00B32DEF" w:rsidRPr="00B32DEF" w:rsidRDefault="00000000">
      <w:pPr>
        <w:pStyle w:val="Heading2"/>
        <w:rPr>
          <w:rPrChange w:id="2886" w:author="Holli Flanagan" w:date="2025-05-12T14:43:00Z">
            <w:rPr>
              <w:sz w:val="34"/>
              <w:szCs w:val="34"/>
            </w:rPr>
          </w:rPrChange>
        </w:rPr>
        <w:pPrChange w:id="2887" w:author="Holli Flanagan" w:date="2025-05-12T14:43:00Z">
          <w:pPr>
            <w:pStyle w:val="Heading2"/>
            <w:keepNext w:val="0"/>
            <w:keepLines w:val="0"/>
          </w:pPr>
        </w:pPrChange>
      </w:pPr>
      <w:bookmarkStart w:id="2888" w:name="_fvxgwed999pp" w:colFirst="0" w:colLast="0"/>
      <w:bookmarkEnd w:id="2888"/>
      <w:r>
        <w:rPr>
          <w:rPrChange w:id="2889" w:author="Holli Flanagan" w:date="2025-05-12T14:43:00Z">
            <w:rPr>
              <w:sz w:val="34"/>
              <w:szCs w:val="34"/>
            </w:rPr>
          </w:rPrChange>
        </w:rPr>
        <w:t>4) Box Editor Component</w:t>
      </w:r>
    </w:p>
    <w:p w14:paraId="4864471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final component will be a </w:t>
      </w:r>
      <w:del w:id="2890" w:author="Holli Flanagan" w:date="2025-05-12T16:30:00Z">
        <w:r>
          <w:rPr>
            <w:rFonts w:ascii="Times New Roman" w:eastAsia="Times New Roman" w:hAnsi="Times New Roman" w:cs="Times New Roman"/>
            <w:color w:val="212529"/>
            <w:sz w:val="24"/>
            <w:szCs w:val="24"/>
          </w:rPr>
          <w:delText>B</w:delText>
        </w:r>
      </w:del>
      <w:ins w:id="2891" w:author="Holli Flanagan" w:date="2025-05-12T16:30: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ox </w:t>
      </w:r>
      <w:del w:id="2892" w:author="Holli Flanagan" w:date="2025-05-12T16:30:00Z">
        <w:r>
          <w:rPr>
            <w:rFonts w:ascii="Times New Roman" w:eastAsia="Times New Roman" w:hAnsi="Times New Roman" w:cs="Times New Roman"/>
            <w:color w:val="212529"/>
            <w:sz w:val="24"/>
            <w:szCs w:val="24"/>
          </w:rPr>
          <w:delText>E</w:delText>
        </w:r>
      </w:del>
      <w:ins w:id="2893" w:author="Holli Flanagan" w:date="2025-05-12T16:30: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ditor component. This component will allow the user to create a box around an image with a specified padding, margin, and background color. The user will be able to input these values into input fields and select boxes, and the box will be displayed </w:t>
      </w:r>
      <w:r>
        <w:rPr>
          <w:rFonts w:ascii="Times New Roman" w:eastAsia="Times New Roman" w:hAnsi="Times New Roman" w:cs="Times New Roman"/>
          <w:color w:val="212529"/>
          <w:sz w:val="24"/>
          <w:szCs w:val="24"/>
        </w:rPr>
        <w:lastRenderedPageBreak/>
        <w:t>on the page. We will use this component to demonstrate how to bind values to style properties, and show a little bit about the CSS “</w:t>
      </w:r>
      <w:ins w:id="2894" w:author="Holli Flanagan" w:date="2025-05-12T16:30:00Z">
        <w:r>
          <w:rPr>
            <w:rFonts w:ascii="Times New Roman" w:eastAsia="Times New Roman" w:hAnsi="Times New Roman" w:cs="Times New Roman"/>
            <w:color w:val="212529"/>
            <w:sz w:val="24"/>
            <w:szCs w:val="24"/>
          </w:rPr>
          <w:t>box model</w:t>
        </w:r>
      </w:ins>
      <w:del w:id="2895" w:author="Holli Flanagan" w:date="2025-05-12T16:30:00Z">
        <w:r>
          <w:rPr>
            <w:rFonts w:ascii="Times New Roman" w:eastAsia="Times New Roman" w:hAnsi="Times New Roman" w:cs="Times New Roman"/>
            <w:color w:val="212529"/>
            <w:sz w:val="24"/>
            <w:szCs w:val="24"/>
          </w:rPr>
          <w:delText>Box Model</w:delText>
        </w:r>
      </w:del>
      <w:ins w:id="2896" w:author="Holli Flanagan" w:date="2025-05-12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897" w:author="Holli Flanagan" w:date="2025-05-12T16:30:00Z">
        <w:r>
          <w:rPr>
            <w:rFonts w:ascii="Times New Roman" w:eastAsia="Times New Roman" w:hAnsi="Times New Roman" w:cs="Times New Roman"/>
            <w:color w:val="212529"/>
            <w:sz w:val="24"/>
            <w:szCs w:val="24"/>
          </w:rPr>
          <w:delText>.</w:delText>
        </w:r>
      </w:del>
    </w:p>
    <w:p w14:paraId="4A07249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E3DE5CF" wp14:editId="57A62BD6">
            <wp:extent cx="5943600" cy="2146300"/>
            <wp:effectExtent l="9525" t="9525" r="9525" b="9525"/>
            <wp:docPr id="65" name="image53.png" descr="Box Editor"/>
            <wp:cNvGraphicFramePr/>
            <a:graphic xmlns:a="http://schemas.openxmlformats.org/drawingml/2006/main">
              <a:graphicData uri="http://schemas.openxmlformats.org/drawingml/2006/picture">
                <pic:pic xmlns:pic="http://schemas.openxmlformats.org/drawingml/2006/picture">
                  <pic:nvPicPr>
                    <pic:cNvPr id="0" name="image53.png" descr="Box Editor"/>
                    <pic:cNvPicPr preferRelativeResize="0"/>
                  </pic:nvPicPr>
                  <pic:blipFill>
                    <a:blip r:embed="rId87"/>
                    <a:srcRect/>
                    <a:stretch>
                      <a:fillRect/>
                    </a:stretch>
                  </pic:blipFill>
                  <pic:spPr>
                    <a:xfrm>
                      <a:off x="0" y="0"/>
                      <a:ext cx="5943600" cy="2146300"/>
                    </a:xfrm>
                    <a:prstGeom prst="rect">
                      <a:avLst/>
                    </a:prstGeom>
                    <a:ln w="9525">
                      <a:solidFill>
                        <a:srgbClr val="DDDDDD"/>
                      </a:solidFill>
                      <a:prstDash val="solid"/>
                    </a:ln>
                  </pic:spPr>
                </pic:pic>
              </a:graphicData>
            </a:graphic>
          </wp:inline>
        </w:drawing>
      </w:r>
    </w:p>
    <w:p w14:paraId="0F130D99" w14:textId="77777777" w:rsidR="00B32DEF" w:rsidRDefault="00000000">
      <w:pPr>
        <w:numPr>
          <w:ilvl w:val="0"/>
          <w:numId w:val="188"/>
        </w:numPr>
        <w:shd w:val="clear" w:color="auto" w:fill="FFFFFF"/>
        <w:spacing w:before="180" w:after="300"/>
      </w:pPr>
      <w:r>
        <w:rPr>
          <w:rFonts w:ascii="Times New Roman" w:eastAsia="Times New Roman" w:hAnsi="Times New Roman" w:cs="Times New Roman"/>
          <w:color w:val="212529"/>
          <w:sz w:val="24"/>
          <w:szCs w:val="24"/>
        </w:rPr>
        <w:t xml:space="preserve">Begin by creating the new </w:t>
      </w:r>
      <w:ins w:id="2898" w:author="Holli Flanagan" w:date="2025-05-12T16:31:00Z">
        <w:r>
          <w:rPr>
            <w:rFonts w:ascii="Times New Roman" w:eastAsia="Times New Roman" w:hAnsi="Times New Roman" w:cs="Times New Roman"/>
            <w:color w:val="212529"/>
            <w:sz w:val="24"/>
            <w:szCs w:val="24"/>
          </w:rPr>
          <w:t>box editor</w:t>
        </w:r>
      </w:ins>
      <w:del w:id="2899"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Once again, this requires running a terminal command from within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Navigate to the </w:t>
      </w:r>
      <w:proofErr w:type="gramStart"/>
      <w:r>
        <w:rPr>
          <w:rFonts w:ascii="Times New Roman" w:eastAsia="Times New Roman" w:hAnsi="Times New Roman" w:cs="Times New Roman"/>
          <w:color w:val="212529"/>
          <w:sz w:val="24"/>
          <w:szCs w:val="24"/>
        </w:rPr>
        <w:t>terminal in</w:t>
      </w:r>
      <w:proofErr w:type="gramEnd"/>
      <w:r>
        <w:rPr>
          <w:rFonts w:ascii="Times New Roman" w:eastAsia="Times New Roman" w:hAnsi="Times New Roman" w:cs="Times New Roman"/>
          <w:color w:val="212529"/>
          <w:sz w:val="24"/>
          <w:szCs w:val="24"/>
        </w:rPr>
        <w:t xml:space="preserve"> VS Code. Most likely, you are already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but if not, run </w:t>
      </w:r>
      <w:r>
        <w:rPr>
          <w:rFonts w:ascii="Times New Roman" w:eastAsia="Times New Roman" w:hAnsi="Times New Roman" w:cs="Times New Roman"/>
          <w:color w:val="D63384"/>
          <w:sz w:val="21"/>
          <w:szCs w:val="21"/>
          <w:shd w:val="clear" w:color="auto" w:fill="F5F6FA"/>
        </w:rPr>
        <w:t xml:space="preserve">cd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and then run the following commands:</w:t>
      </w:r>
    </w:p>
    <w:p w14:paraId="68FD532A"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box-editor</w:t>
      </w:r>
    </w:p>
    <w:p w14:paraId="596C4F0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Just like last time, this will create a new folder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with the necessary files for the new component.</w:t>
      </w:r>
    </w:p>
    <w:p w14:paraId="2B2047B6" w14:textId="77777777" w:rsidR="00B32DEF" w:rsidRDefault="00000000">
      <w:pPr>
        <w:numPr>
          <w:ilvl w:val="0"/>
          <w:numId w:val="260"/>
        </w:numPr>
        <w:shd w:val="clear" w:color="auto" w:fill="FFFFFF"/>
        <w:spacing w:before="180"/>
      </w:pPr>
      <w:r>
        <w:rPr>
          <w:rFonts w:ascii="Times New Roman" w:eastAsia="Times New Roman" w:hAnsi="Times New Roman" w:cs="Times New Roman"/>
          <w:color w:val="212529"/>
          <w:sz w:val="24"/>
          <w:szCs w:val="24"/>
        </w:rPr>
        <w:t xml:space="preserve">As before, we have to import the new component into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create an instance of the component, and add it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import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class, and add a new private field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box</w:t>
      </w:r>
      <w:r>
        <w:rPr>
          <w:rFonts w:ascii="Times New Roman" w:eastAsia="Times New Roman" w:hAnsi="Times New Roman" w:cs="Times New Roman"/>
          <w:color w:val="212529"/>
          <w:sz w:val="24"/>
          <w:szCs w:val="24"/>
        </w:rPr>
        <w:t xml:space="preserve"> of type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Then, add the component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 to a target id </w:t>
      </w:r>
      <w:r>
        <w:rPr>
          <w:rFonts w:ascii="Times New Roman" w:eastAsia="Times New Roman" w:hAnsi="Times New Roman" w:cs="Times New Roman"/>
          <w:color w:val="D63384"/>
          <w:sz w:val="21"/>
          <w:szCs w:val="21"/>
          <w:shd w:val="clear" w:color="auto" w:fill="F5F6FA"/>
        </w:rPr>
        <w:t>"box"</w:t>
      </w:r>
      <w:r>
        <w:rPr>
          <w:rFonts w:ascii="Times New Roman" w:eastAsia="Times New Roman" w:hAnsi="Times New Roman" w:cs="Times New Roman"/>
          <w:color w:val="212529"/>
          <w:sz w:val="24"/>
          <w:szCs w:val="24"/>
        </w:rPr>
        <w:t>.</w:t>
      </w:r>
    </w:p>
    <w:p w14:paraId="106BE33E" w14:textId="77777777" w:rsidR="00B32DEF" w:rsidRDefault="00000000">
      <w:pPr>
        <w:numPr>
          <w:ilvl w:val="0"/>
          <w:numId w:val="260"/>
        </w:numPr>
        <w:shd w:val="clear" w:color="auto" w:fill="FFFFFF"/>
      </w:pPr>
      <w:r>
        <w:rPr>
          <w:rFonts w:ascii="Times New Roman" w:eastAsia="Times New Roman" w:hAnsi="Times New Roman" w:cs="Times New Roman"/>
          <w:color w:val="212529"/>
          <w:sz w:val="24"/>
          <w:szCs w:val="24"/>
        </w:rPr>
        <w:t xml:space="preserve">Edit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to include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box</w:t>
      </w:r>
      <w:r>
        <w:rPr>
          <w:rFonts w:ascii="Times New Roman" w:eastAsia="Times New Roman" w:hAnsi="Times New Roman" w:cs="Times New Roman"/>
          <w:color w:val="212529"/>
          <w:sz w:val="24"/>
          <w:szCs w:val="24"/>
        </w:rPr>
        <w:t>, just like we did for the other components.</w:t>
      </w:r>
    </w:p>
    <w:p w14:paraId="15F97800" w14:textId="77777777" w:rsidR="00B32DEF" w:rsidRDefault="00000000">
      <w:pPr>
        <w:numPr>
          <w:ilvl w:val="0"/>
          <w:numId w:val="260"/>
        </w:numPr>
        <w:shd w:val="clear" w:color="auto" w:fill="FFFFFF"/>
        <w:spacing w:after="300"/>
      </w:pPr>
      <w:r>
        <w:rPr>
          <w:rFonts w:ascii="Times New Roman" w:eastAsia="Times New Roman" w:hAnsi="Times New Roman" w:cs="Times New Roman"/>
          <w:color w:val="212529"/>
          <w:sz w:val="24"/>
          <w:szCs w:val="24"/>
        </w:rPr>
        <w:t xml:space="preserve">With the component added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we can see the </w:t>
      </w:r>
      <w:ins w:id="2900" w:author="Holli Flanagan" w:date="2025-05-12T16:31:00Z">
        <w:r>
          <w:rPr>
            <w:rFonts w:ascii="Times New Roman" w:eastAsia="Times New Roman" w:hAnsi="Times New Roman" w:cs="Times New Roman"/>
            <w:color w:val="212529"/>
            <w:sz w:val="24"/>
            <w:szCs w:val="24"/>
          </w:rPr>
          <w:t>box editor</w:t>
        </w:r>
      </w:ins>
      <w:del w:id="2901"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on the live webpage. However, it will still just have the default content that comes from creating a new component. Open the </w:t>
      </w:r>
      <w:r>
        <w:rPr>
          <w:rFonts w:ascii="Times New Roman" w:eastAsia="Times New Roman" w:hAnsi="Times New Roman" w:cs="Times New Roman"/>
          <w:color w:val="D63384"/>
          <w:sz w:val="21"/>
          <w:szCs w:val="21"/>
          <w:shd w:val="clear" w:color="auto" w:fill="F5F6FA"/>
        </w:rPr>
        <w:t>box-editor/box-editor.component.html</w:t>
      </w:r>
      <w:r>
        <w:rPr>
          <w:rFonts w:ascii="Times New Roman" w:eastAsia="Times New Roman" w:hAnsi="Times New Roman" w:cs="Times New Roman"/>
          <w:color w:val="212529"/>
          <w:sz w:val="24"/>
          <w:szCs w:val="24"/>
        </w:rPr>
        <w:t xml:space="preserve"> file and replace the existing content with the following code:</w:t>
      </w:r>
    </w:p>
    <w:p w14:paraId="1E7D4D8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812F58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There’s a lot of new stuff in this HTML, so let’s break it down:</w:t>
      </w:r>
    </w:p>
    <w:p w14:paraId="1A610CB7" w14:textId="77777777" w:rsidR="00B32DEF" w:rsidRDefault="00000000">
      <w:pPr>
        <w:numPr>
          <w:ilvl w:val="0"/>
          <w:numId w:val="302"/>
        </w:numPr>
        <w:shd w:val="clear" w:color="auto" w:fill="FFFFFF"/>
        <w:spacing w:before="180"/>
        <w:rPr>
          <w:ins w:id="2902" w:author="Holli Flanagan" w:date="2025-05-12T16:33:00Z"/>
        </w:rPr>
      </w:pPr>
      <w:r>
        <w:rPr>
          <w:rFonts w:ascii="Times New Roman" w:eastAsia="Times New Roman" w:hAnsi="Times New Roman" w:cs="Times New Roman"/>
          <w:color w:val="212529"/>
          <w:sz w:val="24"/>
          <w:szCs w:val="24"/>
        </w:rPr>
        <w:lastRenderedPageBreak/>
        <w:t xml:space="preserve">The first element is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with the class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This is the outer frame of the box that will be created around the box editor, and we are going to make it explicitly visible by adding some CSS styling to it. To do so, we have to attach the class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More on that soon.</w:t>
      </w:r>
    </w:p>
    <w:p w14:paraId="18317A76" w14:textId="77777777" w:rsidR="00B32DEF" w:rsidRDefault="00B32DEF">
      <w:pPr>
        <w:numPr>
          <w:ilvl w:val="0"/>
          <w:numId w:val="302"/>
        </w:numPr>
        <w:shd w:val="clear" w:color="auto" w:fill="FFFFFF"/>
        <w:pPrChange w:id="2903" w:author="Holli Flanagan" w:date="2025-05-12T16:33:00Z">
          <w:pPr>
            <w:numPr>
              <w:numId w:val="302"/>
            </w:numPr>
            <w:shd w:val="clear" w:color="auto" w:fill="FFFFFF"/>
            <w:spacing w:before="180" w:after="300"/>
            <w:ind w:left="720" w:hanging="360"/>
          </w:pPr>
        </w:pPrChange>
      </w:pPr>
    </w:p>
    <w:p w14:paraId="3D33BA43" w14:textId="77777777" w:rsidR="00B32DEF" w:rsidRDefault="00000000">
      <w:pPr>
        <w:numPr>
          <w:ilvl w:val="0"/>
          <w:numId w:val="302"/>
        </w:numPr>
        <w:shd w:val="clear" w:color="auto" w:fill="FFFFFF"/>
      </w:pPr>
      <w:r>
        <w:rPr>
          <w:rFonts w:ascii="Times New Roman" w:eastAsia="Times New Roman" w:hAnsi="Times New Roman" w:cs="Times New Roman"/>
          <w:color w:val="212529"/>
          <w:sz w:val="24"/>
          <w:szCs w:val="24"/>
        </w:rPr>
        <w:t xml:space="preserve">Inside the inner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we have three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tags, each with a </w:t>
      </w:r>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212529"/>
          <w:sz w:val="24"/>
          <w:szCs w:val="24"/>
        </w:rPr>
        <w:t xml:space="preserve"> attribute that corresponds to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an input field or select box. This is </w:t>
      </w:r>
      <w:proofErr w:type="gramStart"/>
      <w:r>
        <w:rPr>
          <w:rFonts w:ascii="Times New Roman" w:eastAsia="Times New Roman" w:hAnsi="Times New Roman" w:cs="Times New Roman"/>
          <w:color w:val="212529"/>
          <w:sz w:val="24"/>
          <w:szCs w:val="24"/>
        </w:rPr>
        <w:t>a best</w:t>
      </w:r>
      <w:proofErr w:type="gramEnd"/>
      <w:r>
        <w:rPr>
          <w:rFonts w:ascii="Times New Roman" w:eastAsia="Times New Roman" w:hAnsi="Times New Roman" w:cs="Times New Roman"/>
          <w:color w:val="212529"/>
          <w:sz w:val="24"/>
          <w:szCs w:val="24"/>
        </w:rPr>
        <w:t xml:space="preserve"> practice for accessibility, as it allows screen readers to associate the label with the input field. It also makes it easier to use in general, since clicking on the label will </w:t>
      </w:r>
      <w:proofErr w:type="gramStart"/>
      <w:r>
        <w:rPr>
          <w:rFonts w:ascii="Times New Roman" w:eastAsia="Times New Roman" w:hAnsi="Times New Roman" w:cs="Times New Roman"/>
          <w:color w:val="212529"/>
          <w:sz w:val="24"/>
          <w:szCs w:val="24"/>
        </w:rPr>
        <w:t>focus</w:t>
      </w:r>
      <w:proofErr w:type="gramEnd"/>
      <w:r>
        <w:rPr>
          <w:rFonts w:ascii="Times New Roman" w:eastAsia="Times New Roman" w:hAnsi="Times New Roman" w:cs="Times New Roman"/>
          <w:color w:val="212529"/>
          <w:sz w:val="24"/>
          <w:szCs w:val="24"/>
        </w:rPr>
        <w:t xml:space="preserve"> the input field.</w:t>
      </w:r>
    </w:p>
    <w:p w14:paraId="047D7B6E" w14:textId="77777777" w:rsidR="00B32DEF" w:rsidRDefault="00B32DEF">
      <w:pPr>
        <w:numPr>
          <w:ilvl w:val="0"/>
          <w:numId w:val="302"/>
        </w:numPr>
        <w:shd w:val="clear" w:color="auto" w:fill="FFFFFF"/>
        <w:rPr>
          <w:ins w:id="2904" w:author="Holli Flanagan" w:date="2025-05-12T16:33:00Z"/>
        </w:rPr>
      </w:pPr>
    </w:p>
    <w:p w14:paraId="5CF4CB54" w14:textId="77777777" w:rsidR="00B32DEF" w:rsidRDefault="00000000">
      <w:pPr>
        <w:numPr>
          <w:ilvl w:val="0"/>
          <w:numId w:val="302"/>
        </w:numPr>
        <w:shd w:val="clear" w:color="auto" w:fill="FFFFFF"/>
      </w:pPr>
      <w:r>
        <w:rPr>
          <w:rFonts w:ascii="Times New Roman" w:eastAsia="Times New Roman" w:hAnsi="Times New Roman" w:cs="Times New Roman"/>
          <w:color w:val="212529"/>
          <w:sz w:val="24"/>
          <w:szCs w:val="24"/>
        </w:rPr>
        <w:t xml:space="preserve">The first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 is for the padding input field, which is an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tag with the </w:t>
      </w:r>
      <w:proofErr w:type="gramStart"/>
      <w:r>
        <w:rPr>
          <w:rFonts w:ascii="Times New Roman" w:eastAsia="Times New Roman" w:hAnsi="Times New Roman" w:cs="Times New Roman"/>
          <w:color w:val="D63384"/>
          <w:sz w:val="21"/>
          <w:szCs w:val="21"/>
          <w:shd w:val="clear" w:color="auto" w:fill="F5F6FA"/>
        </w:rPr>
        <w:t>type</w:t>
      </w:r>
      <w:proofErr w:type="gramEnd"/>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proofErr w:type="gramStart"/>
      <w:r>
        <w:rPr>
          <w:rFonts w:ascii="Times New Roman" w:eastAsia="Times New Roman" w:hAnsi="Times New Roman" w:cs="Times New Roman"/>
          <w:color w:val="D63384"/>
          <w:sz w:val="21"/>
          <w:szCs w:val="21"/>
          <w:shd w:val="clear" w:color="auto" w:fill="F5F6FA"/>
        </w:rPr>
        <w:t>padding-input</w:t>
      </w:r>
      <w:proofErr w:type="gramEnd"/>
      <w:r>
        <w:rPr>
          <w:rFonts w:ascii="Times New Roman" w:eastAsia="Times New Roman" w:hAnsi="Times New Roman" w:cs="Times New Roman"/>
          <w:color w:val="212529"/>
          <w:sz w:val="24"/>
          <w:szCs w:val="24"/>
        </w:rPr>
        <w:t>. This is where the user will input the padding value for the box. The padding is the space around the image inside the box.</w:t>
      </w:r>
    </w:p>
    <w:p w14:paraId="36294157" w14:textId="77777777" w:rsidR="00B32DEF" w:rsidRDefault="00B32DEF">
      <w:pPr>
        <w:numPr>
          <w:ilvl w:val="0"/>
          <w:numId w:val="302"/>
        </w:numPr>
        <w:shd w:val="clear" w:color="auto" w:fill="FFFFFF"/>
        <w:rPr>
          <w:ins w:id="2905" w:author="Holli Flanagan" w:date="2025-05-12T16:33:00Z"/>
        </w:rPr>
      </w:pPr>
    </w:p>
    <w:p w14:paraId="67BC68B1" w14:textId="77777777" w:rsidR="00B32DEF" w:rsidRDefault="00000000">
      <w:pPr>
        <w:numPr>
          <w:ilvl w:val="0"/>
          <w:numId w:val="302"/>
        </w:numPr>
        <w:shd w:val="clear" w:color="auto" w:fill="FFFFFF"/>
      </w:pPr>
      <w:r>
        <w:rPr>
          <w:rFonts w:ascii="Times New Roman" w:eastAsia="Times New Roman" w:hAnsi="Times New Roman" w:cs="Times New Roman"/>
          <w:color w:val="212529"/>
          <w:sz w:val="24"/>
          <w:szCs w:val="24"/>
        </w:rPr>
        <w:t xml:space="preserve">The second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 is for the margin input field, which is similar to the padding input field, but with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margin-input</w:t>
      </w:r>
      <w:r>
        <w:rPr>
          <w:rFonts w:ascii="Times New Roman" w:eastAsia="Times New Roman" w:hAnsi="Times New Roman" w:cs="Times New Roman"/>
          <w:color w:val="212529"/>
          <w:sz w:val="24"/>
          <w:szCs w:val="24"/>
        </w:rPr>
        <w:t>. This is where the user will input the margin value for the box. The margin is the space around the box itself, to keep it away from other HTML elements.</w:t>
      </w:r>
    </w:p>
    <w:p w14:paraId="42093015" w14:textId="77777777" w:rsidR="00B32DEF" w:rsidRDefault="00B32DEF">
      <w:pPr>
        <w:numPr>
          <w:ilvl w:val="0"/>
          <w:numId w:val="302"/>
        </w:numPr>
        <w:shd w:val="clear" w:color="auto" w:fill="FFFFFF"/>
        <w:rPr>
          <w:ins w:id="2906" w:author="Holli Flanagan" w:date="2025-05-12T16:33:00Z"/>
        </w:rPr>
      </w:pPr>
    </w:p>
    <w:p w14:paraId="7586710A" w14:textId="77777777" w:rsidR="00B32DEF" w:rsidRDefault="00000000">
      <w:pPr>
        <w:numPr>
          <w:ilvl w:val="0"/>
          <w:numId w:val="302"/>
        </w:numPr>
        <w:shd w:val="clear" w:color="auto" w:fill="FFFFFF"/>
      </w:pPr>
      <w:r>
        <w:rPr>
          <w:rFonts w:ascii="Times New Roman" w:eastAsia="Times New Roman" w:hAnsi="Times New Roman" w:cs="Times New Roman"/>
          <w:color w:val="212529"/>
          <w:sz w:val="24"/>
          <w:szCs w:val="24"/>
        </w:rPr>
        <w:t xml:space="preserve">The third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 is for the background color select box, which is a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proofErr w:type="gramStart"/>
      <w:r>
        <w:rPr>
          <w:rFonts w:ascii="Times New Roman" w:eastAsia="Times New Roman" w:hAnsi="Times New Roman" w:cs="Times New Roman"/>
          <w:color w:val="D63384"/>
          <w:sz w:val="21"/>
          <w:szCs w:val="21"/>
          <w:shd w:val="clear" w:color="auto" w:fill="F5F6FA"/>
        </w:rPr>
        <w:t>background-select</w:t>
      </w:r>
      <w:proofErr w:type="gramEnd"/>
      <w:r>
        <w:rPr>
          <w:rFonts w:ascii="Times New Roman" w:eastAsia="Times New Roman" w:hAnsi="Times New Roman" w:cs="Times New Roman"/>
          <w:color w:val="212529"/>
          <w:sz w:val="24"/>
          <w:szCs w:val="24"/>
        </w:rPr>
        <w:t xml:space="preserve">. This is a dropdown box that allows the user to select the background color of the box.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tags inside the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represent the different options in the dropdown box. Each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has a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attribute that specifies the actual value of the option when it is selected. The text inside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is what is displayed to the user.</w:t>
      </w:r>
    </w:p>
    <w:p w14:paraId="41AB7D8D" w14:textId="77777777" w:rsidR="00B32DEF" w:rsidRDefault="00B32DEF">
      <w:pPr>
        <w:numPr>
          <w:ilvl w:val="0"/>
          <w:numId w:val="302"/>
        </w:numPr>
        <w:shd w:val="clear" w:color="auto" w:fill="FFFFFF"/>
        <w:rPr>
          <w:ins w:id="2907" w:author="Holli Flanagan" w:date="2025-05-12T16:33:00Z"/>
        </w:rPr>
      </w:pPr>
    </w:p>
    <w:p w14:paraId="6AFC59DE" w14:textId="77777777" w:rsidR="00B32DEF" w:rsidRDefault="00000000">
      <w:pPr>
        <w:numPr>
          <w:ilvl w:val="0"/>
          <w:numId w:val="302"/>
        </w:numPr>
        <w:shd w:val="clear" w:color="auto" w:fill="FFFFFF"/>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br</w:t>
      </w:r>
      <w:proofErr w:type="spellEnd"/>
      <w:r>
        <w:rPr>
          <w:rFonts w:ascii="Times New Roman" w:eastAsia="Times New Roman" w:hAnsi="Times New Roman" w:cs="Times New Roman"/>
          <w:color w:val="212529"/>
          <w:sz w:val="24"/>
          <w:szCs w:val="24"/>
        </w:rPr>
        <w:t xml:space="preserve"> tags are used to create line breaks between the input fields and select </w:t>
      </w:r>
      <w:proofErr w:type="gramStart"/>
      <w:r>
        <w:rPr>
          <w:rFonts w:ascii="Times New Roman" w:eastAsia="Times New Roman" w:hAnsi="Times New Roman" w:cs="Times New Roman"/>
          <w:color w:val="212529"/>
          <w:sz w:val="24"/>
          <w:szCs w:val="24"/>
        </w:rPr>
        <w:t>box</w:t>
      </w:r>
      <w:proofErr w:type="gramEnd"/>
      <w:r>
        <w:rPr>
          <w:rFonts w:ascii="Times New Roman" w:eastAsia="Times New Roman" w:hAnsi="Times New Roman" w:cs="Times New Roman"/>
          <w:color w:val="212529"/>
          <w:sz w:val="24"/>
          <w:szCs w:val="24"/>
        </w:rPr>
        <w:t>, to make the form easier to read.</w:t>
      </w:r>
    </w:p>
    <w:p w14:paraId="6E109D12" w14:textId="77777777" w:rsidR="00B32DEF" w:rsidRDefault="00B32DEF">
      <w:pPr>
        <w:numPr>
          <w:ilvl w:val="0"/>
          <w:numId w:val="302"/>
        </w:numPr>
        <w:shd w:val="clear" w:color="auto" w:fill="FFFFFF"/>
        <w:rPr>
          <w:ins w:id="2908" w:author="Holli Flanagan" w:date="2025-05-12T16:33:00Z"/>
        </w:rPr>
      </w:pPr>
    </w:p>
    <w:p w14:paraId="0E66AC76" w14:textId="77777777" w:rsidR="00B32DEF" w:rsidRDefault="00000000">
      <w:pPr>
        <w:numPr>
          <w:ilvl w:val="0"/>
          <w:numId w:val="302"/>
        </w:numPr>
        <w:shd w:val="clear" w:color="auto" w:fill="FFFFFF"/>
      </w:pPr>
      <w:r>
        <w:rPr>
          <w:rFonts w:ascii="Times New Roman" w:eastAsia="Times New Roman" w:hAnsi="Times New Roman" w:cs="Times New Roman"/>
          <w:color w:val="212529"/>
          <w:sz w:val="24"/>
          <w:szCs w:val="24"/>
        </w:rPr>
        <w:t xml:space="preserve">Finally,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is used to display an image inside the box.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attribute is set to </w:t>
      </w:r>
      <w:r>
        <w:rPr>
          <w:rFonts w:ascii="Times New Roman" w:eastAsia="Times New Roman" w:hAnsi="Times New Roman" w:cs="Times New Roman"/>
          <w:color w:val="D63384"/>
          <w:sz w:val="21"/>
          <w:szCs w:val="21"/>
          <w:shd w:val="clear" w:color="auto" w:fill="F5F6FA"/>
        </w:rPr>
        <w:t>___</w:t>
      </w:r>
      <w:r>
        <w:rPr>
          <w:rFonts w:ascii="Times New Roman" w:eastAsia="Times New Roman" w:hAnsi="Times New Roman" w:cs="Times New Roman"/>
          <w:color w:val="212529"/>
          <w:sz w:val="24"/>
          <w:szCs w:val="24"/>
        </w:rPr>
        <w:t xml:space="preserve">, which is a placeholder for the actual image URL.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is set to </w:t>
      </w:r>
      <w:proofErr w:type="gramStart"/>
      <w:r>
        <w:rPr>
          <w:rFonts w:ascii="Times New Roman" w:eastAsia="Times New Roman" w:hAnsi="Times New Roman" w:cs="Times New Roman"/>
          <w:color w:val="D63384"/>
          <w:sz w:val="21"/>
          <w:szCs w:val="21"/>
          <w:shd w:val="clear" w:color="auto" w:fill="F5F6FA"/>
        </w:rPr>
        <w:t>image</w:t>
      </w:r>
      <w:proofErr w:type="gramEnd"/>
      <w:r>
        <w:rPr>
          <w:rFonts w:ascii="Times New Roman" w:eastAsia="Times New Roman" w:hAnsi="Times New Roman" w:cs="Times New Roman"/>
          <w:color w:val="212529"/>
          <w:sz w:val="24"/>
          <w:szCs w:val="24"/>
        </w:rPr>
        <w:t xml:space="preserve">, and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is set to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is used to attach the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class to the image, which will make it visible inside the box.</w:t>
      </w:r>
    </w:p>
    <w:p w14:paraId="13F2D428" w14:textId="77777777" w:rsidR="00B32DEF" w:rsidRDefault="00B32DEF">
      <w:pPr>
        <w:numPr>
          <w:ilvl w:val="0"/>
          <w:numId w:val="212"/>
        </w:numPr>
        <w:shd w:val="clear" w:color="auto" w:fill="FFFFFF"/>
        <w:rPr>
          <w:ins w:id="2909" w:author="Holli Flanagan" w:date="2025-05-12T16:33:00Z"/>
        </w:rPr>
      </w:pPr>
    </w:p>
    <w:p w14:paraId="65C1B93A" w14:textId="77777777" w:rsidR="00B32DEF" w:rsidRDefault="00000000">
      <w:pPr>
        <w:numPr>
          <w:ilvl w:val="0"/>
          <w:numId w:val="212"/>
        </w:numPr>
        <w:shd w:val="clear" w:color="auto" w:fill="FFFFFF"/>
        <w:spacing w:after="300"/>
      </w:pPr>
      <w:r>
        <w:rPr>
          <w:rFonts w:ascii="Times New Roman" w:eastAsia="Times New Roman" w:hAnsi="Times New Roman" w:cs="Times New Roman"/>
          <w:color w:val="212529"/>
          <w:sz w:val="24"/>
          <w:szCs w:val="24"/>
        </w:rPr>
        <w:t xml:space="preserve">We need to choose an image to display inside the box. You can use any image you like, although we recommend one that is not too large. We used a picture of our dog Ada. Save the image to the </w:t>
      </w:r>
      <w:r>
        <w:rPr>
          <w:rFonts w:ascii="Times New Roman" w:eastAsia="Times New Roman" w:hAnsi="Times New Roman" w:cs="Times New Roman"/>
          <w:color w:val="D63384"/>
          <w:sz w:val="21"/>
          <w:szCs w:val="21"/>
          <w:shd w:val="clear" w:color="auto" w:fill="F5F6FA"/>
        </w:rPr>
        <w:t>assets</w:t>
      </w:r>
      <w:r>
        <w:rPr>
          <w:rFonts w:ascii="Times New Roman" w:eastAsia="Times New Roman" w:hAnsi="Times New Roman" w:cs="Times New Roman"/>
          <w:color w:val="212529"/>
          <w:sz w:val="24"/>
          <w:szCs w:val="24"/>
        </w:rPr>
        <w:t xml:space="preserve"> directory and replace the </w:t>
      </w:r>
      <w:r>
        <w:rPr>
          <w:rFonts w:ascii="Times New Roman" w:eastAsia="Times New Roman" w:hAnsi="Times New Roman" w:cs="Times New Roman"/>
          <w:color w:val="D63384"/>
          <w:sz w:val="21"/>
          <w:szCs w:val="21"/>
          <w:shd w:val="clear" w:color="auto" w:fill="F5F6FA"/>
        </w:rPr>
        <w:t>___</w:t>
      </w:r>
      <w:r>
        <w:rPr>
          <w:rFonts w:ascii="Times New Roman" w:eastAsia="Times New Roman" w:hAnsi="Times New Roman" w:cs="Times New Roman"/>
          <w:color w:val="212529"/>
          <w:sz w:val="24"/>
          <w:szCs w:val="24"/>
        </w:rPr>
        <w:t xml:space="preserve"> in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with the name of the image file. For example, if the image is named </w:t>
      </w:r>
      <w:r>
        <w:rPr>
          <w:rFonts w:ascii="Times New Roman" w:eastAsia="Times New Roman" w:hAnsi="Times New Roman" w:cs="Times New Roman"/>
          <w:color w:val="D63384"/>
          <w:sz w:val="21"/>
          <w:szCs w:val="21"/>
          <w:shd w:val="clear" w:color="auto" w:fill="F5F6FA"/>
        </w:rPr>
        <w:t>ada.jpg</w:t>
      </w:r>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should look like this:</w:t>
      </w:r>
    </w:p>
    <w:p w14:paraId="53EBD6D6"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src</w:t>
      </w:r>
      <w:proofErr w:type="spellEnd"/>
      <w:r>
        <w:rPr>
          <w:rFonts w:ascii="Times New Roman" w:eastAsia="Times New Roman" w:hAnsi="Times New Roman" w:cs="Times New Roman"/>
          <w:color w:val="188038"/>
          <w:sz w:val="24"/>
          <w:szCs w:val="24"/>
        </w:rPr>
        <w:t>="assets/ada.jpg"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class="frame"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p>
    <w:p w14:paraId="199DB7BF" w14:textId="77777777" w:rsidR="00B32DEF" w:rsidRDefault="00000000">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b/>
          <w:color w:val="381885"/>
          <w:sz w:val="18"/>
          <w:szCs w:val="18"/>
        </w:rPr>
        <w:t>THE SRC MATTERS</w:t>
      </w:r>
    </w:p>
    <w:p w14:paraId="529ED25B" w14:textId="77777777" w:rsidR="00B32DEF" w:rsidRDefault="00000000">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attribute of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should point to the correct location of the image file. If the image is not displayed, double-check the path to the image file. Make sure you put the file in the </w:t>
      </w:r>
      <w:proofErr w:type="gramStart"/>
      <w:r>
        <w:rPr>
          <w:rFonts w:ascii="Times New Roman" w:eastAsia="Times New Roman" w:hAnsi="Times New Roman" w:cs="Times New Roman"/>
          <w:color w:val="D63384"/>
          <w:sz w:val="21"/>
          <w:szCs w:val="21"/>
          <w:shd w:val="clear" w:color="auto" w:fill="F5F6FA"/>
        </w:rPr>
        <w:t>assets</w:t>
      </w:r>
      <w:proofErr w:type="gramEnd"/>
      <w:r>
        <w:rPr>
          <w:rFonts w:ascii="Times New Roman" w:eastAsia="Times New Roman" w:hAnsi="Times New Roman" w:cs="Times New Roman"/>
          <w:color w:val="212529"/>
          <w:sz w:val="24"/>
          <w:szCs w:val="24"/>
        </w:rPr>
        <w:t xml:space="preserve"> directory and that the path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attribute is correct, and does not have unnecessary slashes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Also</w:t>
      </w:r>
      <w:proofErr w:type="gramEnd"/>
      <w:r>
        <w:rPr>
          <w:rFonts w:ascii="Times New Roman" w:eastAsia="Times New Roman" w:hAnsi="Times New Roman" w:cs="Times New Roman"/>
          <w:color w:val="212529"/>
          <w:sz w:val="24"/>
          <w:szCs w:val="24"/>
        </w:rPr>
        <w:t xml:space="preserve"> double check that you have the right file extension (</w:t>
      </w:r>
      <w:r>
        <w:rPr>
          <w:rFonts w:ascii="Times New Roman" w:eastAsia="Times New Roman" w:hAnsi="Times New Roman" w:cs="Times New Roman"/>
          <w:color w:val="D63384"/>
          <w:sz w:val="21"/>
          <w:szCs w:val="21"/>
          <w:shd w:val="clear" w:color="auto" w:fill="F5F6FA"/>
        </w:rPr>
        <w:t>.jpg</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png</w:t>
      </w:r>
      <w:proofErr w:type="spellEnd"/>
      <w:r>
        <w:rPr>
          <w:rFonts w:ascii="Times New Roman" w:eastAsia="Times New Roman" w:hAnsi="Times New Roman" w:cs="Times New Roman"/>
          <w:color w:val="212529"/>
          <w:sz w:val="24"/>
          <w:szCs w:val="24"/>
        </w:rPr>
        <w:t>, etc.).</w:t>
      </w:r>
    </w:p>
    <w:p w14:paraId="31F8E133" w14:textId="77777777" w:rsidR="00B32DEF" w:rsidRDefault="00000000">
      <w:pPr>
        <w:numPr>
          <w:ilvl w:val="0"/>
          <w:numId w:val="215"/>
        </w:numPr>
        <w:shd w:val="clear" w:color="auto" w:fill="FFFFFF"/>
        <w:spacing w:before="180" w:after="300"/>
      </w:pPr>
      <w:r>
        <w:rPr>
          <w:rFonts w:ascii="Times New Roman" w:eastAsia="Times New Roman" w:hAnsi="Times New Roman" w:cs="Times New Roman"/>
          <w:color w:val="212529"/>
          <w:sz w:val="24"/>
          <w:szCs w:val="24"/>
        </w:rPr>
        <w:t xml:space="preserve">Before we add the TypeScript functionality to the </w:t>
      </w:r>
      <w:ins w:id="2910" w:author="Holli Flanagan" w:date="2025-05-12T16:31:00Z">
        <w:r>
          <w:rPr>
            <w:rFonts w:ascii="Times New Roman" w:eastAsia="Times New Roman" w:hAnsi="Times New Roman" w:cs="Times New Roman"/>
            <w:color w:val="212529"/>
            <w:sz w:val="24"/>
            <w:szCs w:val="24"/>
          </w:rPr>
          <w:t>box editor</w:t>
        </w:r>
      </w:ins>
      <w:del w:id="2911"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we need to add some CSS styling to make the box frame visible. Open the </w:t>
      </w:r>
      <w:r>
        <w:rPr>
          <w:rFonts w:ascii="Times New Roman" w:eastAsia="Times New Roman" w:hAnsi="Times New Roman" w:cs="Times New Roman"/>
          <w:color w:val="D63384"/>
          <w:sz w:val="21"/>
          <w:szCs w:val="21"/>
          <w:shd w:val="clear" w:color="auto" w:fill="F5F6FA"/>
        </w:rPr>
        <w:t>box-editor/box-editor.component.css</w:t>
      </w:r>
      <w:r>
        <w:rPr>
          <w:rFonts w:ascii="Times New Roman" w:eastAsia="Times New Roman" w:hAnsi="Times New Roman" w:cs="Times New Roman"/>
          <w:color w:val="212529"/>
          <w:sz w:val="24"/>
          <w:szCs w:val="24"/>
        </w:rPr>
        <w:t xml:space="preserve"> file and add the following CSS code:</w:t>
      </w:r>
    </w:p>
    <w:p w14:paraId="33E429D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325B51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the first CSS we’ve written, so let’s break it down:</w:t>
      </w:r>
    </w:p>
    <w:p w14:paraId="68A0C543" w14:textId="77777777" w:rsidR="00B32DEF" w:rsidRDefault="00000000">
      <w:pPr>
        <w:numPr>
          <w:ilvl w:val="0"/>
          <w:numId w:val="220"/>
        </w:numPr>
        <w:shd w:val="clear" w:color="auto" w:fill="FFFFFF"/>
        <w:spacing w:before="18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selector is used to style the image inside the box. By using a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symbol, we can explicitly refer to a specific id on the page. Then, inside of the curly braces, we can set rules by writing </w:t>
      </w:r>
      <w:r>
        <w:rPr>
          <w:rFonts w:ascii="Times New Roman" w:eastAsia="Times New Roman" w:hAnsi="Times New Roman" w:cs="Times New Roman"/>
          <w:color w:val="D63384"/>
          <w:sz w:val="21"/>
          <w:szCs w:val="21"/>
          <w:shd w:val="clear" w:color="auto" w:fill="F5F6FA"/>
        </w:rPr>
        <w:t>key: value;</w:t>
      </w:r>
      <w:r>
        <w:rPr>
          <w:rFonts w:ascii="Times New Roman" w:eastAsia="Times New Roman" w:hAnsi="Times New Roman" w:cs="Times New Roman"/>
          <w:color w:val="212529"/>
          <w:sz w:val="24"/>
          <w:szCs w:val="24"/>
        </w:rPr>
        <w:t xml:space="preserve"> pairs. In this case, we are setting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of the image to </w:t>
      </w:r>
      <w:r>
        <w:rPr>
          <w:rFonts w:ascii="Times New Roman" w:eastAsia="Times New Roman" w:hAnsi="Times New Roman" w:cs="Times New Roman"/>
          <w:color w:val="D63384"/>
          <w:sz w:val="21"/>
          <w:szCs w:val="21"/>
          <w:shd w:val="clear" w:color="auto" w:fill="F5F6FA"/>
        </w:rPr>
        <w:t>100px</w:t>
      </w:r>
      <w:r>
        <w:rPr>
          <w:rFonts w:ascii="Times New Roman" w:eastAsia="Times New Roman" w:hAnsi="Times New Roman" w:cs="Times New Roman"/>
          <w:color w:val="212529"/>
          <w:sz w:val="24"/>
          <w:szCs w:val="24"/>
        </w:rPr>
        <w:t>. You can adjust these values to make the image larger or smaller, depending on your preference.</w:t>
      </w:r>
    </w:p>
    <w:p w14:paraId="7ABC84FC" w14:textId="77777777" w:rsidR="00B32DEF" w:rsidRDefault="00B32DEF">
      <w:pPr>
        <w:numPr>
          <w:ilvl w:val="0"/>
          <w:numId w:val="220"/>
        </w:numPr>
        <w:shd w:val="clear" w:color="auto" w:fill="FFFFFF"/>
        <w:rPr>
          <w:ins w:id="2912" w:author="Holli Flanagan" w:date="2025-05-12T16:34:00Z"/>
        </w:rPr>
      </w:pPr>
    </w:p>
    <w:p w14:paraId="2D46BC19" w14:textId="77777777" w:rsidR="00B32DEF" w:rsidRDefault="00000000">
      <w:pPr>
        <w:numPr>
          <w:ilvl w:val="0"/>
          <w:numId w:val="220"/>
        </w:numPr>
        <w:shd w:val="clear" w:color="auto" w:fill="FFFFFF"/>
        <w:spacing w:after="300"/>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.frame</w:t>
      </w:r>
      <w:proofErr w:type="gramEnd"/>
      <w:r>
        <w:rPr>
          <w:rFonts w:ascii="Times New Roman" w:eastAsia="Times New Roman" w:hAnsi="Times New Roman" w:cs="Times New Roman"/>
          <w:color w:val="212529"/>
          <w:sz w:val="24"/>
          <w:szCs w:val="24"/>
        </w:rPr>
        <w:t xml:space="preserve"> selector is used to style the outer frame of the box. By using </w:t>
      </w:r>
      <w:proofErr w:type="gramStart"/>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212529"/>
          <w:sz w:val="24"/>
          <w:szCs w:val="24"/>
        </w:rPr>
        <w:t xml:space="preserve"> symbol, we can refer to any occurrence of a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on the page (as specified by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In this case, we are setting the </w:t>
      </w:r>
      <w:r>
        <w:rPr>
          <w:rFonts w:ascii="Times New Roman" w:eastAsia="Times New Roman" w:hAnsi="Times New Roman" w:cs="Times New Roman"/>
          <w:color w:val="D63384"/>
          <w:sz w:val="21"/>
          <w:szCs w:val="21"/>
          <w:shd w:val="clear" w:color="auto" w:fill="F5F6FA"/>
        </w:rPr>
        <w:t>border</w:t>
      </w:r>
      <w:r>
        <w:rPr>
          <w:rFonts w:ascii="Times New Roman" w:eastAsia="Times New Roman" w:hAnsi="Times New Roman" w:cs="Times New Roman"/>
          <w:color w:val="212529"/>
          <w:sz w:val="24"/>
          <w:szCs w:val="24"/>
        </w:rPr>
        <w:t xml:space="preserve"> of the frame to </w:t>
      </w:r>
      <w:r>
        <w:rPr>
          <w:rFonts w:ascii="Times New Roman" w:eastAsia="Times New Roman" w:hAnsi="Times New Roman" w:cs="Times New Roman"/>
          <w:color w:val="D63384"/>
          <w:sz w:val="21"/>
          <w:szCs w:val="21"/>
          <w:shd w:val="clear" w:color="auto" w:fill="F5F6FA"/>
        </w:rPr>
        <w:t>1px solid black</w:t>
      </w:r>
      <w:r>
        <w:rPr>
          <w:rFonts w:ascii="Times New Roman" w:eastAsia="Times New Roman" w:hAnsi="Times New Roman" w:cs="Times New Roman"/>
          <w:color w:val="212529"/>
          <w:sz w:val="24"/>
          <w:szCs w:val="24"/>
        </w:rPr>
        <w:t xml:space="preserve">. This will create a thin black border around the box. You can adjust the </w:t>
      </w:r>
      <w:r>
        <w:rPr>
          <w:rFonts w:ascii="Times New Roman" w:eastAsia="Times New Roman" w:hAnsi="Times New Roman" w:cs="Times New Roman"/>
          <w:color w:val="D63384"/>
          <w:sz w:val="21"/>
          <w:szCs w:val="21"/>
          <w:shd w:val="clear" w:color="auto" w:fill="F5F6FA"/>
        </w:rPr>
        <w:t>1px</w:t>
      </w:r>
      <w:r>
        <w:rPr>
          <w:rFonts w:ascii="Times New Roman" w:eastAsia="Times New Roman" w:hAnsi="Times New Roman" w:cs="Times New Roman"/>
          <w:color w:val="212529"/>
          <w:sz w:val="24"/>
          <w:szCs w:val="24"/>
        </w:rPr>
        <w:t xml:space="preserve"> value to make the border thicker or thinner, and you can change the </w:t>
      </w:r>
      <w:r>
        <w:rPr>
          <w:rFonts w:ascii="Times New Roman" w:eastAsia="Times New Roman" w:hAnsi="Times New Roman" w:cs="Times New Roman"/>
          <w:color w:val="D63384"/>
          <w:sz w:val="21"/>
          <w:szCs w:val="21"/>
          <w:shd w:val="clear" w:color="auto" w:fill="F5F6FA"/>
        </w:rPr>
        <w:t>black</w:t>
      </w:r>
      <w:r>
        <w:rPr>
          <w:rFonts w:ascii="Times New Roman" w:eastAsia="Times New Roman" w:hAnsi="Times New Roman" w:cs="Times New Roman"/>
          <w:color w:val="212529"/>
          <w:sz w:val="24"/>
          <w:szCs w:val="24"/>
        </w:rPr>
        <w:t xml:space="preserve"> value to any other color you like.</w:t>
      </w:r>
    </w:p>
    <w:p w14:paraId="0DAACB0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CSS is very powerful and allows you to style the page in a lot of different ways. That is all the CSS class styling we will do, but next we will add the TypeScript functionality that will affect the styling of the box dynamically.</w:t>
      </w:r>
    </w:p>
    <w:p w14:paraId="6C3A7027" w14:textId="77777777" w:rsidR="00B32DEF" w:rsidRDefault="00000000">
      <w:pPr>
        <w:numPr>
          <w:ilvl w:val="0"/>
          <w:numId w:val="282"/>
        </w:numPr>
        <w:shd w:val="clear" w:color="auto" w:fill="FFFFFF"/>
        <w:spacing w:before="180"/>
      </w:pPr>
      <w:r>
        <w:rPr>
          <w:rFonts w:ascii="Times New Roman" w:eastAsia="Times New Roman" w:hAnsi="Times New Roman" w:cs="Times New Roman"/>
          <w:color w:val="212529"/>
          <w:sz w:val="24"/>
          <w:szCs w:val="24"/>
        </w:rPr>
        <w:t xml:space="preserve">Open the </w:t>
      </w:r>
      <w:r>
        <w:rPr>
          <w:rFonts w:ascii="Times New Roman" w:eastAsia="Times New Roman" w:hAnsi="Times New Roman" w:cs="Times New Roman"/>
          <w:color w:val="D63384"/>
          <w:sz w:val="21"/>
          <w:szCs w:val="21"/>
          <w:shd w:val="clear" w:color="auto" w:fill="F5F6FA"/>
        </w:rPr>
        <w:t>box-editor/box-</w:t>
      </w:r>
      <w:proofErr w:type="spellStart"/>
      <w:r>
        <w:rPr>
          <w:rFonts w:ascii="Times New Roman" w:eastAsia="Times New Roman" w:hAnsi="Times New Roman" w:cs="Times New Roman"/>
          <w:color w:val="D63384"/>
          <w:sz w:val="21"/>
          <w:szCs w:val="21"/>
          <w:shd w:val="clear" w:color="auto" w:fill="F5F6FA"/>
        </w:rPr>
        <w:t>editor.component.ts</w:t>
      </w:r>
      <w:proofErr w:type="spellEnd"/>
      <w:r>
        <w:rPr>
          <w:rFonts w:ascii="Times New Roman" w:eastAsia="Times New Roman" w:hAnsi="Times New Roman" w:cs="Times New Roman"/>
          <w:color w:val="212529"/>
          <w:sz w:val="24"/>
          <w:szCs w:val="24"/>
        </w:rPr>
        <w:t xml:space="preserve"> file and add a new private field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padding</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You also need to import the </w:t>
      </w:r>
      <w:proofErr w:type="spellStart"/>
      <w:r>
        <w:rPr>
          <w:rFonts w:ascii="Times New Roman" w:eastAsia="Times New Roman" w:hAnsi="Times New Roman" w:cs="Times New Roman"/>
          <w:color w:val="D63384"/>
          <w:sz w:val="21"/>
          <w:szCs w:val="21"/>
          <w:shd w:val="clear" w:color="auto" w:fill="F5F6FA"/>
        </w:rPr>
        <w:t>BindValueToNumber</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padding</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padding-input</w:t>
      </w:r>
      <w:r>
        <w:rPr>
          <w:rFonts w:ascii="Times New Roman" w:eastAsia="Times New Roman" w:hAnsi="Times New Roman" w:cs="Times New Roman"/>
          <w:color w:val="212529"/>
          <w:sz w:val="24"/>
          <w:szCs w:val="24"/>
        </w:rPr>
        <w:t xml:space="preserve"> input field in the HTML. You then also need to create a new method (</w:t>
      </w:r>
      <w:proofErr w:type="spellStart"/>
      <w:r>
        <w:rPr>
          <w:rFonts w:ascii="Times New Roman" w:eastAsia="Times New Roman" w:hAnsi="Times New Roman" w:cs="Times New Roman"/>
          <w:color w:val="D63384"/>
          <w:sz w:val="21"/>
          <w:szCs w:val="21"/>
          <w:shd w:val="clear" w:color="auto" w:fill="F5F6FA"/>
        </w:rPr>
        <w:t>onPaddingChange</w:t>
      </w:r>
      <w:proofErr w:type="spellEnd"/>
      <w:r>
        <w:rPr>
          <w:rFonts w:ascii="Times New Roman" w:eastAsia="Times New Roman" w:hAnsi="Times New Roman" w:cs="Times New Roman"/>
          <w:color w:val="212529"/>
          <w:sz w:val="24"/>
          <w:szCs w:val="24"/>
        </w:rPr>
        <w:t xml:space="preserve">) to handle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on the </w:t>
      </w:r>
      <w:r>
        <w:rPr>
          <w:rFonts w:ascii="Times New Roman" w:eastAsia="Times New Roman" w:hAnsi="Times New Roman" w:cs="Times New Roman"/>
          <w:color w:val="D63384"/>
          <w:sz w:val="21"/>
          <w:szCs w:val="21"/>
          <w:shd w:val="clear" w:color="auto" w:fill="F5F6FA"/>
        </w:rPr>
        <w:t>padding-input</w:t>
      </w:r>
      <w:r>
        <w:rPr>
          <w:rFonts w:ascii="Times New Roman" w:eastAsia="Times New Roman" w:hAnsi="Times New Roman" w:cs="Times New Roman"/>
          <w:color w:val="212529"/>
          <w:sz w:val="24"/>
          <w:szCs w:val="24"/>
        </w:rPr>
        <w:t xml:space="preserve"> input field.</w:t>
      </w:r>
      <w:ins w:id="2913" w:author="Holli Flanagan" w:date="2025-05-12T16:34:00Z">
        <w:r>
          <w:rPr>
            <w:rFonts w:ascii="Times New Roman" w:eastAsia="Times New Roman" w:hAnsi="Times New Roman" w:cs="Times New Roman"/>
            <w:color w:val="212529"/>
            <w:sz w:val="24"/>
            <w:szCs w:val="24"/>
          </w:rPr>
          <w:t xml:space="preserve"> </w:t>
        </w:r>
      </w:ins>
      <w:del w:id="2914" w:author="Holli Flanagan" w:date="2025-05-12T16:34: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Refer to the code you used in the </w:t>
      </w:r>
      <w:ins w:id="2915" w:author="Holli Flanagan" w:date="2025-05-12T16:07:00Z">
        <w:r>
          <w:rPr>
            <w:rFonts w:ascii="Times New Roman" w:eastAsia="Times New Roman" w:hAnsi="Times New Roman" w:cs="Times New Roman"/>
            <w:color w:val="212529"/>
            <w:sz w:val="24"/>
            <w:szCs w:val="24"/>
          </w:rPr>
          <w:t>simple calculator</w:t>
        </w:r>
      </w:ins>
      <w:del w:id="2916"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to help you with this.</w:t>
      </w:r>
    </w:p>
    <w:p w14:paraId="18ED6801" w14:textId="77777777" w:rsidR="00B32DEF" w:rsidRDefault="00B32DEF">
      <w:pPr>
        <w:numPr>
          <w:ilvl w:val="0"/>
          <w:numId w:val="282"/>
        </w:numPr>
        <w:shd w:val="clear" w:color="auto" w:fill="FFFFFF"/>
        <w:rPr>
          <w:ins w:id="2917" w:author="Holli Flanagan" w:date="2025-05-12T16:34:00Z"/>
        </w:rPr>
      </w:pPr>
    </w:p>
    <w:p w14:paraId="66BBAE20" w14:textId="77777777" w:rsidR="00B32DEF" w:rsidRDefault="00000000">
      <w:pPr>
        <w:numPr>
          <w:ilvl w:val="0"/>
          <w:numId w:val="282"/>
        </w:numPr>
        <w:shd w:val="clear" w:color="auto" w:fill="FFFFFF"/>
      </w:pPr>
      <w:r>
        <w:rPr>
          <w:rFonts w:ascii="Times New Roman" w:eastAsia="Times New Roman" w:hAnsi="Times New Roman" w:cs="Times New Roman"/>
          <w:color w:val="212529"/>
          <w:sz w:val="24"/>
          <w:szCs w:val="24"/>
        </w:rPr>
        <w:t xml:space="preserve">Repeat this for the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input field. Add a new private field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Bind the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margin-input</w:t>
      </w:r>
      <w:r>
        <w:rPr>
          <w:rFonts w:ascii="Times New Roman" w:eastAsia="Times New Roman" w:hAnsi="Times New Roman" w:cs="Times New Roman"/>
          <w:color w:val="212529"/>
          <w:sz w:val="24"/>
          <w:szCs w:val="24"/>
        </w:rPr>
        <w:t xml:space="preserve"> input field in the HTML. Create a new method (</w:t>
      </w:r>
      <w:proofErr w:type="spellStart"/>
      <w:r>
        <w:rPr>
          <w:rFonts w:ascii="Times New Roman" w:eastAsia="Times New Roman" w:hAnsi="Times New Roman" w:cs="Times New Roman"/>
          <w:color w:val="D63384"/>
          <w:sz w:val="21"/>
          <w:szCs w:val="21"/>
          <w:shd w:val="clear" w:color="auto" w:fill="F5F6FA"/>
        </w:rPr>
        <w:t>onMarginChange</w:t>
      </w:r>
      <w:proofErr w:type="spellEnd"/>
      <w:r>
        <w:rPr>
          <w:rFonts w:ascii="Times New Roman" w:eastAsia="Times New Roman" w:hAnsi="Times New Roman" w:cs="Times New Roman"/>
          <w:color w:val="212529"/>
          <w:sz w:val="24"/>
          <w:szCs w:val="24"/>
        </w:rPr>
        <w:t xml:space="preserve">) to handle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on the </w:t>
      </w:r>
      <w:r>
        <w:rPr>
          <w:rFonts w:ascii="Times New Roman" w:eastAsia="Times New Roman" w:hAnsi="Times New Roman" w:cs="Times New Roman"/>
          <w:color w:val="D63384"/>
          <w:sz w:val="21"/>
          <w:szCs w:val="21"/>
          <w:shd w:val="clear" w:color="auto" w:fill="F5F6FA"/>
        </w:rPr>
        <w:t>margin-input</w:t>
      </w:r>
      <w:r>
        <w:rPr>
          <w:rFonts w:ascii="Times New Roman" w:eastAsia="Times New Roman" w:hAnsi="Times New Roman" w:cs="Times New Roman"/>
          <w:color w:val="212529"/>
          <w:sz w:val="24"/>
          <w:szCs w:val="24"/>
        </w:rPr>
        <w:t xml:space="preserve"> input field.</w:t>
      </w:r>
    </w:p>
    <w:p w14:paraId="4913F191" w14:textId="77777777" w:rsidR="00B32DEF" w:rsidRDefault="00B32DEF">
      <w:pPr>
        <w:numPr>
          <w:ilvl w:val="0"/>
          <w:numId w:val="282"/>
        </w:numPr>
        <w:shd w:val="clear" w:color="auto" w:fill="FFFFFF"/>
        <w:rPr>
          <w:ins w:id="2918" w:author="Holli Flanagan" w:date="2025-05-12T16:34:00Z"/>
        </w:rPr>
      </w:pPr>
    </w:p>
    <w:p w14:paraId="1D272FC1" w14:textId="77777777" w:rsidR="00B32DEF" w:rsidRDefault="00000000">
      <w:pPr>
        <w:numPr>
          <w:ilvl w:val="0"/>
          <w:numId w:val="282"/>
        </w:numPr>
        <w:shd w:val="clear" w:color="auto" w:fill="FFFFFF"/>
        <w:spacing w:after="300"/>
      </w:pPr>
      <w:r>
        <w:rPr>
          <w:rFonts w:ascii="Times New Roman" w:eastAsia="Times New Roman" w:hAnsi="Times New Roman" w:cs="Times New Roman"/>
          <w:color w:val="212529"/>
          <w:sz w:val="24"/>
          <w:szCs w:val="24"/>
        </w:rPr>
        <w:t xml:space="preserve">Just changing the padding and margin values won’t be enough to see the changes on the page. We need to bind the padding and margin values to the actual CSS properties of the box frame. To do this, we need to use a special </w:t>
      </w:r>
      <w:proofErr w:type="spellStart"/>
      <w:r>
        <w:rPr>
          <w:rFonts w:ascii="Times New Roman" w:eastAsia="Times New Roman" w:hAnsi="Times New Roman" w:cs="Times New Roman"/>
          <w:color w:val="D63384"/>
          <w:sz w:val="21"/>
          <w:szCs w:val="21"/>
          <w:shd w:val="clear" w:color="auto" w:fill="F5F6FA"/>
        </w:rPr>
        <w:t>BindStyleToNumberAppendPx</w:t>
      </w:r>
      <w:proofErr w:type="spellEnd"/>
      <w:r>
        <w:rPr>
          <w:rFonts w:ascii="Times New Roman" w:eastAsia="Times New Roman" w:hAnsi="Times New Roman" w:cs="Times New Roman"/>
          <w:color w:val="212529"/>
          <w:sz w:val="24"/>
          <w:szCs w:val="24"/>
        </w:rPr>
        <w:t xml:space="preserve"> decorator that will bind the padding and margin values to the </w:t>
      </w:r>
      <w:r>
        <w:rPr>
          <w:rFonts w:ascii="Times New Roman" w:eastAsia="Times New Roman" w:hAnsi="Times New Roman" w:cs="Times New Roman"/>
          <w:color w:val="D63384"/>
          <w:sz w:val="21"/>
          <w:szCs w:val="21"/>
          <w:shd w:val="clear" w:color="auto" w:fill="F5F6FA"/>
        </w:rPr>
        <w:t>padding</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CSS properties of the image (these style attributes are measured in pixels, so the decorator appends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px</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to the numbers automatically). Add the following code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fields:</w:t>
      </w:r>
    </w:p>
    <w:p w14:paraId="035FBE0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B0AE8B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you should be able to change the padding and margin values in the input fields, and see the changes reflected in the box frame on the page. Try making the padding and margin values larger or smaller to see how it affects the box.</w:t>
      </w:r>
    </w:p>
    <w:p w14:paraId="3C8F89B4" w14:textId="77777777" w:rsidR="00B32DEF" w:rsidRDefault="00000000">
      <w:pPr>
        <w:numPr>
          <w:ilvl w:val="0"/>
          <w:numId w:val="192"/>
        </w:numPr>
        <w:shd w:val="clear" w:color="auto" w:fill="FFFFFF"/>
        <w:spacing w:before="180"/>
        <w:rPr>
          <w:ins w:id="2919" w:author="Holli Flanagan" w:date="2025-05-12T16:34:00Z"/>
        </w:rPr>
      </w:pPr>
      <w:r>
        <w:rPr>
          <w:rFonts w:ascii="Times New Roman" w:eastAsia="Times New Roman" w:hAnsi="Times New Roman" w:cs="Times New Roman"/>
          <w:color w:val="212529"/>
          <w:sz w:val="24"/>
          <w:szCs w:val="24"/>
        </w:rPr>
        <w:t xml:space="preserve">Next, we need to add a new private field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initially set to</w:t>
      </w:r>
      <w:commentRangeStart w:id="2920"/>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"red</w:t>
      </w:r>
      <w:ins w:id="2921" w:author="Holli Flanagan" w:date="2025-05-12T16:35: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D63384"/>
          <w:sz w:val="21"/>
          <w:szCs w:val="21"/>
          <w:shd w:val="clear" w:color="auto" w:fill="F5F6FA"/>
        </w:rPr>
        <w:t>"</w:t>
      </w:r>
      <w:del w:id="2922" w:author="Holli Flanagan" w:date="2025-05-12T16:3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commentRangeEnd w:id="2920"/>
      <w:r>
        <w:commentReference w:id="2920"/>
      </w:r>
      <w:r>
        <w:rPr>
          <w:rFonts w:ascii="Times New Roman" w:eastAsia="Times New Roman" w:hAnsi="Times New Roman" w:cs="Times New Roman"/>
          <w:color w:val="212529"/>
          <w:sz w:val="24"/>
          <w:szCs w:val="24"/>
        </w:rPr>
        <w:t xml:space="preserve">You also need to import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background-select</w:t>
      </w:r>
      <w:r>
        <w:rPr>
          <w:rFonts w:ascii="Times New Roman" w:eastAsia="Times New Roman" w:hAnsi="Times New Roman" w:cs="Times New Roman"/>
          <w:color w:val="212529"/>
          <w:sz w:val="24"/>
          <w:szCs w:val="24"/>
        </w:rPr>
        <w:t xml:space="preserve"> select box in the HTML. Create a new method (</w:t>
      </w:r>
      <w:proofErr w:type="spellStart"/>
      <w:proofErr w:type="gramStart"/>
      <w:r>
        <w:rPr>
          <w:rFonts w:ascii="Times New Roman" w:eastAsia="Times New Roman" w:hAnsi="Times New Roman" w:cs="Times New Roman"/>
          <w:color w:val="D63384"/>
          <w:sz w:val="21"/>
          <w:szCs w:val="21"/>
          <w:shd w:val="clear" w:color="auto" w:fill="F5F6FA"/>
        </w:rPr>
        <w:t>onBackgroundChange</w:t>
      </w:r>
      <w:proofErr w:type="spellEnd"/>
      <w:r>
        <w:rPr>
          <w:rFonts w:ascii="Times New Roman" w:eastAsia="Times New Roman" w:hAnsi="Times New Roman" w:cs="Times New Roman"/>
          <w:color w:val="212529"/>
          <w:sz w:val="24"/>
          <w:szCs w:val="24"/>
        </w:rPr>
        <w:t>)</w:t>
      </w:r>
      <w:proofErr w:type="gramEnd"/>
      <w:r>
        <w:rPr>
          <w:rFonts w:ascii="Times New Roman" w:eastAsia="Times New Roman" w:hAnsi="Times New Roman" w:cs="Times New Roman"/>
          <w:color w:val="212529"/>
          <w:sz w:val="24"/>
          <w:szCs w:val="24"/>
        </w:rPr>
        <w:t xml:space="preserve"> to handle the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event on the </w:t>
      </w:r>
      <w:r>
        <w:rPr>
          <w:rFonts w:ascii="Times New Roman" w:eastAsia="Times New Roman" w:hAnsi="Times New Roman" w:cs="Times New Roman"/>
          <w:color w:val="D63384"/>
          <w:sz w:val="21"/>
          <w:szCs w:val="21"/>
          <w:shd w:val="clear" w:color="auto" w:fill="F5F6FA"/>
        </w:rPr>
        <w:t>background-select</w:t>
      </w:r>
      <w:r>
        <w:rPr>
          <w:rFonts w:ascii="Times New Roman" w:eastAsia="Times New Roman" w:hAnsi="Times New Roman" w:cs="Times New Roman"/>
          <w:color w:val="212529"/>
          <w:sz w:val="24"/>
          <w:szCs w:val="24"/>
        </w:rPr>
        <w:t xml:space="preserve"> select box</w:t>
      </w:r>
    </w:p>
    <w:p w14:paraId="69A29F92" w14:textId="77777777" w:rsidR="00B32DEF" w:rsidRDefault="00000000">
      <w:pPr>
        <w:numPr>
          <w:ilvl w:val="0"/>
          <w:numId w:val="192"/>
        </w:numPr>
        <w:shd w:val="clear" w:color="auto" w:fill="FFFFFF"/>
      </w:pPr>
      <w:r>
        <w:rPr>
          <w:rFonts w:ascii="Times New Roman" w:eastAsia="Times New Roman" w:hAnsi="Times New Roman" w:cs="Times New Roman"/>
          <w:color w:val="212529"/>
          <w:sz w:val="24"/>
          <w:szCs w:val="24"/>
        </w:rPr>
        <w:t>.</w:t>
      </w:r>
    </w:p>
    <w:p w14:paraId="1ED0946F" w14:textId="77777777" w:rsidR="00B32DEF" w:rsidRDefault="00000000">
      <w:pPr>
        <w:numPr>
          <w:ilvl w:val="0"/>
          <w:numId w:val="192"/>
        </w:numPr>
        <w:shd w:val="clear" w:color="auto" w:fill="FFFFFF"/>
        <w:spacing w:after="300"/>
      </w:pPr>
      <w:r>
        <w:rPr>
          <w:rFonts w:ascii="Times New Roman" w:eastAsia="Times New Roman" w:hAnsi="Times New Roman" w:cs="Times New Roman"/>
          <w:color w:val="212529"/>
          <w:sz w:val="24"/>
          <w:szCs w:val="24"/>
        </w:rPr>
        <w:t xml:space="preserve">To make the background color change whenever we change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we need to bind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CSS property of the image. To do this, we need to use a special </w:t>
      </w:r>
      <w:proofErr w:type="spellStart"/>
      <w:r>
        <w:rPr>
          <w:rFonts w:ascii="Times New Roman" w:eastAsia="Times New Roman" w:hAnsi="Times New Roman" w:cs="Times New Roman"/>
          <w:color w:val="D63384"/>
          <w:sz w:val="21"/>
          <w:szCs w:val="21"/>
          <w:shd w:val="clear" w:color="auto" w:fill="F5F6FA"/>
        </w:rPr>
        <w:t>BindStyle</w:t>
      </w:r>
      <w:proofErr w:type="spellEnd"/>
      <w:r>
        <w:rPr>
          <w:rFonts w:ascii="Times New Roman" w:eastAsia="Times New Roman" w:hAnsi="Times New Roman" w:cs="Times New Roman"/>
          <w:color w:val="212529"/>
          <w:sz w:val="24"/>
          <w:szCs w:val="24"/>
        </w:rPr>
        <w:t xml:space="preserve"> decorator that will bind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to the </w:t>
      </w:r>
      <w:proofErr w:type="spellStart"/>
      <w:r>
        <w:rPr>
          <w:rFonts w:ascii="Times New Roman" w:eastAsia="Times New Roman" w:hAnsi="Times New Roman" w:cs="Times New Roman"/>
          <w:color w:val="D63384"/>
          <w:sz w:val="21"/>
          <w:szCs w:val="21"/>
          <w:shd w:val="clear" w:color="auto" w:fill="F5F6FA"/>
        </w:rPr>
        <w:t>backgroundColor</w:t>
      </w:r>
      <w:proofErr w:type="spellEnd"/>
      <w:r>
        <w:rPr>
          <w:rFonts w:ascii="Times New Roman" w:eastAsia="Times New Roman" w:hAnsi="Times New Roman" w:cs="Times New Roman"/>
          <w:color w:val="212529"/>
          <w:sz w:val="24"/>
          <w:szCs w:val="24"/>
        </w:rPr>
        <w:t xml:space="preserve"> CSS property of the image. Add the following code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fields:</w:t>
      </w:r>
    </w:p>
    <w:p w14:paraId="42DB2B7C"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proofErr w:type="spellStart"/>
      <w:proofErr w:type="gramStart"/>
      <w:r>
        <w:rPr>
          <w:rFonts w:ascii="Times New Roman" w:eastAsia="Times New Roman" w:hAnsi="Times New Roman" w:cs="Times New Roman"/>
          <w:color w:val="188038"/>
          <w:sz w:val="24"/>
          <w:szCs w:val="24"/>
        </w:rPr>
        <w:t>BindStyle</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"image",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backgroundColor</w:t>
      </w:r>
      <w:proofErr w:type="spellEnd"/>
      <w:r>
        <w:rPr>
          <w:rFonts w:ascii="Times New Roman" w:eastAsia="Times New Roman" w:hAnsi="Times New Roman" w:cs="Times New Roman"/>
          <w:color w:val="188038"/>
          <w:sz w:val="24"/>
          <w:szCs w:val="24"/>
        </w:rPr>
        <w:t>")</w:t>
      </w:r>
    </w:p>
    <w:p w14:paraId="6D20009F"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@BindValue</w:t>
      </w:r>
      <w:proofErr w:type="gramEnd"/>
      <w:r>
        <w:rPr>
          <w:rFonts w:ascii="Times New Roman" w:eastAsia="Times New Roman" w:hAnsi="Times New Roman" w:cs="Times New Roman"/>
          <w:color w:val="188038"/>
          <w:sz w:val="24"/>
          <w:szCs w:val="24"/>
        </w:rPr>
        <w:t>("background-select")</w:t>
      </w:r>
    </w:p>
    <w:p w14:paraId="7FC4C606"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background: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"red</w:t>
      </w:r>
      <w:proofErr w:type="gramStart"/>
      <w:r>
        <w:rPr>
          <w:rFonts w:ascii="Times New Roman" w:eastAsia="Times New Roman" w:hAnsi="Times New Roman" w:cs="Times New Roman"/>
          <w:color w:val="188038"/>
          <w:sz w:val="24"/>
          <w:szCs w:val="24"/>
        </w:rPr>
        <w:t>";</w:t>
      </w:r>
      <w:proofErr w:type="gramEnd"/>
    </w:p>
    <w:p w14:paraId="3AEDD488" w14:textId="77777777" w:rsidR="00B32DEF" w:rsidRDefault="00000000">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color w:val="5C5962"/>
          <w:sz w:val="24"/>
          <w:szCs w:val="24"/>
        </w:rPr>
        <w:t></w:t>
      </w:r>
      <w:r>
        <w:rPr>
          <w:rFonts w:ascii="Times New Roman" w:eastAsia="Times New Roman" w:hAnsi="Times New Roman" w:cs="Times New Roman"/>
          <w:b/>
          <w:color w:val="381885"/>
          <w:sz w:val="18"/>
          <w:szCs w:val="18"/>
        </w:rPr>
        <w:t xml:space="preserve">THE </w:t>
      </w:r>
      <w:r>
        <w:rPr>
          <w:rFonts w:ascii="Times New Roman" w:eastAsia="Times New Roman" w:hAnsi="Times New Roman" w:cs="Times New Roman"/>
          <w:color w:val="D63384"/>
          <w:sz w:val="16"/>
          <w:szCs w:val="16"/>
          <w:shd w:val="clear" w:color="auto" w:fill="F5F6FA"/>
        </w:rPr>
        <w:t>BACKGROUNDCOLOR</w:t>
      </w:r>
      <w:r>
        <w:rPr>
          <w:rFonts w:ascii="Times New Roman" w:eastAsia="Times New Roman" w:hAnsi="Times New Roman" w:cs="Times New Roman"/>
          <w:b/>
          <w:color w:val="381885"/>
          <w:sz w:val="18"/>
          <w:szCs w:val="18"/>
        </w:rPr>
        <w:t xml:space="preserve"> PROPERTY</w:t>
      </w:r>
    </w:p>
    <w:p w14:paraId="50FF4517" w14:textId="77777777" w:rsidR="00B32DEF" w:rsidRDefault="00000000">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CSS property is actually called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but Webz refers to it as </w:t>
      </w:r>
      <w:proofErr w:type="spellStart"/>
      <w:r>
        <w:rPr>
          <w:rFonts w:ascii="Times New Roman" w:eastAsia="Times New Roman" w:hAnsi="Times New Roman" w:cs="Times New Roman"/>
          <w:color w:val="D63384"/>
          <w:sz w:val="21"/>
          <w:szCs w:val="21"/>
          <w:shd w:val="clear" w:color="auto" w:fill="F5F6FA"/>
        </w:rPr>
        <w:t>backgroundColor</w:t>
      </w:r>
      <w:proofErr w:type="spellEnd"/>
      <w:r>
        <w:rPr>
          <w:rFonts w:ascii="Times New Roman" w:eastAsia="Times New Roman" w:hAnsi="Times New Roman" w:cs="Times New Roman"/>
          <w:color w:val="212529"/>
          <w:sz w:val="24"/>
          <w:szCs w:val="24"/>
        </w:rPr>
        <w:t xml:space="preserve"> to match the TypeScript naming style. This is a common convention in JavaScript and TypeScript, where hyphens from the CSS/HTML side are replaced with </w:t>
      </w:r>
      <w:commentRangeStart w:id="2923"/>
      <w:r>
        <w:rPr>
          <w:rFonts w:ascii="Times New Roman" w:eastAsia="Times New Roman" w:hAnsi="Times New Roman" w:cs="Times New Roman"/>
          <w:color w:val="212529"/>
          <w:sz w:val="24"/>
          <w:szCs w:val="24"/>
        </w:rPr>
        <w:t>camelCase</w:t>
      </w:r>
      <w:commentRangeEnd w:id="2923"/>
      <w:r>
        <w:commentReference w:id="2923"/>
      </w:r>
      <w:r>
        <w:rPr>
          <w:rFonts w:ascii="Times New Roman" w:eastAsia="Times New Roman" w:hAnsi="Times New Roman" w:cs="Times New Roman"/>
          <w:color w:val="212529"/>
          <w:sz w:val="24"/>
          <w:szCs w:val="24"/>
        </w:rPr>
        <w:t>.</w:t>
      </w:r>
    </w:p>
    <w:p w14:paraId="6C0A5B78"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the full </w:t>
      </w:r>
      <w:r>
        <w:rPr>
          <w:rFonts w:ascii="Times New Roman" w:eastAsia="Times New Roman" w:hAnsi="Times New Roman" w:cs="Times New Roman"/>
          <w:color w:val="D63384"/>
          <w:sz w:val="21"/>
          <w:szCs w:val="21"/>
          <w:shd w:val="clear" w:color="auto" w:fill="F5F6FA"/>
        </w:rPr>
        <w:t>box-</w:t>
      </w:r>
      <w:proofErr w:type="spellStart"/>
      <w:proofErr w:type="gramStart"/>
      <w:r>
        <w:rPr>
          <w:rFonts w:ascii="Times New Roman" w:eastAsia="Times New Roman" w:hAnsi="Times New Roman" w:cs="Times New Roman"/>
          <w:color w:val="D63384"/>
          <w:sz w:val="21"/>
          <w:szCs w:val="21"/>
          <w:shd w:val="clear" w:color="auto" w:fill="F5F6FA"/>
        </w:rPr>
        <w:t>editor.component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when this is done correctly.</w:t>
      </w:r>
    </w:p>
    <w:p w14:paraId="6463FBCF" w14:textId="77777777" w:rsidR="00B32DEF" w:rsidRDefault="00000000">
      <w:pPr>
        <w:numPr>
          <w:ilvl w:val="0"/>
          <w:numId w:val="174"/>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Save the files and check the live webpage. You should see the </w:t>
      </w:r>
      <w:ins w:id="2924" w:author="Holli Flanagan" w:date="2025-05-12T16:31:00Z">
        <w:r>
          <w:rPr>
            <w:rFonts w:ascii="Times New Roman" w:eastAsia="Times New Roman" w:hAnsi="Times New Roman" w:cs="Times New Roman"/>
            <w:color w:val="212529"/>
            <w:sz w:val="24"/>
            <w:szCs w:val="24"/>
          </w:rPr>
          <w:t>box editor</w:t>
        </w:r>
      </w:ins>
      <w:del w:id="2925"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with input fields for padding and margin, a select box for the background color, and an image inside a box frame. You can input values into the input fields, select </w:t>
      </w:r>
      <w:r>
        <w:rPr>
          <w:rFonts w:ascii="Times New Roman" w:eastAsia="Times New Roman" w:hAnsi="Times New Roman" w:cs="Times New Roman"/>
          <w:color w:val="212529"/>
          <w:sz w:val="24"/>
          <w:szCs w:val="24"/>
        </w:rPr>
        <w:lastRenderedPageBreak/>
        <w:t>a background color from the dropdown box, and see the changes reflected in the box frame on the page.</w:t>
      </w:r>
    </w:p>
    <w:p w14:paraId="6AC01FB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should also now run the tests for the </w:t>
      </w:r>
      <w:ins w:id="2926" w:author="Holli Flanagan" w:date="2025-05-12T16:31:00Z">
        <w:r>
          <w:rPr>
            <w:rFonts w:ascii="Times New Roman" w:eastAsia="Times New Roman" w:hAnsi="Times New Roman" w:cs="Times New Roman"/>
            <w:color w:val="212529"/>
            <w:sz w:val="24"/>
            <w:szCs w:val="24"/>
          </w:rPr>
          <w:t>box editor</w:t>
        </w:r>
      </w:ins>
      <w:del w:id="2927"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to make sure everything is working correctly:</w:t>
      </w:r>
    </w:p>
    <w:p w14:paraId="678DC8C8"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box</w:t>
      </w:r>
    </w:p>
    <w:p w14:paraId="455C92E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We have only begun to scratch the surface of what we can do with Webz:</w:t>
      </w:r>
    </w:p>
    <w:p w14:paraId="0B7D41A7" w14:textId="77777777" w:rsidR="00B32DEF" w:rsidRDefault="00000000">
      <w:pPr>
        <w:numPr>
          <w:ilvl w:val="0"/>
          <w:numId w:val="67"/>
        </w:numPr>
        <w:shd w:val="clear" w:color="auto" w:fill="FFFFFF"/>
        <w:spacing w:before="180"/>
        <w:rPr>
          <w:rFonts w:ascii="Times New Roman" w:eastAsia="Times New Roman" w:hAnsi="Times New Roman" w:cs="Times New Roman"/>
        </w:rPr>
        <w:pPrChange w:id="2928"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There are many other CSS properties we can manipulate, like borders, shadows, and animations.</w:t>
      </w:r>
    </w:p>
    <w:p w14:paraId="5F4C55F1" w14:textId="77777777" w:rsidR="00B32DEF" w:rsidRDefault="00000000">
      <w:pPr>
        <w:numPr>
          <w:ilvl w:val="0"/>
          <w:numId w:val="67"/>
        </w:numPr>
        <w:shd w:val="clear" w:color="auto" w:fill="FFFFFF"/>
        <w:rPr>
          <w:rFonts w:ascii="Times New Roman" w:eastAsia="Times New Roman" w:hAnsi="Times New Roman" w:cs="Times New Roman"/>
        </w:rPr>
        <w:pPrChange w:id="2929"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bind to other types of events, including </w:t>
      </w:r>
      <w:del w:id="2930" w:author="Holli Flanagan" w:date="2025-05-12T16:44:00Z">
        <w:r>
          <w:rPr>
            <w:rFonts w:ascii="Times New Roman" w:eastAsia="Times New Roman" w:hAnsi="Times New Roman" w:cs="Times New Roman"/>
            <w:color w:val="212529"/>
            <w:sz w:val="24"/>
            <w:szCs w:val="24"/>
          </w:rPr>
          <w:delText>T</w:delText>
        </w:r>
      </w:del>
      <w:ins w:id="2931" w:author="Holli Flanagan" w:date="2025-05-12T16:44: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imers.</w:t>
      </w:r>
    </w:p>
    <w:p w14:paraId="0E89FA30" w14:textId="77777777" w:rsidR="00B32DEF" w:rsidRDefault="00000000">
      <w:pPr>
        <w:numPr>
          <w:ilvl w:val="0"/>
          <w:numId w:val="67"/>
        </w:numPr>
        <w:shd w:val="clear" w:color="auto" w:fill="FFFFFF"/>
        <w:rPr>
          <w:rFonts w:ascii="Times New Roman" w:eastAsia="Times New Roman" w:hAnsi="Times New Roman" w:cs="Times New Roman"/>
        </w:rPr>
        <w:pPrChange w:id="2932"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We can create more complex components with multiple elements and interactions.</w:t>
      </w:r>
    </w:p>
    <w:p w14:paraId="5E4FABAC" w14:textId="77777777" w:rsidR="00B32DEF" w:rsidRDefault="00000000">
      <w:pPr>
        <w:numPr>
          <w:ilvl w:val="0"/>
          <w:numId w:val="67"/>
        </w:numPr>
        <w:shd w:val="clear" w:color="auto" w:fill="FFFFFF"/>
        <w:spacing w:after="300"/>
        <w:rPr>
          <w:rFonts w:ascii="Times New Roman" w:eastAsia="Times New Roman" w:hAnsi="Times New Roman" w:cs="Times New Roman"/>
        </w:rPr>
        <w:pPrChange w:id="2933"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use other HTML </w:t>
      </w:r>
      <w:del w:id="2934" w:author="Holli Flanagan" w:date="2025-05-12T16:44:00Z">
        <w:r>
          <w:rPr>
            <w:rFonts w:ascii="Times New Roman" w:eastAsia="Times New Roman" w:hAnsi="Times New Roman" w:cs="Times New Roman"/>
            <w:color w:val="212529"/>
            <w:sz w:val="24"/>
            <w:szCs w:val="24"/>
          </w:rPr>
          <w:delText>E</w:delText>
        </w:r>
      </w:del>
      <w:ins w:id="2935" w:author="Holli Flanagan" w:date="2025-05-12T16:44: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lements and CSS properties to create more complex layouts and designs.</w:t>
      </w:r>
    </w:p>
    <w:p w14:paraId="3179D414" w14:textId="77777777" w:rsidR="00B32DEF" w:rsidRPr="00B32DEF" w:rsidRDefault="00000000">
      <w:pPr>
        <w:pStyle w:val="Heading2"/>
        <w:rPr>
          <w:rPrChange w:id="2936" w:author="Holli Flanagan" w:date="2025-05-12T14:43:00Z">
            <w:rPr>
              <w:sz w:val="34"/>
              <w:szCs w:val="34"/>
            </w:rPr>
          </w:rPrChange>
        </w:rPr>
        <w:pPrChange w:id="2937" w:author="Holli Flanagan" w:date="2025-05-12T14:43:00Z">
          <w:pPr>
            <w:pStyle w:val="Heading2"/>
            <w:keepNext w:val="0"/>
            <w:keepLines w:val="0"/>
          </w:pPr>
        </w:pPrChange>
      </w:pPr>
      <w:bookmarkStart w:id="2938" w:name="_g8zmgf1t71jo" w:colFirst="0" w:colLast="0"/>
      <w:bookmarkEnd w:id="2938"/>
      <w:r>
        <w:rPr>
          <w:rPrChange w:id="2939" w:author="Holli Flanagan" w:date="2025-05-12T14:43:00Z">
            <w:rPr>
              <w:sz w:val="34"/>
              <w:szCs w:val="34"/>
            </w:rPr>
          </w:rPrChange>
        </w:rPr>
        <w:t>5) Deploy Your Site</w:t>
      </w:r>
    </w:p>
    <w:p w14:paraId="29C9E10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now, this is a good place to stop. You have learned how to create components, bind values to elements, handle events, and style elements with Webz. You have also learned how to use TypeScript and CSS to create dynamic and interactive web pages. You can now build on this knowledge to create more complex and interesting web applications. But before we finish, let’s deploy your site!</w:t>
      </w:r>
    </w:p>
    <w:p w14:paraId="40C99FC1" w14:textId="77777777" w:rsidR="00B32DEF" w:rsidRDefault="00000000">
      <w:pPr>
        <w:numPr>
          <w:ilvl w:val="0"/>
          <w:numId w:val="309"/>
        </w:numPr>
        <w:shd w:val="clear" w:color="auto" w:fill="FFFFFF"/>
        <w:spacing w:before="180" w:after="300"/>
      </w:pPr>
      <w:r>
        <w:rPr>
          <w:rFonts w:ascii="Times New Roman" w:eastAsia="Times New Roman" w:hAnsi="Times New Roman" w:cs="Times New Roman"/>
          <w:color w:val="212529"/>
          <w:sz w:val="24"/>
          <w:szCs w:val="24"/>
        </w:rPr>
        <w:t xml:space="preserve">In order to let you build your site locally (despite the tests originally failing), we modified one of the </w:t>
      </w:r>
      <w:proofErr w:type="gramStart"/>
      <w:r>
        <w:rPr>
          <w:rFonts w:ascii="Times New Roman" w:eastAsia="Times New Roman" w:hAnsi="Times New Roman" w:cs="Times New Roman"/>
          <w:color w:val="212529"/>
          <w:sz w:val="24"/>
          <w:szCs w:val="24"/>
        </w:rPr>
        <w:t>build</w:t>
      </w:r>
      <w:proofErr w:type="gramEnd"/>
      <w:r>
        <w:rPr>
          <w:rFonts w:ascii="Times New Roman" w:eastAsia="Times New Roman" w:hAnsi="Times New Roman" w:cs="Times New Roman"/>
          <w:color w:val="212529"/>
          <w:sz w:val="24"/>
          <w:szCs w:val="24"/>
        </w:rPr>
        <w:t xml:space="preserve"> files a little bit. To deploy your site, you need to revert this change. Open the </w:t>
      </w:r>
      <w:proofErr w:type="spellStart"/>
      <w:r>
        <w:rPr>
          <w:rFonts w:ascii="Times New Roman" w:eastAsia="Times New Roman" w:hAnsi="Times New Roman" w:cs="Times New Roman"/>
          <w:color w:val="D63384"/>
          <w:sz w:val="21"/>
          <w:szCs w:val="21"/>
          <w:shd w:val="clear" w:color="auto" w:fill="F5F6FA"/>
        </w:rPr>
        <w:t>tsconfig.json</w:t>
      </w:r>
      <w:proofErr w:type="spellEnd"/>
      <w:r>
        <w:rPr>
          <w:rFonts w:ascii="Times New Roman" w:eastAsia="Times New Roman" w:hAnsi="Times New Roman" w:cs="Times New Roman"/>
          <w:color w:val="212529"/>
          <w:sz w:val="24"/>
          <w:szCs w:val="24"/>
        </w:rPr>
        <w:t xml:space="preserve"> file in the top-level of your project folder, and change line 13 to become:</w:t>
      </w:r>
    </w:p>
    <w:p w14:paraId="12029864" w14:textId="77777777" w:rsidR="00B32DEF" w:rsidRDefault="00000000">
      <w:pPr>
        <w:shd w:val="clear" w:color="auto" w:fill="FFFFFF"/>
        <w:spacing w:after="240"/>
        <w:rPr>
          <w:rFonts w:ascii="Times New Roman" w:eastAsia="Times New Roman" w:hAnsi="Times New Roman" w:cs="Times New Roman"/>
          <w:color w:val="F8F8F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"include":</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spellStart"/>
      <w:proofErr w:type="gramEnd"/>
      <w:r>
        <w:rPr>
          <w:rFonts w:ascii="Times New Roman" w:eastAsia="Times New Roman" w:hAnsi="Times New Roman" w:cs="Times New Roman"/>
          <w:color w:val="188038"/>
          <w:sz w:val="24"/>
          <w:szCs w:val="24"/>
        </w:rPr>
        <w:t>src</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spellStart"/>
      <w:proofErr w:type="gramEnd"/>
      <w:r>
        <w:rPr>
          <w:rFonts w:ascii="Times New Roman" w:eastAsia="Times New Roman" w:hAnsi="Times New Roman" w:cs="Times New Roman"/>
          <w:color w:val="188038"/>
          <w:sz w:val="24"/>
          <w:szCs w:val="24"/>
        </w:rPr>
        <w:t>wbcore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gramEnd"/>
      <w:ins w:id="2940" w:author="Holli Flanagan" w:date="2025-05-09T18:38:00Z">
        <w:r>
          <w:rPr>
            <w:rFonts w:ascii="Times New Roman" w:eastAsia="Times New Roman" w:hAnsi="Times New Roman" w:cs="Times New Roman"/>
            <w:color w:val="188038"/>
            <w:sz w:val="24"/>
            <w:szCs w:val="24"/>
          </w:rPr>
          <w:t>Jest</w:t>
        </w:r>
      </w:ins>
      <w:del w:id="2941" w:author="Holli Flanagan" w:date="2025-05-09T18:38:00Z">
        <w:r>
          <w:rPr>
            <w:rFonts w:ascii="Times New Roman" w:eastAsia="Times New Roman" w:hAnsi="Times New Roman" w:cs="Times New Roman"/>
            <w:color w:val="188038"/>
            <w:sz w:val="24"/>
            <w:szCs w:val="24"/>
          </w:rPr>
          <w:delText>jest</w:delText>
        </w:r>
      </w:del>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"./test/*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188038"/>
          <w:sz w:val="24"/>
          <w:szCs w:val="24"/>
          <w:shd w:val="clear" w:color="auto" w:fill="E05151"/>
        </w:rPr>
        <w:t>,</w:t>
      </w:r>
    </w:p>
    <w:p w14:paraId="089CEFAD" w14:textId="77777777" w:rsidR="00B32DEF" w:rsidRPr="00B32DEF" w:rsidRDefault="00000000">
      <w:pPr>
        <w:shd w:val="clear" w:color="auto" w:fill="FFFFFF"/>
        <w:spacing w:before="120"/>
        <w:rPr>
          <w:rFonts w:ascii="Times New Roman" w:eastAsia="Times New Roman" w:hAnsi="Times New Roman" w:cs="Times New Roman"/>
          <w:b/>
          <w:color w:val="000000"/>
          <w:sz w:val="18"/>
          <w:szCs w:val="18"/>
          <w:rPrChange w:id="2942" w:author="Holli Flanagan" w:date="2025-05-12T16:48: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color w:val="F8F8F2"/>
          <w:sz w:val="24"/>
          <w:szCs w:val="24"/>
        </w:rPr>
        <w:t></w:t>
      </w:r>
      <w:r>
        <w:rPr>
          <w:rFonts w:ascii="Times New Roman" w:eastAsia="Times New Roman" w:hAnsi="Times New Roman" w:cs="Times New Roman"/>
          <w:b/>
          <w:color w:val="000000"/>
          <w:sz w:val="18"/>
          <w:szCs w:val="18"/>
          <w:rPrChange w:id="2943" w:author="Holli Flanagan" w:date="2025-05-12T16:48:00Z">
            <w:rPr>
              <w:rFonts w:ascii="Times New Roman" w:eastAsia="Times New Roman" w:hAnsi="Times New Roman" w:cs="Times New Roman"/>
              <w:b/>
              <w:color w:val="381885"/>
              <w:sz w:val="18"/>
              <w:szCs w:val="18"/>
            </w:rPr>
          </w:rPrChange>
        </w:rPr>
        <w:t>EDITING BUILD FILES</w:t>
      </w:r>
    </w:p>
    <w:p w14:paraId="07A36DEF" w14:textId="77777777" w:rsidR="00B32DEF" w:rsidRDefault="00000000">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won’t normally ask you to edit your </w:t>
      </w:r>
      <w:proofErr w:type="gramStart"/>
      <w:r>
        <w:rPr>
          <w:rFonts w:ascii="Times New Roman" w:eastAsia="Times New Roman" w:hAnsi="Times New Roman" w:cs="Times New Roman"/>
          <w:color w:val="212529"/>
          <w:sz w:val="24"/>
          <w:szCs w:val="24"/>
        </w:rPr>
        <w:t>build</w:t>
      </w:r>
      <w:proofErr w:type="gramEnd"/>
      <w:r>
        <w:rPr>
          <w:rFonts w:ascii="Times New Roman" w:eastAsia="Times New Roman" w:hAnsi="Times New Roman" w:cs="Times New Roman"/>
          <w:color w:val="212529"/>
          <w:sz w:val="24"/>
          <w:szCs w:val="24"/>
        </w:rPr>
        <w:t xml:space="preserve"> files; this is a special case just to make it easier to get started on the assignment.</w:t>
      </w:r>
    </w:p>
    <w:p w14:paraId="23BD1223" w14:textId="5B4286DE" w:rsidR="00B32DEF" w:rsidRDefault="00000000">
      <w:pPr>
        <w:numPr>
          <w:ilvl w:val="0"/>
          <w:numId w:val="254"/>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Make sure you save all the files, commit your changes, and push them to </w:t>
      </w:r>
      <w:del w:id="2944"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945"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w:t>
      </w:r>
    </w:p>
    <w:p w14:paraId="276D97EA" w14:textId="77777777" w:rsidR="00B32DEF" w:rsidRDefault="00B32DEF">
      <w:pPr>
        <w:numPr>
          <w:ilvl w:val="0"/>
          <w:numId w:val="254"/>
        </w:numPr>
        <w:shd w:val="clear" w:color="auto" w:fill="FFFFFF"/>
        <w:rPr>
          <w:ins w:id="2946" w:author="Holli Flanagan" w:date="2025-05-12T16:51:00Z"/>
          <w:rFonts w:ascii="Times New Roman" w:eastAsia="Times New Roman" w:hAnsi="Times New Roman" w:cs="Times New Roman"/>
        </w:rPr>
      </w:pPr>
    </w:p>
    <w:p w14:paraId="3269C5A0" w14:textId="00E0F260" w:rsidR="00B32DEF" w:rsidRDefault="00000000">
      <w:pPr>
        <w:numPr>
          <w:ilvl w:val="0"/>
          <w:numId w:val="25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Next, you need to enable </w:t>
      </w:r>
      <w:del w:id="2947"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948"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for your repository. Go to the repository on </w:t>
      </w:r>
      <w:del w:id="2949"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950"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click on the “Settings” tab.</w:t>
      </w:r>
    </w:p>
    <w:p w14:paraId="1ECF47E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CEC917A" wp14:editId="3A95BBE7">
            <wp:extent cx="5943600" cy="1041400"/>
            <wp:effectExtent l="9525" t="9525" r="9525" b="9525"/>
            <wp:docPr id="58" name="image48.png" descr="Github Settings"/>
            <wp:cNvGraphicFramePr/>
            <a:graphic xmlns:a="http://schemas.openxmlformats.org/drawingml/2006/main">
              <a:graphicData uri="http://schemas.openxmlformats.org/drawingml/2006/picture">
                <pic:pic xmlns:pic="http://schemas.openxmlformats.org/drawingml/2006/picture">
                  <pic:nvPicPr>
                    <pic:cNvPr id="0" name="image48.png" descr="Github Settings"/>
                    <pic:cNvPicPr preferRelativeResize="0"/>
                  </pic:nvPicPr>
                  <pic:blipFill>
                    <a:blip r:embed="rId88"/>
                    <a:srcRect/>
                    <a:stretch>
                      <a:fillRect/>
                    </a:stretch>
                  </pic:blipFill>
                  <pic:spPr>
                    <a:xfrm>
                      <a:off x="0" y="0"/>
                      <a:ext cx="5943600" cy="1041400"/>
                    </a:xfrm>
                    <a:prstGeom prst="rect">
                      <a:avLst/>
                    </a:prstGeom>
                    <a:ln w="9525">
                      <a:solidFill>
                        <a:srgbClr val="DDDDDD"/>
                      </a:solidFill>
                      <a:prstDash val="solid"/>
                    </a:ln>
                  </pic:spPr>
                </pic:pic>
              </a:graphicData>
            </a:graphic>
          </wp:inline>
        </w:drawing>
      </w:r>
    </w:p>
    <w:p w14:paraId="1105DB95" w14:textId="23B3D346" w:rsidR="00B32DEF" w:rsidRDefault="00000000">
      <w:pPr>
        <w:numPr>
          <w:ilvl w:val="0"/>
          <w:numId w:val="86"/>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Scroll down to the “</w:t>
      </w:r>
      <w:del w:id="2951"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952"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w:t>
      </w:r>
    </w:p>
    <w:p w14:paraId="28C5B03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D566ACE" wp14:editId="174C2B2B">
            <wp:extent cx="4438650" cy="5876925"/>
            <wp:effectExtent l="9525" t="9525" r="9525" b="9525"/>
            <wp:docPr id="21" name="image10.png" descr="Github Pages"/>
            <wp:cNvGraphicFramePr/>
            <a:graphic xmlns:a="http://schemas.openxmlformats.org/drawingml/2006/main">
              <a:graphicData uri="http://schemas.openxmlformats.org/drawingml/2006/picture">
                <pic:pic xmlns:pic="http://schemas.openxmlformats.org/drawingml/2006/picture">
                  <pic:nvPicPr>
                    <pic:cNvPr id="0" name="image10.png" descr="Github Pages"/>
                    <pic:cNvPicPr preferRelativeResize="0"/>
                  </pic:nvPicPr>
                  <pic:blipFill>
                    <a:blip r:embed="rId89"/>
                    <a:srcRect/>
                    <a:stretch>
                      <a:fillRect/>
                    </a:stretch>
                  </pic:blipFill>
                  <pic:spPr>
                    <a:xfrm>
                      <a:off x="0" y="0"/>
                      <a:ext cx="4438650" cy="5876925"/>
                    </a:xfrm>
                    <a:prstGeom prst="rect">
                      <a:avLst/>
                    </a:prstGeom>
                    <a:ln w="9525">
                      <a:solidFill>
                        <a:srgbClr val="DDDDDD"/>
                      </a:solidFill>
                      <a:prstDash val="solid"/>
                    </a:ln>
                  </pic:spPr>
                </pic:pic>
              </a:graphicData>
            </a:graphic>
          </wp:inline>
        </w:drawing>
      </w:r>
    </w:p>
    <w:p w14:paraId="43069DC0" w14:textId="77777777" w:rsidR="00B32DEF" w:rsidRDefault="00000000">
      <w:pPr>
        <w:numPr>
          <w:ilvl w:val="0"/>
          <w:numId w:val="161"/>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In the </w:t>
      </w:r>
      <w:del w:id="2953" w:author="Holli Flanagan" w:date="2025-05-12T16:51:00Z">
        <w:r>
          <w:rPr>
            <w:rFonts w:ascii="Times New Roman" w:eastAsia="Times New Roman" w:hAnsi="Times New Roman" w:cs="Times New Roman"/>
            <w:color w:val="212529"/>
            <w:sz w:val="24"/>
            <w:szCs w:val="24"/>
          </w:rPr>
          <w:delText>S</w:delText>
        </w:r>
      </w:del>
      <w:ins w:id="2954" w:author="Holli Flanagan" w:date="2025-05-12T16:51: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ource dropdown, select “GitHub Actions</w:t>
      </w:r>
      <w:ins w:id="2955"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956" w:author="Holli Flanagan" w:date="2025-05-12T16:52:00Z">
        <w:r>
          <w:rPr>
            <w:rFonts w:ascii="Times New Roman" w:eastAsia="Times New Roman" w:hAnsi="Times New Roman" w:cs="Times New Roman"/>
            <w:color w:val="212529"/>
            <w:sz w:val="24"/>
            <w:szCs w:val="24"/>
          </w:rPr>
          <w:delText>.</w:delText>
        </w:r>
      </w:del>
    </w:p>
    <w:p w14:paraId="6FDEB22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020CB4A" wp14:editId="6523B856">
            <wp:extent cx="5943600" cy="2298700"/>
            <wp:effectExtent l="9525" t="9525" r="9525" b="9525"/>
            <wp:docPr id="6" name="image14.png" descr="Github Actions"/>
            <wp:cNvGraphicFramePr/>
            <a:graphic xmlns:a="http://schemas.openxmlformats.org/drawingml/2006/main">
              <a:graphicData uri="http://schemas.openxmlformats.org/drawingml/2006/picture">
                <pic:pic xmlns:pic="http://schemas.openxmlformats.org/drawingml/2006/picture">
                  <pic:nvPicPr>
                    <pic:cNvPr id="0" name="image14.png" descr="Github Actions"/>
                    <pic:cNvPicPr preferRelativeResize="0"/>
                  </pic:nvPicPr>
                  <pic:blipFill>
                    <a:blip r:embed="rId90"/>
                    <a:srcRect/>
                    <a:stretch>
                      <a:fillRect/>
                    </a:stretch>
                  </pic:blipFill>
                  <pic:spPr>
                    <a:xfrm>
                      <a:off x="0" y="0"/>
                      <a:ext cx="5943600" cy="2298700"/>
                    </a:xfrm>
                    <a:prstGeom prst="rect">
                      <a:avLst/>
                    </a:prstGeom>
                    <a:ln w="9525">
                      <a:solidFill>
                        <a:srgbClr val="DDDDDD"/>
                      </a:solidFill>
                      <a:prstDash val="solid"/>
                    </a:ln>
                  </pic:spPr>
                </pic:pic>
              </a:graphicData>
            </a:graphic>
          </wp:inline>
        </w:drawing>
      </w:r>
    </w:p>
    <w:p w14:paraId="4D6669F9" w14:textId="5AF72A14" w:rsidR="00B32DEF" w:rsidRDefault="00000000">
      <w:pPr>
        <w:numPr>
          <w:ilvl w:val="0"/>
          <w:numId w:val="127"/>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Go to the </w:t>
      </w:r>
      <w:ins w:id="2957"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Actions</w:t>
      </w:r>
      <w:ins w:id="2958"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tab and you should see a “workflow” running. This workflow will build and deploy your site to </w:t>
      </w:r>
      <w:del w:id="2959"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960"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Once the workflow is complete, you should see a link to your site at the top of the page.</w:t>
      </w:r>
    </w:p>
    <w:p w14:paraId="6CFC589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663AF02" wp14:editId="593DAB8E">
            <wp:extent cx="5943600" cy="2425700"/>
            <wp:effectExtent l="9525" t="9525" r="9525" b="9525"/>
            <wp:docPr id="16" name="image7.png" descr="Check Workflow"/>
            <wp:cNvGraphicFramePr/>
            <a:graphic xmlns:a="http://schemas.openxmlformats.org/drawingml/2006/main">
              <a:graphicData uri="http://schemas.openxmlformats.org/drawingml/2006/picture">
                <pic:pic xmlns:pic="http://schemas.openxmlformats.org/drawingml/2006/picture">
                  <pic:nvPicPr>
                    <pic:cNvPr id="0" name="image7.png" descr="Check Workflow"/>
                    <pic:cNvPicPr preferRelativeResize="0"/>
                  </pic:nvPicPr>
                  <pic:blipFill>
                    <a:blip r:embed="rId91"/>
                    <a:srcRect/>
                    <a:stretch>
                      <a:fillRect/>
                    </a:stretch>
                  </pic:blipFill>
                  <pic:spPr>
                    <a:xfrm>
                      <a:off x="0" y="0"/>
                      <a:ext cx="5943600" cy="2425700"/>
                    </a:xfrm>
                    <a:prstGeom prst="rect">
                      <a:avLst/>
                    </a:prstGeom>
                    <a:ln w="9525">
                      <a:solidFill>
                        <a:srgbClr val="DDDDDD"/>
                      </a:solidFill>
                      <a:prstDash val="solid"/>
                    </a:ln>
                  </pic:spPr>
                </pic:pic>
              </a:graphicData>
            </a:graphic>
          </wp:inline>
        </w:drawing>
      </w:r>
    </w:p>
    <w:p w14:paraId="27DF583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workflow doesn’t seem to be running, click “Deploy dev build on main push” and then click “Run workflow</w:t>
      </w:r>
      <w:ins w:id="2961"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962" w:author="Holli Flanagan" w:date="2025-05-12T16:5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will manually trigger the workflow to run, although you may have to reload the page to see it.</w:t>
      </w:r>
    </w:p>
    <w:p w14:paraId="3E49362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DEB3988" wp14:editId="340AF32B">
            <wp:extent cx="5943600" cy="1358900"/>
            <wp:effectExtent l="9525" t="9525" r="9525" b="9525"/>
            <wp:docPr id="41" name="image38.png" descr="Run Workflow"/>
            <wp:cNvGraphicFramePr/>
            <a:graphic xmlns:a="http://schemas.openxmlformats.org/drawingml/2006/main">
              <a:graphicData uri="http://schemas.openxmlformats.org/drawingml/2006/picture">
                <pic:pic xmlns:pic="http://schemas.openxmlformats.org/drawingml/2006/picture">
                  <pic:nvPicPr>
                    <pic:cNvPr id="0" name="image38.png" descr="Run Workflow"/>
                    <pic:cNvPicPr preferRelativeResize="0"/>
                  </pic:nvPicPr>
                  <pic:blipFill>
                    <a:blip r:embed="rId92"/>
                    <a:srcRect/>
                    <a:stretch>
                      <a:fillRect/>
                    </a:stretch>
                  </pic:blipFill>
                  <pic:spPr>
                    <a:xfrm>
                      <a:off x="0" y="0"/>
                      <a:ext cx="5943600" cy="1358900"/>
                    </a:xfrm>
                    <a:prstGeom prst="rect">
                      <a:avLst/>
                    </a:prstGeom>
                    <a:ln w="9525">
                      <a:solidFill>
                        <a:srgbClr val="DDDDDD"/>
                      </a:solidFill>
                      <a:prstDash val="solid"/>
                    </a:ln>
                  </pic:spPr>
                </pic:pic>
              </a:graphicData>
            </a:graphic>
          </wp:inline>
        </w:drawing>
      </w:r>
    </w:p>
    <w:p w14:paraId="19AEC0F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You can check the progress of a workflow by clicking on it:</w:t>
      </w:r>
    </w:p>
    <w:p w14:paraId="602DC54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31F8D84" wp14:editId="0C84D314">
            <wp:extent cx="5943600" cy="546100"/>
            <wp:effectExtent l="9525" t="9525" r="9525" b="9525"/>
            <wp:docPr id="114" name="image97.png" descr="Workflow Progress"/>
            <wp:cNvGraphicFramePr/>
            <a:graphic xmlns:a="http://schemas.openxmlformats.org/drawingml/2006/main">
              <a:graphicData uri="http://schemas.openxmlformats.org/drawingml/2006/picture">
                <pic:pic xmlns:pic="http://schemas.openxmlformats.org/drawingml/2006/picture">
                  <pic:nvPicPr>
                    <pic:cNvPr id="0" name="image97.png" descr="Workflow Progress"/>
                    <pic:cNvPicPr preferRelativeResize="0"/>
                  </pic:nvPicPr>
                  <pic:blipFill>
                    <a:blip r:embed="rId93"/>
                    <a:srcRect/>
                    <a:stretch>
                      <a:fillRect/>
                    </a:stretch>
                  </pic:blipFill>
                  <pic:spPr>
                    <a:xfrm>
                      <a:off x="0" y="0"/>
                      <a:ext cx="5943600" cy="546100"/>
                    </a:xfrm>
                    <a:prstGeom prst="rect">
                      <a:avLst/>
                    </a:prstGeom>
                    <a:ln w="9525">
                      <a:solidFill>
                        <a:srgbClr val="DDDDDD"/>
                      </a:solidFill>
                      <a:prstDash val="solid"/>
                    </a:ln>
                  </pic:spPr>
                </pic:pic>
              </a:graphicData>
            </a:graphic>
          </wp:inline>
        </w:drawing>
      </w:r>
    </w:p>
    <w:p w14:paraId="56F6372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on the “</w:t>
      </w:r>
      <w:commentRangeStart w:id="2963"/>
      <w:r>
        <w:rPr>
          <w:rFonts w:ascii="Times New Roman" w:eastAsia="Times New Roman" w:hAnsi="Times New Roman" w:cs="Times New Roman"/>
          <w:color w:val="212529"/>
          <w:sz w:val="24"/>
          <w:szCs w:val="24"/>
        </w:rPr>
        <w:t>deploy</w:t>
      </w:r>
      <w:commentRangeEnd w:id="2963"/>
      <w:r>
        <w:commentReference w:id="2963"/>
      </w:r>
      <w:r>
        <w:rPr>
          <w:rFonts w:ascii="Times New Roman" w:eastAsia="Times New Roman" w:hAnsi="Times New Roman" w:cs="Times New Roman"/>
          <w:color w:val="212529"/>
          <w:sz w:val="24"/>
          <w:szCs w:val="24"/>
        </w:rPr>
        <w:t>” button on the left sidebar to see the details of the deployment.</w:t>
      </w:r>
    </w:p>
    <w:p w14:paraId="3EAF488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EA25CBD" wp14:editId="15CC9A86">
            <wp:extent cx="3648075" cy="3267075"/>
            <wp:effectExtent l="9525" t="9525" r="9525" b="9525"/>
            <wp:docPr id="76" name="image57.png" descr="Deployment Details"/>
            <wp:cNvGraphicFramePr/>
            <a:graphic xmlns:a="http://schemas.openxmlformats.org/drawingml/2006/main">
              <a:graphicData uri="http://schemas.openxmlformats.org/drawingml/2006/picture">
                <pic:pic xmlns:pic="http://schemas.openxmlformats.org/drawingml/2006/picture">
                  <pic:nvPicPr>
                    <pic:cNvPr id="0" name="image57.png" descr="Deployment Details"/>
                    <pic:cNvPicPr preferRelativeResize="0"/>
                  </pic:nvPicPr>
                  <pic:blipFill>
                    <a:blip r:embed="rId94"/>
                    <a:srcRect/>
                    <a:stretch>
                      <a:fillRect/>
                    </a:stretch>
                  </pic:blipFill>
                  <pic:spPr>
                    <a:xfrm>
                      <a:off x="0" y="0"/>
                      <a:ext cx="3648075" cy="3267075"/>
                    </a:xfrm>
                    <a:prstGeom prst="rect">
                      <a:avLst/>
                    </a:prstGeom>
                    <a:ln w="9525">
                      <a:solidFill>
                        <a:srgbClr val="DDDDDD"/>
                      </a:solidFill>
                      <a:prstDash val="solid"/>
                    </a:ln>
                  </pic:spPr>
                </pic:pic>
              </a:graphicData>
            </a:graphic>
          </wp:inline>
        </w:drawing>
      </w:r>
    </w:p>
    <w:p w14:paraId="657F6AE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Assuming nothing goes wrong during deployment, you should see checkmarks next to all the steps.</w:t>
      </w:r>
    </w:p>
    <w:p w14:paraId="64359275" w14:textId="79BB982F"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find the URL of your live site by going back to the “Settings” tab and scrolling down to the “</w:t>
      </w:r>
      <w:del w:id="2964"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965"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 The URL should be displayed there.</w:t>
      </w:r>
    </w:p>
    <w:p w14:paraId="7640919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550D4AE" wp14:editId="68FBF46B">
            <wp:extent cx="5943600" cy="2438400"/>
            <wp:effectExtent l="9525" t="9525" r="9525" b="9525"/>
            <wp:docPr id="104" name="image99.png" descr="Final Live URL"/>
            <wp:cNvGraphicFramePr/>
            <a:graphic xmlns:a="http://schemas.openxmlformats.org/drawingml/2006/main">
              <a:graphicData uri="http://schemas.openxmlformats.org/drawingml/2006/picture">
                <pic:pic xmlns:pic="http://schemas.openxmlformats.org/drawingml/2006/picture">
                  <pic:nvPicPr>
                    <pic:cNvPr id="0" name="image99.png" descr="Final Live URL"/>
                    <pic:cNvPicPr preferRelativeResize="0"/>
                  </pic:nvPicPr>
                  <pic:blipFill>
                    <a:blip r:embed="rId95"/>
                    <a:srcRect/>
                    <a:stretch>
                      <a:fillRect/>
                    </a:stretch>
                  </pic:blipFill>
                  <pic:spPr>
                    <a:xfrm>
                      <a:off x="0" y="0"/>
                      <a:ext cx="5943600" cy="2438400"/>
                    </a:xfrm>
                    <a:prstGeom prst="rect">
                      <a:avLst/>
                    </a:prstGeom>
                    <a:ln w="9525">
                      <a:solidFill>
                        <a:srgbClr val="DDDDDD"/>
                      </a:solidFill>
                      <a:prstDash val="solid"/>
                    </a:ln>
                  </pic:spPr>
                </pic:pic>
              </a:graphicData>
            </a:graphic>
          </wp:inline>
        </w:drawing>
      </w:r>
    </w:p>
    <w:p w14:paraId="261DDD5E" w14:textId="77777777" w:rsidR="00B32DEF" w:rsidRPr="00B32DEF" w:rsidRDefault="00000000">
      <w:pPr>
        <w:pStyle w:val="Heading2"/>
        <w:rPr>
          <w:rPrChange w:id="2966" w:author="Holli Flanagan" w:date="2025-05-12T14:43:00Z">
            <w:rPr>
              <w:sz w:val="34"/>
              <w:szCs w:val="34"/>
            </w:rPr>
          </w:rPrChange>
        </w:rPr>
        <w:pPrChange w:id="2967" w:author="Holli Flanagan" w:date="2025-05-12T14:43:00Z">
          <w:pPr>
            <w:pStyle w:val="Heading2"/>
            <w:keepNext w:val="0"/>
            <w:keepLines w:val="0"/>
          </w:pPr>
        </w:pPrChange>
      </w:pPr>
      <w:bookmarkStart w:id="2968" w:name="_draruqkoiypu" w:colFirst="0" w:colLast="0"/>
      <w:bookmarkEnd w:id="2968"/>
      <w:r>
        <w:rPr>
          <w:rPrChange w:id="2969" w:author="Holli Flanagan" w:date="2025-05-12T14:43:00Z">
            <w:rPr>
              <w:sz w:val="34"/>
              <w:szCs w:val="34"/>
            </w:rPr>
          </w:rPrChange>
        </w:rPr>
        <w:t>6) Submission</w:t>
      </w:r>
    </w:p>
    <w:p w14:paraId="62C229B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completed the tutorial and deployed your site, you can </w:t>
      </w:r>
      <w:proofErr w:type="gramStart"/>
      <w:r>
        <w:rPr>
          <w:rFonts w:ascii="Times New Roman" w:eastAsia="Times New Roman" w:hAnsi="Times New Roman" w:cs="Times New Roman"/>
          <w:color w:val="212529"/>
          <w:sz w:val="24"/>
          <w:szCs w:val="24"/>
        </w:rPr>
        <w:t>submit</w:t>
      </w:r>
      <w:proofErr w:type="gramEnd"/>
      <w:r>
        <w:rPr>
          <w:rFonts w:ascii="Times New Roman" w:eastAsia="Times New Roman" w:hAnsi="Times New Roman" w:cs="Times New Roman"/>
          <w:color w:val="212529"/>
          <w:sz w:val="24"/>
          <w:szCs w:val="24"/>
        </w:rPr>
        <w:t xml:space="preserve"> on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If you have any questions or issues, please don’t hesitate to ask for help!</w:t>
      </w:r>
    </w:p>
    <w:p w14:paraId="4DC6ADF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addition to passing our tests, you will also be graded on the successful deployment of your site. If the site is not deployed, you will not receive credit for the assignment. The TAs and instructors will review your site, your tests, and your code to ensure that you have completed the assignment correctly.</w:t>
      </w:r>
    </w:p>
    <w:p w14:paraId="5A0CB2D2" w14:textId="77777777" w:rsidR="00B32DEF" w:rsidRPr="00B32DEF" w:rsidRDefault="00000000">
      <w:pPr>
        <w:pStyle w:val="Heading2"/>
        <w:keepNext w:val="0"/>
        <w:keepLines w:val="0"/>
        <w:spacing w:before="700"/>
        <w:rPr>
          <w:rPrChange w:id="2970" w:author="Holli Flanagan" w:date="2025-05-12T14:43:00Z">
            <w:rPr>
              <w:sz w:val="46"/>
              <w:szCs w:val="46"/>
            </w:rPr>
          </w:rPrChange>
        </w:rPr>
        <w:pPrChange w:id="2971" w:author="Holli Flanagan" w:date="2025-05-12T14:43:00Z">
          <w:pPr>
            <w:pStyle w:val="Heading1"/>
            <w:keepNext w:val="0"/>
            <w:keepLines w:val="0"/>
            <w:spacing w:before="700"/>
          </w:pPr>
        </w:pPrChange>
      </w:pPr>
      <w:bookmarkStart w:id="2972" w:name="_9kbww2zgs1hu" w:colFirst="0" w:colLast="0"/>
      <w:bookmarkEnd w:id="2972"/>
      <w:r>
        <w:rPr>
          <w:rPrChange w:id="2973" w:author="Holli Flanagan" w:date="2025-05-12T14:43:00Z">
            <w:rPr>
              <w:sz w:val="46"/>
              <w:szCs w:val="46"/>
            </w:rPr>
          </w:rPrChange>
        </w:rPr>
        <w:t>Next Step</w:t>
      </w:r>
    </w:p>
    <w:p w14:paraId="3435172E" w14:textId="1F3D4B68" w:rsidR="00B32DEF" w:rsidRDefault="00000000">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more advanced features of Webz and how to use them</w:t>
      </w:r>
      <w:ins w:id="2974" w:author="Oestreich, Julia" w:date="2025-05-15T17:44:00Z" w16du:dateUtc="2025-05-15T21:44:00Z">
        <w:r w:rsidR="009708A1">
          <w:rPr>
            <w:rFonts w:ascii="Times New Roman" w:eastAsia="Times New Roman" w:hAnsi="Times New Roman" w:cs="Times New Roman"/>
            <w:color w:val="212529"/>
            <w:sz w:val="24"/>
            <w:szCs w:val="24"/>
          </w:rPr>
          <w:t xml:space="preserve"> in</w:t>
        </w:r>
      </w:ins>
      <w:r>
        <w:rPr>
          <w:rFonts w:ascii="Times New Roman" w:eastAsia="Times New Roman" w:hAnsi="Times New Roman" w:cs="Times New Roman"/>
          <w:color w:val="212529"/>
          <w:sz w:val="24"/>
          <w:szCs w:val="24"/>
        </w:rPr>
        <w:t xml:space="preserve"> </w:t>
      </w:r>
      <w:del w:id="2975" w:author="Holli Flanagan" w:date="2025-05-12T14:43:00Z">
        <w:r>
          <w:fldChar w:fldCharType="begin"/>
        </w:r>
        <w:r>
          <w:delInstrText>HYPERLINK "https://boots-edu.github.io/textbook/text/10-webz-advanced/"</w:delInstrText>
        </w:r>
        <w:r>
          <w:fldChar w:fldCharType="separate"/>
        </w:r>
      </w:del>
      <w:r>
        <w:rPr>
          <w:rFonts w:ascii="Times New Roman" w:eastAsia="Times New Roman" w:hAnsi="Times New Roman" w:cs="Times New Roman"/>
          <w:color w:val="0D6EFD"/>
          <w:sz w:val="24"/>
          <w:szCs w:val="24"/>
          <w:u w:val="single"/>
        </w:rPr>
        <w:t>Advanced Webz</w:t>
      </w:r>
      <w:ins w:id="2976" w:author="Oestreich, Julia" w:date="2025-05-15T17:44:00Z" w16du:dateUtc="2025-05-15T21:44:00Z">
        <w:r w:rsidR="009708A1">
          <w:rPr>
            <w:rFonts w:ascii="Times New Roman" w:eastAsia="Times New Roman" w:hAnsi="Times New Roman" w:cs="Times New Roman"/>
            <w:color w:val="0D6EFD"/>
            <w:sz w:val="24"/>
            <w:szCs w:val="24"/>
            <w:u w:val="single"/>
          </w:rPr>
          <w:t>.</w:t>
        </w:r>
      </w:ins>
      <w:del w:id="2977" w:author="Holli Flanagan" w:date="2025-05-12T14:43:00Z">
        <w:r>
          <w:rPr>
            <w:rFonts w:ascii="Times New Roman" w:eastAsia="Times New Roman" w:hAnsi="Times New Roman" w:cs="Times New Roman"/>
            <w:color w:val="0D6EFD"/>
            <w:sz w:val="24"/>
            <w:szCs w:val="24"/>
            <w:u w:val="single"/>
          </w:rPr>
          <w:delText xml:space="preserve"> »</w:delText>
        </w:r>
        <w:r>
          <w:fldChar w:fldCharType="end"/>
        </w:r>
      </w:del>
    </w:p>
    <w:p w14:paraId="73C700F8" w14:textId="77777777" w:rsidR="00B32DEF" w:rsidRDefault="00000000">
      <w:pPr>
        <w:shd w:val="clear" w:color="auto" w:fill="FFFFFF"/>
        <w:spacing w:after="240"/>
        <w:rPr>
          <w:rFonts w:ascii="Times New Roman" w:eastAsia="Times New Roman" w:hAnsi="Times New Roman" w:cs="Times New Roman"/>
          <w:sz w:val="24"/>
          <w:szCs w:val="24"/>
        </w:rPr>
      </w:pPr>
      <w:r>
        <w:br w:type="page"/>
      </w:r>
    </w:p>
    <w:p w14:paraId="347D3250" w14:textId="77777777" w:rsidR="00B32DEF" w:rsidRPr="00B32DEF" w:rsidRDefault="00000000">
      <w:pPr>
        <w:pStyle w:val="Heading1"/>
        <w:rPr>
          <w:rPrChange w:id="2978" w:author="Holli Flanagan" w:date="2025-05-12T14:43:00Z">
            <w:rPr>
              <w:sz w:val="46"/>
              <w:szCs w:val="46"/>
            </w:rPr>
          </w:rPrChange>
        </w:rPr>
        <w:pPrChange w:id="2979" w:author="Holli Flanagan" w:date="2025-05-12T14:43:00Z">
          <w:pPr>
            <w:pStyle w:val="Heading1"/>
            <w:keepNext w:val="0"/>
            <w:keepLines w:val="0"/>
          </w:pPr>
        </w:pPrChange>
      </w:pPr>
      <w:bookmarkStart w:id="2980" w:name="_jy2zk7ikpxg" w:colFirst="0" w:colLast="0"/>
      <w:bookmarkEnd w:id="2980"/>
      <w:r>
        <w:rPr>
          <w:rPrChange w:id="2981" w:author="Holli Flanagan" w:date="2025-05-12T14:43:00Z">
            <w:rPr>
              <w:sz w:val="46"/>
              <w:szCs w:val="46"/>
            </w:rPr>
          </w:rPrChange>
        </w:rPr>
        <w:lastRenderedPageBreak/>
        <w:t>Chapter 10 - Advanced Webz</w:t>
      </w:r>
    </w:p>
    <w:p w14:paraId="42000998" w14:textId="77777777" w:rsidR="00B32DEF" w:rsidRPr="00B32DEF" w:rsidRDefault="00000000">
      <w:pPr>
        <w:pStyle w:val="Heading1"/>
        <w:rPr>
          <w:rPrChange w:id="2982" w:author="Holli Flanagan" w:date="2025-05-12T14:43:00Z">
            <w:rPr>
              <w:color w:val="0D6EFD"/>
              <w:highlight w:val="white"/>
              <w:u w:val="single"/>
            </w:rPr>
          </w:rPrChange>
        </w:rPr>
        <w:pPrChange w:id="2983" w:author="Holli Flanagan" w:date="2025-05-12T14:43:00Z">
          <w:pPr>
            <w:pStyle w:val="Heading1"/>
            <w:keepNext w:val="0"/>
            <w:keepLines w:val="0"/>
          </w:pPr>
        </w:pPrChange>
      </w:pPr>
      <w:bookmarkStart w:id="2984" w:name="_hdmhovyejes9" w:colFirst="0" w:colLast="0"/>
      <w:bookmarkEnd w:id="2984"/>
      <w:r>
        <w:rPr>
          <w:rPrChange w:id="2985" w:author="Holli Flanagan" w:date="2025-05-12T14:43:00Z">
            <w:rPr>
              <w:sz w:val="46"/>
              <w:szCs w:val="46"/>
            </w:rPr>
          </w:rPrChange>
        </w:rPr>
        <w:t>Dynamic Components</w:t>
      </w:r>
    </w:p>
    <w:p w14:paraId="167CE097" w14:textId="77777777" w:rsidR="00B32DEF" w:rsidRPr="00B32DEF" w:rsidRDefault="00000000">
      <w:pPr>
        <w:pStyle w:val="Heading2"/>
        <w:rPr>
          <w:rPrChange w:id="2986" w:author="Holli Flanagan" w:date="2025-05-12T14:43:00Z">
            <w:rPr>
              <w:sz w:val="34"/>
              <w:szCs w:val="34"/>
            </w:rPr>
          </w:rPrChange>
        </w:rPr>
        <w:pPrChange w:id="2987" w:author="Holli Flanagan" w:date="2025-05-12T14:43:00Z">
          <w:pPr>
            <w:pStyle w:val="Heading2"/>
            <w:keepNext w:val="0"/>
            <w:keepLines w:val="0"/>
          </w:pPr>
        </w:pPrChange>
      </w:pPr>
      <w:bookmarkStart w:id="2988" w:name="_l28gv64w19tj" w:colFirst="0" w:colLast="0"/>
      <w:bookmarkEnd w:id="2988"/>
      <w:r>
        <w:rPr>
          <w:rPrChange w:id="2989" w:author="Holli Flanagan" w:date="2025-05-12T14:43:00Z">
            <w:rPr>
              <w:sz w:val="34"/>
              <w:szCs w:val="34"/>
            </w:rPr>
          </w:rPrChange>
        </w:rPr>
        <w:t>Key Idea</w:t>
      </w:r>
    </w:p>
    <w:p w14:paraId="4FC0C89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create and attach components dynamically in order to create complex applications.</w:t>
      </w:r>
    </w:p>
    <w:p w14:paraId="31DB0FA2" w14:textId="77777777" w:rsidR="00B32DEF" w:rsidRPr="00B32DEF" w:rsidRDefault="00000000">
      <w:pPr>
        <w:pStyle w:val="Heading2"/>
        <w:rPr>
          <w:rPrChange w:id="2990" w:author="Holli Flanagan" w:date="2025-05-12T14:43:00Z">
            <w:rPr>
              <w:sz w:val="34"/>
              <w:szCs w:val="34"/>
            </w:rPr>
          </w:rPrChange>
        </w:rPr>
        <w:pPrChange w:id="2991" w:author="Holli Flanagan" w:date="2025-05-12T14:43:00Z">
          <w:pPr>
            <w:pStyle w:val="Heading2"/>
            <w:keepNext w:val="0"/>
            <w:keepLines w:val="0"/>
          </w:pPr>
        </w:pPrChange>
      </w:pPr>
      <w:bookmarkStart w:id="2992" w:name="_4hq3j8wrcq6f" w:colFirst="0" w:colLast="0"/>
      <w:bookmarkEnd w:id="2992"/>
      <w:r>
        <w:rPr>
          <w:rPrChange w:id="2993" w:author="Holli Flanagan" w:date="2025-05-12T14:43:00Z">
            <w:rPr>
              <w:sz w:val="34"/>
              <w:szCs w:val="34"/>
            </w:rPr>
          </w:rPrChange>
        </w:rPr>
        <w:t>Building dynamic applications</w:t>
      </w:r>
    </w:p>
    <w:p w14:paraId="3BF3931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Say we wanted to make a simple point of sale system.</w:t>
      </w:r>
    </w:p>
    <w:p w14:paraId="0A5EC003" w14:textId="77777777" w:rsidR="00B32DEF" w:rsidRDefault="00000000">
      <w:pPr>
        <w:numPr>
          <w:ilvl w:val="0"/>
          <w:numId w:val="57"/>
        </w:numPr>
        <w:shd w:val="clear" w:color="auto" w:fill="FFFFFF"/>
        <w:spacing w:before="180"/>
        <w:rPr>
          <w:del w:id="2994" w:author="Holli Flanagan" w:date="2025-05-12T16:54:00Z"/>
        </w:rPr>
      </w:pPr>
      <w:r>
        <w:rPr>
          <w:rFonts w:ascii="Times New Roman" w:eastAsia="Times New Roman" w:hAnsi="Times New Roman" w:cs="Times New Roman"/>
          <w:color w:val="212529"/>
          <w:sz w:val="24"/>
          <w:szCs w:val="24"/>
        </w:rPr>
        <w:t xml:space="preserve">Getting the </w:t>
      </w:r>
      <w:proofErr w:type="gramStart"/>
      <w:r>
        <w:rPr>
          <w:rFonts w:ascii="Times New Roman" w:eastAsia="Times New Roman" w:hAnsi="Times New Roman" w:cs="Times New Roman"/>
          <w:color w:val="212529"/>
          <w:sz w:val="24"/>
          <w:szCs w:val="24"/>
        </w:rPr>
        <w:t>customer</w:t>
      </w:r>
      <w:proofErr w:type="gramEnd"/>
      <w:r>
        <w:rPr>
          <w:rFonts w:ascii="Times New Roman" w:eastAsia="Times New Roman" w:hAnsi="Times New Roman" w:cs="Times New Roman"/>
          <w:color w:val="212529"/>
          <w:sz w:val="24"/>
          <w:szCs w:val="24"/>
        </w:rPr>
        <w:t xml:space="preserve"> name and order number is easy. We just create some input boxes and bind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to a function that updates an internal variable.</w:t>
      </w:r>
      <w:ins w:id="2995" w:author="Holli Flanagan" w:date="2025-05-12T16:54:00Z">
        <w:r>
          <w:rPr>
            <w:rFonts w:ascii="Times New Roman" w:eastAsia="Times New Roman" w:hAnsi="Times New Roman" w:cs="Times New Roman"/>
            <w:color w:val="212529"/>
            <w:sz w:val="24"/>
            <w:szCs w:val="24"/>
          </w:rPr>
          <w:t xml:space="preserve"> </w:t>
        </w:r>
      </w:ins>
    </w:p>
    <w:p w14:paraId="6FF8E0B8" w14:textId="77777777" w:rsidR="00B32DEF" w:rsidRDefault="00000000">
      <w:pPr>
        <w:numPr>
          <w:ilvl w:val="0"/>
          <w:numId w:val="57"/>
        </w:numPr>
        <w:shd w:val="clear" w:color="auto" w:fill="FFFFFF"/>
        <w:rPr>
          <w:del w:id="2996" w:author="Holli Flanagan" w:date="2025-05-12T16:54:00Z"/>
        </w:rPr>
        <w:pPrChange w:id="2997" w:author="Holli Flanagan" w:date="2025-05-12T16:54:00Z">
          <w:pPr>
            <w:numPr>
              <w:numId w:val="5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easily bind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event of buttons to add new items to our order.</w:t>
      </w:r>
      <w:ins w:id="2998" w:author="Holli Flanagan" w:date="2025-05-12T16:54:00Z">
        <w:r>
          <w:rPr>
            <w:rFonts w:ascii="Times New Roman" w:eastAsia="Times New Roman" w:hAnsi="Times New Roman" w:cs="Times New Roman"/>
            <w:color w:val="212529"/>
            <w:sz w:val="24"/>
            <w:szCs w:val="24"/>
          </w:rPr>
          <w:t xml:space="preserve"> </w:t>
        </w:r>
      </w:ins>
    </w:p>
    <w:p w14:paraId="39D1E470" w14:textId="77777777" w:rsidR="00B32DEF" w:rsidRPr="00B32DEF" w:rsidRDefault="00000000">
      <w:pPr>
        <w:numPr>
          <w:ilvl w:val="0"/>
          <w:numId w:val="57"/>
        </w:numPr>
        <w:shd w:val="clear" w:color="auto" w:fill="FFFFFF"/>
        <w:spacing w:after="300"/>
        <w:rPr>
          <w:color w:val="000000"/>
          <w:rPrChange w:id="2999" w:author="Holli Flanagan" w:date="2025-05-12T16:54:00Z">
            <w:rPr>
              <w:rFonts w:ascii="Times New Roman" w:eastAsia="Times New Roman" w:hAnsi="Times New Roman" w:cs="Times New Roman"/>
            </w:rPr>
          </w:rPrChange>
        </w:rPr>
        <w:pPrChange w:id="3000" w:author="Holli Flanagan" w:date="2025-05-12T16:54:00Z">
          <w:pPr>
            <w:numPr>
              <w:numId w:val="57"/>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 we deal with a variable number of line items in the order?</w:t>
      </w:r>
    </w:p>
    <w:p w14:paraId="44355E4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by creating a simple page in </w:t>
      </w:r>
      <w:ins w:id="3001" w:author="Holli Flanagan" w:date="2025-05-12T15:23:00Z">
        <w:r>
          <w:rPr>
            <w:rFonts w:ascii="Times New Roman" w:eastAsia="Times New Roman" w:hAnsi="Times New Roman" w:cs="Times New Roman"/>
            <w:color w:val="212529"/>
            <w:sz w:val="24"/>
            <w:szCs w:val="24"/>
          </w:rPr>
          <w:t>HTML</w:t>
        </w:r>
      </w:ins>
      <w:del w:id="3002" w:author="Holli Flanagan" w:date="2025-05-12T15:23: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w:t>
      </w:r>
      <w:ins w:id="3003" w:author="Holli Flanagan" w:date="2025-05-12T15:24:00Z">
        <w:r>
          <w:rPr>
            <w:rFonts w:ascii="Times New Roman" w:eastAsia="Times New Roman" w:hAnsi="Times New Roman" w:cs="Times New Roman"/>
            <w:color w:val="212529"/>
            <w:sz w:val="24"/>
            <w:szCs w:val="24"/>
          </w:rPr>
          <w:t>CSS</w:t>
        </w:r>
      </w:ins>
      <w:del w:id="3004"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for the things we know how to do, and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to hold our line items once we create them.</w:t>
      </w:r>
    </w:p>
    <w:p w14:paraId="4E6D949E"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yellow"/>
        </w:rPr>
        <w:t>[INSERT CODE BLOCK]</w:t>
      </w:r>
    </w:p>
    <w:p w14:paraId="5CEB434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881828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in the typescript file, we need to create variables to hold our order number and customer name. These will be updated, but not bound directly (they could be). We also need functions that are bound to the </w:t>
      </w:r>
      <w:ins w:id="3005" w:author="Holli Flanagan" w:date="2025-05-12T16:55:00Z">
        <w:r>
          <w:rPr>
            <w:rFonts w:ascii="Times New Roman" w:eastAsia="Times New Roman" w:hAnsi="Times New Roman" w:cs="Times New Roman"/>
            <w:color w:val="212529"/>
            <w:sz w:val="24"/>
            <w:szCs w:val="24"/>
          </w:rPr>
          <w:t>@Input</w:t>
        </w:r>
      </w:ins>
      <w:del w:id="3006" w:author="Holli Flanagan" w:date="2025-05-12T16:55:00Z">
        <w:r>
          <w:rPr>
            <w:rFonts w:ascii="Times New Roman" w:eastAsia="Times New Roman" w:hAnsi="Times New Roman" w:cs="Times New Roman"/>
            <w:color w:val="212529"/>
            <w:sz w:val="24"/>
            <w:szCs w:val="24"/>
          </w:rPr>
          <w:delText>@Input</w:delText>
        </w:r>
      </w:del>
      <w:r>
        <w:rPr>
          <w:rFonts w:ascii="Times New Roman" w:eastAsia="Times New Roman" w:hAnsi="Times New Roman" w:cs="Times New Roman"/>
          <w:color w:val="212529"/>
          <w:sz w:val="24"/>
          <w:szCs w:val="24"/>
        </w:rPr>
        <w:t xml:space="preserve"> event of these text boxes. </w:t>
      </w:r>
      <w:proofErr w:type="gramStart"/>
      <w:r>
        <w:rPr>
          <w:rFonts w:ascii="Times New Roman" w:eastAsia="Times New Roman" w:hAnsi="Times New Roman" w:cs="Times New Roman"/>
          <w:color w:val="212529"/>
          <w:sz w:val="24"/>
          <w:szCs w:val="24"/>
        </w:rPr>
        <w:t>Finally</w:t>
      </w:r>
      <w:proofErr w:type="gramEnd"/>
      <w:r>
        <w:rPr>
          <w:rFonts w:ascii="Times New Roman" w:eastAsia="Times New Roman" w:hAnsi="Times New Roman" w:cs="Times New Roman"/>
          <w:color w:val="212529"/>
          <w:sz w:val="24"/>
          <w:szCs w:val="24"/>
        </w:rPr>
        <w:t xml:space="preserve"> we need functions bound to our add buttons.</w:t>
      </w:r>
    </w:p>
    <w:p w14:paraId="2B79D05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B3B264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we have not implemented </w:t>
      </w:r>
      <w:proofErr w:type="spellStart"/>
      <w:r>
        <w:rPr>
          <w:rFonts w:ascii="Times New Roman" w:eastAsia="Times New Roman" w:hAnsi="Times New Roman" w:cs="Times New Roman"/>
          <w:color w:val="D63384"/>
          <w:sz w:val="21"/>
          <w:szCs w:val="21"/>
          <w:shd w:val="clear" w:color="auto" w:fill="F5F6FA"/>
        </w:rPr>
        <w:t>onNewItemClick</w:t>
      </w:r>
      <w:proofErr w:type="spellEnd"/>
      <w:r>
        <w:rPr>
          <w:rFonts w:ascii="Times New Roman" w:eastAsia="Times New Roman" w:hAnsi="Times New Roman" w:cs="Times New Roman"/>
          <w:color w:val="212529"/>
          <w:sz w:val="24"/>
          <w:szCs w:val="24"/>
        </w:rPr>
        <w:t xml:space="preserve"> or </w:t>
      </w:r>
      <w:proofErr w:type="spellStart"/>
      <w:r>
        <w:rPr>
          <w:rFonts w:ascii="Times New Roman" w:eastAsia="Times New Roman" w:hAnsi="Times New Roman" w:cs="Times New Roman"/>
          <w:color w:val="D63384"/>
          <w:sz w:val="21"/>
          <w:szCs w:val="21"/>
          <w:shd w:val="clear" w:color="auto" w:fill="F5F6FA"/>
        </w:rPr>
        <w:t>onNewCommentClick</w:t>
      </w:r>
      <w:proofErr w:type="spellEnd"/>
      <w:r>
        <w:rPr>
          <w:rFonts w:ascii="Times New Roman" w:eastAsia="Times New Roman" w:hAnsi="Times New Roman" w:cs="Times New Roman"/>
          <w:color w:val="212529"/>
          <w:sz w:val="24"/>
          <w:szCs w:val="24"/>
        </w:rPr>
        <w:t xml:space="preserve">, but we have the methods hooked up to the </w:t>
      </w:r>
      <w:proofErr w:type="gramStart"/>
      <w:r>
        <w:rPr>
          <w:rFonts w:ascii="Times New Roman" w:eastAsia="Times New Roman" w:hAnsi="Times New Roman" w:cs="Times New Roman"/>
          <w:color w:val="212529"/>
          <w:sz w:val="24"/>
          <w:szCs w:val="24"/>
        </w:rPr>
        <w:t>buttons</w:t>
      </w:r>
      <w:proofErr w:type="gramEnd"/>
      <w:r>
        <w:rPr>
          <w:rFonts w:ascii="Times New Roman" w:eastAsia="Times New Roman" w:hAnsi="Times New Roman" w:cs="Times New Roman"/>
          <w:color w:val="212529"/>
          <w:sz w:val="24"/>
          <w:szCs w:val="24"/>
        </w:rPr>
        <w:t xml:space="preserve"> so we just have to write the contents.</w:t>
      </w:r>
    </w:p>
    <w:p w14:paraId="27391963" w14:textId="77777777" w:rsidR="00B32DEF" w:rsidRDefault="00000000">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do we do inside the click handlers? Assume we have created components for one line item or one line comment already using the cli. Then we:</w:t>
      </w:r>
    </w:p>
    <w:p w14:paraId="548FB478" w14:textId="77777777" w:rsidR="00B32DEF" w:rsidRDefault="00000000">
      <w:pPr>
        <w:numPr>
          <w:ilvl w:val="0"/>
          <w:numId w:val="73"/>
        </w:numPr>
        <w:shd w:val="clear" w:color="auto" w:fill="FFFFFF"/>
        <w:spacing w:before="180"/>
        <w:rPr>
          <w:rFonts w:ascii="Times New Roman" w:eastAsia="Times New Roman" w:hAnsi="Times New Roman" w:cs="Times New Roman"/>
        </w:rPr>
        <w:pPrChange w:id="3007" w:author="Holli Flanagan" w:date="2025-05-12T16:56:00Z">
          <w:pPr>
            <w:numPr>
              <w:numId w:val="242"/>
            </w:numPr>
            <w:shd w:val="clear" w:color="auto" w:fill="FFFFFF"/>
            <w:spacing w:before="180" w:after="300"/>
            <w:ind w:left="720" w:hanging="360"/>
          </w:pPr>
        </w:pPrChange>
      </w:pPr>
      <w:r>
        <w:rPr>
          <w:rFonts w:ascii="Times New Roman" w:eastAsia="Times New Roman" w:hAnsi="Times New Roman" w:cs="Times New Roman"/>
          <w:color w:val="212529"/>
          <w:sz w:val="24"/>
          <w:szCs w:val="24"/>
        </w:rPr>
        <w:t>Create the correct type of child component (info or comment) and store it somewhere so we can reference it later.</w:t>
      </w:r>
    </w:p>
    <w:p w14:paraId="280B40B4" w14:textId="77777777" w:rsidR="00B32DEF" w:rsidRDefault="00000000">
      <w:pPr>
        <w:numPr>
          <w:ilvl w:val="0"/>
          <w:numId w:val="73"/>
        </w:numPr>
        <w:shd w:val="clear" w:color="auto" w:fill="FFFFFF"/>
        <w:pPrChange w:id="3008" w:author="Holli Flanagan" w:date="2025-05-12T16:56:00Z">
          <w:pPr>
            <w:numPr>
              <w:numId w:val="24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 it to our </w:t>
      </w:r>
      <w:proofErr w:type="spellStart"/>
      <w:r>
        <w:rPr>
          <w:rFonts w:ascii="Times New Roman" w:eastAsia="Times New Roman" w:hAnsi="Times New Roman" w:cs="Times New Roman"/>
          <w:color w:val="212529"/>
          <w:sz w:val="24"/>
          <w:szCs w:val="24"/>
        </w:rPr>
        <w:t>orderDetails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so they show up in order created where we want them.</w:t>
      </w:r>
    </w:p>
    <w:p w14:paraId="52BDFC73" w14:textId="77777777" w:rsidR="00B32DEF" w:rsidRDefault="00000000">
      <w:pPr>
        <w:numPr>
          <w:ilvl w:val="0"/>
          <w:numId w:val="73"/>
        </w:numPr>
        <w:shd w:val="clear" w:color="auto" w:fill="FFFFFF"/>
        <w:spacing w:after="300"/>
        <w:pPrChange w:id="3009" w:author="Holli Flanagan" w:date="2025-05-12T16:56:00Z">
          <w:pPr>
            <w:numPr>
              <w:numId w:val="242"/>
            </w:numPr>
            <w:shd w:val="clear" w:color="auto" w:fill="FFFFFF"/>
            <w:spacing w:before="180" w:after="300"/>
            <w:ind w:left="720" w:hanging="360"/>
          </w:pPr>
        </w:pPrChange>
      </w:pPr>
      <w:r>
        <w:rPr>
          <w:rFonts w:ascii="Times New Roman" w:eastAsia="Times New Roman" w:hAnsi="Times New Roman" w:cs="Times New Roman"/>
          <w:color w:val="212529"/>
          <w:sz w:val="24"/>
          <w:szCs w:val="24"/>
        </w:rPr>
        <w:t>Increment the counter (</w:t>
      </w:r>
      <w:r>
        <w:rPr>
          <w:rFonts w:ascii="Times New Roman" w:eastAsia="Times New Roman" w:hAnsi="Times New Roman" w:cs="Times New Roman"/>
          <w:color w:val="D63384"/>
          <w:sz w:val="21"/>
          <w:szCs w:val="21"/>
          <w:shd w:val="clear" w:color="auto" w:fill="F5F6FA"/>
        </w:rPr>
        <w:t>count</w:t>
      </w:r>
      <w:r>
        <w:rPr>
          <w:rFonts w:ascii="Times New Roman" w:eastAsia="Times New Roman" w:hAnsi="Times New Roman" w:cs="Times New Roman"/>
          <w:color w:val="212529"/>
          <w:sz w:val="24"/>
          <w:szCs w:val="24"/>
        </w:rPr>
        <w:t>) if it</w:t>
      </w:r>
      <w:ins w:id="3010" w:author="Holli Flanagan" w:date="2025-05-12T16: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 an item</w:t>
      </w:r>
      <w:ins w:id="3011" w:author="Holli Flanagan" w:date="2025-05-12T16:55:00Z">
        <w:r>
          <w:rPr>
            <w:rFonts w:ascii="Times New Roman" w:eastAsia="Times New Roman" w:hAnsi="Times New Roman" w:cs="Times New Roman"/>
            <w:color w:val="212529"/>
            <w:sz w:val="24"/>
            <w:szCs w:val="24"/>
          </w:rPr>
          <w:t>.</w:t>
        </w:r>
      </w:ins>
    </w:p>
    <w:p w14:paraId="5D8AB76B"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Note: Since </w:t>
      </w:r>
      <w:r>
        <w:rPr>
          <w:rFonts w:ascii="Times New Roman" w:eastAsia="Times New Roman" w:hAnsi="Times New Roman" w:cs="Times New Roman"/>
          <w:color w:val="D63384"/>
          <w:sz w:val="21"/>
          <w:szCs w:val="21"/>
          <w:shd w:val="clear" w:color="auto" w:fill="F5F6FA"/>
        </w:rPr>
        <w:t>count</w:t>
      </w:r>
      <w:r>
        <w:rPr>
          <w:rFonts w:ascii="Times New Roman" w:eastAsia="Times New Roman" w:hAnsi="Times New Roman" w:cs="Times New Roman"/>
          <w:color w:val="212529"/>
          <w:sz w:val="24"/>
          <w:szCs w:val="24"/>
          <w:highlight w:val="white"/>
        </w:rPr>
        <w:t xml:space="preserve"> is already bound to the counter div, all we have to do is update the variable to update the counter on the screen.</w:t>
      </w:r>
    </w:p>
    <w:p w14:paraId="2DAB7670"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5EB761D" w14:textId="77777777" w:rsidR="00B32DEF" w:rsidRDefault="00000000">
      <w:pPr>
        <w:shd w:val="clear" w:color="auto" w:fill="FFFFFF"/>
        <w:spacing w:after="240"/>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noProof/>
          <w:color w:val="000000"/>
          <w:sz w:val="24"/>
          <w:szCs w:val="24"/>
          <w:highlight w:val="yellow"/>
        </w:rPr>
        <w:drawing>
          <wp:inline distT="114300" distB="114300" distL="114300" distR="114300" wp14:anchorId="24DCAB94" wp14:editId="40AF0629">
            <wp:extent cx="635000" cy="635000"/>
            <wp:effectExtent l="9525" t="9525" r="9525" b="952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6"/>
                    <a:srcRect/>
                    <a:stretch>
                      <a:fillRect/>
                    </a:stretch>
                  </pic:blipFill>
                  <pic:spPr>
                    <a:xfrm>
                      <a:off x="0" y="0"/>
                      <a:ext cx="635000" cy="6350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000000"/>
          <w:sz w:val="24"/>
          <w:szCs w:val="24"/>
          <w:highlight w:val="yellow"/>
        </w:rPr>
        <w:t>[INSERT IMAGE]</w:t>
      </w:r>
    </w:p>
    <w:p w14:paraId="551EFEB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what our website looks like when we run it. If we type in the text boxes, our member variables are automatically updated. If the count property of the class is changed, the number of items in the cart will change. If we click on our buttons, our event handlers are called. Those click handlers create a new component and add it to the </w:t>
      </w:r>
      <w:proofErr w:type="spellStart"/>
      <w:proofErr w:type="gramStart"/>
      <w:r>
        <w:rPr>
          <w:rFonts w:ascii="Times New Roman" w:eastAsia="Times New Roman" w:hAnsi="Times New Roman" w:cs="Times New Roman"/>
          <w:color w:val="212529"/>
          <w:sz w:val="24"/>
          <w:szCs w:val="24"/>
        </w:rPr>
        <w:t>orderDetails</w:t>
      </w:r>
      <w:proofErr w:type="spellEnd"/>
      <w:proofErr w:type="gramEnd"/>
      <w:r>
        <w:rPr>
          <w:rFonts w:ascii="Times New Roman" w:eastAsia="Times New Roman" w:hAnsi="Times New Roman" w:cs="Times New Roman"/>
          <w:color w:val="212529"/>
          <w:sz w:val="24"/>
          <w:szCs w:val="24"/>
        </w:rPr>
        <w:t xml:space="preserve"> in the order they are created.</w:t>
      </w:r>
    </w:p>
    <w:p w14:paraId="211DA312"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noProof/>
          <w:color w:val="212529"/>
          <w:sz w:val="24"/>
          <w:szCs w:val="24"/>
          <w:highlight w:val="yellow"/>
        </w:rPr>
        <w:drawing>
          <wp:inline distT="114300" distB="114300" distL="114300" distR="114300" wp14:anchorId="158C31FB" wp14:editId="3E6630EB">
            <wp:extent cx="635000" cy="635000"/>
            <wp:effectExtent l="9525" t="9525" r="9525" b="9525"/>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635000" cy="6350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highlight w:val="yellow"/>
        </w:rPr>
        <w:t>[INSERT IMAGE]</w:t>
      </w:r>
    </w:p>
    <w:p w14:paraId="0905AA0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what our website looks like after we press </w:t>
      </w:r>
      <w:ins w:id="3012" w:author="Holli Flanagan" w:date="2025-05-12T16: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item</w:t>
      </w:r>
      <w:ins w:id="3013" w:author="Holli Flanagan" w:date="2025-05-12T16: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twice, comment twice, then </w:t>
      </w:r>
      <w:ins w:id="3014" w:author="Holli Flanagan" w:date="2025-05-12T16: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item</w:t>
      </w:r>
      <w:ins w:id="3015" w:author="Holli Flanagan" w:date="2025-05-12T16: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 third time. Since the click handler updated count, the correct count is displayed. The different types of line items are interspersed. They are displayed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the page where we want them since we added them to the </w:t>
      </w:r>
      <w:proofErr w:type="spellStart"/>
      <w:proofErr w:type="gramStart"/>
      <w:r>
        <w:rPr>
          <w:rFonts w:ascii="Times New Roman" w:eastAsia="Times New Roman" w:hAnsi="Times New Roman" w:cs="Times New Roman"/>
          <w:color w:val="212529"/>
          <w:sz w:val="24"/>
          <w:szCs w:val="24"/>
        </w:rPr>
        <w:t>orderDetails</w:t>
      </w:r>
      <w:proofErr w:type="spellEnd"/>
      <w:proofErr w:type="gramEnd"/>
      <w:r>
        <w:rPr>
          <w:rFonts w:ascii="Times New Roman" w:eastAsia="Times New Roman" w:hAnsi="Times New Roman" w:cs="Times New Roman"/>
          <w:color w:val="212529"/>
          <w:sz w:val="24"/>
          <w:szCs w:val="24"/>
        </w:rPr>
        <w:t xml:space="preserve"> element.</w:t>
      </w:r>
    </w:p>
    <w:p w14:paraId="39599D9F" w14:textId="77777777" w:rsidR="00B32DEF" w:rsidRPr="00B32DEF" w:rsidRDefault="00000000">
      <w:pPr>
        <w:pStyle w:val="Heading2"/>
        <w:rPr>
          <w:rPrChange w:id="3016" w:author="Holli Flanagan" w:date="2025-05-12T14:43:00Z">
            <w:rPr>
              <w:sz w:val="34"/>
              <w:szCs w:val="34"/>
            </w:rPr>
          </w:rPrChange>
        </w:rPr>
        <w:pPrChange w:id="3017" w:author="Holli Flanagan" w:date="2025-05-12T14:43:00Z">
          <w:pPr>
            <w:pStyle w:val="Heading2"/>
            <w:keepNext w:val="0"/>
            <w:keepLines w:val="0"/>
          </w:pPr>
        </w:pPrChange>
      </w:pPr>
      <w:bookmarkStart w:id="3018" w:name="_vym7i47izpwz" w:colFirst="0" w:colLast="0"/>
      <w:bookmarkEnd w:id="3018"/>
      <w:r>
        <w:rPr>
          <w:rPrChange w:id="3019" w:author="Holli Flanagan" w:date="2025-05-12T14:43:00Z">
            <w:rPr>
              <w:sz w:val="34"/>
              <w:szCs w:val="34"/>
            </w:rPr>
          </w:rPrChange>
        </w:rPr>
        <w:t>Working Example</w:t>
      </w:r>
    </w:p>
    <w:p w14:paraId="3E00C1F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we pull all of the code for our dynamic component so that you can work with it and see it in action.</w:t>
      </w:r>
    </w:p>
    <w:p w14:paraId="3E1EEFF6"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proofErr w:type="spellStart"/>
      <w:proofErr w:type="gramStart"/>
      <w:r>
        <w:rPr>
          <w:rFonts w:ascii="Times New Roman" w:eastAsia="Times New Roman" w:hAnsi="Times New Roman" w:cs="Times New Roman"/>
          <w:color w:val="777777"/>
          <w:sz w:val="21"/>
          <w:szCs w:val="21"/>
          <w:highlight w:val="white"/>
        </w:rPr>
        <w:t>main.component</w:t>
      </w:r>
      <w:proofErr w:type="gramEnd"/>
      <w:r>
        <w:rPr>
          <w:rFonts w:ascii="Times New Roman" w:eastAsia="Times New Roman" w:hAnsi="Times New Roman" w:cs="Times New Roman"/>
          <w:color w:val="777777"/>
          <w:sz w:val="21"/>
          <w:szCs w:val="21"/>
          <w:highlight w:val="white"/>
        </w:rPr>
        <w:t>.ts</w:t>
      </w:r>
      <w:proofErr w:type="spellEnd"/>
    </w:p>
    <w:p w14:paraId="43E87D2B"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916BB6E"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08213884"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D81D35A"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main.component.css</w:t>
      </w:r>
    </w:p>
    <w:p w14:paraId="789614C2"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0A75A6D"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LineItem.component.html</w:t>
      </w:r>
    </w:p>
    <w:p w14:paraId="1F44DC7E"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lastRenderedPageBreak/>
        <w:t></w:t>
      </w:r>
      <w:r>
        <w:rPr>
          <w:rFonts w:ascii="Times New Roman" w:eastAsia="Times New Roman" w:hAnsi="Times New Roman" w:cs="Times New Roman"/>
          <w:color w:val="188038"/>
          <w:sz w:val="24"/>
          <w:szCs w:val="24"/>
        </w:rPr>
        <w:t>&lt;p&gt;</w:t>
      </w:r>
      <w:proofErr w:type="spellStart"/>
      <w:r>
        <w:rPr>
          <w:rFonts w:ascii="Times New Roman" w:eastAsia="Times New Roman" w:hAnsi="Times New Roman" w:cs="Times New Roman"/>
          <w:color w:val="188038"/>
          <w:sz w:val="24"/>
          <w:szCs w:val="24"/>
        </w:rPr>
        <w:t>LineItem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Component&lt;/p&gt;</w:t>
      </w:r>
    </w:p>
    <w:p w14:paraId="2FCB9FE5"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proofErr w:type="spellStart"/>
      <w:r>
        <w:rPr>
          <w:rFonts w:ascii="Times New Roman" w:eastAsia="Times New Roman" w:hAnsi="Times New Roman" w:cs="Times New Roman"/>
          <w:color w:val="777777"/>
          <w:sz w:val="21"/>
          <w:szCs w:val="21"/>
          <w:highlight w:val="white"/>
        </w:rPr>
        <w:t>LineItem.component.ts</w:t>
      </w:r>
      <w:proofErr w:type="spellEnd"/>
    </w:p>
    <w:p w14:paraId="31C1F107"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8487567"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LineComment.component.html</w:t>
      </w:r>
    </w:p>
    <w:p w14:paraId="0ECCE4C9"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&lt;p&gt;</w:t>
      </w:r>
      <w:proofErr w:type="spellStart"/>
      <w:r>
        <w:rPr>
          <w:rFonts w:ascii="Times New Roman" w:eastAsia="Times New Roman" w:hAnsi="Times New Roman" w:cs="Times New Roman"/>
          <w:color w:val="188038"/>
          <w:sz w:val="24"/>
          <w:szCs w:val="24"/>
        </w:rPr>
        <w:t>LineComment</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Component&lt;/p&gt;</w:t>
      </w:r>
    </w:p>
    <w:p w14:paraId="6571A9F1"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proofErr w:type="spellStart"/>
      <w:r>
        <w:rPr>
          <w:rFonts w:ascii="Times New Roman" w:eastAsia="Times New Roman" w:hAnsi="Times New Roman" w:cs="Times New Roman"/>
          <w:color w:val="777777"/>
          <w:sz w:val="21"/>
          <w:szCs w:val="21"/>
          <w:highlight w:val="white"/>
        </w:rPr>
        <w:t>LineComment.component.ts</w:t>
      </w:r>
      <w:proofErr w:type="spellEnd"/>
    </w:p>
    <w:p w14:paraId="549161D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864108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you can see, we can dynamically add (or remove) components from our site as needed based on user input.</w:t>
      </w:r>
    </w:p>
    <w:p w14:paraId="61DC1D68" w14:textId="77777777" w:rsidR="00B32DEF" w:rsidRPr="00B32DEF" w:rsidRDefault="00000000">
      <w:pPr>
        <w:pStyle w:val="Heading2"/>
        <w:rPr>
          <w:rPrChange w:id="3020" w:author="Holli Flanagan" w:date="2025-05-12T14:43:00Z">
            <w:rPr>
              <w:sz w:val="34"/>
              <w:szCs w:val="34"/>
            </w:rPr>
          </w:rPrChange>
        </w:rPr>
        <w:pPrChange w:id="3021" w:author="Holli Flanagan" w:date="2025-05-12T14:43:00Z">
          <w:pPr>
            <w:pStyle w:val="Heading2"/>
            <w:keepNext w:val="0"/>
            <w:keepLines w:val="0"/>
          </w:pPr>
        </w:pPrChange>
      </w:pPr>
      <w:bookmarkStart w:id="3022" w:name="_mtfcskqlkwek" w:colFirst="0" w:colLast="0"/>
      <w:bookmarkEnd w:id="3022"/>
      <w:r>
        <w:rPr>
          <w:rPrChange w:id="3023" w:author="Holli Flanagan" w:date="2025-05-12T14:43:00Z">
            <w:rPr>
              <w:sz w:val="34"/>
              <w:szCs w:val="34"/>
            </w:rPr>
          </w:rPrChange>
        </w:rPr>
        <w:t>Summary</w:t>
      </w:r>
    </w:p>
    <w:p w14:paraId="5461085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dynamic components by adding them to an existing component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method. Adding components dynamically allows us to create interactive web applications and reuse components (like our </w:t>
      </w:r>
      <w:proofErr w:type="gramStart"/>
      <w:r>
        <w:rPr>
          <w:rFonts w:ascii="Times New Roman" w:eastAsia="Times New Roman" w:hAnsi="Times New Roman" w:cs="Times New Roman"/>
          <w:color w:val="212529"/>
          <w:sz w:val="24"/>
          <w:szCs w:val="24"/>
        </w:rPr>
        <w:t>line item</w:t>
      </w:r>
      <w:proofErr w:type="gramEnd"/>
      <w:r>
        <w:rPr>
          <w:rFonts w:ascii="Times New Roman" w:eastAsia="Times New Roman" w:hAnsi="Times New Roman" w:cs="Times New Roman"/>
          <w:color w:val="212529"/>
          <w:sz w:val="24"/>
          <w:szCs w:val="24"/>
        </w:rPr>
        <w:t xml:space="preserve"> component) over and over again as appropriate.</w:t>
      </w:r>
    </w:p>
    <w:p w14:paraId="298A6247" w14:textId="77777777" w:rsidR="00B32DEF" w:rsidRPr="00B32DEF" w:rsidRDefault="00000000">
      <w:pPr>
        <w:pStyle w:val="Heading2"/>
        <w:keepNext w:val="0"/>
        <w:keepLines w:val="0"/>
        <w:spacing w:before="700"/>
        <w:rPr>
          <w:rPrChange w:id="3024" w:author="Holli Flanagan" w:date="2025-05-12T14:43:00Z">
            <w:rPr>
              <w:sz w:val="46"/>
              <w:szCs w:val="46"/>
            </w:rPr>
          </w:rPrChange>
        </w:rPr>
        <w:pPrChange w:id="3025" w:author="Holli Flanagan" w:date="2025-05-12T14:43:00Z">
          <w:pPr>
            <w:pStyle w:val="Heading1"/>
            <w:keepNext w:val="0"/>
            <w:keepLines w:val="0"/>
            <w:spacing w:before="700"/>
          </w:pPr>
        </w:pPrChange>
      </w:pPr>
      <w:bookmarkStart w:id="3026" w:name="_cgq8xen2mo2u" w:colFirst="0" w:colLast="0"/>
      <w:bookmarkEnd w:id="3026"/>
      <w:r>
        <w:rPr>
          <w:rPrChange w:id="3027" w:author="Holli Flanagan" w:date="2025-05-12T14:43:00Z">
            <w:rPr>
              <w:sz w:val="46"/>
              <w:szCs w:val="46"/>
            </w:rPr>
          </w:rPrChange>
        </w:rPr>
        <w:t>Next Step</w:t>
      </w:r>
    </w:p>
    <w:p w14:paraId="3CE901C1" w14:textId="347E1A99" w:rsidR="00B32DEF" w:rsidRDefault="00000000">
      <w:pPr>
        <w:shd w:val="clear" w:color="auto" w:fill="FFFFFF"/>
        <w:spacing w:after="240"/>
        <w:rPr>
          <w:rFonts w:ascii="Times New Roman" w:eastAsia="Times New Roman" w:hAnsi="Times New Roman" w:cs="Times New Roman"/>
          <w:color w:val="0D6EFD"/>
          <w:sz w:val="24"/>
          <w:szCs w:val="24"/>
          <w:u w:val="single"/>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component communication</w:t>
      </w:r>
      <w:ins w:id="3028" w:author="Oestreich, Julia" w:date="2025-05-15T17:45:00Z" w16du:dateUtc="2025-05-15T21:45:00Z">
        <w:r w:rsidR="009708A1">
          <w:rPr>
            <w:rFonts w:ascii="Times New Roman" w:eastAsia="Times New Roman" w:hAnsi="Times New Roman" w:cs="Times New Roman"/>
            <w:color w:val="212529"/>
            <w:sz w:val="24"/>
            <w:szCs w:val="24"/>
          </w:rPr>
          <w:t xml:space="preserve"> in</w:t>
        </w:r>
      </w:ins>
      <w:r>
        <w:rPr>
          <w:rFonts w:ascii="Times New Roman" w:eastAsia="Times New Roman" w:hAnsi="Times New Roman" w:cs="Times New Roman"/>
          <w:color w:val="212529"/>
          <w:sz w:val="24"/>
          <w:szCs w:val="24"/>
        </w:rPr>
        <w:t xml:space="preserve"> </w:t>
      </w:r>
      <w:del w:id="3029" w:author="Holli Flanagan" w:date="2025-05-12T14:44:00Z">
        <w:r>
          <w:fldChar w:fldCharType="begin"/>
        </w:r>
        <w:r>
          <w:delInstrText>HYPERLINK "https://boots-edu.github.io/textbook/text/10-webz-advanced/events.html"</w:delInstrText>
        </w:r>
        <w:r>
          <w:fldChar w:fldCharType="separate"/>
        </w:r>
      </w:del>
      <w:r>
        <w:rPr>
          <w:rFonts w:ascii="Times New Roman" w:eastAsia="Times New Roman" w:hAnsi="Times New Roman" w:cs="Times New Roman"/>
          <w:color w:val="0D6EFD"/>
          <w:sz w:val="24"/>
          <w:szCs w:val="24"/>
          <w:u w:val="single"/>
        </w:rPr>
        <w:t>Webz Events</w:t>
      </w:r>
      <w:ins w:id="3030" w:author="Oestreich, Julia" w:date="2025-05-15T17:45:00Z" w16du:dateUtc="2025-05-15T21:45:00Z">
        <w:r w:rsidR="009708A1">
          <w:rPr>
            <w:rFonts w:ascii="Times New Roman" w:eastAsia="Times New Roman" w:hAnsi="Times New Roman" w:cs="Times New Roman"/>
            <w:color w:val="0D6EFD"/>
            <w:sz w:val="24"/>
            <w:szCs w:val="24"/>
            <w:u w:val="single"/>
          </w:rPr>
          <w:t>.</w:t>
        </w:r>
      </w:ins>
      <w:r>
        <w:rPr>
          <w:rFonts w:ascii="Times New Roman" w:eastAsia="Times New Roman" w:hAnsi="Times New Roman" w:cs="Times New Roman"/>
          <w:color w:val="0D6EFD"/>
          <w:sz w:val="24"/>
          <w:szCs w:val="24"/>
          <w:u w:val="single"/>
        </w:rPr>
        <w:t xml:space="preserve"> </w:t>
      </w:r>
      <w:del w:id="3031" w:author="Holli Flanagan" w:date="2025-05-12T14:44:00Z">
        <w:r>
          <w:rPr>
            <w:rFonts w:ascii="Times New Roman" w:eastAsia="Times New Roman" w:hAnsi="Times New Roman" w:cs="Times New Roman"/>
            <w:color w:val="0D6EFD"/>
            <w:sz w:val="24"/>
            <w:szCs w:val="24"/>
            <w:u w:val="single"/>
          </w:rPr>
          <w:delText>»</w:delText>
        </w:r>
        <w:r>
          <w:fldChar w:fldCharType="end"/>
        </w:r>
      </w:del>
    </w:p>
    <w:p w14:paraId="51F51949" w14:textId="77777777" w:rsidR="00B32DEF" w:rsidRDefault="00000000">
      <w:pPr>
        <w:shd w:val="clear" w:color="auto" w:fill="FFFFFF"/>
        <w:spacing w:after="240"/>
        <w:rPr>
          <w:rFonts w:ascii="Times New Roman" w:eastAsia="Times New Roman" w:hAnsi="Times New Roman" w:cs="Times New Roman"/>
          <w:sz w:val="24"/>
          <w:szCs w:val="24"/>
        </w:rPr>
      </w:pPr>
      <w:r>
        <w:br w:type="page"/>
      </w:r>
    </w:p>
    <w:p w14:paraId="42D7ECFF" w14:textId="77777777" w:rsidR="00B32DEF" w:rsidRPr="00B32DEF" w:rsidRDefault="00000000">
      <w:pPr>
        <w:pStyle w:val="Heading1"/>
        <w:rPr>
          <w:rPrChange w:id="3032" w:author="Holli Flanagan" w:date="2025-05-12T14:44:00Z">
            <w:rPr>
              <w:sz w:val="48"/>
              <w:szCs w:val="48"/>
              <w:highlight w:val="white"/>
            </w:rPr>
          </w:rPrChange>
        </w:rPr>
        <w:pPrChange w:id="3033" w:author="Holli Flanagan" w:date="2025-05-12T14:44:00Z">
          <w:pPr>
            <w:pStyle w:val="Heading1"/>
            <w:keepNext w:val="0"/>
            <w:keepLines w:val="0"/>
          </w:pPr>
        </w:pPrChange>
      </w:pPr>
      <w:bookmarkStart w:id="3034" w:name="_ckh5o7y87vfy" w:colFirst="0" w:colLast="0"/>
      <w:bookmarkEnd w:id="3034"/>
      <w:r>
        <w:rPr>
          <w:rPrChange w:id="3035" w:author="Holli Flanagan" w:date="2025-05-12T14:44:00Z">
            <w:rPr>
              <w:sz w:val="48"/>
              <w:szCs w:val="48"/>
              <w:highlight w:val="white"/>
            </w:rPr>
          </w:rPrChange>
        </w:rPr>
        <w:lastRenderedPageBreak/>
        <w:t>Webz Events</w:t>
      </w:r>
    </w:p>
    <w:p w14:paraId="70ABC68E" w14:textId="77777777" w:rsidR="00B32DEF" w:rsidRPr="00B32DEF" w:rsidRDefault="00000000">
      <w:pPr>
        <w:pStyle w:val="Heading2"/>
        <w:rPr>
          <w:rPrChange w:id="3036" w:author="Holli Flanagan" w:date="2025-05-12T14:44:00Z">
            <w:rPr>
              <w:sz w:val="36"/>
              <w:szCs w:val="36"/>
            </w:rPr>
          </w:rPrChange>
        </w:rPr>
        <w:pPrChange w:id="3037" w:author="Holli Flanagan" w:date="2025-05-12T14:44:00Z">
          <w:pPr>
            <w:pStyle w:val="Heading2"/>
            <w:keepNext w:val="0"/>
            <w:keepLines w:val="0"/>
            <w:spacing w:before="540" w:after="100"/>
          </w:pPr>
        </w:pPrChange>
      </w:pPr>
      <w:bookmarkStart w:id="3038" w:name="_xs1ymy6kfvm6" w:colFirst="0" w:colLast="0"/>
      <w:bookmarkEnd w:id="3038"/>
      <w:r>
        <w:rPr>
          <w:rPrChange w:id="3039" w:author="Holli Flanagan" w:date="2025-05-12T14:44:00Z">
            <w:rPr>
              <w:sz w:val="36"/>
              <w:szCs w:val="36"/>
            </w:rPr>
          </w:rPrChange>
        </w:rPr>
        <w:t>Key Idea</w:t>
      </w:r>
    </w:p>
    <w:p w14:paraId="08ED2036"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pass events between components so that our components can communicate.</w:t>
      </w:r>
    </w:p>
    <w:p w14:paraId="0BF97D61" w14:textId="77777777" w:rsidR="00B32DEF" w:rsidRPr="00B32DEF" w:rsidRDefault="00000000">
      <w:pPr>
        <w:pStyle w:val="Heading2"/>
        <w:rPr>
          <w:rPrChange w:id="3040" w:author="Holli Flanagan" w:date="2025-05-12T14:44:00Z">
            <w:rPr>
              <w:sz w:val="36"/>
              <w:szCs w:val="36"/>
            </w:rPr>
          </w:rPrChange>
        </w:rPr>
        <w:pPrChange w:id="3041" w:author="Holli Flanagan" w:date="2025-05-12T14:44:00Z">
          <w:pPr>
            <w:pStyle w:val="Heading2"/>
            <w:keepNext w:val="0"/>
            <w:keepLines w:val="0"/>
            <w:spacing w:before="540" w:after="100"/>
          </w:pPr>
        </w:pPrChange>
      </w:pPr>
      <w:bookmarkStart w:id="3042" w:name="_q0chw7cqtj9d" w:colFirst="0" w:colLast="0"/>
      <w:bookmarkEnd w:id="3042"/>
      <w:r>
        <w:rPr>
          <w:rPrChange w:id="3043" w:author="Holli Flanagan" w:date="2025-05-12T14:44:00Z">
            <w:rPr>
              <w:sz w:val="36"/>
              <w:szCs w:val="36"/>
            </w:rPr>
          </w:rPrChange>
        </w:rPr>
        <w:t>Component Hierarchy</w:t>
      </w:r>
    </w:p>
    <w:p w14:paraId="7D4BA9D5" w14:textId="77777777" w:rsidR="00B32DEF" w:rsidRPr="00B32DEF" w:rsidRDefault="00000000">
      <w:pPr>
        <w:shd w:val="clear" w:color="auto" w:fill="FFFFFF"/>
        <w:spacing w:after="240"/>
        <w:rPr>
          <w:rFonts w:ascii="Times New Roman" w:eastAsia="Times New Roman" w:hAnsi="Times New Roman" w:cs="Times New Roman"/>
          <w:color w:val="212529"/>
          <w:sz w:val="24"/>
          <w:szCs w:val="24"/>
          <w:highlight w:val="white"/>
          <w:rPrChange w:id="3044" w:author="Holli Flanagan" w:date="2025-05-12T16:57:00Z">
            <w:rPr>
              <w:rFonts w:ascii="Times New Roman" w:eastAsia="Times New Roman" w:hAnsi="Times New Roman" w:cs="Times New Roman"/>
              <w:i/>
              <w:color w:val="212529"/>
              <w:sz w:val="24"/>
              <w:szCs w:val="24"/>
              <w:highlight w:val="white"/>
            </w:rPr>
          </w:rPrChange>
        </w:rPr>
      </w:pPr>
      <w:r>
        <w:rPr>
          <w:rFonts w:ascii="Times New Roman" w:eastAsia="Times New Roman" w:hAnsi="Times New Roman" w:cs="Times New Roman"/>
          <w:color w:val="212529"/>
          <w:sz w:val="24"/>
          <w:szCs w:val="24"/>
          <w:highlight w:val="white"/>
        </w:rPr>
        <w:t xml:space="preserve">We can view the component hierarchy as a tree where </w:t>
      </w:r>
      <w:proofErr w:type="spellStart"/>
      <w:r>
        <w:rPr>
          <w:rFonts w:ascii="Times New Roman" w:eastAsia="Times New Roman" w:hAnsi="Times New Roman" w:cs="Times New Roman"/>
          <w:color w:val="212529"/>
          <w:sz w:val="24"/>
          <w:szCs w:val="24"/>
          <w:highlight w:val="white"/>
        </w:rPr>
        <w:t>MainComponent</w:t>
      </w:r>
      <w:proofErr w:type="spellEnd"/>
      <w:r>
        <w:rPr>
          <w:rFonts w:ascii="Times New Roman" w:eastAsia="Times New Roman" w:hAnsi="Times New Roman" w:cs="Times New Roman"/>
          <w:color w:val="212529"/>
          <w:sz w:val="24"/>
          <w:szCs w:val="24"/>
          <w:highlight w:val="white"/>
        </w:rPr>
        <w:t xml:space="preserve"> is the root. Each time </w:t>
      </w:r>
      <w:proofErr w:type="spellStart"/>
      <w:r>
        <w:rPr>
          <w:rFonts w:ascii="Times New Roman" w:eastAsia="Times New Roman" w:hAnsi="Times New Roman" w:cs="Times New Roman"/>
          <w:color w:val="212529"/>
          <w:sz w:val="24"/>
          <w:szCs w:val="24"/>
          <w:highlight w:val="white"/>
        </w:rPr>
        <w:t>MainComponent</w:t>
      </w:r>
      <w:proofErr w:type="spellEnd"/>
      <w:r>
        <w:rPr>
          <w:rFonts w:ascii="Times New Roman" w:eastAsia="Times New Roman" w:hAnsi="Times New Roman" w:cs="Times New Roman"/>
          <w:color w:val="212529"/>
          <w:sz w:val="24"/>
          <w:szCs w:val="24"/>
          <w:highlight w:val="white"/>
        </w:rPr>
        <w:t xml:space="preserve"> creates a new component, it is a </w:t>
      </w:r>
      <w:r>
        <w:rPr>
          <w:rFonts w:ascii="Times New Roman" w:eastAsia="Times New Roman" w:hAnsi="Times New Roman" w:cs="Times New Roman"/>
          <w:i/>
          <w:color w:val="212529"/>
          <w:sz w:val="24"/>
          <w:szCs w:val="24"/>
          <w:highlight w:val="white"/>
        </w:rPr>
        <w:t>child</w:t>
      </w:r>
      <w:r>
        <w:rPr>
          <w:rFonts w:ascii="Times New Roman" w:eastAsia="Times New Roman" w:hAnsi="Times New Roman" w:cs="Times New Roman"/>
          <w:color w:val="212529"/>
          <w:sz w:val="24"/>
          <w:szCs w:val="24"/>
          <w:highlight w:val="white"/>
        </w:rPr>
        <w:t xml:space="preserve"> of </w:t>
      </w:r>
      <w:proofErr w:type="spellStart"/>
      <w:r>
        <w:rPr>
          <w:rFonts w:ascii="Times New Roman" w:eastAsia="Times New Roman" w:hAnsi="Times New Roman" w:cs="Times New Roman"/>
          <w:color w:val="212529"/>
          <w:sz w:val="24"/>
          <w:szCs w:val="24"/>
          <w:highlight w:val="white"/>
        </w:rPr>
        <w:t>MainComponent</w:t>
      </w:r>
      <w:proofErr w:type="spellEnd"/>
      <w:r>
        <w:rPr>
          <w:rFonts w:ascii="Times New Roman" w:eastAsia="Times New Roman" w:hAnsi="Times New Roman" w:cs="Times New Roman"/>
          <w:color w:val="212529"/>
          <w:sz w:val="24"/>
          <w:szCs w:val="24"/>
          <w:highlight w:val="white"/>
        </w:rPr>
        <w:t xml:space="preserve">. Those children can themselves create and attach new components. What we are left with is a </w:t>
      </w:r>
      <w:proofErr w:type="spellStart"/>
      <w:r>
        <w:rPr>
          <w:rFonts w:ascii="Times New Roman" w:eastAsia="Times New Roman" w:hAnsi="Times New Roman" w:cs="Times New Roman"/>
          <w:color w:val="212529"/>
          <w:sz w:val="24"/>
          <w:szCs w:val="24"/>
          <w:highlight w:val="white"/>
        </w:rPr>
        <w:t>heirarchy</w:t>
      </w:r>
      <w:proofErr w:type="spellEnd"/>
      <w:r>
        <w:rPr>
          <w:rFonts w:ascii="Times New Roman" w:eastAsia="Times New Roman" w:hAnsi="Times New Roman" w:cs="Times New Roman"/>
          <w:color w:val="212529"/>
          <w:sz w:val="24"/>
          <w:szCs w:val="24"/>
          <w:highlight w:val="white"/>
        </w:rPr>
        <w:t xml:space="preserve"> of components related to each other as </w:t>
      </w:r>
      <w:r>
        <w:rPr>
          <w:rFonts w:ascii="Times New Roman" w:eastAsia="Times New Roman" w:hAnsi="Times New Roman" w:cs="Times New Roman"/>
          <w:i/>
          <w:color w:val="212529"/>
          <w:sz w:val="24"/>
          <w:szCs w:val="24"/>
          <w:highlight w:val="white"/>
        </w:rPr>
        <w:t>parent</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i/>
          <w:color w:val="212529"/>
          <w:sz w:val="24"/>
          <w:szCs w:val="24"/>
          <w:highlight w:val="white"/>
        </w:rPr>
        <w:t>child</w:t>
      </w:r>
      <w:ins w:id="3045" w:author="Holli Flanagan" w:date="2025-05-12T16:57:00Z">
        <w:r>
          <w:rPr>
            <w:rFonts w:ascii="Times New Roman" w:eastAsia="Times New Roman" w:hAnsi="Times New Roman" w:cs="Times New Roman"/>
            <w:i/>
            <w:color w:val="212529"/>
            <w:sz w:val="24"/>
            <w:szCs w:val="24"/>
            <w:highlight w:val="white"/>
          </w:rPr>
          <w:t>.</w:t>
        </w:r>
      </w:ins>
    </w:p>
    <w:p w14:paraId="5ABF480A" w14:textId="77777777" w:rsidR="00B32DEF" w:rsidRPr="00B32DEF" w:rsidRDefault="00000000">
      <w:pPr>
        <w:pStyle w:val="Heading2"/>
        <w:rPr>
          <w:rPrChange w:id="3046" w:author="Holli Flanagan" w:date="2025-05-12T14:44:00Z">
            <w:rPr>
              <w:sz w:val="36"/>
              <w:szCs w:val="36"/>
            </w:rPr>
          </w:rPrChange>
        </w:rPr>
        <w:pPrChange w:id="3047" w:author="Holli Flanagan" w:date="2025-05-12T14:44:00Z">
          <w:pPr>
            <w:pStyle w:val="Heading2"/>
            <w:keepNext w:val="0"/>
            <w:keepLines w:val="0"/>
            <w:spacing w:before="540" w:after="100"/>
          </w:pPr>
        </w:pPrChange>
      </w:pPr>
      <w:bookmarkStart w:id="3048" w:name="_om9dpd21hcz0" w:colFirst="0" w:colLast="0"/>
      <w:bookmarkEnd w:id="3048"/>
      <w:r>
        <w:rPr>
          <w:rPrChange w:id="3049" w:author="Holli Flanagan" w:date="2025-05-12T14:44:00Z">
            <w:rPr>
              <w:sz w:val="36"/>
              <w:szCs w:val="36"/>
            </w:rPr>
          </w:rPrChange>
        </w:rPr>
        <w:t>Talking to our children</w:t>
      </w:r>
    </w:p>
    <w:p w14:paraId="773B849E"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Talking to our children is easy. We created them, so we probably have (or at least we should have) a reference </w:t>
      </w:r>
      <w:proofErr w:type="gramStart"/>
      <w:r>
        <w:rPr>
          <w:rFonts w:ascii="Times New Roman" w:eastAsia="Times New Roman" w:hAnsi="Times New Roman" w:cs="Times New Roman"/>
          <w:color w:val="212529"/>
          <w:sz w:val="24"/>
          <w:szCs w:val="24"/>
          <w:highlight w:val="white"/>
        </w:rPr>
        <w:t>to</w:t>
      </w:r>
      <w:proofErr w:type="gramEnd"/>
      <w:r>
        <w:rPr>
          <w:rFonts w:ascii="Times New Roman" w:eastAsia="Times New Roman" w:hAnsi="Times New Roman" w:cs="Times New Roman"/>
          <w:color w:val="212529"/>
          <w:sz w:val="24"/>
          <w:szCs w:val="24"/>
          <w:highlight w:val="white"/>
        </w:rPr>
        <w:t xml:space="preserve"> them. Through this reference we can modify public properties and call public methods on the child. In this way we can communicate important information (that something has changed or some action is required) to the child. For deeper </w:t>
      </w:r>
      <w:ins w:id="3050" w:author="Holli Flanagan" w:date="2025-05-12T16:58:00Z">
        <w:r>
          <w:rPr>
            <w:rFonts w:ascii="Times New Roman" w:eastAsia="Times New Roman" w:hAnsi="Times New Roman" w:cs="Times New Roman"/>
            <w:color w:val="212529"/>
            <w:sz w:val="24"/>
            <w:szCs w:val="24"/>
            <w:highlight w:val="white"/>
          </w:rPr>
          <w:t>hierarchies</w:t>
        </w:r>
      </w:ins>
      <w:del w:id="3051" w:author="Holli Flanagan" w:date="2025-05-12T16:58:00Z">
        <w:r>
          <w:rPr>
            <w:rFonts w:ascii="Times New Roman" w:eastAsia="Times New Roman" w:hAnsi="Times New Roman" w:cs="Times New Roman"/>
            <w:color w:val="212529"/>
            <w:sz w:val="24"/>
            <w:szCs w:val="24"/>
            <w:highlight w:val="white"/>
          </w:rPr>
          <w:delText>heirarchies</w:delText>
        </w:r>
      </w:del>
      <w:r>
        <w:rPr>
          <w:rFonts w:ascii="Times New Roman" w:eastAsia="Times New Roman" w:hAnsi="Times New Roman" w:cs="Times New Roman"/>
          <w:color w:val="212529"/>
          <w:sz w:val="24"/>
          <w:szCs w:val="24"/>
          <w:highlight w:val="white"/>
        </w:rPr>
        <w:t xml:space="preserve">, we can have each parent notify its child down the </w:t>
      </w:r>
      <w:ins w:id="3052" w:author="Holli Flanagan" w:date="2025-05-12T14:44:00Z">
        <w:r>
          <w:rPr>
            <w:rFonts w:ascii="Times New Roman" w:eastAsia="Times New Roman" w:hAnsi="Times New Roman" w:cs="Times New Roman"/>
            <w:color w:val="212529"/>
            <w:sz w:val="24"/>
            <w:szCs w:val="24"/>
            <w:highlight w:val="white"/>
          </w:rPr>
          <w:t>hierarchy</w:t>
        </w:r>
      </w:ins>
      <w:del w:id="3053" w:author="Holli Flanagan" w:date="2025-05-12T14:44:00Z">
        <w:r>
          <w:rPr>
            <w:rFonts w:ascii="Times New Roman" w:eastAsia="Times New Roman" w:hAnsi="Times New Roman" w:cs="Times New Roman"/>
            <w:color w:val="212529"/>
            <w:sz w:val="24"/>
            <w:szCs w:val="24"/>
            <w:highlight w:val="white"/>
          </w:rPr>
          <w:delText>heirarchy</w:delText>
        </w:r>
      </w:del>
      <w:r>
        <w:rPr>
          <w:rFonts w:ascii="Times New Roman" w:eastAsia="Times New Roman" w:hAnsi="Times New Roman" w:cs="Times New Roman"/>
          <w:color w:val="212529"/>
          <w:sz w:val="24"/>
          <w:szCs w:val="24"/>
          <w:highlight w:val="white"/>
        </w:rPr>
        <w:t xml:space="preserve"> until the child we wish to notify is reached.</w:t>
      </w:r>
    </w:p>
    <w:p w14:paraId="415B8B33" w14:textId="77777777" w:rsidR="00B32DEF" w:rsidRPr="00B32DEF" w:rsidRDefault="00000000">
      <w:pPr>
        <w:pStyle w:val="Heading2"/>
        <w:rPr>
          <w:rPrChange w:id="3054" w:author="Holli Flanagan" w:date="2025-05-12T14:44:00Z">
            <w:rPr>
              <w:sz w:val="36"/>
              <w:szCs w:val="36"/>
            </w:rPr>
          </w:rPrChange>
        </w:rPr>
        <w:pPrChange w:id="3055" w:author="Holli Flanagan" w:date="2025-05-12T14:44:00Z">
          <w:pPr>
            <w:pStyle w:val="Heading2"/>
            <w:keepNext w:val="0"/>
            <w:keepLines w:val="0"/>
            <w:spacing w:before="540" w:after="100"/>
          </w:pPr>
        </w:pPrChange>
      </w:pPr>
      <w:bookmarkStart w:id="3056" w:name="_yx3m44jerxwx" w:colFirst="0" w:colLast="0"/>
      <w:bookmarkEnd w:id="3056"/>
      <w:r>
        <w:rPr>
          <w:rPrChange w:id="3057" w:author="Holli Flanagan" w:date="2025-05-12T14:44:00Z">
            <w:rPr>
              <w:sz w:val="36"/>
              <w:szCs w:val="36"/>
            </w:rPr>
          </w:rPrChange>
        </w:rPr>
        <w:t>Talking to our parents</w:t>
      </w:r>
    </w:p>
    <w:p w14:paraId="6FF7E948"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Unlike communicating with children, a child likely does not have a reference to the parent object. This means we need a mechanism for a child to send </w:t>
      </w:r>
      <w:ins w:id="3058" w:author="Holli Flanagan" w:date="2025-05-12T14:44:00Z">
        <w:r>
          <w:rPr>
            <w:rFonts w:ascii="Times New Roman" w:eastAsia="Times New Roman" w:hAnsi="Times New Roman" w:cs="Times New Roman"/>
            <w:color w:val="212529"/>
            <w:sz w:val="24"/>
            <w:szCs w:val="24"/>
            <w:highlight w:val="white"/>
          </w:rPr>
          <w:t>information</w:t>
        </w:r>
      </w:ins>
      <w:del w:id="3059" w:author="Holli Flanagan" w:date="2025-05-12T14:44:00Z">
        <w:r>
          <w:rPr>
            <w:rFonts w:ascii="Times New Roman" w:eastAsia="Times New Roman" w:hAnsi="Times New Roman" w:cs="Times New Roman"/>
            <w:color w:val="212529"/>
            <w:sz w:val="24"/>
            <w:szCs w:val="24"/>
            <w:highlight w:val="white"/>
          </w:rPr>
          <w:delText>inforamtion</w:delText>
        </w:r>
      </w:del>
      <w:r>
        <w:rPr>
          <w:rFonts w:ascii="Times New Roman" w:eastAsia="Times New Roman" w:hAnsi="Times New Roman" w:cs="Times New Roman"/>
          <w:color w:val="212529"/>
          <w:sz w:val="24"/>
          <w:szCs w:val="24"/>
          <w:highlight w:val="white"/>
        </w:rPr>
        <w:t xml:space="preserve"> to its parent that some event has occurred.</w:t>
      </w:r>
    </w:p>
    <w:p w14:paraId="14BD737C" w14:textId="77777777" w:rsidR="00B32DEF" w:rsidRDefault="00000000">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3060" w:name="_ydeh6fam2ce7" w:colFirst="0" w:colLast="0"/>
      <w:bookmarkEnd w:id="3060"/>
      <w:r>
        <w:rPr>
          <w:rFonts w:ascii="Times New Roman" w:eastAsia="Times New Roman" w:hAnsi="Times New Roman" w:cs="Times New Roman"/>
          <w:color w:val="27262B"/>
          <w:highlight w:val="white"/>
        </w:rPr>
        <w:t>The Webz Notifier</w:t>
      </w:r>
    </w:p>
    <w:p w14:paraId="43040721"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create a public </w:t>
      </w:r>
      <w:del w:id="3061" w:author="Holli Flanagan" w:date="2025-05-12T14:44:00Z">
        <w:r>
          <w:rPr>
            <w:rFonts w:ascii="Times New Roman" w:eastAsia="Times New Roman" w:hAnsi="Times New Roman" w:cs="Times New Roman"/>
            <w:color w:val="212529"/>
            <w:sz w:val="24"/>
            <w:szCs w:val="24"/>
            <w:highlight w:val="white"/>
          </w:rPr>
          <w:delText>N</w:delText>
        </w:r>
      </w:del>
      <w:ins w:id="3062" w:author="Holli Flanagan" w:date="2025-05-12T14:4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member </w:t>
      </w:r>
      <w:commentRangeStart w:id="3063"/>
      <w:r>
        <w:rPr>
          <w:rFonts w:ascii="Times New Roman" w:eastAsia="Times New Roman" w:hAnsi="Times New Roman" w:cs="Times New Roman"/>
          <w:color w:val="212529"/>
          <w:sz w:val="24"/>
          <w:szCs w:val="24"/>
          <w:highlight w:val="white"/>
        </w:rPr>
        <w:t xml:space="preserve">on </w:t>
      </w:r>
      <w:commentRangeEnd w:id="3063"/>
      <w:r>
        <w:commentReference w:id="3063"/>
      </w:r>
      <w:r>
        <w:rPr>
          <w:rFonts w:ascii="Times New Roman" w:eastAsia="Times New Roman" w:hAnsi="Times New Roman" w:cs="Times New Roman"/>
          <w:color w:val="212529"/>
          <w:sz w:val="24"/>
          <w:szCs w:val="24"/>
          <w:highlight w:val="white"/>
        </w:rPr>
        <w:t xml:space="preserve">the child class and subscribe to that event in the parent class. That event can then be triggered in the child to notify the parent that something has changed. The contents of the </w:t>
      </w:r>
      <w:del w:id="3064" w:author="Holli Flanagan" w:date="2025-05-12T16:58:00Z">
        <w:r>
          <w:rPr>
            <w:rFonts w:ascii="Times New Roman" w:eastAsia="Times New Roman" w:hAnsi="Times New Roman" w:cs="Times New Roman"/>
            <w:color w:val="212529"/>
            <w:sz w:val="24"/>
            <w:szCs w:val="24"/>
            <w:highlight w:val="white"/>
          </w:rPr>
          <w:delText>N</w:delText>
        </w:r>
      </w:del>
      <w:ins w:id="3065" w:author="Holli Flanagan" w:date="2025-05-12T16:58: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can be anything we want from a value to a class to an array of either.</w:t>
      </w:r>
    </w:p>
    <w:p w14:paraId="0C9267D7"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will talk about generics in detail later, but we need a basic understanding in order to use </w:t>
      </w:r>
      <w:ins w:id="3066" w:author="Holli Flanagan" w:date="2025-05-12T16:59:00Z">
        <w:r>
          <w:rPr>
            <w:rFonts w:ascii="Times New Roman" w:eastAsia="Times New Roman" w:hAnsi="Times New Roman" w:cs="Times New Roman"/>
            <w:color w:val="212529"/>
            <w:sz w:val="24"/>
            <w:szCs w:val="24"/>
            <w:highlight w:val="white"/>
          </w:rPr>
          <w:t xml:space="preserve">the </w:t>
        </w:r>
      </w:ins>
      <w:del w:id="3067" w:author="Holli Flanagan" w:date="2025-05-12T16:59:00Z">
        <w:r>
          <w:rPr>
            <w:rFonts w:ascii="Times New Roman" w:eastAsia="Times New Roman" w:hAnsi="Times New Roman" w:cs="Times New Roman"/>
            <w:color w:val="212529"/>
            <w:sz w:val="24"/>
            <w:szCs w:val="24"/>
            <w:highlight w:val="white"/>
          </w:rPr>
          <w:delText>N</w:delText>
        </w:r>
      </w:del>
      <w:ins w:id="3068" w:author="Holli Flanagan" w:date="2025-05-12T16:59: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w:t>
      </w:r>
      <w:commentRangeStart w:id="3069"/>
      <w:r>
        <w:rPr>
          <w:rFonts w:ascii="Times New Roman" w:eastAsia="Times New Roman" w:hAnsi="Times New Roman" w:cs="Times New Roman"/>
          <w:color w:val="212529"/>
          <w:sz w:val="24"/>
          <w:szCs w:val="24"/>
          <w:highlight w:val="white"/>
        </w:rPr>
        <w:t xml:space="preserve">Notifier </w:t>
      </w:r>
      <w:commentRangeEnd w:id="3069"/>
      <w:r>
        <w:commentReference w:id="3069"/>
      </w:r>
      <w:r>
        <w:rPr>
          <w:rFonts w:ascii="Times New Roman" w:eastAsia="Times New Roman" w:hAnsi="Times New Roman" w:cs="Times New Roman"/>
          <w:color w:val="212529"/>
          <w:sz w:val="24"/>
          <w:szCs w:val="24"/>
          <w:highlight w:val="white"/>
        </w:rPr>
        <w:t xml:space="preserve">is a </w:t>
      </w:r>
      <w:del w:id="3070" w:author="Holli Flanagan" w:date="2025-05-12T16:58:00Z">
        <w:r>
          <w:rPr>
            <w:rFonts w:ascii="Times New Roman" w:eastAsia="Times New Roman" w:hAnsi="Times New Roman" w:cs="Times New Roman"/>
            <w:color w:val="212529"/>
            <w:sz w:val="24"/>
            <w:szCs w:val="24"/>
            <w:highlight w:val="white"/>
          </w:rPr>
          <w:delText>G</w:delText>
        </w:r>
      </w:del>
      <w:ins w:id="3071" w:author="Holli Flanagan" w:date="2025-05-12T16:58:00Z">
        <w:r>
          <w:rPr>
            <w:rFonts w:ascii="Times New Roman" w:eastAsia="Times New Roman" w:hAnsi="Times New Roman" w:cs="Times New Roman"/>
            <w:color w:val="212529"/>
            <w:sz w:val="24"/>
            <w:szCs w:val="24"/>
            <w:highlight w:val="white"/>
          </w:rPr>
          <w:t>g</w:t>
        </w:r>
      </w:ins>
      <w:r>
        <w:rPr>
          <w:rFonts w:ascii="Times New Roman" w:eastAsia="Times New Roman" w:hAnsi="Times New Roman" w:cs="Times New Roman"/>
          <w:color w:val="212529"/>
          <w:sz w:val="24"/>
          <w:szCs w:val="24"/>
          <w:highlight w:val="white"/>
        </w:rPr>
        <w:t xml:space="preserve">eneric </w:t>
      </w:r>
      <w:del w:id="3072" w:author="Holli Flanagan" w:date="2025-05-12T16:58:00Z">
        <w:r>
          <w:rPr>
            <w:rFonts w:ascii="Times New Roman" w:eastAsia="Times New Roman" w:hAnsi="Times New Roman" w:cs="Times New Roman"/>
            <w:color w:val="212529"/>
            <w:sz w:val="24"/>
            <w:szCs w:val="24"/>
            <w:highlight w:val="white"/>
          </w:rPr>
          <w:delText>C</w:delText>
        </w:r>
      </w:del>
      <w:ins w:id="3073" w:author="Holli Flanagan" w:date="2025-05-12T16:58: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 xml:space="preserve">lass in that we can change the internal type of the class by specifying what type of event object the </w:t>
      </w:r>
      <w:del w:id="3074" w:author="Holli Flanagan" w:date="2025-05-12T16:58:00Z">
        <w:r>
          <w:rPr>
            <w:rFonts w:ascii="Times New Roman" w:eastAsia="Times New Roman" w:hAnsi="Times New Roman" w:cs="Times New Roman"/>
            <w:color w:val="212529"/>
            <w:sz w:val="24"/>
            <w:szCs w:val="24"/>
            <w:highlight w:val="white"/>
          </w:rPr>
          <w:delText>N</w:delText>
        </w:r>
      </w:del>
      <w:ins w:id="3075" w:author="Holli Flanagan" w:date="2025-05-12T16:58: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emits. First, let’s look at the </w:t>
      </w:r>
      <w:del w:id="3076" w:author="Holli Flanagan" w:date="2025-05-12T16:59:00Z">
        <w:r>
          <w:rPr>
            <w:rFonts w:ascii="Times New Roman" w:eastAsia="Times New Roman" w:hAnsi="Times New Roman" w:cs="Times New Roman"/>
            <w:color w:val="212529"/>
            <w:sz w:val="24"/>
            <w:szCs w:val="24"/>
            <w:highlight w:val="white"/>
          </w:rPr>
          <w:delText>N</w:delText>
        </w:r>
      </w:del>
      <w:ins w:id="3077" w:author="Holli Flanagan" w:date="2025-05-12T16:59: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class that we will be using:</w:t>
      </w:r>
    </w:p>
    <w:p w14:paraId="67A65754" w14:textId="77777777" w:rsidR="00B32DEF" w:rsidRDefault="00000000">
      <w:pPr>
        <w:numPr>
          <w:ilvl w:val="0"/>
          <w:numId w:val="15"/>
        </w:numPr>
        <w:shd w:val="clear" w:color="auto" w:fill="FFFFFF"/>
        <w:spacing w:before="180"/>
        <w:rPr>
          <w:ins w:id="3078" w:author="Holli Flanagan" w:date="2025-05-12T17:00:00Z"/>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It has a method notify(data) that fires the event (usually called in the child component)</w:t>
      </w:r>
      <w:ins w:id="3079" w:author="Holli Flanagan" w:date="2025-05-12T17:00:00Z">
        <w:r>
          <w:rPr>
            <w:rFonts w:ascii="Times New Roman" w:eastAsia="Times New Roman" w:hAnsi="Times New Roman" w:cs="Times New Roman"/>
            <w:color w:val="212529"/>
            <w:sz w:val="24"/>
            <w:szCs w:val="24"/>
            <w:highlight w:val="white"/>
          </w:rPr>
          <w:t>.</w:t>
        </w:r>
      </w:ins>
    </w:p>
    <w:p w14:paraId="73712281" w14:textId="77777777" w:rsidR="00B32DEF" w:rsidRPr="00B32DEF" w:rsidRDefault="00B32DEF">
      <w:pPr>
        <w:numPr>
          <w:ilvl w:val="0"/>
          <w:numId w:val="15"/>
        </w:numPr>
        <w:shd w:val="clear" w:color="auto" w:fill="FFFFFF"/>
        <w:rPr>
          <w:highlight w:val="white"/>
          <w:rPrChange w:id="3080" w:author="Holli Flanagan" w:date="2025-05-12T17:00:00Z">
            <w:rPr>
              <w:rFonts w:ascii="Times New Roman" w:eastAsia="Times New Roman" w:hAnsi="Times New Roman" w:cs="Times New Roman"/>
            </w:rPr>
          </w:rPrChange>
        </w:rPr>
        <w:pPrChange w:id="3081" w:author="Holli Flanagan" w:date="2025-05-12T17:00:00Z">
          <w:pPr>
            <w:numPr>
              <w:numId w:val="15"/>
            </w:numPr>
            <w:shd w:val="clear" w:color="auto" w:fill="FFFFFF"/>
            <w:spacing w:before="180" w:after="300"/>
            <w:ind w:left="720" w:hanging="360"/>
          </w:pPr>
        </w:pPrChange>
      </w:pPr>
    </w:p>
    <w:p w14:paraId="5645ABC5" w14:textId="77777777" w:rsidR="00B32DEF" w:rsidRDefault="00000000">
      <w:pPr>
        <w:numPr>
          <w:ilvl w:val="0"/>
          <w:numId w:val="1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It has a method </w:t>
      </w:r>
      <w:proofErr w:type="gramStart"/>
      <w:r>
        <w:rPr>
          <w:rFonts w:ascii="Times New Roman" w:eastAsia="Times New Roman" w:hAnsi="Times New Roman" w:cs="Times New Roman"/>
          <w:color w:val="212529"/>
          <w:sz w:val="24"/>
          <w:szCs w:val="24"/>
          <w:highlight w:val="white"/>
        </w:rPr>
        <w:t>subscribe((</w:t>
      </w:r>
      <w:proofErr w:type="gramEnd"/>
      <w:r>
        <w:rPr>
          <w:rFonts w:ascii="Times New Roman" w:eastAsia="Times New Roman" w:hAnsi="Times New Roman" w:cs="Times New Roman"/>
          <w:color w:val="212529"/>
          <w:sz w:val="24"/>
          <w:szCs w:val="24"/>
          <w:highlight w:val="white"/>
        </w:rPr>
        <w:t>data)=&gt;void) that attaches a function to the event when it is called.</w:t>
      </w:r>
      <w:commentRangeStart w:id="3082"/>
    </w:p>
    <w:p w14:paraId="49DB769D"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What type of object is data? Because Notifier is </w:t>
      </w:r>
      <w:proofErr w:type="gramStart"/>
      <w:r>
        <w:rPr>
          <w:rFonts w:ascii="Times New Roman" w:eastAsia="Times New Roman" w:hAnsi="Times New Roman" w:cs="Times New Roman"/>
          <w:color w:val="212529"/>
          <w:sz w:val="24"/>
          <w:szCs w:val="24"/>
          <w:highlight w:val="white"/>
        </w:rPr>
        <w:t>Generic</w:t>
      </w:r>
      <w:proofErr w:type="gramEnd"/>
      <w:r>
        <w:rPr>
          <w:rFonts w:ascii="Times New Roman" w:eastAsia="Times New Roman" w:hAnsi="Times New Roman" w:cs="Times New Roman"/>
          <w:color w:val="212529"/>
          <w:sz w:val="24"/>
          <w:szCs w:val="24"/>
          <w:highlight w:val="white"/>
        </w:rPr>
        <w:t xml:space="preserve"> we get to choose. When we create a variable of type </w:t>
      </w:r>
      <w:proofErr w:type="gramStart"/>
      <w:r>
        <w:rPr>
          <w:rFonts w:ascii="Times New Roman" w:eastAsia="Times New Roman" w:hAnsi="Times New Roman" w:cs="Times New Roman"/>
          <w:color w:val="212529"/>
          <w:sz w:val="24"/>
          <w:szCs w:val="24"/>
          <w:highlight w:val="white"/>
        </w:rPr>
        <w:t>Notifier</w:t>
      </w:r>
      <w:proofErr w:type="gramEnd"/>
      <w:r>
        <w:rPr>
          <w:rFonts w:ascii="Times New Roman" w:eastAsia="Times New Roman" w:hAnsi="Times New Roman" w:cs="Times New Roman"/>
          <w:color w:val="212529"/>
          <w:sz w:val="24"/>
          <w:szCs w:val="24"/>
          <w:highlight w:val="white"/>
        </w:rPr>
        <w:t xml:space="preserve"> we can supply a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parameter to tell us wha</w:t>
      </w:r>
      <w:commentRangeEnd w:id="3082"/>
      <w:r>
        <w:commentReference w:id="3082"/>
      </w:r>
      <w:r>
        <w:rPr>
          <w:rFonts w:ascii="Times New Roman" w:eastAsia="Times New Roman" w:hAnsi="Times New Roman" w:cs="Times New Roman"/>
          <w:color w:val="212529"/>
          <w:sz w:val="24"/>
          <w:szCs w:val="24"/>
          <w:highlight w:val="white"/>
        </w:rPr>
        <w:t xml:space="preserve">t type of object </w:t>
      </w:r>
      <w:ins w:id="3083" w:author="Holli Flanagan" w:date="2025-05-12T17:04:00Z">
        <w:r>
          <w:rPr>
            <w:rFonts w:ascii="Times New Roman" w:eastAsia="Times New Roman" w:hAnsi="Times New Roman" w:cs="Times New Roman"/>
            <w:color w:val="212529"/>
            <w:sz w:val="24"/>
            <w:szCs w:val="24"/>
            <w:highlight w:val="white"/>
          </w:rPr>
          <w:t xml:space="preserve">the </w:t>
        </w:r>
      </w:ins>
      <w:del w:id="3084" w:author="Holli Flanagan" w:date="2025-05-12T17:04:00Z">
        <w:r>
          <w:rPr>
            <w:rFonts w:ascii="Times New Roman" w:eastAsia="Times New Roman" w:hAnsi="Times New Roman" w:cs="Times New Roman"/>
            <w:color w:val="212529"/>
            <w:sz w:val="24"/>
            <w:szCs w:val="24"/>
            <w:highlight w:val="white"/>
          </w:rPr>
          <w:delText>N</w:delText>
        </w:r>
      </w:del>
      <w:ins w:id="3085"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emits.</w:t>
      </w:r>
    </w:p>
    <w:p w14:paraId="03623AE8" w14:textId="77777777" w:rsidR="00B32DEF" w:rsidRDefault="00000000">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event: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Notifier();</w:t>
      </w:r>
      <w:proofErr w:type="gramEnd"/>
    </w:p>
    <w:p w14:paraId="6A7A8FE6" w14:textId="77777777" w:rsidR="00B32DEF" w:rsidRDefault="00000000">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event2:</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Notifier&lt;number&gt;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Notifier&lt;number</w:t>
      </w:r>
      <w:proofErr w:type="gramStart"/>
      <w:r>
        <w:rPr>
          <w:rFonts w:ascii="Times New Roman" w:eastAsia="Times New Roman" w:hAnsi="Times New Roman" w:cs="Times New Roman"/>
          <w:color w:val="188038"/>
          <w:sz w:val="24"/>
          <w:szCs w:val="24"/>
          <w:highlight w:val="white"/>
        </w:rPr>
        <w:t>&gt;();</w:t>
      </w:r>
      <w:proofErr w:type="gramEnd"/>
    </w:p>
    <w:p w14:paraId="7AEF5E8A" w14:textId="77777777" w:rsidR="00B32DEF" w:rsidRDefault="00000000">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event3:</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Notifier&lt;string&gt;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Notifier&lt;string</w:t>
      </w:r>
      <w:proofErr w:type="gramStart"/>
      <w:r>
        <w:rPr>
          <w:rFonts w:ascii="Times New Roman" w:eastAsia="Times New Roman" w:hAnsi="Times New Roman" w:cs="Times New Roman"/>
          <w:color w:val="188038"/>
          <w:sz w:val="24"/>
          <w:szCs w:val="24"/>
          <w:highlight w:val="white"/>
        </w:rPr>
        <w:t>&gt;();</w:t>
      </w:r>
      <w:proofErr w:type="gramEnd"/>
    </w:p>
    <w:p w14:paraId="4C0ADB3A" w14:textId="77777777" w:rsidR="00B32DEF" w:rsidRDefault="00000000">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event4:</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w:t>
      </w:r>
      <w:proofErr w:type="spellStart"/>
      <w:r>
        <w:rPr>
          <w:rFonts w:ascii="Times New Roman" w:eastAsia="Times New Roman" w:hAnsi="Times New Roman" w:cs="Times New Roman"/>
          <w:color w:val="188038"/>
          <w:sz w:val="24"/>
          <w:szCs w:val="24"/>
          <w:highlight w:val="white"/>
        </w:rPr>
        <w:t>SomeClass</w:t>
      </w:r>
      <w:proofErr w:type="spellEnd"/>
      <w:r>
        <w:rPr>
          <w:rFonts w:ascii="Times New Roman" w:eastAsia="Times New Roman" w:hAnsi="Times New Roman" w:cs="Times New Roman"/>
          <w:color w:val="188038"/>
          <w:sz w:val="24"/>
          <w:szCs w:val="24"/>
          <w:highlight w:val="white"/>
        </w:rPr>
        <w:t>&gt;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w:t>
      </w:r>
      <w:proofErr w:type="spellStart"/>
      <w:r>
        <w:rPr>
          <w:rFonts w:ascii="Times New Roman" w:eastAsia="Times New Roman" w:hAnsi="Times New Roman" w:cs="Times New Roman"/>
          <w:color w:val="188038"/>
          <w:sz w:val="24"/>
          <w:szCs w:val="24"/>
          <w:highlight w:val="white"/>
        </w:rPr>
        <w:t>SomeClass</w:t>
      </w:r>
      <w:proofErr w:type="spellEnd"/>
      <w:proofErr w:type="gramStart"/>
      <w:r>
        <w:rPr>
          <w:rFonts w:ascii="Times New Roman" w:eastAsia="Times New Roman" w:hAnsi="Times New Roman" w:cs="Times New Roman"/>
          <w:color w:val="188038"/>
          <w:sz w:val="24"/>
          <w:szCs w:val="24"/>
          <w:highlight w:val="white"/>
        </w:rPr>
        <w:t>&gt;();</w:t>
      </w:r>
      <w:proofErr w:type="gramEnd"/>
    </w:p>
    <w:p w14:paraId="57892D17" w14:textId="77777777" w:rsidR="00B32DEF" w:rsidRDefault="00000000">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w:t>
      </w:r>
      <w:proofErr w:type="gramStart"/>
      <w:r>
        <w:rPr>
          <w:rFonts w:ascii="Times New Roman" w:eastAsia="Times New Roman" w:hAnsi="Times New Roman" w:cs="Times New Roman"/>
          <w:color w:val="188038"/>
          <w:sz w:val="24"/>
          <w:szCs w:val="24"/>
          <w:highlight w:val="white"/>
        </w:rPr>
        <w:t>string[</w:t>
      </w:r>
      <w:proofErr w:type="gramEnd"/>
      <w:r>
        <w:rPr>
          <w:rFonts w:ascii="Times New Roman" w:eastAsia="Times New Roman" w:hAnsi="Times New Roman" w:cs="Times New Roman"/>
          <w:color w:val="188038"/>
          <w:sz w:val="24"/>
          <w:szCs w:val="24"/>
          <w:highlight w:val="white"/>
        </w:rPr>
        <w:t>]&gt;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w:t>
      </w:r>
      <w:proofErr w:type="gramStart"/>
      <w:r>
        <w:rPr>
          <w:rFonts w:ascii="Times New Roman" w:eastAsia="Times New Roman" w:hAnsi="Times New Roman" w:cs="Times New Roman"/>
          <w:color w:val="188038"/>
          <w:sz w:val="24"/>
          <w:szCs w:val="24"/>
          <w:highlight w:val="white"/>
        </w:rPr>
        <w:t>string[</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&gt;();</w:t>
      </w:r>
      <w:proofErr w:type="gramEnd"/>
    </w:p>
    <w:p w14:paraId="4493B036" w14:textId="77777777" w:rsidR="00B32DEF" w:rsidRDefault="00000000">
      <w:pPr>
        <w:numPr>
          <w:ilvl w:val="0"/>
          <w:numId w:val="75"/>
        </w:numPr>
        <w:shd w:val="clear" w:color="auto" w:fill="FFFFFF"/>
        <w:spacing w:before="180"/>
        <w:rPr>
          <w:rFonts w:ascii="Times New Roman" w:eastAsia="Times New Roman" w:hAnsi="Times New Roman" w:cs="Times New Roman"/>
        </w:rPr>
        <w:pPrChange w:id="3086"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The first line creates a</w:t>
      </w:r>
      <w:del w:id="3087"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3088" w:author="Holli Flanagan" w:date="2025-05-12T17:04:00Z">
        <w:r>
          <w:rPr>
            <w:rFonts w:ascii="Times New Roman" w:eastAsia="Times New Roman" w:hAnsi="Times New Roman" w:cs="Times New Roman"/>
            <w:color w:val="212529"/>
            <w:sz w:val="24"/>
            <w:szCs w:val="24"/>
            <w:highlight w:val="white"/>
          </w:rPr>
          <w:delText>N</w:delText>
        </w:r>
      </w:del>
      <w:ins w:id="3089"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does not emit data, just a notification.</w:t>
      </w:r>
    </w:p>
    <w:p w14:paraId="70DBCDD3" w14:textId="77777777" w:rsidR="00B32DEF" w:rsidRDefault="00000000">
      <w:pPr>
        <w:numPr>
          <w:ilvl w:val="0"/>
          <w:numId w:val="75"/>
        </w:numPr>
        <w:shd w:val="clear" w:color="auto" w:fill="FFFFFF"/>
        <w:rPr>
          <w:rFonts w:ascii="Times New Roman" w:eastAsia="Times New Roman" w:hAnsi="Times New Roman" w:cs="Times New Roman"/>
        </w:rPr>
        <w:pPrChange w:id="3090"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second line creates a</w:t>
      </w:r>
      <w:del w:id="3091"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3092" w:author="Holli Flanagan" w:date="2025-05-12T17:04:00Z">
        <w:r>
          <w:rPr>
            <w:rFonts w:ascii="Times New Roman" w:eastAsia="Times New Roman" w:hAnsi="Times New Roman" w:cs="Times New Roman"/>
            <w:color w:val="212529"/>
            <w:sz w:val="24"/>
            <w:szCs w:val="24"/>
            <w:highlight w:val="white"/>
          </w:rPr>
          <w:delText>N</w:delText>
        </w:r>
      </w:del>
      <w:ins w:id="3093"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 number.</w:t>
      </w:r>
    </w:p>
    <w:p w14:paraId="3B73F90F" w14:textId="77777777" w:rsidR="00B32DEF" w:rsidRDefault="00000000">
      <w:pPr>
        <w:numPr>
          <w:ilvl w:val="0"/>
          <w:numId w:val="75"/>
        </w:numPr>
        <w:shd w:val="clear" w:color="auto" w:fill="FFFFFF"/>
        <w:rPr>
          <w:rFonts w:ascii="Times New Roman" w:eastAsia="Times New Roman" w:hAnsi="Times New Roman" w:cs="Times New Roman"/>
        </w:rPr>
        <w:pPrChange w:id="3094"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third line creates a</w:t>
      </w:r>
      <w:del w:id="3095"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3096" w:author="Holli Flanagan" w:date="2025-05-12T17:04:00Z">
        <w:r>
          <w:rPr>
            <w:rFonts w:ascii="Times New Roman" w:eastAsia="Times New Roman" w:hAnsi="Times New Roman" w:cs="Times New Roman"/>
            <w:color w:val="212529"/>
            <w:sz w:val="24"/>
            <w:szCs w:val="24"/>
            <w:highlight w:val="white"/>
          </w:rPr>
          <w:delText>N</w:delText>
        </w:r>
      </w:del>
      <w:ins w:id="3097"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 string.</w:t>
      </w:r>
    </w:p>
    <w:p w14:paraId="6B269362" w14:textId="77777777" w:rsidR="00B32DEF" w:rsidRDefault="00000000">
      <w:pPr>
        <w:numPr>
          <w:ilvl w:val="0"/>
          <w:numId w:val="75"/>
        </w:numPr>
        <w:shd w:val="clear" w:color="auto" w:fill="FFFFFF"/>
        <w:rPr>
          <w:rFonts w:ascii="Times New Roman" w:eastAsia="Times New Roman" w:hAnsi="Times New Roman" w:cs="Times New Roman"/>
        </w:rPr>
        <w:pPrChange w:id="3098"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fourth line creates a</w:t>
      </w:r>
      <w:del w:id="3099"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3100" w:author="Holli Flanagan" w:date="2025-05-12T17:05:00Z">
        <w:r>
          <w:rPr>
            <w:rFonts w:ascii="Times New Roman" w:eastAsia="Times New Roman" w:hAnsi="Times New Roman" w:cs="Times New Roman"/>
            <w:color w:val="212529"/>
            <w:sz w:val="24"/>
            <w:szCs w:val="24"/>
            <w:highlight w:val="white"/>
          </w:rPr>
          <w:delText>N</w:delText>
        </w:r>
      </w:del>
      <w:ins w:id="3101"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an instance of a custom class</w:t>
      </w:r>
    </w:p>
    <w:p w14:paraId="41F0F5C3" w14:textId="77777777" w:rsidR="00B32DEF" w:rsidRDefault="00000000">
      <w:pPr>
        <w:numPr>
          <w:ilvl w:val="0"/>
          <w:numId w:val="75"/>
        </w:numPr>
        <w:shd w:val="clear" w:color="auto" w:fill="FFFFFF"/>
        <w:spacing w:after="300"/>
        <w:rPr>
          <w:rFonts w:ascii="Times New Roman" w:eastAsia="Times New Roman" w:hAnsi="Times New Roman" w:cs="Times New Roman"/>
        </w:rPr>
        <w:pPrChange w:id="3102"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fifth line creates a</w:t>
      </w:r>
      <w:del w:id="3103" w:author="Holli Flanagan" w:date="2025-05-12T17:05: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3104" w:author="Holli Flanagan" w:date="2025-05-12T17:05:00Z">
        <w:r>
          <w:rPr>
            <w:rFonts w:ascii="Times New Roman" w:eastAsia="Times New Roman" w:hAnsi="Times New Roman" w:cs="Times New Roman"/>
            <w:color w:val="212529"/>
            <w:sz w:val="24"/>
            <w:szCs w:val="24"/>
            <w:highlight w:val="white"/>
          </w:rPr>
          <w:delText>N</w:delText>
        </w:r>
      </w:del>
      <w:ins w:id="3105"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an array of strings.</w:t>
      </w:r>
    </w:p>
    <w:p w14:paraId="541107B0"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&lt;&gt; syntax is used to specify one or more type parameters that alter the class internally to support that type.</w:t>
      </w:r>
    </w:p>
    <w:p w14:paraId="2C60E094"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pass that type of data to the notify method. The type </w:t>
      </w:r>
      <w:ins w:id="3106" w:author="Holli Flanagan" w:date="2025-05-12T17:05:00Z">
        <w:r>
          <w:rPr>
            <w:rFonts w:ascii="Times New Roman" w:eastAsia="Times New Roman" w:hAnsi="Times New Roman" w:cs="Times New Roman"/>
            <w:color w:val="212529"/>
            <w:sz w:val="24"/>
            <w:szCs w:val="24"/>
            <w:highlight w:val="white"/>
          </w:rPr>
          <w:t xml:space="preserve">of </w:t>
        </w:r>
      </w:ins>
      <w:r>
        <w:rPr>
          <w:rFonts w:ascii="Times New Roman" w:eastAsia="Times New Roman" w:hAnsi="Times New Roman" w:cs="Times New Roman"/>
          <w:color w:val="212529"/>
          <w:sz w:val="24"/>
          <w:szCs w:val="24"/>
          <w:highlight w:val="white"/>
        </w:rPr>
        <w:t>parameter specifies the type expected for the notify method. Using the wrong type will be an error.</w:t>
      </w:r>
    </w:p>
    <w:p w14:paraId="1B9447FD" w14:textId="77777777" w:rsidR="00B32DEF" w:rsidRDefault="00000000">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proofErr w:type="spellStart"/>
      <w:proofErr w:type="gramStart"/>
      <w:r>
        <w:rPr>
          <w:rFonts w:ascii="Times New Roman" w:eastAsia="Times New Roman" w:hAnsi="Times New Roman" w:cs="Times New Roman"/>
          <w:color w:val="188038"/>
          <w:sz w:val="24"/>
          <w:szCs w:val="24"/>
          <w:highlight w:val="white"/>
        </w:rPr>
        <w:t>this.event</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notify</w:t>
      </w:r>
      <w:proofErr w:type="spellEnd"/>
      <w:r>
        <w:rPr>
          <w:rFonts w:ascii="Times New Roman" w:eastAsia="Times New Roman" w:hAnsi="Times New Roman" w:cs="Times New Roman"/>
          <w:color w:val="188038"/>
          <w:sz w:val="24"/>
          <w:szCs w:val="24"/>
          <w:highlight w:val="white"/>
        </w:rPr>
        <w:t>();</w:t>
      </w:r>
      <w:proofErr w:type="gramEnd"/>
    </w:p>
    <w:p w14:paraId="229A6D8F" w14:textId="77777777" w:rsidR="00B32DEF" w:rsidRDefault="00000000">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this.event2.notify</w:t>
      </w:r>
      <w:proofErr w:type="gramEnd"/>
      <w:r>
        <w:rPr>
          <w:rFonts w:ascii="Times New Roman" w:eastAsia="Times New Roman" w:hAnsi="Times New Roman" w:cs="Times New Roman"/>
          <w:color w:val="188038"/>
          <w:sz w:val="24"/>
          <w:szCs w:val="24"/>
          <w:highlight w:val="white"/>
        </w:rPr>
        <w:t>(1</w:t>
      </w:r>
      <w:proofErr w:type="gramStart"/>
      <w:r>
        <w:rPr>
          <w:rFonts w:ascii="Times New Roman" w:eastAsia="Times New Roman" w:hAnsi="Times New Roman" w:cs="Times New Roman"/>
          <w:color w:val="188038"/>
          <w:sz w:val="24"/>
          <w:szCs w:val="24"/>
          <w:highlight w:val="white"/>
        </w:rPr>
        <w:t>);</w:t>
      </w:r>
      <w:proofErr w:type="gramEnd"/>
    </w:p>
    <w:p w14:paraId="1969C6B7" w14:textId="77777777" w:rsidR="00B32DEF" w:rsidRDefault="00000000">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this.event3.notify</w:t>
      </w:r>
      <w:proofErr w:type="gramEnd"/>
      <w:r>
        <w:rPr>
          <w:rFonts w:ascii="Times New Roman" w:eastAsia="Times New Roman" w:hAnsi="Times New Roman" w:cs="Times New Roman"/>
          <w:color w:val="188038"/>
          <w:sz w:val="24"/>
          <w:szCs w:val="24"/>
          <w:highlight w:val="white"/>
        </w:rPr>
        <w:t>("hello"</w:t>
      </w:r>
      <w:proofErr w:type="gramStart"/>
      <w:r>
        <w:rPr>
          <w:rFonts w:ascii="Times New Roman" w:eastAsia="Times New Roman" w:hAnsi="Times New Roman" w:cs="Times New Roman"/>
          <w:color w:val="188038"/>
          <w:sz w:val="24"/>
          <w:szCs w:val="24"/>
          <w:highlight w:val="white"/>
        </w:rPr>
        <w:t>);</w:t>
      </w:r>
      <w:proofErr w:type="gramEnd"/>
    </w:p>
    <w:p w14:paraId="09F92410" w14:textId="77777777" w:rsidR="00B32DEF" w:rsidRDefault="00000000">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this.event4.notify</w:t>
      </w:r>
      <w:proofErr w:type="gramEnd"/>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spellStart"/>
      <w:proofErr w:type="gramStart"/>
      <w:r>
        <w:rPr>
          <w:rFonts w:ascii="Times New Roman" w:eastAsia="Times New Roman" w:hAnsi="Times New Roman" w:cs="Times New Roman"/>
          <w:color w:val="188038"/>
          <w:sz w:val="24"/>
          <w:szCs w:val="24"/>
          <w:highlight w:val="white"/>
        </w:rPr>
        <w:t>SomeClass</w:t>
      </w:r>
      <w:proofErr w:type="spellEnd"/>
      <w:r>
        <w:rPr>
          <w:rFonts w:ascii="Times New Roman" w:eastAsia="Times New Roman" w:hAnsi="Times New Roman" w:cs="Times New Roman"/>
          <w:color w:val="188038"/>
          <w:sz w:val="24"/>
          <w:szCs w:val="24"/>
          <w:highlight w:val="white"/>
        </w:rPr>
        <w:t>(</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w:t>
      </w:r>
      <w:proofErr w:type="gramEnd"/>
    </w:p>
    <w:p w14:paraId="35E93B87" w14:textId="77777777" w:rsidR="00B32DEF" w:rsidRDefault="00000000">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this.event5.notify</w:t>
      </w:r>
      <w:proofErr w:type="gramEnd"/>
      <w:r>
        <w:rPr>
          <w:rFonts w:ascii="Times New Roman" w:eastAsia="Times New Roman" w:hAnsi="Times New Roman" w:cs="Times New Roman"/>
          <w:color w:val="188038"/>
          <w:sz w:val="24"/>
          <w:szCs w:val="24"/>
          <w:highlight w:val="white"/>
        </w:rPr>
        <w:t>(["hello",</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"world"]</w:t>
      </w:r>
      <w:proofErr w:type="gramStart"/>
      <w:r>
        <w:rPr>
          <w:rFonts w:ascii="Times New Roman" w:eastAsia="Times New Roman" w:hAnsi="Times New Roman" w:cs="Times New Roman"/>
          <w:color w:val="188038"/>
          <w:sz w:val="24"/>
          <w:szCs w:val="24"/>
          <w:highlight w:val="white"/>
        </w:rPr>
        <w:t>);</w:t>
      </w:r>
      <w:proofErr w:type="gramEnd"/>
    </w:p>
    <w:p w14:paraId="4F9D68FB"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Let’s look at the two methods we will be using (there are others, but we don’t need them yet).</w:t>
      </w:r>
    </w:p>
    <w:p w14:paraId="64D15533" w14:textId="77777777" w:rsidR="00B32DEF" w:rsidRDefault="00000000">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D63384"/>
          <w:sz w:val="21"/>
          <w:szCs w:val="21"/>
          <w:shd w:val="clear" w:color="auto" w:fill="F5F6FA"/>
        </w:rPr>
        <w:t>notify(</w:t>
      </w:r>
      <w:proofErr w:type="spellStart"/>
      <w:proofErr w:type="gramStart"/>
      <w:r>
        <w:rPr>
          <w:rFonts w:ascii="Times New Roman" w:eastAsia="Times New Roman" w:hAnsi="Times New Roman" w:cs="Times New Roman"/>
          <w:color w:val="D63384"/>
          <w:sz w:val="21"/>
          <w:szCs w:val="21"/>
          <w:shd w:val="clear" w:color="auto" w:fill="F5F6FA"/>
        </w:rPr>
        <w:t>data:T</w:t>
      </w:r>
      <w:proofErr w:type="spellEnd"/>
      <w:r>
        <w:rPr>
          <w:rFonts w:ascii="Times New Roman" w:eastAsia="Times New Roman" w:hAnsi="Times New Roman" w:cs="Times New Roman"/>
          <w:color w:val="D63384"/>
          <w:sz w:val="21"/>
          <w:szCs w:val="21"/>
          <w:shd w:val="clear" w:color="auto" w:fill="F5F6FA"/>
        </w:rPr>
        <w:t>):void</w:t>
      </w:r>
      <w:proofErr w:type="gramEnd"/>
    </w:p>
    <w:p w14:paraId="4DBE7492"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We call </w:t>
      </w:r>
      <w:proofErr w:type="gramStart"/>
      <w:r>
        <w:rPr>
          <w:rFonts w:ascii="Times New Roman" w:eastAsia="Times New Roman" w:hAnsi="Times New Roman" w:cs="Times New Roman"/>
          <w:color w:val="212529"/>
          <w:sz w:val="24"/>
          <w:szCs w:val="24"/>
          <w:highlight w:val="white"/>
        </w:rPr>
        <w:t>notify</w:t>
      </w:r>
      <w:proofErr w:type="gramEnd"/>
      <w:r>
        <w:rPr>
          <w:rFonts w:ascii="Times New Roman" w:eastAsia="Times New Roman" w:hAnsi="Times New Roman" w:cs="Times New Roman"/>
          <w:color w:val="212529"/>
          <w:sz w:val="24"/>
          <w:szCs w:val="24"/>
          <w:highlight w:val="white"/>
        </w:rPr>
        <w:t xml:space="preserve"> to ask the </w:t>
      </w:r>
      <w:del w:id="3107" w:author="Holli Flanagan" w:date="2025-05-12T17:05:00Z">
        <w:r>
          <w:rPr>
            <w:rFonts w:ascii="Times New Roman" w:eastAsia="Times New Roman" w:hAnsi="Times New Roman" w:cs="Times New Roman"/>
            <w:color w:val="212529"/>
            <w:sz w:val="24"/>
            <w:szCs w:val="24"/>
            <w:highlight w:val="white"/>
          </w:rPr>
          <w:delText>N</w:delText>
        </w:r>
      </w:del>
      <w:ins w:id="3108"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to emit our data (call any subscribed methods). We pass it the data we want to emit which must be of the type specified in the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parameter we used to create the property. Calling this repeatedly will repeatedly call the subscribed methods. In other words, the subscriptions last until they are unsubscribed.</w:t>
      </w:r>
    </w:p>
    <w:p w14:paraId="1E8AE639" w14:textId="77777777" w:rsidR="00B32DEF" w:rsidRDefault="00000000">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D63384"/>
          <w:sz w:val="21"/>
          <w:szCs w:val="21"/>
          <w:shd w:val="clear" w:color="auto" w:fill="F5F6FA"/>
        </w:rPr>
        <w:t>subscribe((</w:t>
      </w:r>
      <w:proofErr w:type="spellStart"/>
      <w:proofErr w:type="gramStart"/>
      <w:r>
        <w:rPr>
          <w:rFonts w:ascii="Times New Roman" w:eastAsia="Times New Roman" w:hAnsi="Times New Roman" w:cs="Times New Roman"/>
          <w:color w:val="D63384"/>
          <w:sz w:val="21"/>
          <w:szCs w:val="21"/>
          <w:shd w:val="clear" w:color="auto" w:fill="F5F6FA"/>
        </w:rPr>
        <w:t>data:T</w:t>
      </w:r>
      <w:proofErr w:type="spellEnd"/>
      <w:proofErr w:type="gramEnd"/>
      <w:r>
        <w:rPr>
          <w:rFonts w:ascii="Times New Roman" w:eastAsia="Times New Roman" w:hAnsi="Times New Roman" w:cs="Times New Roman"/>
          <w:color w:val="D63384"/>
          <w:sz w:val="21"/>
          <w:szCs w:val="21"/>
          <w:shd w:val="clear" w:color="auto" w:fill="F5F6FA"/>
        </w:rPr>
        <w:t>)=&gt;void</w:t>
      </w:r>
      <w:proofErr w:type="gramStart"/>
      <w:r>
        <w:rPr>
          <w:rFonts w:ascii="Times New Roman" w:eastAsia="Times New Roman" w:hAnsi="Times New Roman" w:cs="Times New Roman"/>
          <w:color w:val="D63384"/>
          <w:sz w:val="21"/>
          <w:szCs w:val="21"/>
          <w:shd w:val="clear" w:color="auto" w:fill="F5F6FA"/>
        </w:rPr>
        <w:t>, ?</w:t>
      </w:r>
      <w:proofErr w:type="gramEnd"/>
      <w:r>
        <w:rPr>
          <w:rFonts w:ascii="Times New Roman" w:eastAsia="Times New Roman" w:hAnsi="Times New Roman" w:cs="Times New Roman"/>
          <w:color w:val="D63384"/>
          <w:sz w:val="21"/>
          <w:szCs w:val="21"/>
          <w:shd w:val="clear" w:color="auto" w:fill="F5F6FA"/>
        </w:rPr>
        <w:t>(</w:t>
      </w:r>
      <w:proofErr w:type="spellStart"/>
      <w:proofErr w:type="gramStart"/>
      <w:r>
        <w:rPr>
          <w:rFonts w:ascii="Times New Roman" w:eastAsia="Times New Roman" w:hAnsi="Times New Roman" w:cs="Times New Roman"/>
          <w:color w:val="D63384"/>
          <w:sz w:val="21"/>
          <w:szCs w:val="21"/>
          <w:shd w:val="clear" w:color="auto" w:fill="F5F6FA"/>
        </w:rPr>
        <w:t>err:Error</w:t>
      </w:r>
      <w:proofErr w:type="spellEnd"/>
      <w:proofErr w:type="gramEnd"/>
      <w:r>
        <w:rPr>
          <w:rFonts w:ascii="Times New Roman" w:eastAsia="Times New Roman" w:hAnsi="Times New Roman" w:cs="Times New Roman"/>
          <w:color w:val="D63384"/>
          <w:sz w:val="21"/>
          <w:szCs w:val="21"/>
          <w:shd w:val="clear" w:color="auto" w:fill="F5F6FA"/>
        </w:rPr>
        <w:t>)=&gt;void)</w:t>
      </w:r>
    </w:p>
    <w:p w14:paraId="51AEE2BC"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When the child calls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the method passed in the first parameter is called. When the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highlight w:val="white"/>
        </w:rPr>
        <w:t xml:space="preserve"> method of the </w:t>
      </w:r>
      <w:del w:id="3109" w:author="Holli Flanagan" w:date="2025-05-12T17:05:00Z">
        <w:r>
          <w:rPr>
            <w:rFonts w:ascii="Times New Roman" w:eastAsia="Times New Roman" w:hAnsi="Times New Roman" w:cs="Times New Roman"/>
            <w:color w:val="212529"/>
            <w:sz w:val="24"/>
            <w:szCs w:val="24"/>
            <w:highlight w:val="white"/>
          </w:rPr>
          <w:delText>N</w:delText>
        </w:r>
      </w:del>
      <w:ins w:id="3110"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is called, the function in the second parameter is called. The second parameter is optional.</w:t>
      </w:r>
    </w:p>
    <w:p w14:paraId="3D3D31D2"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the parent, we </w:t>
      </w:r>
      <w:proofErr w:type="gramStart"/>
      <w:r>
        <w:rPr>
          <w:rFonts w:ascii="Times New Roman" w:eastAsia="Times New Roman" w:hAnsi="Times New Roman" w:cs="Times New Roman"/>
          <w:color w:val="212529"/>
          <w:sz w:val="24"/>
          <w:szCs w:val="24"/>
          <w:highlight w:val="white"/>
        </w:rPr>
        <w:t>can call</w:t>
      </w:r>
      <w:proofErr w:type="gramEnd"/>
      <w:r>
        <w:rPr>
          <w:rFonts w:ascii="Times New Roman" w:eastAsia="Times New Roman" w:hAnsi="Times New Roman" w:cs="Times New Roman"/>
          <w:color w:val="212529"/>
          <w:sz w:val="24"/>
          <w:szCs w:val="24"/>
          <w:highlight w:val="white"/>
        </w:rPr>
        <w:t xml:space="preserve"> subscribe to attach an anonymous function that will run each time the child calls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and optionally, another to hand when the child calls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highlight w:val="white"/>
        </w:rPr>
        <w:t>.</w:t>
      </w:r>
    </w:p>
    <w:p w14:paraId="6FAD11DD"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5D933D8D" w14:textId="77777777" w:rsidR="00B32DEF" w:rsidRDefault="00000000">
      <w:pPr>
        <w:numPr>
          <w:ilvl w:val="0"/>
          <w:numId w:val="28"/>
        </w:numPr>
        <w:shd w:val="clear" w:color="auto" w:fill="FFFFFF"/>
        <w:spacing w:before="180"/>
      </w:pPr>
      <w:proofErr w:type="gramStart"/>
      <w:r>
        <w:rPr>
          <w:rFonts w:ascii="Times New Roman" w:eastAsia="Times New Roman" w:hAnsi="Times New Roman" w:cs="Times New Roman"/>
          <w:color w:val="D63384"/>
          <w:sz w:val="21"/>
          <w:szCs w:val="21"/>
          <w:shd w:val="clear" w:color="auto" w:fill="F5F6FA"/>
        </w:rPr>
        <w:t>this.event2.notify</w:t>
      </w:r>
      <w:proofErr w:type="gramEnd"/>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highlight w:val="white"/>
        </w:rPr>
        <w:t xml:space="preserve"> called in the child would print 5 from the parent.</w:t>
      </w:r>
    </w:p>
    <w:p w14:paraId="74AD2435" w14:textId="77777777" w:rsidR="00B32DEF" w:rsidRDefault="00B32DEF">
      <w:pPr>
        <w:numPr>
          <w:ilvl w:val="0"/>
          <w:numId w:val="28"/>
        </w:numPr>
        <w:shd w:val="clear" w:color="auto" w:fill="FFFFFF"/>
        <w:rPr>
          <w:ins w:id="3111" w:author="Holli Flanagan" w:date="2025-05-12T17:05:00Z"/>
        </w:rPr>
      </w:pPr>
    </w:p>
    <w:p w14:paraId="31530B3A" w14:textId="77777777" w:rsidR="00B32DEF" w:rsidRDefault="00000000">
      <w:pPr>
        <w:numPr>
          <w:ilvl w:val="0"/>
          <w:numId w:val="28"/>
        </w:numPr>
        <w:shd w:val="clear" w:color="auto" w:fill="FFFFFF"/>
        <w:spacing w:after="300"/>
      </w:pPr>
      <w:proofErr w:type="gramStart"/>
      <w:r>
        <w:rPr>
          <w:rFonts w:ascii="Times New Roman" w:eastAsia="Times New Roman" w:hAnsi="Times New Roman" w:cs="Times New Roman"/>
          <w:color w:val="D63384"/>
          <w:sz w:val="21"/>
          <w:szCs w:val="21"/>
          <w:shd w:val="clear" w:color="auto" w:fill="F5F6FA"/>
        </w:rPr>
        <w:t>this.event2.error</w:t>
      </w:r>
      <w:proofErr w:type="gramEnd"/>
      <w:r>
        <w:rPr>
          <w:rFonts w:ascii="Times New Roman" w:eastAsia="Times New Roman" w:hAnsi="Times New Roman" w:cs="Times New Roman"/>
          <w:color w:val="D63384"/>
          <w:sz w:val="21"/>
          <w:szCs w:val="21"/>
          <w:shd w:val="clear" w:color="auto" w:fill="F5F6FA"/>
        </w:rPr>
        <w:t xml:space="preserve">(new </w:t>
      </w:r>
      <w:proofErr w:type="gramStart"/>
      <w:r>
        <w:rPr>
          <w:rFonts w:ascii="Times New Roman" w:eastAsia="Times New Roman" w:hAnsi="Times New Roman" w:cs="Times New Roman"/>
          <w:color w:val="D63384"/>
          <w:sz w:val="21"/>
          <w:szCs w:val="21"/>
          <w:shd w:val="clear" w:color="auto" w:fill="F5F6FA"/>
        </w:rPr>
        <w:t>Error(</w:t>
      </w:r>
      <w:proofErr w:type="gramEnd"/>
      <w:r>
        <w:rPr>
          <w:rFonts w:ascii="Times New Roman" w:eastAsia="Times New Roman" w:hAnsi="Times New Roman" w:cs="Times New Roman"/>
          <w:color w:val="D63384"/>
          <w:sz w:val="21"/>
          <w:szCs w:val="21"/>
          <w:shd w:val="clear" w:color="auto" w:fill="F5F6FA"/>
        </w:rPr>
        <w:t>"Bad stuff"))</w:t>
      </w:r>
      <w:r>
        <w:rPr>
          <w:rFonts w:ascii="Times New Roman" w:eastAsia="Times New Roman" w:hAnsi="Times New Roman" w:cs="Times New Roman"/>
          <w:color w:val="212529"/>
          <w:sz w:val="24"/>
          <w:szCs w:val="24"/>
          <w:highlight w:val="white"/>
        </w:rPr>
        <w:t xml:space="preserve"> would print the error object as an error from the parent.</w:t>
      </w:r>
    </w:p>
    <w:p w14:paraId="59E28137"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This second parameter is optional if you don’t want error notifications.</w:t>
      </w:r>
    </w:p>
    <w:p w14:paraId="61841051"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Let’s apply this to our </w:t>
      </w:r>
      <w:proofErr w:type="spellStart"/>
      <w:r>
        <w:rPr>
          <w:rFonts w:ascii="Times New Roman" w:eastAsia="Times New Roman" w:hAnsi="Times New Roman" w:cs="Times New Roman"/>
          <w:color w:val="212529"/>
          <w:sz w:val="24"/>
          <w:szCs w:val="24"/>
          <w:highlight w:val="white"/>
        </w:rPr>
        <w:t>LineCommentComponent</w:t>
      </w:r>
      <w:proofErr w:type="spellEnd"/>
      <w:r>
        <w:rPr>
          <w:rFonts w:ascii="Times New Roman" w:eastAsia="Times New Roman" w:hAnsi="Times New Roman" w:cs="Times New Roman"/>
          <w:color w:val="212529"/>
          <w:sz w:val="24"/>
          <w:szCs w:val="24"/>
          <w:highlight w:val="white"/>
        </w:rPr>
        <w:t xml:space="preserve"> from the previous section. </w:t>
      </w:r>
      <w:proofErr w:type="gramStart"/>
      <w:r>
        <w:rPr>
          <w:rFonts w:ascii="Times New Roman" w:eastAsia="Times New Roman" w:hAnsi="Times New Roman" w:cs="Times New Roman"/>
          <w:color w:val="212529"/>
          <w:sz w:val="24"/>
          <w:szCs w:val="24"/>
          <w:highlight w:val="white"/>
        </w:rPr>
        <w:t>First</w:t>
      </w:r>
      <w:proofErr w:type="gramEnd"/>
      <w:r>
        <w:rPr>
          <w:rFonts w:ascii="Times New Roman" w:eastAsia="Times New Roman" w:hAnsi="Times New Roman" w:cs="Times New Roman"/>
          <w:color w:val="212529"/>
          <w:sz w:val="24"/>
          <w:szCs w:val="24"/>
          <w:highlight w:val="white"/>
        </w:rPr>
        <w:t xml:space="preserve"> we need to define it:</w:t>
      </w:r>
    </w:p>
    <w:p w14:paraId="2272DE80" w14:textId="77777777" w:rsidR="00B32DEF" w:rsidRDefault="00000000">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yellow"/>
        </w:rPr>
        <w:t>[INSERT CODE BLOCK]</w:t>
      </w:r>
    </w:p>
    <w:p w14:paraId="2BCE9DA2" w14:textId="77777777" w:rsidR="00B32DEF" w:rsidRDefault="00000000">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yellow"/>
        </w:rPr>
        <w:t>[INSERT CODE BLOCK]</w:t>
      </w:r>
    </w:p>
    <w:p w14:paraId="30820E1E"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8646C91"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Keeping it simple, we are just getting the input event from the text input box and calling a method (</w:t>
      </w:r>
      <w:proofErr w:type="spellStart"/>
      <w:r>
        <w:rPr>
          <w:rFonts w:ascii="Times New Roman" w:eastAsia="Times New Roman" w:hAnsi="Times New Roman" w:cs="Times New Roman"/>
          <w:color w:val="212529"/>
          <w:sz w:val="24"/>
          <w:szCs w:val="24"/>
          <w:highlight w:val="white"/>
        </w:rPr>
        <w:t>onItemInputChange</w:t>
      </w:r>
      <w:proofErr w:type="spellEnd"/>
      <w:r>
        <w:rPr>
          <w:rFonts w:ascii="Times New Roman" w:eastAsia="Times New Roman" w:hAnsi="Times New Roman" w:cs="Times New Roman"/>
          <w:color w:val="212529"/>
          <w:sz w:val="24"/>
          <w:szCs w:val="24"/>
          <w:highlight w:val="white"/>
        </w:rPr>
        <w:t>).</w:t>
      </w:r>
    </w:p>
    <w:p w14:paraId="0FA5BE16"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add our </w:t>
      </w:r>
      <w:del w:id="3112" w:author="Holli Flanagan" w:date="2025-05-12T17:06:00Z">
        <w:r>
          <w:rPr>
            <w:rFonts w:ascii="Times New Roman" w:eastAsia="Times New Roman" w:hAnsi="Times New Roman" w:cs="Times New Roman"/>
            <w:color w:val="212529"/>
            <w:sz w:val="24"/>
            <w:szCs w:val="24"/>
            <w:highlight w:val="white"/>
          </w:rPr>
          <w:delText>N</w:delText>
        </w:r>
      </w:del>
      <w:ins w:id="3113" w:author="Holli Flanagan" w:date="2025-05-12T17:06: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to the class and use it to notify when the text changes:</w:t>
      </w:r>
    </w:p>
    <w:p w14:paraId="647A0970"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8C8F769" w14:textId="77777777" w:rsidR="00B32DEF" w:rsidRDefault="00000000">
      <w:pPr>
        <w:numPr>
          <w:ilvl w:val="0"/>
          <w:numId w:val="92"/>
        </w:numPr>
        <w:shd w:val="clear" w:color="auto" w:fill="FFFFFF"/>
        <w:spacing w:before="180"/>
      </w:pPr>
      <w:r>
        <w:rPr>
          <w:rFonts w:ascii="Times New Roman" w:eastAsia="Times New Roman" w:hAnsi="Times New Roman" w:cs="Times New Roman"/>
          <w:color w:val="212529"/>
          <w:sz w:val="24"/>
          <w:szCs w:val="24"/>
          <w:highlight w:val="white"/>
        </w:rPr>
        <w:t xml:space="preserve">The public property </w:t>
      </w:r>
      <w:proofErr w:type="spellStart"/>
      <w:proofErr w:type="gramStart"/>
      <w:r>
        <w:rPr>
          <w:rFonts w:ascii="Times New Roman" w:eastAsia="Times New Roman" w:hAnsi="Times New Roman" w:cs="Times New Roman"/>
          <w:color w:val="212529"/>
          <w:sz w:val="24"/>
          <w:szCs w:val="24"/>
          <w:highlight w:val="white"/>
        </w:rPr>
        <w:t>commentChange</w:t>
      </w:r>
      <w:proofErr w:type="spellEnd"/>
      <w:proofErr w:type="gramEnd"/>
      <w:r>
        <w:rPr>
          <w:rFonts w:ascii="Times New Roman" w:eastAsia="Times New Roman" w:hAnsi="Times New Roman" w:cs="Times New Roman"/>
          <w:color w:val="212529"/>
          <w:sz w:val="24"/>
          <w:szCs w:val="24"/>
          <w:highlight w:val="white"/>
        </w:rPr>
        <w:t xml:space="preserve"> is of type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highlight w:val="white"/>
        </w:rPr>
        <w:t xml:space="preserve"> and emits a string.</w:t>
      </w:r>
    </w:p>
    <w:p w14:paraId="10C85C4D" w14:textId="77777777" w:rsidR="00B32DEF" w:rsidRDefault="00000000">
      <w:pPr>
        <w:numPr>
          <w:ilvl w:val="0"/>
          <w:numId w:val="92"/>
        </w:numPr>
        <w:shd w:val="clear" w:color="auto" w:fill="FFFFFF"/>
        <w:spacing w:after="300"/>
      </w:pPr>
      <w:r>
        <w:rPr>
          <w:rFonts w:ascii="Times New Roman" w:eastAsia="Times New Roman" w:hAnsi="Times New Roman" w:cs="Times New Roman"/>
          <w:color w:val="212529"/>
          <w:sz w:val="24"/>
          <w:szCs w:val="24"/>
          <w:highlight w:val="white"/>
        </w:rPr>
        <w:t xml:space="preserve">The method now calls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with the new value.</w:t>
      </w:r>
    </w:p>
    <w:p w14:paraId="7189B1B0"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And that’s it, our child class now </w:t>
      </w:r>
      <w:ins w:id="3114" w:author="Holli Flanagan" w:date="2025-05-12T17:06:00Z">
        <w:r>
          <w:rPr>
            <w:rFonts w:ascii="Times New Roman" w:eastAsia="Times New Roman" w:hAnsi="Times New Roman" w:cs="Times New Roman"/>
            <w:color w:val="212529"/>
            <w:sz w:val="24"/>
            <w:szCs w:val="24"/>
            <w:highlight w:val="white"/>
          </w:rPr>
          <w:t>emits its</w:t>
        </w:r>
      </w:ins>
      <w:del w:id="3115" w:author="Holli Flanagan" w:date="2025-05-12T17:06:00Z">
        <w:r>
          <w:rPr>
            <w:rFonts w:ascii="Times New Roman" w:eastAsia="Times New Roman" w:hAnsi="Times New Roman" w:cs="Times New Roman"/>
            <w:color w:val="212529"/>
            <w:sz w:val="24"/>
            <w:szCs w:val="24"/>
            <w:highlight w:val="white"/>
          </w:rPr>
          <w:delText>emits to its</w:delText>
        </w:r>
      </w:del>
      <w:r>
        <w:rPr>
          <w:rFonts w:ascii="Times New Roman" w:eastAsia="Times New Roman" w:hAnsi="Times New Roman" w:cs="Times New Roman"/>
          <w:color w:val="212529"/>
          <w:sz w:val="24"/>
          <w:szCs w:val="24"/>
          <w:highlight w:val="white"/>
        </w:rPr>
        <w:t xml:space="preserve"> subscriptions whenever the user types and this will happen for each line comment we create. We could do something similar for each of the fields in a line item.</w:t>
      </w:r>
    </w:p>
    <w:p w14:paraId="4A72A439"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have to subscribe to the event in the parent. We can do this when we </w:t>
      </w:r>
      <w:proofErr w:type="gramStart"/>
      <w:r>
        <w:rPr>
          <w:rFonts w:ascii="Times New Roman" w:eastAsia="Times New Roman" w:hAnsi="Times New Roman" w:cs="Times New Roman"/>
          <w:color w:val="212529"/>
          <w:sz w:val="24"/>
          <w:szCs w:val="24"/>
          <w:highlight w:val="white"/>
        </w:rPr>
        <w:t>create the</w:t>
      </w:r>
      <w:proofErr w:type="gramEnd"/>
      <w:r>
        <w:rPr>
          <w:rFonts w:ascii="Times New Roman" w:eastAsia="Times New Roman" w:hAnsi="Times New Roman" w:cs="Times New Roman"/>
          <w:color w:val="212529"/>
          <w:sz w:val="24"/>
          <w:szCs w:val="24"/>
          <w:highlight w:val="white"/>
        </w:rPr>
        <w:t xml:space="preserve"> child so that we will be notified about changes to each comment. The following code would appear in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highlight w:val="white"/>
        </w:rPr>
        <w:t>.</w:t>
      </w:r>
    </w:p>
    <w:p w14:paraId="2B12FF24"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2D2D927"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Since we never threw an error, we did not bother with a method to handle the error. Now each time the user types in any of the input boxes for comments, the value will be logged by the parent. </w:t>
      </w:r>
      <w:proofErr w:type="gramStart"/>
      <w:r>
        <w:rPr>
          <w:rFonts w:ascii="Times New Roman" w:eastAsia="Times New Roman" w:hAnsi="Times New Roman" w:cs="Times New Roman"/>
          <w:color w:val="212529"/>
          <w:sz w:val="24"/>
          <w:szCs w:val="24"/>
          <w:highlight w:val="white"/>
        </w:rPr>
        <w:t>Of course</w:t>
      </w:r>
      <w:proofErr w:type="gramEnd"/>
      <w:r>
        <w:rPr>
          <w:rFonts w:ascii="Times New Roman" w:eastAsia="Times New Roman" w:hAnsi="Times New Roman" w:cs="Times New Roman"/>
          <w:color w:val="212529"/>
          <w:sz w:val="24"/>
          <w:szCs w:val="24"/>
          <w:highlight w:val="white"/>
        </w:rPr>
        <w:t xml:space="preserve"> so far, we are just lo</w:t>
      </w:r>
      <w:del w:id="3116" w:author="Holli Flanagan" w:date="2025-05-12T17:06:00Z">
        <w:r>
          <w:rPr>
            <w:rFonts w:ascii="Times New Roman" w:eastAsia="Times New Roman" w:hAnsi="Times New Roman" w:cs="Times New Roman"/>
            <w:color w:val="212529"/>
            <w:sz w:val="24"/>
            <w:szCs w:val="24"/>
            <w:highlight w:val="white"/>
          </w:rPr>
          <w:delText>o</w:delText>
        </w:r>
      </w:del>
      <w:ins w:id="3117" w:author="Holli Flanagan" w:date="2025-05-12T17:06:00Z">
        <w:r>
          <w:rPr>
            <w:rFonts w:ascii="Times New Roman" w:eastAsia="Times New Roman" w:hAnsi="Times New Roman" w:cs="Times New Roman"/>
            <w:color w:val="212529"/>
            <w:sz w:val="24"/>
            <w:szCs w:val="24"/>
            <w:highlight w:val="white"/>
          </w:rPr>
          <w:t>g</w:t>
        </w:r>
      </w:ins>
      <w:r>
        <w:rPr>
          <w:rFonts w:ascii="Times New Roman" w:eastAsia="Times New Roman" w:hAnsi="Times New Roman" w:cs="Times New Roman"/>
          <w:color w:val="212529"/>
          <w:sz w:val="24"/>
          <w:szCs w:val="24"/>
          <w:highlight w:val="white"/>
        </w:rPr>
        <w:t>ging the comment. Let’s create an array and counter to store the comments and update them when they change.</w:t>
      </w:r>
    </w:p>
    <w:p w14:paraId="3DE1752D"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D59082E"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push a new empty string onto our new array when we create the comment and update it in our subscribe callback. Now at any point, </w:t>
      </w:r>
      <w:proofErr w:type="spellStart"/>
      <w:r>
        <w:rPr>
          <w:rFonts w:ascii="Times New Roman" w:eastAsia="Times New Roman" w:hAnsi="Times New Roman" w:cs="Times New Roman"/>
          <w:color w:val="212529"/>
          <w:sz w:val="24"/>
          <w:szCs w:val="24"/>
          <w:highlight w:val="white"/>
        </w:rPr>
        <w:t>commentText</w:t>
      </w:r>
      <w:proofErr w:type="spellEnd"/>
      <w:r>
        <w:rPr>
          <w:rFonts w:ascii="Times New Roman" w:eastAsia="Times New Roman" w:hAnsi="Times New Roman" w:cs="Times New Roman"/>
          <w:color w:val="212529"/>
          <w:sz w:val="24"/>
          <w:szCs w:val="24"/>
          <w:highlight w:val="white"/>
        </w:rPr>
        <w:t xml:space="preserve"> in the parent contains the current value of all the comment children.</w:t>
      </w:r>
    </w:p>
    <w:p w14:paraId="2B9B9578"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could do something similar for our line items and store them in an array </w:t>
      </w:r>
      <w:proofErr w:type="spellStart"/>
      <w:proofErr w:type="gramStart"/>
      <w:r>
        <w:rPr>
          <w:rFonts w:ascii="Times New Roman" w:eastAsia="Times New Roman" w:hAnsi="Times New Roman" w:cs="Times New Roman"/>
          <w:color w:val="212529"/>
          <w:sz w:val="24"/>
          <w:szCs w:val="24"/>
          <w:highlight w:val="white"/>
        </w:rPr>
        <w:t>itemList</w:t>
      </w:r>
      <w:proofErr w:type="spellEnd"/>
      <w:proofErr w:type="gramEnd"/>
      <w:r>
        <w:rPr>
          <w:rFonts w:ascii="Times New Roman" w:eastAsia="Times New Roman" w:hAnsi="Times New Roman" w:cs="Times New Roman"/>
          <w:color w:val="212529"/>
          <w:sz w:val="24"/>
          <w:szCs w:val="24"/>
          <w:highlight w:val="white"/>
        </w:rPr>
        <w:t xml:space="preserve">. If we added a save button in the parent, we would have the </w:t>
      </w:r>
      <w:proofErr w:type="spellStart"/>
      <w:r>
        <w:rPr>
          <w:rFonts w:ascii="Times New Roman" w:eastAsia="Times New Roman" w:hAnsi="Times New Roman" w:cs="Times New Roman"/>
          <w:color w:val="212529"/>
          <w:sz w:val="24"/>
          <w:szCs w:val="24"/>
          <w:highlight w:val="white"/>
        </w:rPr>
        <w:t>commentText</w:t>
      </w:r>
      <w:proofErr w:type="spellEnd"/>
      <w:r>
        <w:rPr>
          <w:rFonts w:ascii="Times New Roman" w:eastAsia="Times New Roman" w:hAnsi="Times New Roman" w:cs="Times New Roman"/>
          <w:color w:val="212529"/>
          <w:sz w:val="24"/>
          <w:szCs w:val="24"/>
          <w:highlight w:val="white"/>
        </w:rPr>
        <w:t xml:space="preserve"> and </w:t>
      </w:r>
      <w:proofErr w:type="spellStart"/>
      <w:r>
        <w:rPr>
          <w:rFonts w:ascii="Times New Roman" w:eastAsia="Times New Roman" w:hAnsi="Times New Roman" w:cs="Times New Roman"/>
          <w:color w:val="212529"/>
          <w:sz w:val="24"/>
          <w:szCs w:val="24"/>
          <w:highlight w:val="white"/>
        </w:rPr>
        <w:t>itemList</w:t>
      </w:r>
      <w:proofErr w:type="spellEnd"/>
      <w:r>
        <w:rPr>
          <w:rFonts w:ascii="Times New Roman" w:eastAsia="Times New Roman" w:hAnsi="Times New Roman" w:cs="Times New Roman"/>
          <w:color w:val="212529"/>
          <w:sz w:val="24"/>
          <w:szCs w:val="24"/>
          <w:highlight w:val="white"/>
        </w:rPr>
        <w:t xml:space="preserve"> which we could save in any way we want. As we type in the child component, it catches the Input event and emits the current value through the </w:t>
      </w:r>
      <w:del w:id="3118" w:author="Holli Flanagan" w:date="2025-05-12T17:07:00Z">
        <w:r>
          <w:rPr>
            <w:rFonts w:ascii="Times New Roman" w:eastAsia="Times New Roman" w:hAnsi="Times New Roman" w:cs="Times New Roman"/>
            <w:color w:val="212529"/>
            <w:sz w:val="24"/>
            <w:szCs w:val="24"/>
            <w:highlight w:val="white"/>
          </w:rPr>
          <w:delText>N</w:delText>
        </w:r>
      </w:del>
      <w:ins w:id="3119" w:author="Holli Flanagan" w:date="2025-05-12T17:07: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of each line item. Each time the </w:t>
      </w:r>
      <w:del w:id="3120" w:author="Holli Flanagan" w:date="2025-05-12T17:07:00Z">
        <w:r>
          <w:rPr>
            <w:rFonts w:ascii="Times New Roman" w:eastAsia="Times New Roman" w:hAnsi="Times New Roman" w:cs="Times New Roman"/>
            <w:color w:val="212529"/>
            <w:sz w:val="24"/>
            <w:szCs w:val="24"/>
            <w:highlight w:val="white"/>
          </w:rPr>
          <w:delText>N</w:delText>
        </w:r>
      </w:del>
      <w:ins w:id="3121" w:author="Holli Flanagan" w:date="2025-05-12T17:07: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emits a </w:t>
      </w:r>
      <w:proofErr w:type="gramStart"/>
      <w:r>
        <w:rPr>
          <w:rFonts w:ascii="Times New Roman" w:eastAsia="Times New Roman" w:hAnsi="Times New Roman" w:cs="Times New Roman"/>
          <w:color w:val="212529"/>
          <w:sz w:val="24"/>
          <w:szCs w:val="24"/>
          <w:highlight w:val="white"/>
        </w:rPr>
        <w:t>value,</w:t>
      </w:r>
      <w:proofErr w:type="gramEnd"/>
      <w:r>
        <w:rPr>
          <w:rFonts w:ascii="Times New Roman" w:eastAsia="Times New Roman" w:hAnsi="Times New Roman" w:cs="Times New Roman"/>
          <w:color w:val="212529"/>
          <w:sz w:val="24"/>
          <w:szCs w:val="24"/>
          <w:highlight w:val="white"/>
        </w:rPr>
        <w:t xml:space="preserve"> we update the appropriate element in our value array. Now we don’t even need to think about what is going on in the child in order to get </w:t>
      </w:r>
      <w:proofErr w:type="gramStart"/>
      <w:r>
        <w:rPr>
          <w:rFonts w:ascii="Times New Roman" w:eastAsia="Times New Roman" w:hAnsi="Times New Roman" w:cs="Times New Roman"/>
          <w:color w:val="212529"/>
          <w:sz w:val="24"/>
          <w:szCs w:val="24"/>
          <w:highlight w:val="white"/>
        </w:rPr>
        <w:t>the values</w:t>
      </w:r>
      <w:proofErr w:type="gramEnd"/>
      <w:r>
        <w:rPr>
          <w:rFonts w:ascii="Times New Roman" w:eastAsia="Times New Roman" w:hAnsi="Times New Roman" w:cs="Times New Roman"/>
          <w:color w:val="212529"/>
          <w:sz w:val="24"/>
          <w:szCs w:val="24"/>
          <w:highlight w:val="white"/>
        </w:rPr>
        <w:t xml:space="preserve"> from them. We could do this by querying each </w:t>
      </w:r>
      <w:proofErr w:type="gramStart"/>
      <w:r>
        <w:rPr>
          <w:rFonts w:ascii="Times New Roman" w:eastAsia="Times New Roman" w:hAnsi="Times New Roman" w:cs="Times New Roman"/>
          <w:color w:val="212529"/>
          <w:sz w:val="24"/>
          <w:szCs w:val="24"/>
          <w:highlight w:val="white"/>
        </w:rPr>
        <w:t>child</w:t>
      </w:r>
      <w:proofErr w:type="gramEnd"/>
      <w:r>
        <w:rPr>
          <w:rFonts w:ascii="Times New Roman" w:eastAsia="Times New Roman" w:hAnsi="Times New Roman" w:cs="Times New Roman"/>
          <w:color w:val="212529"/>
          <w:sz w:val="24"/>
          <w:szCs w:val="24"/>
          <w:highlight w:val="white"/>
        </w:rPr>
        <w:t xml:space="preserve"> component for its value when we need it, but this is a much nicer solution and gives us real time updates in the parent class.</w:t>
      </w:r>
    </w:p>
    <w:p w14:paraId="0AC1DE62" w14:textId="77777777" w:rsidR="00B32DEF" w:rsidRDefault="00000000">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3122" w:name="_ep63p84ke4a9" w:colFirst="0" w:colLast="0"/>
      <w:bookmarkEnd w:id="3122"/>
      <w:r>
        <w:rPr>
          <w:rFonts w:ascii="Times New Roman" w:eastAsia="Times New Roman" w:hAnsi="Times New Roman" w:cs="Times New Roman"/>
          <w:color w:val="27262B"/>
          <w:highlight w:val="white"/>
        </w:rPr>
        <w:t>Ho</w:t>
      </w:r>
      <w:commentRangeStart w:id="3123"/>
      <w:r>
        <w:rPr>
          <w:rFonts w:ascii="Times New Roman" w:eastAsia="Times New Roman" w:hAnsi="Times New Roman" w:cs="Times New Roman"/>
          <w:color w:val="27262B"/>
          <w:highlight w:val="white"/>
        </w:rPr>
        <w:t>w Does Notifier Work?</w:t>
      </w:r>
    </w:p>
    <w:p w14:paraId="4A7D1B82"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Notifier is </w:t>
      </w:r>
      <w:commentRangeEnd w:id="3123"/>
      <w:r>
        <w:commentReference w:id="3123"/>
      </w:r>
      <w:r>
        <w:rPr>
          <w:rFonts w:ascii="Times New Roman" w:eastAsia="Times New Roman" w:hAnsi="Times New Roman" w:cs="Times New Roman"/>
          <w:color w:val="212529"/>
          <w:sz w:val="24"/>
          <w:szCs w:val="24"/>
          <w:highlight w:val="white"/>
        </w:rPr>
        <w:t xml:space="preserve">a simple class that holds a list of functions that are called when the notify method is called. The </w:t>
      </w:r>
      <w:proofErr w:type="gramStart"/>
      <w:r>
        <w:rPr>
          <w:rFonts w:ascii="Times New Roman" w:eastAsia="Times New Roman" w:hAnsi="Times New Roman" w:cs="Times New Roman"/>
          <w:color w:val="212529"/>
          <w:sz w:val="24"/>
          <w:szCs w:val="24"/>
          <w:highlight w:val="white"/>
        </w:rPr>
        <w:t>subscribe method</w:t>
      </w:r>
      <w:proofErr w:type="gramEnd"/>
      <w:r>
        <w:rPr>
          <w:rFonts w:ascii="Times New Roman" w:eastAsia="Times New Roman" w:hAnsi="Times New Roman" w:cs="Times New Roman"/>
          <w:color w:val="212529"/>
          <w:sz w:val="24"/>
          <w:szCs w:val="24"/>
          <w:highlight w:val="white"/>
        </w:rPr>
        <w:t xml:space="preserve"> adds a function to the list. The notify method calls each function in the list with the data passed to notify. The data is of the type specified in the type </w:t>
      </w:r>
      <w:ins w:id="3124" w:author="Holli Flanagan" w:date="2025-05-12T17:08:00Z">
        <w:r>
          <w:rPr>
            <w:rFonts w:ascii="Times New Roman" w:eastAsia="Times New Roman" w:hAnsi="Times New Roman" w:cs="Times New Roman"/>
            <w:color w:val="212529"/>
            <w:sz w:val="24"/>
            <w:szCs w:val="24"/>
            <w:highlight w:val="white"/>
          </w:rPr>
          <w:t xml:space="preserve">of </w:t>
        </w:r>
      </w:ins>
      <w:r>
        <w:rPr>
          <w:rFonts w:ascii="Times New Roman" w:eastAsia="Times New Roman" w:hAnsi="Times New Roman" w:cs="Times New Roman"/>
          <w:color w:val="212529"/>
          <w:sz w:val="24"/>
          <w:szCs w:val="24"/>
          <w:highlight w:val="white"/>
        </w:rPr>
        <w:t xml:space="preserve">parameter of the </w:t>
      </w:r>
      <w:del w:id="3125" w:author="Holli Flanagan" w:date="2025-05-12T17:08:00Z">
        <w:r>
          <w:rPr>
            <w:rFonts w:ascii="Times New Roman" w:eastAsia="Times New Roman" w:hAnsi="Times New Roman" w:cs="Times New Roman"/>
            <w:color w:val="212529"/>
            <w:sz w:val="24"/>
            <w:szCs w:val="24"/>
            <w:highlight w:val="white"/>
          </w:rPr>
          <w:delText>N</w:delText>
        </w:r>
      </w:del>
      <w:ins w:id="3126" w:author="Holli Flanagan" w:date="2025-05-12T17:08: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w:t>
      </w:r>
    </w:p>
    <w:p w14:paraId="3C953620"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34A32AE" w14:textId="77777777" w:rsidR="00B32DEF" w:rsidRPr="00B32DEF" w:rsidRDefault="00000000">
      <w:pPr>
        <w:pStyle w:val="Heading2"/>
        <w:rPr>
          <w:rPrChange w:id="3127" w:author="Holli Flanagan" w:date="2025-05-12T14:44:00Z">
            <w:rPr>
              <w:sz w:val="36"/>
              <w:szCs w:val="36"/>
            </w:rPr>
          </w:rPrChange>
        </w:rPr>
        <w:pPrChange w:id="3128" w:author="Holli Flanagan" w:date="2025-05-12T14:44:00Z">
          <w:pPr>
            <w:pStyle w:val="Heading2"/>
            <w:keepNext w:val="0"/>
            <w:keepLines w:val="0"/>
            <w:spacing w:before="540" w:after="100"/>
          </w:pPr>
        </w:pPrChange>
      </w:pPr>
      <w:bookmarkStart w:id="3129" w:name="_sv3trdtulv7o" w:colFirst="0" w:colLast="0"/>
      <w:bookmarkEnd w:id="3129"/>
      <w:r>
        <w:rPr>
          <w:rPrChange w:id="3130" w:author="Holli Flanagan" w:date="2025-05-12T14:44:00Z">
            <w:rPr>
              <w:sz w:val="36"/>
              <w:szCs w:val="36"/>
            </w:rPr>
          </w:rPrChange>
        </w:rPr>
        <w:lastRenderedPageBreak/>
        <w:t>Working Example</w:t>
      </w:r>
    </w:p>
    <w:p w14:paraId="10871AE0"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Here we pull all of the code for our event notifier together so that you can work with it and see it in action.</w:t>
      </w:r>
    </w:p>
    <w:p w14:paraId="2A1EB8CD"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proofErr w:type="spellStart"/>
      <w:proofErr w:type="gramStart"/>
      <w:r>
        <w:rPr>
          <w:rFonts w:ascii="Times New Roman" w:eastAsia="Times New Roman" w:hAnsi="Times New Roman" w:cs="Times New Roman"/>
          <w:color w:val="777777"/>
          <w:sz w:val="21"/>
          <w:szCs w:val="21"/>
          <w:highlight w:val="white"/>
        </w:rPr>
        <w:t>main.component</w:t>
      </w:r>
      <w:proofErr w:type="gramEnd"/>
      <w:r>
        <w:rPr>
          <w:rFonts w:ascii="Times New Roman" w:eastAsia="Times New Roman" w:hAnsi="Times New Roman" w:cs="Times New Roman"/>
          <w:color w:val="777777"/>
          <w:sz w:val="21"/>
          <w:szCs w:val="21"/>
          <w:highlight w:val="white"/>
        </w:rPr>
        <w:t>.ts</w:t>
      </w:r>
      <w:proofErr w:type="spellEnd"/>
    </w:p>
    <w:p w14:paraId="77A45780"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6BDD131"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6B0F4334"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3920C37"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main.component.css</w:t>
      </w:r>
    </w:p>
    <w:p w14:paraId="54EB6A3A"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66572183"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LineItem.component.html</w:t>
      </w:r>
    </w:p>
    <w:p w14:paraId="37AD94C1"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193074C0"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proofErr w:type="spellStart"/>
      <w:r>
        <w:rPr>
          <w:rFonts w:ascii="Times New Roman" w:eastAsia="Times New Roman" w:hAnsi="Times New Roman" w:cs="Times New Roman"/>
          <w:color w:val="777777"/>
          <w:sz w:val="21"/>
          <w:szCs w:val="21"/>
          <w:highlight w:val="white"/>
        </w:rPr>
        <w:t>LineItem.component.ts</w:t>
      </w:r>
      <w:proofErr w:type="spellEnd"/>
    </w:p>
    <w:p w14:paraId="72FBABE9"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BFEF265"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LineComment.component.html</w:t>
      </w:r>
    </w:p>
    <w:p w14:paraId="3EA5E422" w14:textId="77777777" w:rsidR="00B32DEF" w:rsidRDefault="00000000">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highlight w:val="white"/>
        </w:rPr>
        <w:t>&lt;div</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class="line-comment"&gt;</w:t>
      </w:r>
    </w:p>
    <w:p w14:paraId="7D2DC537" w14:textId="77777777" w:rsidR="00B32DEF" w:rsidRDefault="00000000">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Comment:</w:t>
      </w:r>
    </w:p>
    <w:p w14:paraId="5FF3B927" w14:textId="77777777" w:rsidR="00B32DEF" w:rsidRDefault="00000000">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&lt;input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id="comment"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type="text"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/&gt;</w:t>
      </w:r>
    </w:p>
    <w:p w14:paraId="2412F5D8" w14:textId="77777777" w:rsidR="00B32DEF" w:rsidRDefault="00000000">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&lt;/div&gt;</w:t>
      </w:r>
    </w:p>
    <w:p w14:paraId="066E2FCC"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777777"/>
          <w:sz w:val="21"/>
          <w:szCs w:val="21"/>
          <w:highlight w:val="white"/>
        </w:rPr>
        <w:t>LineComment.component.css</w:t>
      </w:r>
    </w:p>
    <w:p w14:paraId="4C2C4DCC"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5AB156C9"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proofErr w:type="spellStart"/>
      <w:r>
        <w:rPr>
          <w:rFonts w:ascii="Times New Roman" w:eastAsia="Times New Roman" w:hAnsi="Times New Roman" w:cs="Times New Roman"/>
          <w:color w:val="777777"/>
          <w:sz w:val="21"/>
          <w:szCs w:val="21"/>
          <w:highlight w:val="white"/>
        </w:rPr>
        <w:t>LineComment.component.ts</w:t>
      </w:r>
      <w:proofErr w:type="spellEnd"/>
    </w:p>
    <w:p w14:paraId="605B4864"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28F50955" w14:textId="77777777" w:rsidR="00B32DEF" w:rsidRPr="00B32DEF" w:rsidRDefault="00000000">
      <w:pPr>
        <w:pStyle w:val="Heading2"/>
        <w:rPr>
          <w:rPrChange w:id="3131" w:author="Holli Flanagan" w:date="2025-05-12T14:44:00Z">
            <w:rPr>
              <w:sz w:val="36"/>
              <w:szCs w:val="36"/>
            </w:rPr>
          </w:rPrChange>
        </w:rPr>
        <w:pPrChange w:id="3132" w:author="Holli Flanagan" w:date="2025-05-12T14:44:00Z">
          <w:pPr>
            <w:pStyle w:val="Heading2"/>
            <w:keepNext w:val="0"/>
            <w:keepLines w:val="0"/>
            <w:spacing w:before="540" w:after="100"/>
          </w:pPr>
        </w:pPrChange>
      </w:pPr>
      <w:bookmarkStart w:id="3133" w:name="_dnwfycwegcym" w:colFirst="0" w:colLast="0"/>
      <w:bookmarkEnd w:id="3133"/>
      <w:r>
        <w:rPr>
          <w:rPrChange w:id="3134" w:author="Holli Flanagan" w:date="2025-05-12T14:44:00Z">
            <w:rPr>
              <w:sz w:val="36"/>
              <w:szCs w:val="36"/>
            </w:rPr>
          </w:rPrChange>
        </w:rPr>
        <w:t>Summary</w:t>
      </w:r>
    </w:p>
    <w:p w14:paraId="5B73D606"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Passing information between components is critical to developing web applications. Passing information is simple from parent to child because the parent created the child and thus has a </w:t>
      </w:r>
      <w:r>
        <w:rPr>
          <w:rFonts w:ascii="Times New Roman" w:eastAsia="Times New Roman" w:hAnsi="Times New Roman" w:cs="Times New Roman"/>
          <w:color w:val="212529"/>
          <w:sz w:val="24"/>
          <w:szCs w:val="24"/>
          <w:highlight w:val="white"/>
        </w:rPr>
        <w:lastRenderedPageBreak/>
        <w:t xml:space="preserve">reference to it. Passing information from child to parent can be accomplished in Webz using the </w:t>
      </w:r>
      <w:r>
        <w:rPr>
          <w:rFonts w:ascii="Times New Roman" w:eastAsia="Times New Roman" w:hAnsi="Times New Roman" w:cs="Times New Roman"/>
          <w:i/>
          <w:color w:val="212529"/>
          <w:sz w:val="24"/>
          <w:szCs w:val="24"/>
          <w:highlight w:val="white"/>
        </w:rPr>
        <w:t>notifier</w:t>
      </w:r>
      <w:r>
        <w:rPr>
          <w:rFonts w:ascii="Times New Roman" w:eastAsia="Times New Roman" w:hAnsi="Times New Roman" w:cs="Times New Roman"/>
          <w:color w:val="212529"/>
          <w:sz w:val="24"/>
          <w:szCs w:val="24"/>
          <w:highlight w:val="white"/>
        </w:rPr>
        <w:t xml:space="preserve"> class. A child calls the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method, and the parent can subscribe to that Notifier.</w:t>
      </w:r>
    </w:p>
    <w:p w14:paraId="05E67D59" w14:textId="77777777" w:rsidR="00B32DEF" w:rsidRPr="00B32DEF" w:rsidRDefault="00000000">
      <w:pPr>
        <w:pStyle w:val="Heading2"/>
        <w:keepNext w:val="0"/>
        <w:keepLines w:val="0"/>
        <w:spacing w:before="720"/>
        <w:rPr>
          <w:rPrChange w:id="3135" w:author="Holli Flanagan" w:date="2025-05-12T14:44:00Z">
            <w:rPr>
              <w:sz w:val="48"/>
              <w:szCs w:val="48"/>
              <w:highlight w:val="white"/>
            </w:rPr>
          </w:rPrChange>
        </w:rPr>
        <w:pPrChange w:id="3136" w:author="Holli Flanagan" w:date="2025-05-12T14:44:00Z">
          <w:pPr>
            <w:pStyle w:val="Heading1"/>
            <w:keepNext w:val="0"/>
            <w:keepLines w:val="0"/>
            <w:spacing w:before="720"/>
          </w:pPr>
        </w:pPrChange>
      </w:pPr>
      <w:bookmarkStart w:id="3137" w:name="_usfpuupskspa" w:colFirst="0" w:colLast="0"/>
      <w:bookmarkEnd w:id="3137"/>
      <w:r>
        <w:rPr>
          <w:rPrChange w:id="3138" w:author="Holli Flanagan" w:date="2025-05-12T14:44:00Z">
            <w:rPr>
              <w:sz w:val="48"/>
              <w:szCs w:val="48"/>
            </w:rPr>
          </w:rPrChange>
        </w:rPr>
        <w:t>Next Step</w:t>
      </w:r>
    </w:p>
    <w:p w14:paraId="766378A6" w14:textId="523E274C" w:rsidR="00B32DEF" w:rsidRDefault="00000000">
      <w:pPr>
        <w:shd w:val="clear" w:color="auto" w:fill="FFFFFF"/>
        <w:spacing w:after="240"/>
        <w:rPr>
          <w:rFonts w:ascii="Times New Roman" w:eastAsia="Times New Roman" w:hAnsi="Times New Roman" w:cs="Times New Roman"/>
          <w:color w:val="0D6EFD"/>
          <w:sz w:val="24"/>
          <w:szCs w:val="24"/>
          <w:highlight w:val="white"/>
          <w:u w:val="single"/>
        </w:rPr>
      </w:pPr>
      <w:proofErr w:type="gramStart"/>
      <w:r>
        <w:rPr>
          <w:rFonts w:ascii="Times New Roman" w:eastAsia="Times New Roman" w:hAnsi="Times New Roman" w:cs="Times New Roman"/>
          <w:color w:val="212529"/>
          <w:sz w:val="24"/>
          <w:szCs w:val="24"/>
          <w:highlight w:val="white"/>
        </w:rPr>
        <w:t>Next</w:t>
      </w:r>
      <w:proofErr w:type="gramEnd"/>
      <w:r>
        <w:rPr>
          <w:rFonts w:ascii="Times New Roman" w:eastAsia="Times New Roman" w:hAnsi="Times New Roman" w:cs="Times New Roman"/>
          <w:color w:val="212529"/>
          <w:sz w:val="24"/>
          <w:szCs w:val="24"/>
          <w:highlight w:val="white"/>
        </w:rPr>
        <w:t xml:space="preserve"> we’ll learn about </w:t>
      </w:r>
      <w:ins w:id="3139" w:author="Oestreich, Julia" w:date="2025-05-15T17:47:00Z" w16du:dateUtc="2025-05-15T21:47:00Z">
        <w:r w:rsidR="00EB1376">
          <w:rPr>
            <w:rFonts w:ascii="Times New Roman" w:eastAsia="Times New Roman" w:hAnsi="Times New Roman" w:cs="Times New Roman"/>
            <w:color w:val="212529"/>
            <w:sz w:val="24"/>
            <w:szCs w:val="24"/>
            <w:highlight w:val="white"/>
          </w:rPr>
          <w:t xml:space="preserve">Webz </w:t>
        </w:r>
      </w:ins>
      <w:del w:id="3140" w:author="Oestreich, Julia" w:date="2025-05-15T17:47:00Z" w16du:dateUtc="2025-05-15T21:47:00Z">
        <w:r w:rsidDel="00EB1376">
          <w:rPr>
            <w:rFonts w:ascii="Times New Roman" w:eastAsia="Times New Roman" w:hAnsi="Times New Roman" w:cs="Times New Roman"/>
            <w:color w:val="212529"/>
            <w:sz w:val="24"/>
            <w:szCs w:val="24"/>
            <w:highlight w:val="white"/>
          </w:rPr>
          <w:delText>d</w:delText>
        </w:r>
      </w:del>
      <w:ins w:id="3141" w:author="Oestreich, Julia" w:date="2025-05-15T17:47:00Z" w16du:dateUtc="2025-05-15T21:47:00Z">
        <w:r w:rsidR="00EB1376">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ialogs and popups</w:t>
      </w:r>
      <w:ins w:id="3142" w:author="Holli Flanagan" w:date="2025-05-12T14:44: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t>
      </w:r>
      <w:del w:id="3143" w:author="Holli Flanagan" w:date="2025-05-12T14:44:00Z">
        <w:r>
          <w:fldChar w:fldCharType="begin"/>
        </w:r>
        <w:r>
          <w:delInstrText>HYPERLINK "https://boots-edu.github.io/textbook/text/10-webz-advanced/dialogs.html"</w:delInstrText>
        </w:r>
        <w:r>
          <w:fldChar w:fldCharType="separate"/>
        </w:r>
        <w:r>
          <w:rPr>
            <w:rFonts w:ascii="Times New Roman" w:eastAsia="Times New Roman" w:hAnsi="Times New Roman" w:cs="Times New Roman"/>
            <w:color w:val="0D6EFD"/>
            <w:sz w:val="24"/>
            <w:szCs w:val="24"/>
            <w:highlight w:val="white"/>
            <w:u w:val="single"/>
          </w:rPr>
          <w:delText>Webz Dialogs »</w:delText>
        </w:r>
        <w:r>
          <w:fldChar w:fldCharType="end"/>
        </w:r>
      </w:del>
    </w:p>
    <w:p w14:paraId="611876C8"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0291C7E1" w14:textId="77777777" w:rsidR="00B32DEF" w:rsidRDefault="00000000">
      <w:pPr>
        <w:shd w:val="clear" w:color="auto" w:fill="FFFFFF"/>
        <w:spacing w:after="240"/>
        <w:rPr>
          <w:rFonts w:ascii="Times New Roman" w:eastAsia="Times New Roman" w:hAnsi="Times New Roman" w:cs="Times New Roman"/>
          <w:sz w:val="24"/>
          <w:szCs w:val="24"/>
        </w:rPr>
      </w:pPr>
      <w:r>
        <w:br w:type="page"/>
      </w:r>
    </w:p>
    <w:p w14:paraId="2DADA176" w14:textId="77777777" w:rsidR="00B32DEF" w:rsidRPr="00B32DEF" w:rsidRDefault="00000000">
      <w:pPr>
        <w:pStyle w:val="Heading1"/>
        <w:rPr>
          <w:rPrChange w:id="3144" w:author="Holli Flanagan" w:date="2025-05-12T14:45:00Z">
            <w:rPr>
              <w:sz w:val="46"/>
              <w:szCs w:val="46"/>
            </w:rPr>
          </w:rPrChange>
        </w:rPr>
        <w:pPrChange w:id="3145" w:author="Holli Flanagan" w:date="2025-05-12T14:45:00Z">
          <w:pPr>
            <w:pStyle w:val="Heading1"/>
            <w:keepNext w:val="0"/>
            <w:keepLines w:val="0"/>
          </w:pPr>
        </w:pPrChange>
      </w:pPr>
      <w:bookmarkStart w:id="3146" w:name="_8t3m2uuizwns" w:colFirst="0" w:colLast="0"/>
      <w:bookmarkEnd w:id="3146"/>
      <w:r>
        <w:rPr>
          <w:rPrChange w:id="3147" w:author="Holli Flanagan" w:date="2025-05-12T14:45:00Z">
            <w:rPr>
              <w:sz w:val="46"/>
              <w:szCs w:val="46"/>
            </w:rPr>
          </w:rPrChange>
        </w:rPr>
        <w:lastRenderedPageBreak/>
        <w:t>Webz Dialogs</w:t>
      </w:r>
    </w:p>
    <w:p w14:paraId="7917F17A" w14:textId="77777777" w:rsidR="00B32DEF" w:rsidRPr="00B32DEF" w:rsidRDefault="00000000">
      <w:pPr>
        <w:pStyle w:val="Heading2"/>
        <w:rPr>
          <w:rPrChange w:id="3148" w:author="Holli Flanagan" w:date="2025-05-12T14:45:00Z">
            <w:rPr>
              <w:sz w:val="34"/>
              <w:szCs w:val="34"/>
            </w:rPr>
          </w:rPrChange>
        </w:rPr>
        <w:pPrChange w:id="3149" w:author="Holli Flanagan" w:date="2025-05-12T14:45:00Z">
          <w:pPr>
            <w:pStyle w:val="Heading2"/>
            <w:keepNext w:val="0"/>
            <w:keepLines w:val="0"/>
          </w:pPr>
        </w:pPrChange>
      </w:pPr>
      <w:bookmarkStart w:id="3150" w:name="_tf0ek7m0qigd" w:colFirst="0" w:colLast="0"/>
      <w:bookmarkEnd w:id="3150"/>
      <w:r>
        <w:rPr>
          <w:rPrChange w:id="3151" w:author="Holli Flanagan" w:date="2025-05-12T14:45:00Z">
            <w:rPr>
              <w:sz w:val="34"/>
              <w:szCs w:val="34"/>
            </w:rPr>
          </w:rPrChange>
        </w:rPr>
        <w:t>Key Idea</w:t>
      </w:r>
    </w:p>
    <w:p w14:paraId="2697BC5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Popup windows and dialog boxes can be challenging in web development. Webz provides an easy mechanism for creating them.</w:t>
      </w:r>
    </w:p>
    <w:p w14:paraId="262172E2" w14:textId="77777777" w:rsidR="00B32DEF" w:rsidRPr="00B32DEF" w:rsidRDefault="00000000">
      <w:pPr>
        <w:pStyle w:val="Heading2"/>
        <w:rPr>
          <w:rPrChange w:id="3152" w:author="Holli Flanagan" w:date="2025-05-12T14:45:00Z">
            <w:rPr>
              <w:sz w:val="34"/>
              <w:szCs w:val="34"/>
            </w:rPr>
          </w:rPrChange>
        </w:rPr>
        <w:pPrChange w:id="3153" w:author="Holli Flanagan" w:date="2025-05-12T14:45:00Z">
          <w:pPr>
            <w:pStyle w:val="Heading2"/>
            <w:keepNext w:val="0"/>
            <w:keepLines w:val="0"/>
          </w:pPr>
        </w:pPrChange>
      </w:pPr>
      <w:bookmarkStart w:id="3154" w:name="_1f262211zy0" w:colFirst="0" w:colLast="0"/>
      <w:bookmarkEnd w:id="3154"/>
      <w:r>
        <w:rPr>
          <w:rPrChange w:id="3155" w:author="Holli Flanagan" w:date="2025-05-12T14:45:00Z">
            <w:rPr>
              <w:sz w:val="34"/>
              <w:szCs w:val="34"/>
            </w:rPr>
          </w:rPrChange>
        </w:rPr>
        <w:t>Overview</w:t>
      </w:r>
    </w:p>
    <w:p w14:paraId="6C4105B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Sometimes we want to create an overlay window that sits on top of our page, prevents us from clicking elsewhere on our page, and has its own content and behaviors. Webz provides two methods for doing this:</w:t>
      </w:r>
    </w:p>
    <w:p w14:paraId="15843CFB" w14:textId="77777777" w:rsidR="00B32DEF" w:rsidRDefault="00000000">
      <w:pPr>
        <w:numPr>
          <w:ilvl w:val="0"/>
          <w:numId w:val="182"/>
        </w:numPr>
        <w:shd w:val="clear" w:color="auto" w:fill="FFFFFF"/>
        <w:spacing w:before="180"/>
      </w:pPr>
      <w:ins w:id="3156" w:author="Holli Flanagan" w:date="2025-05-12T17:08:00Z">
        <w:r>
          <w:rPr>
            <w:rFonts w:ascii="Times New Roman" w:eastAsia="Times New Roman" w:hAnsi="Times New Roman" w:cs="Times New Roman"/>
            <w:color w:val="212529"/>
            <w:sz w:val="24"/>
            <w:szCs w:val="24"/>
          </w:rPr>
          <w:t xml:space="preserve">1) </w:t>
        </w:r>
      </w:ins>
      <w:r>
        <w:rPr>
          <w:rFonts w:ascii="Times New Roman" w:eastAsia="Times New Roman" w:hAnsi="Times New Roman" w:cs="Times New Roman"/>
          <w:color w:val="D63384"/>
          <w:sz w:val="21"/>
          <w:szCs w:val="21"/>
          <w:shd w:val="clear" w:color="auto" w:fill="F5F6FA"/>
        </w:rPr>
        <w:t>Popup</w:t>
      </w:r>
      <w:r>
        <w:rPr>
          <w:rFonts w:ascii="Times New Roman" w:eastAsia="Times New Roman" w:hAnsi="Times New Roman" w:cs="Times New Roman"/>
          <w:color w:val="212529"/>
          <w:sz w:val="24"/>
          <w:szCs w:val="24"/>
        </w:rPr>
        <w:t xml:space="preserve">: Creates a popup window with a title, some text, and buttons that </w:t>
      </w:r>
      <w:proofErr w:type="gramStart"/>
      <w:r>
        <w:rPr>
          <w:rFonts w:ascii="Times New Roman" w:eastAsia="Times New Roman" w:hAnsi="Times New Roman" w:cs="Times New Roman"/>
          <w:color w:val="212529"/>
          <w:sz w:val="24"/>
          <w:szCs w:val="24"/>
        </w:rPr>
        <w:t>returns</w:t>
      </w:r>
      <w:proofErr w:type="gramEnd"/>
      <w:r>
        <w:rPr>
          <w:rFonts w:ascii="Times New Roman" w:eastAsia="Times New Roman" w:hAnsi="Times New Roman" w:cs="Times New Roman"/>
          <w:color w:val="212529"/>
          <w:sz w:val="24"/>
          <w:szCs w:val="24"/>
        </w:rPr>
        <w:t xml:space="preserve"> the text on the button through a </w:t>
      </w:r>
      <w:del w:id="3157" w:author="Holli Flanagan" w:date="2025-05-12T17:09:00Z">
        <w:r>
          <w:rPr>
            <w:rFonts w:ascii="Times New Roman" w:eastAsia="Times New Roman" w:hAnsi="Times New Roman" w:cs="Times New Roman"/>
            <w:color w:val="212529"/>
            <w:sz w:val="24"/>
            <w:szCs w:val="24"/>
          </w:rPr>
          <w:delText>N</w:delText>
        </w:r>
      </w:del>
      <w:ins w:id="3158" w:author="Holli Flanagan" w:date="2025-05-12T17:09: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otifier.</w:t>
      </w:r>
    </w:p>
    <w:p w14:paraId="0D242F65" w14:textId="77777777" w:rsidR="00B32DEF" w:rsidRDefault="00000000">
      <w:pPr>
        <w:shd w:val="clear" w:color="auto" w:fill="FFFFFF"/>
        <w:spacing w:after="300"/>
        <w:ind w:left="720"/>
        <w:pPrChange w:id="3159" w:author="Holli Flanagan" w:date="2025-05-12T17:09:00Z">
          <w:pPr>
            <w:numPr>
              <w:numId w:val="182"/>
            </w:numPr>
            <w:shd w:val="clear" w:color="auto" w:fill="FFFFFF"/>
            <w:spacing w:before="180" w:after="300"/>
            <w:ind w:left="720" w:hanging="360"/>
          </w:pPr>
        </w:pPrChange>
      </w:pPr>
      <w:ins w:id="3160" w:author="Holli Flanagan" w:date="2025-05-12T17:09:00Z">
        <w:r>
          <w:rPr>
            <w:rFonts w:ascii="Times New Roman" w:eastAsia="Times New Roman" w:hAnsi="Times New Roman" w:cs="Times New Roman"/>
            <w:color w:val="212529"/>
            <w:sz w:val="24"/>
            <w:szCs w:val="24"/>
          </w:rPr>
          <w:t xml:space="preserve">2) </w:t>
        </w:r>
      </w:ins>
      <w:r>
        <w:rPr>
          <w:rFonts w:ascii="Times New Roman" w:eastAsia="Times New Roman" w:hAnsi="Times New Roman" w:cs="Times New Roman"/>
          <w:color w:val="D63384"/>
          <w:sz w:val="21"/>
          <w:szCs w:val="21"/>
          <w:shd w:val="clear" w:color="auto" w:fill="F5F6FA"/>
        </w:rPr>
        <w:t>Dialog</w:t>
      </w:r>
      <w:r>
        <w:rPr>
          <w:rFonts w:ascii="Times New Roman" w:eastAsia="Times New Roman" w:hAnsi="Times New Roman" w:cs="Times New Roman"/>
          <w:color w:val="212529"/>
          <w:sz w:val="24"/>
          <w:szCs w:val="24"/>
        </w:rPr>
        <w:t>: Creates a popup window whose content is determined by a component. These can be created with the cli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dialog </w:t>
      </w:r>
      <w:proofErr w:type="spellStart"/>
      <w:r>
        <w:rPr>
          <w:rFonts w:ascii="Times New Roman" w:eastAsia="Times New Roman" w:hAnsi="Times New Roman" w:cs="Times New Roman"/>
          <w:color w:val="D63384"/>
          <w:sz w:val="21"/>
          <w:szCs w:val="21"/>
          <w:shd w:val="clear" w:color="auto" w:fill="F5F6FA"/>
        </w:rPr>
        <w:t>myDlg</w:t>
      </w:r>
      <w:proofErr w:type="spellEnd"/>
      <w:r>
        <w:rPr>
          <w:rFonts w:ascii="Times New Roman" w:eastAsia="Times New Roman" w:hAnsi="Times New Roman" w:cs="Times New Roman"/>
          <w:color w:val="212529"/>
          <w:sz w:val="24"/>
          <w:szCs w:val="24"/>
        </w:rPr>
        <w:t>).</w:t>
      </w:r>
    </w:p>
    <w:p w14:paraId="403AF0BC" w14:textId="77777777" w:rsidR="00B32DEF" w:rsidRPr="00B32DEF" w:rsidRDefault="00000000">
      <w:pPr>
        <w:pStyle w:val="Heading2"/>
        <w:rPr>
          <w:rPrChange w:id="3161" w:author="Holli Flanagan" w:date="2025-05-12T14:45:00Z">
            <w:rPr>
              <w:sz w:val="34"/>
              <w:szCs w:val="34"/>
            </w:rPr>
          </w:rPrChange>
        </w:rPr>
        <w:pPrChange w:id="3162" w:author="Holli Flanagan" w:date="2025-05-12T14:45:00Z">
          <w:pPr>
            <w:pStyle w:val="Heading2"/>
            <w:keepNext w:val="0"/>
            <w:keepLines w:val="0"/>
          </w:pPr>
        </w:pPrChange>
      </w:pPr>
      <w:bookmarkStart w:id="3163" w:name="_chqgf6mgvtaz" w:colFirst="0" w:colLast="0"/>
      <w:bookmarkEnd w:id="3163"/>
      <w:proofErr w:type="gramStart"/>
      <w:r>
        <w:rPr>
          <w:rPrChange w:id="3164" w:author="Holli Flanagan" w:date="2025-05-12T14:45:00Z">
            <w:rPr>
              <w:sz w:val="34"/>
              <w:szCs w:val="34"/>
            </w:rPr>
          </w:rPrChange>
        </w:rPr>
        <w:t>Popups</w:t>
      </w:r>
      <w:proofErr w:type="gramEnd"/>
    </w:p>
    <w:p w14:paraId="30323B3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popup window is provided as an easy way to interact with your user for a quick message or question. This is similar to the </w:t>
      </w:r>
      <w:proofErr w:type="spellStart"/>
      <w:r>
        <w:rPr>
          <w:rFonts w:ascii="Times New Roman" w:eastAsia="Times New Roman" w:hAnsi="Times New Roman" w:cs="Times New Roman"/>
          <w:color w:val="212529"/>
          <w:sz w:val="24"/>
          <w:szCs w:val="24"/>
        </w:rPr>
        <w:t>javascript</w:t>
      </w:r>
      <w:proofErr w:type="spellEnd"/>
      <w:r>
        <w:rPr>
          <w:rFonts w:ascii="Times New Roman" w:eastAsia="Times New Roman" w:hAnsi="Times New Roman" w:cs="Times New Roman"/>
          <w:color w:val="212529"/>
          <w:sz w:val="24"/>
          <w:szCs w:val="24"/>
        </w:rPr>
        <w:t xml:space="preserve"> alert/confirm methods, but looks a lot better and is more flexible. To show a popup we simply call the popup method of the </w:t>
      </w:r>
      <w:proofErr w:type="spellStart"/>
      <w:r>
        <w:rPr>
          <w:rFonts w:ascii="Times New Roman" w:eastAsia="Times New Roman" w:hAnsi="Times New Roman" w:cs="Times New Roman"/>
          <w:color w:val="D63384"/>
          <w:sz w:val="21"/>
          <w:szCs w:val="21"/>
          <w:shd w:val="clear" w:color="auto" w:fill="F5F6FA"/>
        </w:rPr>
        <w:t>WebzDialog</w:t>
      </w:r>
      <w:proofErr w:type="spellEnd"/>
      <w:r>
        <w:rPr>
          <w:rFonts w:ascii="Times New Roman" w:eastAsia="Times New Roman" w:hAnsi="Times New Roman" w:cs="Times New Roman"/>
          <w:color w:val="212529"/>
          <w:sz w:val="24"/>
          <w:szCs w:val="24"/>
        </w:rPr>
        <w:t xml:space="preserve"> class. This is a static method (means it does not exist on an instance of </w:t>
      </w:r>
      <w:proofErr w:type="spellStart"/>
      <w:r>
        <w:rPr>
          <w:rFonts w:ascii="Times New Roman" w:eastAsia="Times New Roman" w:hAnsi="Times New Roman" w:cs="Times New Roman"/>
          <w:color w:val="D63384"/>
          <w:sz w:val="21"/>
          <w:szCs w:val="21"/>
          <w:shd w:val="clear" w:color="auto" w:fill="F5F6FA"/>
        </w:rPr>
        <w:t>WebzDialog</w:t>
      </w:r>
      <w:proofErr w:type="spellEnd"/>
      <w:r>
        <w:rPr>
          <w:rFonts w:ascii="Times New Roman" w:eastAsia="Times New Roman" w:hAnsi="Times New Roman" w:cs="Times New Roman"/>
          <w:color w:val="212529"/>
          <w:sz w:val="24"/>
          <w:szCs w:val="24"/>
        </w:rPr>
        <w:t xml:space="preserve"> but rather can be called directly on the type).</w:t>
      </w:r>
    </w:p>
    <w:p w14:paraId="1217259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0A05E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call this method to show a dialog box:</w:t>
      </w:r>
    </w:p>
    <w:p w14:paraId="2491F01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DB3CB5E" w14:textId="70F9DFB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Popup returns a </w:t>
      </w:r>
      <w:del w:id="3165" w:author="Holli Flanagan" w:date="2025-05-12T17:09:00Z">
        <w:r>
          <w:rPr>
            <w:rFonts w:ascii="Times New Roman" w:eastAsia="Times New Roman" w:hAnsi="Times New Roman" w:cs="Times New Roman"/>
            <w:color w:val="212529"/>
            <w:sz w:val="24"/>
            <w:szCs w:val="24"/>
          </w:rPr>
          <w:delText>N</w:delText>
        </w:r>
      </w:del>
      <w:ins w:id="3166" w:author="Holli Flanagan" w:date="2025-05-12T17:09: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 xml:space="preserve">otifier </w:t>
      </w:r>
      <w:del w:id="3167" w:author="Oestreich, Julia" w:date="2025-05-15T17:48:00Z" w16du:dateUtc="2025-05-15T21:48:00Z">
        <w:r w:rsidDel="00EB1376">
          <w:rPr>
            <w:rFonts w:ascii="Times New Roman" w:eastAsia="Times New Roman" w:hAnsi="Times New Roman" w:cs="Times New Roman"/>
            <w:color w:val="212529"/>
            <w:sz w:val="24"/>
            <w:szCs w:val="24"/>
          </w:rPr>
          <w:delText xml:space="preserve">which </w:delText>
        </w:r>
      </w:del>
      <w:ins w:id="3168" w:author="Oestreich, Julia" w:date="2025-05-15T17:48:00Z" w16du:dateUtc="2025-05-15T21:48:00Z">
        <w:r w:rsidR="00EB1376">
          <w:rPr>
            <w:rFonts w:ascii="Times New Roman" w:eastAsia="Times New Roman" w:hAnsi="Times New Roman" w:cs="Times New Roman"/>
            <w:color w:val="212529"/>
            <w:sz w:val="24"/>
            <w:szCs w:val="24"/>
          </w:rPr>
          <w:t xml:space="preserve">that </w:t>
        </w:r>
      </w:ins>
      <w:r>
        <w:rPr>
          <w:rFonts w:ascii="Times New Roman" w:eastAsia="Times New Roman" w:hAnsi="Times New Roman" w:cs="Times New Roman"/>
          <w:color w:val="212529"/>
          <w:sz w:val="24"/>
          <w:szCs w:val="24"/>
        </w:rPr>
        <w:t xml:space="preserve">emits the text of the button pressed. We can subscribe to the returned value to be notified when the popup </w:t>
      </w:r>
      <w:ins w:id="3169" w:author="Holli Flanagan" w:date="2025-05-12T17:09:00Z">
        <w:r>
          <w:rPr>
            <w:rFonts w:ascii="Times New Roman" w:eastAsia="Times New Roman" w:hAnsi="Times New Roman" w:cs="Times New Roman"/>
            <w:color w:val="212529"/>
            <w:sz w:val="24"/>
            <w:szCs w:val="24"/>
          </w:rPr>
          <w:t>closes</w:t>
        </w:r>
      </w:ins>
      <w:del w:id="3170" w:author="Holli Flanagan" w:date="2025-05-12T17:09:00Z">
        <w:r>
          <w:rPr>
            <w:rFonts w:ascii="Times New Roman" w:eastAsia="Times New Roman" w:hAnsi="Times New Roman" w:cs="Times New Roman"/>
            <w:color w:val="212529"/>
            <w:sz w:val="24"/>
            <w:szCs w:val="24"/>
          </w:rPr>
          <w:delText>closed</w:delText>
        </w:r>
      </w:del>
      <w:r>
        <w:rPr>
          <w:rFonts w:ascii="Times New Roman" w:eastAsia="Times New Roman" w:hAnsi="Times New Roman" w:cs="Times New Roman"/>
          <w:color w:val="212529"/>
          <w:sz w:val="24"/>
          <w:szCs w:val="24"/>
        </w:rPr>
        <w:t>.</w:t>
      </w:r>
    </w:p>
    <w:p w14:paraId="458D8D0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examine this in detail:</w:t>
      </w:r>
    </w:p>
    <w:p w14:paraId="6268CC2A" w14:textId="77777777" w:rsidR="00B32DEF" w:rsidRDefault="00000000">
      <w:pPr>
        <w:numPr>
          <w:ilvl w:val="0"/>
          <w:numId w:val="76"/>
        </w:numPr>
        <w:shd w:val="clear" w:color="auto" w:fill="FFFFFF"/>
        <w:spacing w:before="180"/>
        <w:pPrChange w:id="3171" w:author="Holli Flanagan" w:date="2025-05-12T17:10:00Z">
          <w:pPr>
            <w:numPr>
              <w:numId w:val="116"/>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attachTo</w:t>
      </w:r>
      <w:proofErr w:type="spellEnd"/>
      <w:r>
        <w:rPr>
          <w:rFonts w:ascii="Times New Roman" w:eastAsia="Times New Roman" w:hAnsi="Times New Roman" w:cs="Times New Roman"/>
          <w:color w:val="212529"/>
          <w:sz w:val="24"/>
          <w:szCs w:val="24"/>
        </w:rPr>
        <w:t xml:space="preserve"> (required)</w:t>
      </w:r>
      <w:del w:id="3172"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is the component that you want to attach the element to. </w:t>
      </w:r>
      <w:proofErr w:type="gramStart"/>
      <w:r>
        <w:rPr>
          <w:rFonts w:ascii="Times New Roman" w:eastAsia="Times New Roman" w:hAnsi="Times New Roman" w:cs="Times New Roman"/>
          <w:color w:val="212529"/>
          <w:sz w:val="24"/>
          <w:szCs w:val="24"/>
        </w:rPr>
        <w:t>Usually</w:t>
      </w:r>
      <w:proofErr w:type="gramEnd"/>
      <w:r>
        <w:rPr>
          <w:rFonts w:ascii="Times New Roman" w:eastAsia="Times New Roman" w:hAnsi="Times New Roman" w:cs="Times New Roman"/>
          <w:color w:val="212529"/>
          <w:sz w:val="24"/>
          <w:szCs w:val="24"/>
        </w:rPr>
        <w:t xml:space="preserve"> you will pass in this to specify the current component.</w:t>
      </w:r>
    </w:p>
    <w:p w14:paraId="696D5A0C" w14:textId="77777777" w:rsidR="00B32DEF" w:rsidRDefault="00000000">
      <w:pPr>
        <w:numPr>
          <w:ilvl w:val="0"/>
          <w:numId w:val="76"/>
        </w:numPr>
        <w:shd w:val="clear" w:color="auto" w:fill="FFFFFF"/>
        <w:pPrChange w:id="3173"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message</w:t>
      </w:r>
      <w:r>
        <w:rPr>
          <w:rFonts w:ascii="Times New Roman" w:eastAsia="Times New Roman" w:hAnsi="Times New Roman" w:cs="Times New Roman"/>
          <w:color w:val="212529"/>
          <w:sz w:val="24"/>
          <w:szCs w:val="24"/>
        </w:rPr>
        <w:t xml:space="preserve"> (required)</w:t>
      </w:r>
      <w:del w:id="3174"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3175" w:author="Holli Flanagan" w:date="2025-05-12T17:10:00Z">
        <w:r>
          <w:rPr>
            <w:rFonts w:ascii="Times New Roman" w:eastAsia="Times New Roman" w:hAnsi="Times New Roman" w:cs="Times New Roman"/>
            <w:color w:val="212529"/>
            <w:sz w:val="24"/>
            <w:szCs w:val="24"/>
          </w:rPr>
          <w:t xml:space="preserve">is </w:t>
        </w:r>
      </w:ins>
      <w:del w:id="3176" w:author="Holli Flanagan" w:date="2025-05-12T17:10:00Z">
        <w:r>
          <w:rPr>
            <w:rFonts w:ascii="Times New Roman" w:eastAsia="Times New Roman" w:hAnsi="Times New Roman" w:cs="Times New Roman"/>
            <w:color w:val="212529"/>
            <w:sz w:val="24"/>
            <w:szCs w:val="24"/>
          </w:rPr>
          <w:delText>T</w:delText>
        </w:r>
      </w:del>
      <w:ins w:id="3177" w:author="Holli Flanagan" w:date="2025-05-12T17:10: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he text inside the popup</w:t>
      </w:r>
      <w:ins w:id="3178" w:author="Holli Flanagan" w:date="2025-05-12T17:10:00Z">
        <w:r>
          <w:rPr>
            <w:rFonts w:ascii="Times New Roman" w:eastAsia="Times New Roman" w:hAnsi="Times New Roman" w:cs="Times New Roman"/>
            <w:color w:val="212529"/>
            <w:sz w:val="24"/>
            <w:szCs w:val="24"/>
          </w:rPr>
          <w:t>.</w:t>
        </w:r>
      </w:ins>
    </w:p>
    <w:p w14:paraId="232462B1" w14:textId="77777777" w:rsidR="00B32DEF" w:rsidRDefault="00000000">
      <w:pPr>
        <w:numPr>
          <w:ilvl w:val="0"/>
          <w:numId w:val="76"/>
        </w:numPr>
        <w:shd w:val="clear" w:color="auto" w:fill="FFFFFF"/>
        <w:pPrChange w:id="3179"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title</w:t>
      </w:r>
      <w:r>
        <w:rPr>
          <w:rFonts w:ascii="Times New Roman" w:eastAsia="Times New Roman" w:hAnsi="Times New Roman" w:cs="Times New Roman"/>
          <w:color w:val="212529"/>
          <w:sz w:val="24"/>
          <w:szCs w:val="24"/>
        </w:rPr>
        <w:t xml:space="preserve"> (optional)</w:t>
      </w:r>
      <w:del w:id="3180"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3181" w:author="Holli Flanagan" w:date="2025-05-12T17:10:00Z">
        <w:r>
          <w:rPr>
            <w:rFonts w:ascii="Times New Roman" w:eastAsia="Times New Roman" w:hAnsi="Times New Roman" w:cs="Times New Roman"/>
            <w:color w:val="212529"/>
            <w:sz w:val="24"/>
            <w:szCs w:val="24"/>
          </w:rPr>
          <w:delText>T</w:delText>
        </w:r>
      </w:del>
      <w:ins w:id="3182" w:author="Holli Flanagan" w:date="2025-05-12T17:10:00Z">
        <w:r>
          <w:rPr>
            <w:rFonts w:ascii="Times New Roman" w:eastAsia="Times New Roman" w:hAnsi="Times New Roman" w:cs="Times New Roman"/>
            <w:color w:val="212529"/>
            <w:sz w:val="24"/>
            <w:szCs w:val="24"/>
          </w:rPr>
          <w:t>is t</w:t>
        </w:r>
      </w:ins>
      <w:r>
        <w:rPr>
          <w:rFonts w:ascii="Times New Roman" w:eastAsia="Times New Roman" w:hAnsi="Times New Roman" w:cs="Times New Roman"/>
          <w:color w:val="212529"/>
          <w:sz w:val="24"/>
          <w:szCs w:val="24"/>
        </w:rPr>
        <w:t>he title for your popup, displayed at the top.</w:t>
      </w:r>
    </w:p>
    <w:p w14:paraId="45EADC18" w14:textId="77777777" w:rsidR="00B32DEF" w:rsidRDefault="00000000">
      <w:pPr>
        <w:numPr>
          <w:ilvl w:val="0"/>
          <w:numId w:val="76"/>
        </w:numPr>
        <w:shd w:val="clear" w:color="auto" w:fill="FFFFFF"/>
        <w:pPrChange w:id="3183"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buttons</w:t>
      </w:r>
      <w:r>
        <w:rPr>
          <w:rFonts w:ascii="Times New Roman" w:eastAsia="Times New Roman" w:hAnsi="Times New Roman" w:cs="Times New Roman"/>
          <w:color w:val="212529"/>
          <w:sz w:val="24"/>
          <w:szCs w:val="24"/>
        </w:rPr>
        <w:t xml:space="preserve"> (optional)</w:t>
      </w:r>
      <w:del w:id="3184"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3185" w:author="Holli Flanagan" w:date="2025-05-12T17:10:00Z">
        <w:r>
          <w:rPr>
            <w:rFonts w:ascii="Times New Roman" w:eastAsia="Times New Roman" w:hAnsi="Times New Roman" w:cs="Times New Roman"/>
            <w:color w:val="212529"/>
            <w:sz w:val="24"/>
            <w:szCs w:val="24"/>
          </w:rPr>
          <w:delText>A</w:delText>
        </w:r>
      </w:del>
      <w:ins w:id="3186" w:author="Holli Flanagan" w:date="2025-05-12T17:10:00Z">
        <w:r>
          <w:rPr>
            <w:rFonts w:ascii="Times New Roman" w:eastAsia="Times New Roman" w:hAnsi="Times New Roman" w:cs="Times New Roman"/>
            <w:color w:val="212529"/>
            <w:sz w:val="24"/>
            <w:szCs w:val="24"/>
          </w:rPr>
          <w:t>is a</w:t>
        </w:r>
      </w:ins>
      <w:r>
        <w:rPr>
          <w:rFonts w:ascii="Times New Roman" w:eastAsia="Times New Roman" w:hAnsi="Times New Roman" w:cs="Times New Roman"/>
          <w:color w:val="212529"/>
          <w:sz w:val="24"/>
          <w:szCs w:val="24"/>
        </w:rPr>
        <w:t xml:space="preserve">n array of strings that are the labels of the buttons that you want to display. By </w:t>
      </w:r>
      <w:proofErr w:type="gramStart"/>
      <w:r>
        <w:rPr>
          <w:rFonts w:ascii="Times New Roman" w:eastAsia="Times New Roman" w:hAnsi="Times New Roman" w:cs="Times New Roman"/>
          <w:color w:val="212529"/>
          <w:sz w:val="24"/>
          <w:szCs w:val="24"/>
        </w:rPr>
        <w:t>default</w:t>
      </w:r>
      <w:proofErr w:type="gramEnd"/>
      <w:r>
        <w:rPr>
          <w:rFonts w:ascii="Times New Roman" w:eastAsia="Times New Roman" w:hAnsi="Times New Roman" w:cs="Times New Roman"/>
          <w:color w:val="212529"/>
          <w:sz w:val="24"/>
          <w:szCs w:val="24"/>
        </w:rPr>
        <w:t xml:space="preserve"> there is a single OK button.</w:t>
      </w:r>
    </w:p>
    <w:p w14:paraId="5E0A5C9C" w14:textId="77777777" w:rsidR="00B32DEF" w:rsidRDefault="00000000">
      <w:pPr>
        <w:numPr>
          <w:ilvl w:val="0"/>
          <w:numId w:val="76"/>
        </w:numPr>
        <w:shd w:val="clear" w:color="auto" w:fill="FFFFFF"/>
        <w:pPrChange w:id="3187" w:author="Holli Flanagan" w:date="2025-05-12T17:10:00Z">
          <w:pPr>
            <w:numPr>
              <w:numId w:val="116"/>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btnClass</w:t>
      </w:r>
      <w:proofErr w:type="spellEnd"/>
      <w:r>
        <w:rPr>
          <w:rFonts w:ascii="Times New Roman" w:eastAsia="Times New Roman" w:hAnsi="Times New Roman" w:cs="Times New Roman"/>
          <w:color w:val="212529"/>
          <w:sz w:val="24"/>
          <w:szCs w:val="24"/>
        </w:rPr>
        <w:t xml:space="preserve"> (optional)</w:t>
      </w:r>
      <w:del w:id="3188" w:author="Holli Flanagan" w:date="2025-05-12T17: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3189" w:author="Holli Flanagan" w:date="2025-05-12T17:10:00Z">
        <w:r>
          <w:rPr>
            <w:rFonts w:ascii="Times New Roman" w:eastAsia="Times New Roman" w:hAnsi="Times New Roman" w:cs="Times New Roman"/>
            <w:color w:val="212529"/>
            <w:sz w:val="24"/>
            <w:szCs w:val="24"/>
          </w:rPr>
          <w:t xml:space="preserve">is </w:t>
        </w:r>
      </w:ins>
      <w:del w:id="3190" w:author="Holli Flanagan" w:date="2025-05-12T17:10:00Z">
        <w:r>
          <w:rPr>
            <w:rFonts w:ascii="Times New Roman" w:eastAsia="Times New Roman" w:hAnsi="Times New Roman" w:cs="Times New Roman"/>
            <w:color w:val="212529"/>
            <w:sz w:val="24"/>
            <w:szCs w:val="24"/>
          </w:rPr>
          <w:delText>A</w:delText>
        </w:r>
      </w:del>
      <w:ins w:id="3191" w:author="Holli Flanagan" w:date="2025-05-12T17:11: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n optional </w:t>
      </w:r>
      <w:ins w:id="3192" w:author="Holli Flanagan" w:date="2025-05-12T15:24:00Z">
        <w:r>
          <w:rPr>
            <w:rFonts w:ascii="Times New Roman" w:eastAsia="Times New Roman" w:hAnsi="Times New Roman" w:cs="Times New Roman"/>
            <w:color w:val="212529"/>
            <w:sz w:val="24"/>
            <w:szCs w:val="24"/>
          </w:rPr>
          <w:t>CSS</w:t>
        </w:r>
      </w:ins>
      <w:del w:id="3193"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class string to style the buttons. This allows you to optionally attach a </w:t>
      </w:r>
      <w:ins w:id="3194" w:author="Holli Flanagan" w:date="2025-05-12T15:24:00Z">
        <w:r>
          <w:rPr>
            <w:rFonts w:ascii="Times New Roman" w:eastAsia="Times New Roman" w:hAnsi="Times New Roman" w:cs="Times New Roman"/>
            <w:color w:val="212529"/>
            <w:sz w:val="24"/>
            <w:szCs w:val="24"/>
          </w:rPr>
          <w:t>CSS</w:t>
        </w:r>
      </w:ins>
      <w:del w:id="3195"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class to the button for styling.</w:t>
      </w:r>
    </w:p>
    <w:p w14:paraId="4E8FA8FC" w14:textId="77777777" w:rsidR="00B32DEF" w:rsidRDefault="00000000">
      <w:pPr>
        <w:numPr>
          <w:ilvl w:val="0"/>
          <w:numId w:val="76"/>
        </w:numPr>
        <w:shd w:val="clear" w:color="auto" w:fill="FFFFFF"/>
        <w:spacing w:after="300"/>
        <w:pPrChange w:id="3196"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212529"/>
          <w:sz w:val="24"/>
          <w:szCs w:val="24"/>
        </w:rPr>
        <w:t>Returns</w:t>
      </w:r>
      <w:del w:id="3197" w:author="Holli Flanagan" w:date="2025-05-12T17: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3198" w:author="Holli Flanagan" w:date="2025-05-12T17:11:00Z">
        <w:r>
          <w:rPr>
            <w:rFonts w:ascii="Times New Roman" w:eastAsia="Times New Roman" w:hAnsi="Times New Roman" w:cs="Times New Roman"/>
            <w:color w:val="212529"/>
            <w:sz w:val="24"/>
            <w:szCs w:val="24"/>
          </w:rPr>
          <w:t xml:space="preserve">is </w:t>
        </w:r>
      </w:ins>
      <w:del w:id="3199" w:author="Holli Flanagan" w:date="2025-05-12T17:11:00Z">
        <w:r>
          <w:rPr>
            <w:rFonts w:ascii="Times New Roman" w:eastAsia="Times New Roman" w:hAnsi="Times New Roman" w:cs="Times New Roman"/>
            <w:color w:val="212529"/>
            <w:sz w:val="24"/>
            <w:szCs w:val="24"/>
          </w:rPr>
          <w:delText>A</w:delText>
        </w:r>
      </w:del>
      <w:ins w:id="3200" w:author="Holli Flanagan" w:date="2025-05-12T17:11: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that emits the label of the pressed button.</w:t>
      </w:r>
    </w:p>
    <w:p w14:paraId="78529CF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Back to our </w:t>
      </w:r>
      <w:proofErr w:type="gramStart"/>
      <w:r>
        <w:rPr>
          <w:rFonts w:ascii="Times New Roman" w:eastAsia="Times New Roman" w:hAnsi="Times New Roman" w:cs="Times New Roman"/>
          <w:color w:val="212529"/>
          <w:sz w:val="24"/>
          <w:szCs w:val="24"/>
        </w:rPr>
        <w:t>point of sale</w:t>
      </w:r>
      <w:proofErr w:type="gramEnd"/>
      <w:r>
        <w:rPr>
          <w:rFonts w:ascii="Times New Roman" w:eastAsia="Times New Roman" w:hAnsi="Times New Roman" w:cs="Times New Roman"/>
          <w:color w:val="212529"/>
          <w:sz w:val="24"/>
          <w:szCs w:val="24"/>
        </w:rPr>
        <w:t xml:space="preserve"> example, we can use a popup to notify the user that a comment was added.</w:t>
      </w:r>
    </w:p>
    <w:p w14:paraId="145DA72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7E12AF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have added a popup with the default title </w:t>
      </w:r>
      <w:r>
        <w:rPr>
          <w:rFonts w:ascii="Times New Roman" w:eastAsia="Times New Roman" w:hAnsi="Times New Roman" w:cs="Times New Roman"/>
          <w:color w:val="D63384"/>
          <w:sz w:val="21"/>
          <w:szCs w:val="21"/>
          <w:shd w:val="clear" w:color="auto" w:fill="F5F6FA"/>
        </w:rPr>
        <w:t>Alert</w:t>
      </w:r>
      <w:r>
        <w:rPr>
          <w:rFonts w:ascii="Times New Roman" w:eastAsia="Times New Roman" w:hAnsi="Times New Roman" w:cs="Times New Roman"/>
          <w:color w:val="212529"/>
          <w:sz w:val="24"/>
          <w:szCs w:val="24"/>
        </w:rPr>
        <w:t xml:space="preserve"> and the default buttons </w:t>
      </w:r>
      <w:r>
        <w:rPr>
          <w:rFonts w:ascii="Times New Roman" w:eastAsia="Times New Roman" w:hAnsi="Times New Roman" w:cs="Times New Roman"/>
          <w:color w:val="D63384"/>
          <w:sz w:val="21"/>
          <w:szCs w:val="21"/>
          <w:shd w:val="clear" w:color="auto" w:fill="F5F6FA"/>
        </w:rPr>
        <w:t>Ok</w:t>
      </w:r>
      <w:r>
        <w:rPr>
          <w:rFonts w:ascii="Times New Roman" w:eastAsia="Times New Roman" w:hAnsi="Times New Roman" w:cs="Times New Roman"/>
          <w:color w:val="212529"/>
          <w:sz w:val="24"/>
          <w:szCs w:val="24"/>
        </w:rPr>
        <w:t xml:space="preserve">. We have not subscribed since I do not need notification of when the window closes, and there is only one button the user could have clicked. We could have subscribed if </w:t>
      </w:r>
      <w:del w:id="3201" w:author="Holli Flanagan" w:date="2025-05-12T17:11:00Z">
        <w:r>
          <w:rPr>
            <w:rFonts w:ascii="Times New Roman" w:eastAsia="Times New Roman" w:hAnsi="Times New Roman" w:cs="Times New Roman"/>
            <w:color w:val="212529"/>
            <w:sz w:val="24"/>
            <w:szCs w:val="24"/>
          </w:rPr>
          <w:delText>I</w:delText>
        </w:r>
      </w:del>
      <w:ins w:id="3202" w:author="Holli Flanagan" w:date="2025-05-12T17:11:00Z">
        <w:r>
          <w:rPr>
            <w:rFonts w:ascii="Times New Roman" w:eastAsia="Times New Roman" w:hAnsi="Times New Roman" w:cs="Times New Roman"/>
            <w:color w:val="212529"/>
            <w:sz w:val="24"/>
            <w:szCs w:val="24"/>
          </w:rPr>
          <w:t>we</w:t>
        </w:r>
      </w:ins>
      <w:r>
        <w:rPr>
          <w:rFonts w:ascii="Times New Roman" w:eastAsia="Times New Roman" w:hAnsi="Times New Roman" w:cs="Times New Roman"/>
          <w:color w:val="212529"/>
          <w:sz w:val="24"/>
          <w:szCs w:val="24"/>
        </w:rPr>
        <w:t xml:space="preserve"> needed to know that the popup was closed.</w:t>
      </w:r>
    </w:p>
    <w:p w14:paraId="443B779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16F6CD4" wp14:editId="5AAEE977">
            <wp:extent cx="5943600" cy="3848100"/>
            <wp:effectExtent l="9525" t="9525" r="9525" b="9525"/>
            <wp:docPr id="1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7"/>
                    <a:srcRect/>
                    <a:stretch>
                      <a:fillRect/>
                    </a:stretch>
                  </pic:blipFill>
                  <pic:spPr>
                    <a:xfrm>
                      <a:off x="0" y="0"/>
                      <a:ext cx="5943600" cy="3848100"/>
                    </a:xfrm>
                    <a:prstGeom prst="rect">
                      <a:avLst/>
                    </a:prstGeom>
                    <a:ln w="9525">
                      <a:solidFill>
                        <a:srgbClr val="DDDDDD"/>
                      </a:solidFill>
                      <a:prstDash val="solid"/>
                    </a:ln>
                  </pic:spPr>
                </pic:pic>
              </a:graphicData>
            </a:graphic>
          </wp:inline>
        </w:drawing>
      </w:r>
    </w:p>
    <w:p w14:paraId="3866C3F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how the popup greys out the underlying website. You cannot click buttons or enter text while the popup is open. Once it is closed, the gray background goes </w:t>
      </w:r>
      <w:proofErr w:type="gramStart"/>
      <w:r>
        <w:rPr>
          <w:rFonts w:ascii="Times New Roman" w:eastAsia="Times New Roman" w:hAnsi="Times New Roman" w:cs="Times New Roman"/>
          <w:color w:val="212529"/>
          <w:sz w:val="24"/>
          <w:szCs w:val="24"/>
        </w:rPr>
        <w:t>away</w:t>
      </w:r>
      <w:proofErr w:type="gramEnd"/>
      <w:r>
        <w:rPr>
          <w:rFonts w:ascii="Times New Roman" w:eastAsia="Times New Roman" w:hAnsi="Times New Roman" w:cs="Times New Roman"/>
          <w:color w:val="212529"/>
          <w:sz w:val="24"/>
          <w:szCs w:val="24"/>
        </w:rPr>
        <w:t xml:space="preserve"> and the rest of the page will again accept input. With this screen, the only thing I can do is click ok.</w:t>
      </w:r>
    </w:p>
    <w:p w14:paraId="5979208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look at a more complex example:</w:t>
      </w:r>
    </w:p>
    <w:p w14:paraId="16E23C5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003229F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have added a popup to ask the user if they are sure before adding the item, and then only adding it if they click the “Yes” button. We subscribe to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returned by the popup method to see when the window </w:t>
      </w:r>
      <w:proofErr w:type="gramStart"/>
      <w:r>
        <w:rPr>
          <w:rFonts w:ascii="Times New Roman" w:eastAsia="Times New Roman" w:hAnsi="Times New Roman" w:cs="Times New Roman"/>
          <w:color w:val="212529"/>
          <w:sz w:val="24"/>
          <w:szCs w:val="24"/>
        </w:rPr>
        <w:t>closes</w:t>
      </w:r>
      <w:proofErr w:type="gramEnd"/>
      <w:r>
        <w:rPr>
          <w:rFonts w:ascii="Times New Roman" w:eastAsia="Times New Roman" w:hAnsi="Times New Roman" w:cs="Times New Roman"/>
          <w:color w:val="212529"/>
          <w:sz w:val="24"/>
          <w:szCs w:val="24"/>
        </w:rPr>
        <w:t xml:space="preserve"> and which button was pressed.</w:t>
      </w:r>
    </w:p>
    <w:p w14:paraId="1F8046A4"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We moved all of the code inside the anonymous function so that it will only be called after the popup is closed.</w:t>
      </w:r>
    </w:p>
    <w:p w14:paraId="1722C29F"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033F5C2A" wp14:editId="30BF7A3F">
            <wp:extent cx="5943600" cy="3949700"/>
            <wp:effectExtent l="9525" t="9525" r="9525" b="9525"/>
            <wp:docPr id="73"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98"/>
                    <a:srcRect/>
                    <a:stretch>
                      <a:fillRect/>
                    </a:stretch>
                  </pic:blipFill>
                  <pic:spPr>
                    <a:xfrm>
                      <a:off x="0" y="0"/>
                      <a:ext cx="5943600" cy="3949700"/>
                    </a:xfrm>
                    <a:prstGeom prst="rect">
                      <a:avLst/>
                    </a:prstGeom>
                    <a:ln w="9525">
                      <a:solidFill>
                        <a:srgbClr val="DDDDDD"/>
                      </a:solidFill>
                      <a:prstDash val="solid"/>
                    </a:ln>
                  </pic:spPr>
                </pic:pic>
              </a:graphicData>
            </a:graphic>
          </wp:inline>
        </w:drawing>
      </w:r>
    </w:p>
    <w:p w14:paraId="2B9102BD" w14:textId="77777777" w:rsidR="00B32DEF" w:rsidRPr="00B32DEF" w:rsidRDefault="00000000">
      <w:pPr>
        <w:pStyle w:val="Heading2"/>
        <w:rPr>
          <w:rPrChange w:id="3203" w:author="Holli Flanagan" w:date="2025-05-12T14:45:00Z">
            <w:rPr>
              <w:sz w:val="34"/>
              <w:szCs w:val="34"/>
            </w:rPr>
          </w:rPrChange>
        </w:rPr>
        <w:pPrChange w:id="3204" w:author="Holli Flanagan" w:date="2025-05-12T14:45:00Z">
          <w:pPr>
            <w:pStyle w:val="Heading2"/>
            <w:keepNext w:val="0"/>
            <w:keepLines w:val="0"/>
          </w:pPr>
        </w:pPrChange>
      </w:pPr>
      <w:bookmarkStart w:id="3205" w:name="_2aepazjqrfzc" w:colFirst="0" w:colLast="0"/>
      <w:bookmarkEnd w:id="3205"/>
      <w:r>
        <w:rPr>
          <w:rPrChange w:id="3206" w:author="Holli Flanagan" w:date="2025-05-12T14:45:00Z">
            <w:rPr>
              <w:sz w:val="34"/>
              <w:szCs w:val="34"/>
            </w:rPr>
          </w:rPrChange>
        </w:rPr>
        <w:t>Dialogs</w:t>
      </w:r>
    </w:p>
    <w:p w14:paraId="7522D03E" w14:textId="77777777" w:rsidR="00B32DEF" w:rsidRPr="00B32DEF" w:rsidRDefault="00000000">
      <w:pPr>
        <w:shd w:val="clear" w:color="auto" w:fill="FFFFFF"/>
        <w:spacing w:after="240"/>
        <w:rPr>
          <w:rFonts w:ascii="Times New Roman" w:eastAsia="Times New Roman" w:hAnsi="Times New Roman" w:cs="Times New Roman"/>
          <w:color w:val="000000"/>
          <w:rPrChange w:id="3207" w:author="Holli Flanagan" w:date="2025-05-12T17:12: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Dialogs work </w:t>
      </w:r>
      <w:proofErr w:type="gramStart"/>
      <w:r>
        <w:rPr>
          <w:rFonts w:ascii="Times New Roman" w:eastAsia="Times New Roman" w:hAnsi="Times New Roman" w:cs="Times New Roman"/>
          <w:color w:val="212529"/>
          <w:sz w:val="24"/>
          <w:szCs w:val="24"/>
        </w:rPr>
        <w:t>similarly,</w:t>
      </w:r>
      <w:proofErr w:type="gramEnd"/>
      <w:r>
        <w:rPr>
          <w:rFonts w:ascii="Times New Roman" w:eastAsia="Times New Roman" w:hAnsi="Times New Roman" w:cs="Times New Roman"/>
          <w:color w:val="212529"/>
          <w:sz w:val="24"/>
          <w:szCs w:val="24"/>
        </w:rPr>
        <w:t xml:space="preserve"> except they do not have a pre-defined structure. You can create them as a component where you control the layout and any </w:t>
      </w:r>
      <w:del w:id="3208" w:author="Holli Flanagan" w:date="2025-05-12T17:12:00Z">
        <w:r>
          <w:rPr>
            <w:rFonts w:ascii="Times New Roman" w:eastAsia="Times New Roman" w:hAnsi="Times New Roman" w:cs="Times New Roman"/>
            <w:color w:val="212529"/>
            <w:sz w:val="24"/>
            <w:szCs w:val="24"/>
          </w:rPr>
          <w:delText>N</w:delText>
        </w:r>
      </w:del>
      <w:ins w:id="3209" w:author="Holli Flanagan" w:date="2025-05-12T17:12: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 xml:space="preserve">otifiers you want to implement. Creating a new dialog is as simple as: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dialog </w:t>
      </w:r>
      <w:proofErr w:type="spellStart"/>
      <w:r>
        <w:rPr>
          <w:rFonts w:ascii="Times New Roman" w:eastAsia="Times New Roman" w:hAnsi="Times New Roman" w:cs="Times New Roman"/>
          <w:color w:val="D63384"/>
          <w:sz w:val="21"/>
          <w:szCs w:val="21"/>
          <w:shd w:val="clear" w:color="auto" w:fill="F5F6FA"/>
        </w:rPr>
        <w:t>myDialog</w:t>
      </w:r>
      <w:proofErr w:type="spellEnd"/>
      <w:ins w:id="3210" w:author="Holli Flanagan" w:date="2025-05-12T17:12:00Z">
        <w:r>
          <w:rPr>
            <w:rFonts w:ascii="Times New Roman" w:eastAsia="Times New Roman" w:hAnsi="Times New Roman" w:cs="Times New Roman"/>
            <w:color w:val="D63384"/>
            <w:sz w:val="21"/>
            <w:szCs w:val="21"/>
            <w:shd w:val="clear" w:color="auto" w:fill="F5F6FA"/>
          </w:rPr>
          <w:t>.</w:t>
        </w:r>
      </w:ins>
    </w:p>
    <w:p w14:paraId="539BD49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Like </w:t>
      </w:r>
      <w:commentRangeStart w:id="3211"/>
      <w:proofErr w:type="spellStart"/>
      <w:r>
        <w:rPr>
          <w:rFonts w:ascii="Times New Roman" w:eastAsia="Times New Roman" w:hAnsi="Times New Roman" w:cs="Times New Roman"/>
          <w:color w:val="212529"/>
          <w:sz w:val="24"/>
          <w:szCs w:val="24"/>
        </w:rPr>
        <w:t>webz</w:t>
      </w:r>
      <w:proofErr w:type="spellEnd"/>
      <w:r>
        <w:rPr>
          <w:rFonts w:ascii="Times New Roman" w:eastAsia="Times New Roman" w:hAnsi="Times New Roman" w:cs="Times New Roman"/>
          <w:color w:val="212529"/>
          <w:sz w:val="24"/>
          <w:szCs w:val="24"/>
        </w:rPr>
        <w:t xml:space="preserve"> </w:t>
      </w:r>
      <w:commentRangeEnd w:id="3211"/>
      <w:r>
        <w:commentReference w:id="3211"/>
      </w:r>
      <w:r>
        <w:rPr>
          <w:rFonts w:ascii="Times New Roman" w:eastAsia="Times New Roman" w:hAnsi="Times New Roman" w:cs="Times New Roman"/>
          <w:color w:val="212529"/>
          <w:sz w:val="24"/>
          <w:szCs w:val="24"/>
        </w:rPr>
        <w:t xml:space="preserve">component, this creates a new component, but it will behave and look like a popup window, only its content will be your new component. The default implementation is a simple popup with an ok button that closes when the user clicks it. We can close a window by calling the member method </w:t>
      </w:r>
      <w:proofErr w:type="spellStart"/>
      <w:proofErr w:type="gramStart"/>
      <w:r>
        <w:rPr>
          <w:rFonts w:ascii="Times New Roman" w:eastAsia="Times New Roman" w:hAnsi="Times New Roman" w:cs="Times New Roman"/>
          <w:color w:val="212529"/>
          <w:sz w:val="24"/>
          <w:szCs w:val="24"/>
        </w:rPr>
        <w:t>this.show</w:t>
      </w:r>
      <w:proofErr w:type="spellEnd"/>
      <w:proofErr w:type="gramEnd"/>
      <w:r>
        <w:rPr>
          <w:rFonts w:ascii="Times New Roman" w:eastAsia="Times New Roman" w:hAnsi="Times New Roman" w:cs="Times New Roman"/>
          <w:color w:val="212529"/>
          <w:sz w:val="24"/>
          <w:szCs w:val="24"/>
        </w:rPr>
        <w:t xml:space="preserve">(true/false). We add it just like any other component using </w:t>
      </w:r>
      <w:proofErr w:type="spellStart"/>
      <w:r>
        <w:rPr>
          <w:rFonts w:ascii="Times New Roman" w:eastAsia="Times New Roman" w:hAnsi="Times New Roman" w:cs="Times New Roman"/>
          <w:color w:val="212529"/>
          <w:sz w:val="24"/>
          <w:szCs w:val="24"/>
        </w:rPr>
        <w:t>addComponent</w:t>
      </w:r>
      <w:proofErr w:type="spellEnd"/>
      <w:r>
        <w:rPr>
          <w:rFonts w:ascii="Times New Roman" w:eastAsia="Times New Roman" w:hAnsi="Times New Roman" w:cs="Times New Roman"/>
          <w:color w:val="212529"/>
          <w:sz w:val="24"/>
          <w:szCs w:val="24"/>
        </w:rPr>
        <w:t>, then display it by calling show(true).</w:t>
      </w:r>
    </w:p>
    <w:p w14:paraId="1C372DE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0BE98FC1" w14:textId="77777777" w:rsidR="00B32DEF" w:rsidRDefault="00000000">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First</w:t>
      </w:r>
      <w:proofErr w:type="gramEnd"/>
      <w:r>
        <w:rPr>
          <w:rFonts w:ascii="Times New Roman" w:eastAsia="Times New Roman" w:hAnsi="Times New Roman" w:cs="Times New Roman"/>
          <w:color w:val="212529"/>
          <w:sz w:val="24"/>
          <w:szCs w:val="24"/>
        </w:rPr>
        <w:t xml:space="preserve"> we create a variable to hold our dialog: We can then add it to the component:</w:t>
      </w:r>
    </w:p>
    <w:p w14:paraId="1A3C8A80" w14:textId="77777777" w:rsidR="00B32DEF" w:rsidRDefault="00000000">
      <w:pPr>
        <w:shd w:val="clear" w:color="auto" w:fill="FFFFFF"/>
        <w:spacing w:before="120"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white"/>
        </w:rPr>
        <w:t>Note</w:t>
      </w:r>
      <w:ins w:id="3212" w:author="Holli Flanagan" w:date="2025-05-12T17:12:00Z">
        <w:r>
          <w:rPr>
            <w:rFonts w:ascii="Times New Roman" w:eastAsia="Times New Roman" w:hAnsi="Times New Roman" w:cs="Times New Roman"/>
            <w:color w:val="212529"/>
            <w:sz w:val="24"/>
            <w:szCs w:val="24"/>
            <w:highlight w:val="white"/>
          </w:rPr>
          <w:t>:</w:t>
        </w:r>
      </w:ins>
      <w:del w:id="3213" w:author="Holli Flanagan" w:date="2025-05-12T17:12: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if you want it to display immediately, then you can call show with true </w:t>
      </w:r>
      <w:proofErr w:type="spellStart"/>
      <w:proofErr w:type="gramStart"/>
      <w:r>
        <w:rPr>
          <w:rFonts w:ascii="Times New Roman" w:eastAsia="Times New Roman" w:hAnsi="Times New Roman" w:cs="Times New Roman"/>
          <w:color w:val="D63384"/>
          <w:sz w:val="21"/>
          <w:szCs w:val="21"/>
          <w:shd w:val="clear" w:color="auto" w:fill="F5F6FA"/>
        </w:rPr>
        <w:t>this.dialog</w:t>
      </w:r>
      <w:proofErr w:type="gramEnd"/>
      <w:r>
        <w:rPr>
          <w:rFonts w:ascii="Times New Roman" w:eastAsia="Times New Roman" w:hAnsi="Times New Roman" w:cs="Times New Roman"/>
          <w:color w:val="D63384"/>
          <w:sz w:val="21"/>
          <w:szCs w:val="21"/>
          <w:shd w:val="clear" w:color="auto" w:fill="F5F6FA"/>
        </w:rPr>
        <w:t>.show</w:t>
      </w:r>
      <w:proofErr w:type="spellEnd"/>
      <w:r>
        <w:rPr>
          <w:rFonts w:ascii="Times New Roman" w:eastAsia="Times New Roman" w:hAnsi="Times New Roman" w:cs="Times New Roman"/>
          <w:color w:val="D63384"/>
          <w:sz w:val="21"/>
          <w:szCs w:val="21"/>
          <w:shd w:val="clear" w:color="auto" w:fill="F5F6FA"/>
        </w:rPr>
        <w:t>(true</w:t>
      </w:r>
      <w:proofErr w:type="gramStart"/>
      <w:r>
        <w:rPr>
          <w:rFonts w:ascii="Times New Roman" w:eastAsia="Times New Roman" w:hAnsi="Times New Roman" w:cs="Times New Roman"/>
          <w:color w:val="D63384"/>
          <w:sz w:val="21"/>
          <w:szCs w:val="21"/>
          <w:shd w:val="clear" w:color="auto" w:fill="F5F6FA"/>
        </w:rPr>
        <w:t>);</w:t>
      </w:r>
      <w:proofErr w:type="gramEnd"/>
    </w:p>
    <w:p w14:paraId="1F9A0A7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Whenever we want to show the dialog, we just pass true to </w:t>
      </w:r>
      <w:ins w:id="3214" w:author="Holli Flanagan" w:date="2025-05-12T17:12:00Z">
        <w:r>
          <w:rPr>
            <w:rFonts w:ascii="Times New Roman" w:eastAsia="Times New Roman" w:hAnsi="Times New Roman" w:cs="Times New Roman"/>
            <w:color w:val="212529"/>
            <w:sz w:val="24"/>
            <w:szCs w:val="24"/>
          </w:rPr>
          <w:t>its</w:t>
        </w:r>
      </w:ins>
      <w:del w:id="3215" w:author="Holli Flanagan" w:date="2025-05-12T17:12:00Z">
        <w:r>
          <w:rPr>
            <w:rFonts w:ascii="Times New Roman" w:eastAsia="Times New Roman" w:hAnsi="Times New Roman" w:cs="Times New Roman"/>
            <w:color w:val="212529"/>
            <w:sz w:val="24"/>
            <w:szCs w:val="24"/>
          </w:rPr>
          <w:delText>it’s</w:delText>
        </w:r>
      </w:del>
      <w:r>
        <w:rPr>
          <w:rFonts w:ascii="Times New Roman" w:eastAsia="Times New Roman" w:hAnsi="Times New Roman" w:cs="Times New Roman"/>
          <w:color w:val="212529"/>
          <w:sz w:val="24"/>
          <w:szCs w:val="24"/>
        </w:rPr>
        <w:t xml:space="preserve"> show method. To hide it we pass false.</w:t>
      </w:r>
    </w:p>
    <w:p w14:paraId="7391743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want to get an event to subscribe to when the window is closed, or something happens in the dialog, we can implement our own </w:t>
      </w:r>
      <w:del w:id="3216" w:author="Holli Flanagan" w:date="2025-05-12T17:12:00Z">
        <w:r>
          <w:rPr>
            <w:rFonts w:ascii="Times New Roman" w:eastAsia="Times New Roman" w:hAnsi="Times New Roman" w:cs="Times New Roman"/>
            <w:color w:val="212529"/>
            <w:sz w:val="24"/>
            <w:szCs w:val="24"/>
          </w:rPr>
          <w:delText>N</w:delText>
        </w:r>
      </w:del>
      <w:ins w:id="3217" w:author="Holli Flanagan" w:date="2025-05-12T17:12: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otifiers and subscribe to them in the parent.</w:t>
      </w:r>
    </w:p>
    <w:p w14:paraId="2E253AA7"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218" w:name="_vitrbhrphkix" w:colFirst="0" w:colLast="0"/>
      <w:bookmarkEnd w:id="3218"/>
      <w:r>
        <w:rPr>
          <w:rFonts w:ascii="Times New Roman" w:eastAsia="Times New Roman" w:hAnsi="Times New Roman" w:cs="Times New Roman"/>
          <w:color w:val="27262B"/>
          <w:sz w:val="26"/>
          <w:szCs w:val="26"/>
        </w:rPr>
        <w:t>An Example</w:t>
      </w:r>
    </w:p>
    <w:p w14:paraId="6547E11F" w14:textId="77777777" w:rsidR="00B32DEF" w:rsidRPr="00B32DEF" w:rsidRDefault="00000000">
      <w:pPr>
        <w:shd w:val="clear" w:color="auto" w:fill="FFFFFF"/>
        <w:spacing w:after="240"/>
        <w:rPr>
          <w:rFonts w:ascii="Times New Roman" w:eastAsia="Times New Roman" w:hAnsi="Times New Roman" w:cs="Times New Roman"/>
          <w:color w:val="000000"/>
          <w:rPrChange w:id="3219" w:author="Holli Flanagan" w:date="2025-05-12T17:12: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A </w:t>
      </w:r>
      <w:proofErr w:type="gramStart"/>
      <w:r>
        <w:rPr>
          <w:rFonts w:ascii="Times New Roman" w:eastAsia="Times New Roman" w:hAnsi="Times New Roman" w:cs="Times New Roman"/>
          <w:color w:val="212529"/>
          <w:sz w:val="24"/>
          <w:szCs w:val="24"/>
        </w:rPr>
        <w:t>simple please</w:t>
      </w:r>
      <w:proofErr w:type="gramEnd"/>
      <w:r>
        <w:rPr>
          <w:rFonts w:ascii="Times New Roman" w:eastAsia="Times New Roman" w:hAnsi="Times New Roman" w:cs="Times New Roman"/>
          <w:color w:val="212529"/>
          <w:sz w:val="24"/>
          <w:szCs w:val="24"/>
        </w:rPr>
        <w:t xml:space="preserve"> wait dialog with no buttons. To make this simple, I am just going to use text, but you could use an animated gif or do some </w:t>
      </w:r>
      <w:ins w:id="3220" w:author="Holli Flanagan" w:date="2025-05-12T15:24:00Z">
        <w:r>
          <w:rPr>
            <w:rFonts w:ascii="Times New Roman" w:eastAsia="Times New Roman" w:hAnsi="Times New Roman" w:cs="Times New Roman"/>
            <w:color w:val="212529"/>
            <w:sz w:val="24"/>
            <w:szCs w:val="24"/>
          </w:rPr>
          <w:t>CSS</w:t>
        </w:r>
      </w:ins>
      <w:del w:id="3221"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magic to add some movement to this dialog (we will do that in a few minutes with a timer). </w:t>
      </w:r>
      <w:proofErr w:type="gramStart"/>
      <w:r>
        <w:rPr>
          <w:rFonts w:ascii="Times New Roman" w:eastAsia="Times New Roman" w:hAnsi="Times New Roman" w:cs="Times New Roman"/>
          <w:color w:val="212529"/>
          <w:sz w:val="24"/>
          <w:szCs w:val="24"/>
        </w:rPr>
        <w:t>First</w:t>
      </w:r>
      <w:proofErr w:type="gramEnd"/>
      <w:r>
        <w:rPr>
          <w:rFonts w:ascii="Times New Roman" w:eastAsia="Times New Roman" w:hAnsi="Times New Roman" w:cs="Times New Roman"/>
          <w:color w:val="212529"/>
          <w:sz w:val="24"/>
          <w:szCs w:val="24"/>
        </w:rPr>
        <w:t xml:space="preserve"> we will create a new dialog with the cli: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dialog </w:t>
      </w:r>
      <w:proofErr w:type="spellStart"/>
      <w:r>
        <w:rPr>
          <w:rFonts w:ascii="Times New Roman" w:eastAsia="Times New Roman" w:hAnsi="Times New Roman" w:cs="Times New Roman"/>
          <w:color w:val="D63384"/>
          <w:sz w:val="21"/>
          <w:szCs w:val="21"/>
          <w:shd w:val="clear" w:color="auto" w:fill="F5F6FA"/>
        </w:rPr>
        <w:t>Pleasewait</w:t>
      </w:r>
      <w:proofErr w:type="spellEnd"/>
      <w:ins w:id="3222" w:author="Holli Flanagan" w:date="2025-05-12T17:12:00Z">
        <w:r>
          <w:rPr>
            <w:rFonts w:ascii="Times New Roman" w:eastAsia="Times New Roman" w:hAnsi="Times New Roman" w:cs="Times New Roman"/>
            <w:color w:val="D63384"/>
            <w:sz w:val="21"/>
            <w:szCs w:val="21"/>
            <w:shd w:val="clear" w:color="auto" w:fill="F5F6FA"/>
          </w:rPr>
          <w:t>.</w:t>
        </w:r>
      </w:ins>
    </w:p>
    <w:p w14:paraId="119454E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the body of our dialog, we will just center a string that says “Please Wait…”</w:t>
      </w:r>
    </w:p>
    <w:p w14:paraId="0289F850"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207D91A"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2206B3B"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We are not showing the typescript for </w:t>
      </w:r>
      <w:proofErr w:type="spellStart"/>
      <w:r>
        <w:rPr>
          <w:rFonts w:ascii="Times New Roman" w:eastAsia="Times New Roman" w:hAnsi="Times New Roman" w:cs="Times New Roman"/>
          <w:color w:val="D63384"/>
          <w:sz w:val="21"/>
          <w:szCs w:val="21"/>
          <w:shd w:val="clear" w:color="auto" w:fill="F5F6FA"/>
        </w:rPr>
        <w:t>PlsWaitDialog</w:t>
      </w:r>
      <w:proofErr w:type="spellEnd"/>
      <w:r>
        <w:rPr>
          <w:rFonts w:ascii="Times New Roman" w:eastAsia="Times New Roman" w:hAnsi="Times New Roman" w:cs="Times New Roman"/>
          <w:color w:val="212529"/>
          <w:sz w:val="24"/>
          <w:szCs w:val="24"/>
          <w:highlight w:val="white"/>
        </w:rPr>
        <w:t xml:space="preserve"> as it is unmodified.</w:t>
      </w:r>
    </w:p>
    <w:p w14:paraId="30BE641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the parent, we create a property for our dialog and add it to the component.</w:t>
      </w:r>
    </w:p>
    <w:p w14:paraId="13117D6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10526B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we want the </w:t>
      </w:r>
      <w:proofErr w:type="gramStart"/>
      <w:r>
        <w:rPr>
          <w:rFonts w:ascii="Times New Roman" w:eastAsia="Times New Roman" w:hAnsi="Times New Roman" w:cs="Times New Roman"/>
          <w:color w:val="212529"/>
          <w:sz w:val="24"/>
          <w:szCs w:val="24"/>
        </w:rPr>
        <w:t>dialog</w:t>
      </w:r>
      <w:proofErr w:type="gramEnd"/>
      <w:r>
        <w:rPr>
          <w:rFonts w:ascii="Times New Roman" w:eastAsia="Times New Roman" w:hAnsi="Times New Roman" w:cs="Times New Roman"/>
          <w:color w:val="212529"/>
          <w:sz w:val="24"/>
          <w:szCs w:val="24"/>
        </w:rPr>
        <w:t xml:space="preserve"> we can simply display it while some </w:t>
      </w:r>
      <w:proofErr w:type="gramStart"/>
      <w:r>
        <w:rPr>
          <w:rFonts w:ascii="Times New Roman" w:eastAsia="Times New Roman" w:hAnsi="Times New Roman" w:cs="Times New Roman"/>
          <w:color w:val="212529"/>
          <w:sz w:val="24"/>
          <w:szCs w:val="24"/>
        </w:rPr>
        <w:t>time consuming</w:t>
      </w:r>
      <w:proofErr w:type="gramEnd"/>
      <w:r>
        <w:rPr>
          <w:rFonts w:ascii="Times New Roman" w:eastAsia="Times New Roman" w:hAnsi="Times New Roman" w:cs="Times New Roman"/>
          <w:color w:val="212529"/>
          <w:sz w:val="24"/>
          <w:szCs w:val="24"/>
        </w:rPr>
        <w:t xml:space="preserve"> task is occurring, then hide it after.</w:t>
      </w:r>
    </w:p>
    <w:p w14:paraId="5DABC69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1EF3BBB"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3CC18533" wp14:editId="671FDCDA">
            <wp:extent cx="5943600" cy="3911600"/>
            <wp:effectExtent l="9525" t="9525" r="9525" b="9525"/>
            <wp:docPr id="5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99"/>
                    <a:srcRect/>
                    <a:stretch>
                      <a:fillRect/>
                    </a:stretch>
                  </pic:blipFill>
                  <pic:spPr>
                    <a:xfrm>
                      <a:off x="0" y="0"/>
                      <a:ext cx="5943600" cy="3911600"/>
                    </a:xfrm>
                    <a:prstGeom prst="rect">
                      <a:avLst/>
                    </a:prstGeom>
                    <a:ln w="9525">
                      <a:solidFill>
                        <a:srgbClr val="DDDDDD"/>
                      </a:solidFill>
                      <a:prstDash val="solid"/>
                    </a:ln>
                  </pic:spPr>
                </pic:pic>
              </a:graphicData>
            </a:graphic>
          </wp:inline>
        </w:drawing>
      </w:r>
    </w:p>
    <w:p w14:paraId="71D34A0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you can see the output after a call to </w:t>
      </w:r>
      <w:proofErr w:type="spellStart"/>
      <w:r>
        <w:rPr>
          <w:rFonts w:ascii="Times New Roman" w:eastAsia="Times New Roman" w:hAnsi="Times New Roman" w:cs="Times New Roman"/>
          <w:color w:val="212529"/>
          <w:sz w:val="24"/>
          <w:szCs w:val="24"/>
        </w:rPr>
        <w:t>plsWait.show</w:t>
      </w:r>
      <w:proofErr w:type="spellEnd"/>
      <w:r>
        <w:rPr>
          <w:rFonts w:ascii="Times New Roman" w:eastAsia="Times New Roman" w:hAnsi="Times New Roman" w:cs="Times New Roman"/>
          <w:color w:val="212529"/>
          <w:sz w:val="24"/>
          <w:szCs w:val="24"/>
        </w:rPr>
        <w:t>(true). Just like the popup, the rest of the website is grayed out and cannot be interacted with.</w:t>
      </w:r>
    </w:p>
    <w:p w14:paraId="51CCBBC0" w14:textId="77777777" w:rsidR="00B32DEF" w:rsidRPr="00B32DEF" w:rsidRDefault="00000000">
      <w:pPr>
        <w:pStyle w:val="Heading2"/>
        <w:rPr>
          <w:rPrChange w:id="3223" w:author="Holli Flanagan" w:date="2025-05-12T14:45:00Z">
            <w:rPr>
              <w:sz w:val="34"/>
              <w:szCs w:val="34"/>
            </w:rPr>
          </w:rPrChange>
        </w:rPr>
        <w:pPrChange w:id="3224" w:author="Holli Flanagan" w:date="2025-05-12T14:45:00Z">
          <w:pPr>
            <w:pStyle w:val="Heading2"/>
            <w:keepNext w:val="0"/>
            <w:keepLines w:val="0"/>
          </w:pPr>
        </w:pPrChange>
      </w:pPr>
      <w:bookmarkStart w:id="3225" w:name="_oiwp84ag3j4" w:colFirst="0" w:colLast="0"/>
      <w:bookmarkEnd w:id="3225"/>
      <w:r>
        <w:rPr>
          <w:rPrChange w:id="3226" w:author="Holli Flanagan" w:date="2025-05-12T14:45:00Z">
            <w:rPr>
              <w:sz w:val="34"/>
              <w:szCs w:val="34"/>
            </w:rPr>
          </w:rPrChange>
        </w:rPr>
        <w:t>Working Example</w:t>
      </w:r>
    </w:p>
    <w:p w14:paraId="364B854D" w14:textId="77777777" w:rsidR="00B32DEF" w:rsidRDefault="00000000">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rPr>
        <w:t xml:space="preserve">Here is a working example of the please wait dialog in action. Note that we never close the dialog as we don’t have anything time consuming to do. In the next sections we will learn about </w:t>
      </w:r>
      <w:r>
        <w:rPr>
          <w:rFonts w:ascii="Times New Roman" w:eastAsia="Times New Roman" w:hAnsi="Times New Roman" w:cs="Times New Roman"/>
          <w:color w:val="D63384"/>
          <w:sz w:val="21"/>
          <w:szCs w:val="21"/>
          <w:shd w:val="clear" w:color="auto" w:fill="F5F6FA"/>
        </w:rPr>
        <w:t>Timers</w:t>
      </w:r>
      <w:r>
        <w:rPr>
          <w:rFonts w:ascii="Times New Roman" w:eastAsia="Times New Roman" w:hAnsi="Times New Roman" w:cs="Times New Roman"/>
          <w:color w:val="212529"/>
          <w:sz w:val="24"/>
          <w:szCs w:val="24"/>
        </w:rPr>
        <w:t xml:space="preserve"> which allow us to execute code after a delay.</w:t>
      </w:r>
    </w:p>
    <w:p w14:paraId="0A459891" w14:textId="77777777" w:rsidR="00B32DEF" w:rsidRPr="00B32DEF" w:rsidRDefault="00000000">
      <w:pPr>
        <w:pStyle w:val="Heading2"/>
        <w:rPr>
          <w:rPrChange w:id="3227" w:author="Holli Flanagan" w:date="2025-05-12T14:45:00Z">
            <w:rPr>
              <w:sz w:val="34"/>
              <w:szCs w:val="34"/>
            </w:rPr>
          </w:rPrChange>
        </w:rPr>
        <w:pPrChange w:id="3228" w:author="Holli Flanagan" w:date="2025-05-12T14:45:00Z">
          <w:pPr>
            <w:pStyle w:val="Heading2"/>
            <w:keepNext w:val="0"/>
            <w:keepLines w:val="0"/>
          </w:pPr>
        </w:pPrChange>
      </w:pPr>
      <w:bookmarkStart w:id="3229" w:name="_uczo9kwb3bkq" w:colFirst="0" w:colLast="0"/>
      <w:bookmarkEnd w:id="3229"/>
      <w:r>
        <w:rPr>
          <w:rPrChange w:id="3230" w:author="Holli Flanagan" w:date="2025-05-12T14:45:00Z">
            <w:rPr>
              <w:sz w:val="34"/>
              <w:szCs w:val="34"/>
            </w:rPr>
          </w:rPrChange>
        </w:rPr>
        <w:t>Summary</w:t>
      </w:r>
    </w:p>
    <w:p w14:paraId="2AFAB1F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Creating a good user interface is critical to having your software accepted by users. Dialogs and popups are an excellent mechanism for communicating and querying simple information from the user. Webz provides a simple </w:t>
      </w:r>
      <w:r>
        <w:rPr>
          <w:rFonts w:ascii="Times New Roman" w:eastAsia="Times New Roman" w:hAnsi="Times New Roman" w:cs="Times New Roman"/>
          <w:i/>
          <w:color w:val="212529"/>
          <w:sz w:val="24"/>
          <w:szCs w:val="24"/>
        </w:rPr>
        <w:t>popup</w:t>
      </w:r>
      <w:r>
        <w:rPr>
          <w:rFonts w:ascii="Times New Roman" w:eastAsia="Times New Roman" w:hAnsi="Times New Roman" w:cs="Times New Roman"/>
          <w:color w:val="212529"/>
          <w:sz w:val="24"/>
          <w:szCs w:val="24"/>
        </w:rPr>
        <w:t xml:space="preserve"> method for simple interactions, and a </w:t>
      </w:r>
      <w:r>
        <w:rPr>
          <w:rFonts w:ascii="Times New Roman" w:eastAsia="Times New Roman" w:hAnsi="Times New Roman" w:cs="Times New Roman"/>
          <w:i/>
          <w:color w:val="212529"/>
          <w:sz w:val="24"/>
          <w:szCs w:val="24"/>
        </w:rPr>
        <w:t>dialog</w:t>
      </w:r>
      <w:r>
        <w:rPr>
          <w:rFonts w:ascii="Times New Roman" w:eastAsia="Times New Roman" w:hAnsi="Times New Roman" w:cs="Times New Roman"/>
          <w:color w:val="212529"/>
          <w:sz w:val="24"/>
          <w:szCs w:val="24"/>
        </w:rPr>
        <w:t xml:space="preserve"> class to derive from for creating custom layouts.</w:t>
      </w:r>
    </w:p>
    <w:p w14:paraId="6E8B2367" w14:textId="77777777" w:rsidR="00B32DEF" w:rsidRPr="00B32DEF" w:rsidRDefault="00000000">
      <w:pPr>
        <w:pStyle w:val="Heading2"/>
        <w:keepNext w:val="0"/>
        <w:keepLines w:val="0"/>
        <w:spacing w:before="700"/>
        <w:rPr>
          <w:rPrChange w:id="3231" w:author="Holli Flanagan" w:date="2025-05-12T14:45:00Z">
            <w:rPr>
              <w:sz w:val="46"/>
              <w:szCs w:val="46"/>
            </w:rPr>
          </w:rPrChange>
        </w:rPr>
        <w:pPrChange w:id="3232" w:author="Holli Flanagan" w:date="2025-05-12T14:45:00Z">
          <w:pPr>
            <w:pStyle w:val="Heading1"/>
            <w:keepNext w:val="0"/>
            <w:keepLines w:val="0"/>
            <w:spacing w:before="700"/>
          </w:pPr>
        </w:pPrChange>
      </w:pPr>
      <w:bookmarkStart w:id="3233" w:name="_utm0bg5y4a5x" w:colFirst="0" w:colLast="0"/>
      <w:bookmarkEnd w:id="3233"/>
      <w:r>
        <w:rPr>
          <w:rPrChange w:id="3234" w:author="Holli Flanagan" w:date="2025-05-12T14:45:00Z">
            <w:rPr>
              <w:sz w:val="46"/>
              <w:szCs w:val="46"/>
            </w:rPr>
          </w:rPrChange>
        </w:rPr>
        <w:t>Next Step</w:t>
      </w:r>
    </w:p>
    <w:p w14:paraId="6ADA2738" w14:textId="2C2941A0" w:rsidR="00B32DEF" w:rsidRDefault="00000000">
      <w:pPr>
        <w:shd w:val="clear" w:color="auto" w:fill="FFFFFF"/>
        <w:spacing w:after="240"/>
        <w:rPr>
          <w:rFonts w:ascii="Times New Roman" w:eastAsia="Times New Roman" w:hAnsi="Times New Roman" w:cs="Times New Roman"/>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w:t>
      </w:r>
      <w:ins w:id="3235" w:author="Oestreich, Julia" w:date="2025-05-15T17:49:00Z" w16du:dateUtc="2025-05-15T21:49:00Z">
        <w:r w:rsidR="00EB1376">
          <w:rPr>
            <w:rFonts w:ascii="Times New Roman" w:eastAsia="Times New Roman" w:hAnsi="Times New Roman" w:cs="Times New Roman"/>
            <w:color w:val="212529"/>
            <w:sz w:val="24"/>
            <w:szCs w:val="24"/>
          </w:rPr>
          <w:t xml:space="preserve">Webz </w:t>
        </w:r>
      </w:ins>
      <w:del w:id="3236" w:author="Oestreich, Julia" w:date="2025-05-15T17:49:00Z" w16du:dateUtc="2025-05-15T21:49:00Z">
        <w:r w:rsidDel="00EB1376">
          <w:rPr>
            <w:rFonts w:ascii="Times New Roman" w:eastAsia="Times New Roman" w:hAnsi="Times New Roman" w:cs="Times New Roman"/>
            <w:color w:val="212529"/>
            <w:sz w:val="24"/>
            <w:szCs w:val="24"/>
          </w:rPr>
          <w:delText>t</w:delText>
        </w:r>
      </w:del>
      <w:ins w:id="3237" w:author="Oestreich, Julia" w:date="2025-05-15T17:49:00Z" w16du:dateUtc="2025-05-15T21:49:00Z">
        <w:r w:rsidR="00EB1376">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imers</w:t>
      </w:r>
      <w:ins w:id="3238" w:author="Holli Flanagan" w:date="2025-05-12T14: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3239" w:author="Holli Flanagan" w:date="2025-05-12T14:45:00Z">
        <w:r>
          <w:fldChar w:fldCharType="begin"/>
        </w:r>
        <w:r>
          <w:delInstrText>HYPERLINK "https://boots-edu.github.io/textbook/text/10-webz-advanced/timers.html"</w:delInstrText>
        </w:r>
        <w:r>
          <w:fldChar w:fldCharType="separate"/>
        </w:r>
        <w:r>
          <w:rPr>
            <w:rFonts w:ascii="Times New Roman" w:eastAsia="Times New Roman" w:hAnsi="Times New Roman" w:cs="Times New Roman"/>
            <w:color w:val="0D6EFD"/>
            <w:sz w:val="24"/>
            <w:szCs w:val="24"/>
            <w:u w:val="single"/>
          </w:rPr>
          <w:delText xml:space="preserve">Webz Timers </w:delText>
        </w:r>
        <w:r>
          <w:fldChar w:fldCharType="end"/>
        </w:r>
      </w:del>
    </w:p>
    <w:p w14:paraId="4E1F7279" w14:textId="77777777" w:rsidR="00B32DEF" w:rsidRPr="00B32DEF" w:rsidRDefault="00000000">
      <w:pPr>
        <w:pStyle w:val="Heading1"/>
        <w:rPr>
          <w:rPrChange w:id="3240" w:author="Holli Flanagan" w:date="2025-05-12T14:58:00Z">
            <w:rPr>
              <w:sz w:val="46"/>
              <w:szCs w:val="46"/>
            </w:rPr>
          </w:rPrChange>
        </w:rPr>
        <w:pPrChange w:id="3241" w:author="Holli Flanagan" w:date="2025-05-12T14:58:00Z">
          <w:pPr>
            <w:pStyle w:val="Heading1"/>
            <w:keepNext w:val="0"/>
            <w:keepLines w:val="0"/>
          </w:pPr>
        </w:pPrChange>
      </w:pPr>
      <w:bookmarkStart w:id="3242" w:name="_re59fnr7fv5r" w:colFirst="0" w:colLast="0"/>
      <w:bookmarkEnd w:id="3242"/>
      <w:r>
        <w:rPr>
          <w:rPrChange w:id="3243" w:author="Holli Flanagan" w:date="2025-05-12T14:58:00Z">
            <w:rPr>
              <w:sz w:val="46"/>
              <w:szCs w:val="46"/>
            </w:rPr>
          </w:rPrChange>
        </w:rPr>
        <w:lastRenderedPageBreak/>
        <w:t>Webz Timers</w:t>
      </w:r>
    </w:p>
    <w:p w14:paraId="277771C9" w14:textId="77777777" w:rsidR="00B32DEF" w:rsidRPr="00B32DEF" w:rsidRDefault="00000000">
      <w:pPr>
        <w:pStyle w:val="Heading2"/>
        <w:rPr>
          <w:rPrChange w:id="3244" w:author="Holli Flanagan" w:date="2025-05-12T14:58:00Z">
            <w:rPr>
              <w:sz w:val="34"/>
              <w:szCs w:val="34"/>
            </w:rPr>
          </w:rPrChange>
        </w:rPr>
        <w:pPrChange w:id="3245" w:author="Holli Flanagan" w:date="2025-05-12T14:58:00Z">
          <w:pPr>
            <w:pStyle w:val="Heading2"/>
            <w:keepNext w:val="0"/>
            <w:keepLines w:val="0"/>
          </w:pPr>
        </w:pPrChange>
      </w:pPr>
      <w:bookmarkStart w:id="3246" w:name="_v4r7vmkcv27f" w:colFirst="0" w:colLast="0"/>
      <w:bookmarkEnd w:id="3246"/>
      <w:r>
        <w:rPr>
          <w:rPrChange w:id="3247" w:author="Holli Flanagan" w:date="2025-05-12T14:58:00Z">
            <w:rPr>
              <w:sz w:val="34"/>
              <w:szCs w:val="34"/>
            </w:rPr>
          </w:rPrChange>
        </w:rPr>
        <w:t>Key Idea</w:t>
      </w:r>
    </w:p>
    <w:p w14:paraId="2C55001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cause things to happen periodically by using a </w:t>
      </w:r>
      <w:r>
        <w:rPr>
          <w:rFonts w:ascii="Times New Roman" w:eastAsia="Times New Roman" w:hAnsi="Times New Roman" w:cs="Times New Roman"/>
          <w:i/>
          <w:color w:val="212529"/>
          <w:sz w:val="24"/>
          <w:szCs w:val="24"/>
        </w:rPr>
        <w:t>timer</w:t>
      </w:r>
      <w:r>
        <w:rPr>
          <w:rFonts w:ascii="Times New Roman" w:eastAsia="Times New Roman" w:hAnsi="Times New Roman" w:cs="Times New Roman"/>
          <w:color w:val="212529"/>
          <w:sz w:val="24"/>
          <w:szCs w:val="24"/>
        </w:rPr>
        <w:t>. Timers allow us to schedule actions to occur once per time interval.</w:t>
      </w:r>
    </w:p>
    <w:p w14:paraId="53F1448D" w14:textId="77777777" w:rsidR="00B32DEF" w:rsidRPr="00B32DEF" w:rsidRDefault="00000000">
      <w:pPr>
        <w:pStyle w:val="Heading2"/>
        <w:rPr>
          <w:rPrChange w:id="3248" w:author="Holli Flanagan" w:date="2025-05-12T14:58:00Z">
            <w:rPr>
              <w:sz w:val="34"/>
              <w:szCs w:val="34"/>
            </w:rPr>
          </w:rPrChange>
        </w:rPr>
        <w:pPrChange w:id="3249" w:author="Holli Flanagan" w:date="2025-05-12T14:58:00Z">
          <w:pPr>
            <w:pStyle w:val="Heading2"/>
            <w:keepNext w:val="0"/>
            <w:keepLines w:val="0"/>
          </w:pPr>
        </w:pPrChange>
      </w:pPr>
      <w:bookmarkStart w:id="3250" w:name="_4gjrmq1mdqxu" w:colFirst="0" w:colLast="0"/>
      <w:bookmarkEnd w:id="3250"/>
      <w:r>
        <w:rPr>
          <w:rPrChange w:id="3251" w:author="Holli Flanagan" w:date="2025-05-12T14:58:00Z">
            <w:rPr>
              <w:sz w:val="34"/>
              <w:szCs w:val="34"/>
            </w:rPr>
          </w:rPrChange>
        </w:rPr>
        <w:t>Overview</w:t>
      </w:r>
    </w:p>
    <w:p w14:paraId="69DFB906" w14:textId="77777777" w:rsidR="00B32DEF" w:rsidRDefault="00000000">
      <w:pPr>
        <w:shd w:val="clear" w:color="auto" w:fill="FFFFFF"/>
        <w:spacing w:after="240"/>
        <w:rPr>
          <w:rFonts w:ascii="Times New Roman" w:eastAsia="Times New Roman" w:hAnsi="Times New Roman" w:cs="Times New Roman"/>
          <w:color w:val="27262B"/>
          <w:sz w:val="34"/>
          <w:szCs w:val="34"/>
        </w:rPr>
      </w:pPr>
      <w:r>
        <w:rPr>
          <w:rFonts w:ascii="Times New Roman" w:eastAsia="Times New Roman" w:hAnsi="Times New Roman" w:cs="Times New Roman"/>
          <w:noProof/>
          <w:color w:val="27262B"/>
          <w:sz w:val="34"/>
          <w:szCs w:val="34"/>
        </w:rPr>
        <w:drawing>
          <wp:inline distT="114300" distB="114300" distL="114300" distR="114300" wp14:anchorId="4C68838B" wp14:editId="608B37FF">
            <wp:extent cx="5924550" cy="5848350"/>
            <wp:effectExtent l="9525" t="9525" r="9525" b="9525"/>
            <wp:docPr id="5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00"/>
                    <a:srcRect/>
                    <a:stretch>
                      <a:fillRect/>
                    </a:stretch>
                  </pic:blipFill>
                  <pic:spPr>
                    <a:xfrm>
                      <a:off x="0" y="0"/>
                      <a:ext cx="5924550" cy="5848350"/>
                    </a:xfrm>
                    <a:prstGeom prst="rect">
                      <a:avLst/>
                    </a:prstGeom>
                    <a:ln w="9525">
                      <a:solidFill>
                        <a:srgbClr val="DDDDDD"/>
                      </a:solidFill>
                      <a:prstDash val="solid"/>
                    </a:ln>
                  </pic:spPr>
                </pic:pic>
              </a:graphicData>
            </a:graphic>
          </wp:inline>
        </w:drawing>
      </w:r>
    </w:p>
    <w:p w14:paraId="46CA194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Sometimes we want to do something periodically while our site is displayed</w:t>
      </w:r>
      <w:ins w:id="3252" w:author="Holli Flanagan" w:date="2025-05-12T17:13:00Z">
        <w:r>
          <w:rPr>
            <w:rFonts w:ascii="Times New Roman" w:eastAsia="Times New Roman" w:hAnsi="Times New Roman" w:cs="Times New Roman"/>
            <w:color w:val="212529"/>
            <w:sz w:val="24"/>
            <w:szCs w:val="24"/>
          </w:rPr>
          <w:t>:</w:t>
        </w:r>
      </w:ins>
    </w:p>
    <w:p w14:paraId="5238D3E5" w14:textId="77777777" w:rsidR="00B32DEF" w:rsidRDefault="00000000">
      <w:pPr>
        <w:numPr>
          <w:ilvl w:val="0"/>
          <w:numId w:val="77"/>
        </w:numPr>
        <w:shd w:val="clear" w:color="auto" w:fill="FFFFFF"/>
        <w:spacing w:before="180"/>
        <w:rPr>
          <w:rFonts w:ascii="Times New Roman" w:eastAsia="Times New Roman" w:hAnsi="Times New Roman" w:cs="Times New Roman"/>
        </w:rPr>
        <w:pPrChange w:id="3253"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Update a timer</w:t>
      </w:r>
    </w:p>
    <w:p w14:paraId="6925D1E1" w14:textId="77777777" w:rsidR="00B32DEF" w:rsidRDefault="00000000">
      <w:pPr>
        <w:numPr>
          <w:ilvl w:val="0"/>
          <w:numId w:val="77"/>
        </w:numPr>
        <w:shd w:val="clear" w:color="auto" w:fill="FFFFFF"/>
        <w:rPr>
          <w:rFonts w:ascii="Times New Roman" w:eastAsia="Times New Roman" w:hAnsi="Times New Roman" w:cs="Times New Roman"/>
        </w:rPr>
        <w:pPrChange w:id="3254"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Refresh data from a backend</w:t>
      </w:r>
    </w:p>
    <w:p w14:paraId="6AF18ED6" w14:textId="77777777" w:rsidR="00B32DEF" w:rsidRDefault="00000000">
      <w:pPr>
        <w:numPr>
          <w:ilvl w:val="0"/>
          <w:numId w:val="77"/>
        </w:numPr>
        <w:shd w:val="clear" w:color="auto" w:fill="FFFFFF"/>
        <w:rPr>
          <w:rFonts w:ascii="Times New Roman" w:eastAsia="Times New Roman" w:hAnsi="Times New Roman" w:cs="Times New Roman"/>
        </w:rPr>
        <w:pPrChange w:id="3255"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Move a game element</w:t>
      </w:r>
    </w:p>
    <w:p w14:paraId="50018960" w14:textId="77777777" w:rsidR="00B32DEF" w:rsidRDefault="00000000">
      <w:pPr>
        <w:numPr>
          <w:ilvl w:val="0"/>
          <w:numId w:val="77"/>
        </w:numPr>
        <w:shd w:val="clear" w:color="auto" w:fill="FFFFFF"/>
        <w:rPr>
          <w:rFonts w:ascii="Times New Roman" w:eastAsia="Times New Roman" w:hAnsi="Times New Roman" w:cs="Times New Roman"/>
        </w:rPr>
        <w:pPrChange w:id="3256"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Animation</w:t>
      </w:r>
    </w:p>
    <w:p w14:paraId="65FFF56C" w14:textId="77777777" w:rsidR="00B32DEF" w:rsidRDefault="00000000">
      <w:pPr>
        <w:numPr>
          <w:ilvl w:val="0"/>
          <w:numId w:val="77"/>
        </w:numPr>
        <w:shd w:val="clear" w:color="auto" w:fill="FFFFFF"/>
        <w:spacing w:after="300"/>
        <w:rPr>
          <w:rFonts w:ascii="Times New Roman" w:eastAsia="Times New Roman" w:hAnsi="Times New Roman" w:cs="Times New Roman"/>
        </w:rPr>
        <w:pPrChange w:id="3257"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Anything else we want to accomplish on an interval</w:t>
      </w:r>
      <w:del w:id="3258" w:author="Holli Flanagan" w:date="2025-05-12T17:13:00Z">
        <w:r>
          <w:rPr>
            <w:rFonts w:ascii="Times New Roman" w:eastAsia="Times New Roman" w:hAnsi="Times New Roman" w:cs="Times New Roman"/>
            <w:color w:val="212529"/>
            <w:sz w:val="24"/>
            <w:szCs w:val="24"/>
          </w:rPr>
          <w:delText>.</w:delText>
        </w:r>
      </w:del>
    </w:p>
    <w:p w14:paraId="2777305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can be useful to provide more interactivity to your site.</w:t>
      </w:r>
    </w:p>
    <w:p w14:paraId="22872A7E" w14:textId="77777777" w:rsidR="00B32DEF" w:rsidRPr="00B32DEF" w:rsidRDefault="00000000">
      <w:pPr>
        <w:pStyle w:val="Heading2"/>
        <w:rPr>
          <w:rPrChange w:id="3259" w:author="Holli Flanagan" w:date="2025-05-12T14:59:00Z">
            <w:rPr>
              <w:sz w:val="34"/>
              <w:szCs w:val="34"/>
            </w:rPr>
          </w:rPrChange>
        </w:rPr>
        <w:pPrChange w:id="3260" w:author="Holli Flanagan" w:date="2025-05-12T14:59:00Z">
          <w:pPr>
            <w:pStyle w:val="Heading2"/>
            <w:keepNext w:val="0"/>
            <w:keepLines w:val="0"/>
          </w:pPr>
        </w:pPrChange>
      </w:pPr>
      <w:bookmarkStart w:id="3261" w:name="_9q4vzcktxina" w:colFirst="0" w:colLast="0"/>
      <w:bookmarkEnd w:id="3261"/>
      <w:r>
        <w:rPr>
          <w:rPrChange w:id="3262" w:author="Holli Flanagan" w:date="2025-05-12T14:59:00Z">
            <w:rPr>
              <w:sz w:val="34"/>
              <w:szCs w:val="34"/>
            </w:rPr>
          </w:rPrChange>
        </w:rPr>
        <w:t>Using Timers</w:t>
      </w:r>
    </w:p>
    <w:p w14:paraId="3675DAE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Returning to our </w:t>
      </w:r>
      <w:proofErr w:type="spellStart"/>
      <w:r>
        <w:rPr>
          <w:rFonts w:ascii="Times New Roman" w:eastAsia="Times New Roman" w:hAnsi="Times New Roman" w:cs="Times New Roman"/>
          <w:color w:val="212529"/>
          <w:sz w:val="24"/>
          <w:szCs w:val="24"/>
        </w:rPr>
        <w:t>PleaseWait</w:t>
      </w:r>
      <w:proofErr w:type="spellEnd"/>
      <w:r>
        <w:rPr>
          <w:rFonts w:ascii="Times New Roman" w:eastAsia="Times New Roman" w:hAnsi="Times New Roman" w:cs="Times New Roman"/>
          <w:color w:val="212529"/>
          <w:sz w:val="24"/>
          <w:szCs w:val="24"/>
        </w:rPr>
        <w:t xml:space="preserve"> dialog, we can use a timer to make it more interesting. First, we will bind a variable to the text we are displaying:</w:t>
      </w:r>
    </w:p>
    <w:p w14:paraId="625C5D95"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BindValue</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displayDots</w:t>
      </w:r>
      <w:proofErr w:type="spellEnd"/>
      <w:r>
        <w:rPr>
          <w:rFonts w:ascii="Times New Roman" w:eastAsia="Times New Roman" w:hAnsi="Times New Roman" w:cs="Times New Roman"/>
          <w:color w:val="188038"/>
          <w:sz w:val="24"/>
          <w:szCs w:val="24"/>
        </w:rPr>
        <w:t>")</w:t>
      </w:r>
    </w:p>
    <w:p w14:paraId="0C7F12C5"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spellStart"/>
      <w:r>
        <w:rPr>
          <w:rFonts w:ascii="Times New Roman" w:eastAsia="Times New Roman" w:hAnsi="Times New Roman" w:cs="Times New Roman"/>
          <w:color w:val="188038"/>
          <w:sz w:val="24"/>
          <w:szCs w:val="24"/>
        </w:rPr>
        <w:t>displayDots</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01FFC9C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We will modify the </w:t>
      </w:r>
      <w:ins w:id="3263" w:author="Holli Flanagan" w:date="2025-05-12T15:23:00Z">
        <w:r>
          <w:rPr>
            <w:rFonts w:ascii="Times New Roman" w:eastAsia="Times New Roman" w:hAnsi="Times New Roman" w:cs="Times New Roman"/>
            <w:color w:val="212529"/>
            <w:sz w:val="24"/>
            <w:szCs w:val="24"/>
          </w:rPr>
          <w:t>HTML</w:t>
        </w:r>
      </w:ins>
      <w:del w:id="3264" w:author="Holli Flanagan" w:date="2025-05-12T15:23: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and add a div with the id </w:t>
      </w:r>
      <w:proofErr w:type="spellStart"/>
      <w:r>
        <w:rPr>
          <w:rFonts w:ascii="Times New Roman" w:eastAsia="Times New Roman" w:hAnsi="Times New Roman" w:cs="Times New Roman"/>
          <w:color w:val="212529"/>
          <w:sz w:val="24"/>
          <w:szCs w:val="24"/>
        </w:rPr>
        <w:t>displayDots</w:t>
      </w:r>
      <w:proofErr w:type="spellEnd"/>
      <w:r>
        <w:rPr>
          <w:rFonts w:ascii="Times New Roman" w:eastAsia="Times New Roman" w:hAnsi="Times New Roman" w:cs="Times New Roman"/>
          <w:color w:val="212529"/>
          <w:sz w:val="24"/>
          <w:szCs w:val="24"/>
        </w:rPr>
        <w:t>.</w:t>
      </w:r>
    </w:p>
    <w:p w14:paraId="4CED030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B9A09A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And style it so that it has a fixed width and will appear inline after the words </w:t>
      </w:r>
      <w:ins w:id="3265" w:author="Holli Flanagan" w:date="2025-05-12T17:1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Please Wait.</w:t>
      </w:r>
      <w:ins w:id="3266" w:author="Holli Flanagan" w:date="2025-05-12T17:14:00Z">
        <w:r>
          <w:rPr>
            <w:rFonts w:ascii="Times New Roman" w:eastAsia="Times New Roman" w:hAnsi="Times New Roman" w:cs="Times New Roman"/>
            <w:color w:val="212529"/>
            <w:sz w:val="24"/>
            <w:szCs w:val="24"/>
          </w:rPr>
          <w:t>”</w:t>
        </w:r>
      </w:ins>
    </w:p>
    <w:p w14:paraId="1F71EC1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07A272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plan is to change </w:t>
      </w:r>
      <w:proofErr w:type="spellStart"/>
      <w:r>
        <w:rPr>
          <w:rFonts w:ascii="Times New Roman" w:eastAsia="Times New Roman" w:hAnsi="Times New Roman" w:cs="Times New Roman"/>
          <w:color w:val="212529"/>
          <w:sz w:val="24"/>
          <w:szCs w:val="24"/>
        </w:rPr>
        <w:t>displayDots</w:t>
      </w:r>
      <w:proofErr w:type="spellEnd"/>
      <w:r>
        <w:rPr>
          <w:rFonts w:ascii="Times New Roman" w:eastAsia="Times New Roman" w:hAnsi="Times New Roman" w:cs="Times New Roman"/>
          <w:color w:val="212529"/>
          <w:sz w:val="24"/>
          <w:szCs w:val="24"/>
        </w:rPr>
        <w:t xml:space="preserve"> to contain 1, 2, or 3 dots and change </w:t>
      </w:r>
      <w:proofErr w:type="gramStart"/>
      <w:r>
        <w:rPr>
          <w:rFonts w:ascii="Times New Roman" w:eastAsia="Times New Roman" w:hAnsi="Times New Roman" w:cs="Times New Roman"/>
          <w:color w:val="212529"/>
          <w:sz w:val="24"/>
          <w:szCs w:val="24"/>
        </w:rPr>
        <w:t>it</w:t>
      </w:r>
      <w:proofErr w:type="gramEnd"/>
      <w:r>
        <w:rPr>
          <w:rFonts w:ascii="Times New Roman" w:eastAsia="Times New Roman" w:hAnsi="Times New Roman" w:cs="Times New Roman"/>
          <w:color w:val="212529"/>
          <w:sz w:val="24"/>
          <w:szCs w:val="24"/>
        </w:rPr>
        <w:t xml:space="preserve"> once a second.</w:t>
      </w:r>
    </w:p>
    <w:p w14:paraId="193E1C3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implement the behavior, we will use the </w:t>
      </w:r>
      <w:r>
        <w:rPr>
          <w:rFonts w:ascii="Times New Roman" w:eastAsia="Times New Roman" w:hAnsi="Times New Roman" w:cs="Times New Roman"/>
          <w:i/>
          <w:color w:val="212529"/>
          <w:sz w:val="24"/>
          <w:szCs w:val="24"/>
        </w:rPr>
        <w:t>@Timer</w:t>
      </w:r>
      <w:r>
        <w:rPr>
          <w:rFonts w:ascii="Times New Roman" w:eastAsia="Times New Roman" w:hAnsi="Times New Roman" w:cs="Times New Roman"/>
          <w:color w:val="212529"/>
          <w:sz w:val="24"/>
          <w:szCs w:val="24"/>
        </w:rPr>
        <w:t xml:space="preserve"> decorator to decorate a function </w:t>
      </w:r>
      <w:proofErr w:type="spellStart"/>
      <w:r>
        <w:rPr>
          <w:rFonts w:ascii="Times New Roman" w:eastAsia="Times New Roman" w:hAnsi="Times New Roman" w:cs="Times New Roman"/>
          <w:color w:val="212529"/>
          <w:sz w:val="24"/>
          <w:szCs w:val="24"/>
        </w:rPr>
        <w:t>hat</w:t>
      </w:r>
      <w:proofErr w:type="spellEnd"/>
      <w:r>
        <w:rPr>
          <w:rFonts w:ascii="Times New Roman" w:eastAsia="Times New Roman" w:hAnsi="Times New Roman" w:cs="Times New Roman"/>
          <w:color w:val="212529"/>
          <w:sz w:val="24"/>
          <w:szCs w:val="24"/>
        </w:rPr>
        <w:t xml:space="preserve"> we want called periodically. Passing 1000 to the timer method causes </w:t>
      </w:r>
      <w:proofErr w:type="spellStart"/>
      <w:r>
        <w:rPr>
          <w:rFonts w:ascii="Times New Roman" w:eastAsia="Times New Roman" w:hAnsi="Times New Roman" w:cs="Times New Roman"/>
          <w:color w:val="212529"/>
          <w:sz w:val="24"/>
          <w:szCs w:val="24"/>
        </w:rPr>
        <w:t>onTimer</w:t>
      </w:r>
      <w:proofErr w:type="spellEnd"/>
      <w:r>
        <w:rPr>
          <w:rFonts w:ascii="Times New Roman" w:eastAsia="Times New Roman" w:hAnsi="Times New Roman" w:cs="Times New Roman"/>
          <w:color w:val="212529"/>
          <w:sz w:val="24"/>
          <w:szCs w:val="24"/>
        </w:rPr>
        <w:t xml:space="preserve"> to be called once a second while the page is displayed (forever: more on this later). 1 second= 1000 </w:t>
      </w:r>
      <w:proofErr w:type="gramStart"/>
      <w:r>
        <w:rPr>
          <w:rFonts w:ascii="Times New Roman" w:eastAsia="Times New Roman" w:hAnsi="Times New Roman" w:cs="Times New Roman"/>
          <w:color w:val="212529"/>
          <w:sz w:val="24"/>
          <w:szCs w:val="24"/>
        </w:rPr>
        <w:t>milliseconds</w:t>
      </w:r>
      <w:proofErr w:type="gramEnd"/>
      <w:r>
        <w:rPr>
          <w:rFonts w:ascii="Times New Roman" w:eastAsia="Times New Roman" w:hAnsi="Times New Roman" w:cs="Times New Roman"/>
          <w:color w:val="212529"/>
          <w:sz w:val="24"/>
          <w:szCs w:val="24"/>
        </w:rPr>
        <w:t xml:space="preserve"> Each time it is called, we check a counter that will keep track of how many dots are displayed. When we get to 3, we set it back to 0. Otherwise, we draw the correct number of dots (count+1 because count goes from 0-2) by updating our </w:t>
      </w:r>
      <w:proofErr w:type="spellStart"/>
      <w:r>
        <w:rPr>
          <w:rFonts w:ascii="Times New Roman" w:eastAsia="Times New Roman" w:hAnsi="Times New Roman" w:cs="Times New Roman"/>
          <w:color w:val="212529"/>
          <w:sz w:val="24"/>
          <w:szCs w:val="24"/>
        </w:rPr>
        <w:t>displayDots</w:t>
      </w:r>
      <w:proofErr w:type="spellEnd"/>
      <w:r>
        <w:rPr>
          <w:rFonts w:ascii="Times New Roman" w:eastAsia="Times New Roman" w:hAnsi="Times New Roman" w:cs="Times New Roman"/>
          <w:color w:val="212529"/>
          <w:sz w:val="24"/>
          <w:szCs w:val="24"/>
        </w:rPr>
        <w:t xml:space="preserve"> property which is bound to the page.</w:t>
      </w:r>
    </w:p>
    <w:p w14:paraId="7ECCC08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03838B" w14:textId="77777777" w:rsidR="00B32DEF" w:rsidRPr="00B32DEF" w:rsidRDefault="00000000">
      <w:pPr>
        <w:pStyle w:val="Heading2"/>
        <w:rPr>
          <w:rPrChange w:id="3267" w:author="Holli Flanagan" w:date="2025-05-12T14:59:00Z">
            <w:rPr>
              <w:sz w:val="34"/>
              <w:szCs w:val="34"/>
            </w:rPr>
          </w:rPrChange>
        </w:rPr>
        <w:pPrChange w:id="3268" w:author="Holli Flanagan" w:date="2025-05-12T14:59:00Z">
          <w:pPr>
            <w:pStyle w:val="Heading2"/>
            <w:keepNext w:val="0"/>
            <w:keepLines w:val="0"/>
          </w:pPr>
        </w:pPrChange>
      </w:pPr>
      <w:bookmarkStart w:id="3269" w:name="_5n3thkjprn7c" w:colFirst="0" w:colLast="0"/>
      <w:bookmarkEnd w:id="3269"/>
      <w:r>
        <w:rPr>
          <w:rPrChange w:id="3270" w:author="Holli Flanagan" w:date="2025-05-12T14:59:00Z">
            <w:rPr>
              <w:sz w:val="34"/>
              <w:szCs w:val="34"/>
            </w:rPr>
          </w:rPrChange>
        </w:rPr>
        <w:t>Summary</w:t>
      </w:r>
    </w:p>
    <w:p w14:paraId="71DA267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use a timer to cause a function to be called periodically. </w:t>
      </w:r>
      <w:proofErr w:type="gramStart"/>
      <w:r>
        <w:rPr>
          <w:rFonts w:ascii="Times New Roman" w:eastAsia="Times New Roman" w:hAnsi="Times New Roman" w:cs="Times New Roman"/>
          <w:color w:val="212529"/>
          <w:sz w:val="24"/>
          <w:szCs w:val="24"/>
        </w:rPr>
        <w:t>The @</w:t>
      </w:r>
      <w:proofErr w:type="gramEnd"/>
      <w:r>
        <w:rPr>
          <w:rFonts w:ascii="Times New Roman" w:eastAsia="Times New Roman" w:hAnsi="Times New Roman" w:cs="Times New Roman"/>
          <w:color w:val="212529"/>
          <w:sz w:val="24"/>
          <w:szCs w:val="24"/>
        </w:rPr>
        <w:t>Timer directive takes the number of milliseconds between calls, and runs until the page exits.</w:t>
      </w:r>
    </w:p>
    <w:p w14:paraId="59027B32" w14:textId="77777777" w:rsidR="00B32DEF" w:rsidRPr="00B32DEF" w:rsidRDefault="00000000">
      <w:pPr>
        <w:pStyle w:val="Heading2"/>
        <w:keepNext w:val="0"/>
        <w:keepLines w:val="0"/>
        <w:spacing w:before="700"/>
        <w:rPr>
          <w:rPrChange w:id="3271" w:author="Holli Flanagan" w:date="2025-05-12T14:59:00Z">
            <w:rPr>
              <w:sz w:val="46"/>
              <w:szCs w:val="46"/>
            </w:rPr>
          </w:rPrChange>
        </w:rPr>
        <w:pPrChange w:id="3272" w:author="Holli Flanagan" w:date="2025-05-12T14:59:00Z">
          <w:pPr>
            <w:pStyle w:val="Heading1"/>
            <w:keepNext w:val="0"/>
            <w:keepLines w:val="0"/>
            <w:spacing w:before="700"/>
          </w:pPr>
        </w:pPrChange>
      </w:pPr>
      <w:bookmarkStart w:id="3273" w:name="_8piuegykeo9c" w:colFirst="0" w:colLast="0"/>
      <w:bookmarkEnd w:id="3273"/>
      <w:r>
        <w:rPr>
          <w:rPrChange w:id="3274" w:author="Holli Flanagan" w:date="2025-05-12T14:59:00Z">
            <w:rPr>
              <w:sz w:val="46"/>
              <w:szCs w:val="46"/>
            </w:rPr>
          </w:rPrChange>
        </w:rPr>
        <w:t>Next Step</w:t>
      </w:r>
    </w:p>
    <w:p w14:paraId="4F3D1098" w14:textId="55E99544" w:rsidR="00B32DEF" w:rsidRDefault="00000000">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lastRenderedPageBreak/>
        <w:t xml:space="preserve">Next we’ll build an image editor in Webz by following the </w:t>
      </w:r>
      <w:ins w:id="3275" w:author="Oestreich, Julia" w:date="2025-05-15T17:50:00Z" w16du:dateUtc="2025-05-15T21:50:00Z">
        <w:r w:rsidR="00EB1376">
          <w:rPr>
            <w:rFonts w:ascii="Times New Roman" w:eastAsia="Times New Roman" w:hAnsi="Times New Roman" w:cs="Times New Roman"/>
            <w:color w:val="212529"/>
            <w:sz w:val="24"/>
            <w:szCs w:val="24"/>
          </w:rPr>
          <w:t xml:space="preserve">Webz </w:t>
        </w:r>
      </w:ins>
      <w:ins w:id="3276" w:author="Holli Flanagan" w:date="2025-05-12T14:59:00Z">
        <w:del w:id="3277" w:author="Oestreich, Julia" w:date="2025-05-15T17:50:00Z" w16du:dateUtc="2025-05-15T21:50:00Z">
          <w:r w:rsidDel="00EB1376">
            <w:rPr>
              <w:rFonts w:ascii="Times New Roman" w:eastAsia="Times New Roman" w:hAnsi="Times New Roman" w:cs="Times New Roman"/>
              <w:color w:val="212529"/>
              <w:sz w:val="24"/>
              <w:szCs w:val="24"/>
            </w:rPr>
            <w:delText>a</w:delText>
          </w:r>
        </w:del>
      </w:ins>
      <w:ins w:id="3278" w:author="Oestreich, Julia" w:date="2025-05-15T17:50:00Z" w16du:dateUtc="2025-05-15T21:50:00Z">
        <w:r w:rsidR="00EB1376">
          <w:rPr>
            <w:rFonts w:ascii="Times New Roman" w:eastAsia="Times New Roman" w:hAnsi="Times New Roman" w:cs="Times New Roman"/>
            <w:color w:val="212529"/>
            <w:sz w:val="24"/>
            <w:szCs w:val="24"/>
          </w:rPr>
          <w:t>A</w:t>
        </w:r>
      </w:ins>
      <w:ins w:id="3279" w:author="Holli Flanagan" w:date="2025-05-12T14:59:00Z">
        <w:r>
          <w:rPr>
            <w:rFonts w:ascii="Times New Roman" w:eastAsia="Times New Roman" w:hAnsi="Times New Roman" w:cs="Times New Roman"/>
            <w:color w:val="212529"/>
            <w:sz w:val="24"/>
            <w:szCs w:val="24"/>
          </w:rPr>
          <w:t xml:space="preserve">dvanced </w:t>
        </w:r>
        <w:del w:id="3280" w:author="Oestreich, Julia" w:date="2025-05-15T17:50:00Z" w16du:dateUtc="2025-05-15T21:50:00Z">
          <w:r w:rsidDel="00EB1376">
            <w:rPr>
              <w:rFonts w:ascii="Times New Roman" w:eastAsia="Times New Roman" w:hAnsi="Times New Roman" w:cs="Times New Roman"/>
              <w:color w:val="212529"/>
              <w:sz w:val="24"/>
              <w:szCs w:val="24"/>
            </w:rPr>
            <w:delText>Webz t</w:delText>
          </w:r>
        </w:del>
      </w:ins>
      <w:ins w:id="3281" w:author="Oestreich, Julia" w:date="2025-05-15T17:50:00Z" w16du:dateUtc="2025-05-15T21:50:00Z">
        <w:r w:rsidR="00EB1376">
          <w:rPr>
            <w:rFonts w:ascii="Times New Roman" w:eastAsia="Times New Roman" w:hAnsi="Times New Roman" w:cs="Times New Roman"/>
            <w:color w:val="212529"/>
            <w:sz w:val="24"/>
            <w:szCs w:val="24"/>
          </w:rPr>
          <w:t>T</w:t>
        </w:r>
      </w:ins>
      <w:ins w:id="3282" w:author="Holli Flanagan" w:date="2025-05-12T14:59:00Z">
        <w:r>
          <w:rPr>
            <w:rFonts w:ascii="Times New Roman" w:eastAsia="Times New Roman" w:hAnsi="Times New Roman" w:cs="Times New Roman"/>
            <w:color w:val="212529"/>
            <w:sz w:val="24"/>
            <w:szCs w:val="24"/>
          </w:rPr>
          <w:t>utor</w:t>
        </w:r>
        <w:r w:rsidRPr="00EB1376">
          <w:rPr>
            <w:rFonts w:ascii="Times New Roman" w:eastAsia="Times New Roman" w:hAnsi="Times New Roman" w:cs="Times New Roman"/>
            <w:color w:val="212529"/>
            <w:sz w:val="24"/>
            <w:szCs w:val="24"/>
          </w:rPr>
          <w:t>i</w:t>
        </w:r>
        <w:r w:rsidRPr="00EB1376">
          <w:rPr>
            <w:rFonts w:ascii="Times New Roman" w:hAnsi="Times New Roman" w:cs="Times New Roman"/>
            <w:sz w:val="24"/>
            <w:szCs w:val="24"/>
            <w:rPrChange w:id="3283" w:author="Oestreich, Julia" w:date="2025-05-15T17:49:00Z" w16du:dateUtc="2025-05-15T21:49:00Z">
              <w:rPr>
                <w:rFonts w:ascii="Times New Roman" w:eastAsia="Times New Roman" w:hAnsi="Times New Roman" w:cs="Times New Roman"/>
                <w:color w:val="212529"/>
                <w:sz w:val="24"/>
                <w:szCs w:val="24"/>
              </w:rPr>
            </w:rPrChange>
          </w:rPr>
          <w:t>al</w:t>
        </w:r>
        <w:r>
          <w:rPr>
            <w:rPrChange w:id="3284" w:author="Holli Flanagan" w:date="2025-05-12T14:59:00Z">
              <w:rPr>
                <w:rFonts w:ascii="Times New Roman" w:eastAsia="Times New Roman" w:hAnsi="Times New Roman" w:cs="Times New Roman"/>
                <w:color w:val="212529"/>
                <w:sz w:val="24"/>
                <w:szCs w:val="24"/>
              </w:rPr>
            </w:rPrChange>
          </w:rPr>
          <w:t>.</w:t>
        </w:r>
      </w:ins>
      <w:del w:id="3285" w:author="Holli Flanagan" w:date="2025-05-12T14:59:00Z">
        <w:r>
          <w:fldChar w:fldCharType="begin"/>
        </w:r>
        <w:r>
          <w:delInstrText>HYPERLINK "https://boots-edu.github.io/textbook/text/10-webz-advanced/tutorial.html"</w:delInstrText>
        </w:r>
        <w:r>
          <w:fldChar w:fldCharType="separate"/>
        </w:r>
        <w:r>
          <w:rPr>
            <w:rFonts w:ascii="Times New Roman" w:eastAsia="Times New Roman" w:hAnsi="Times New Roman" w:cs="Times New Roman"/>
            <w:color w:val="0D6EFD"/>
            <w:sz w:val="24"/>
            <w:szCs w:val="24"/>
            <w:u w:val="single"/>
          </w:rPr>
          <w:delText>Advanced Webz tutorial »</w:delText>
        </w:r>
        <w:r>
          <w:fldChar w:fldCharType="end"/>
        </w:r>
      </w:del>
    </w:p>
    <w:p w14:paraId="74B2727B" w14:textId="77777777" w:rsidR="00B32DEF" w:rsidRDefault="00000000">
      <w:pPr>
        <w:shd w:val="clear" w:color="auto" w:fill="FFFFFF"/>
        <w:spacing w:after="240"/>
        <w:rPr>
          <w:rFonts w:ascii="Times New Roman" w:eastAsia="Times New Roman" w:hAnsi="Times New Roman" w:cs="Times New Roman"/>
          <w:sz w:val="24"/>
          <w:szCs w:val="24"/>
        </w:rPr>
      </w:pPr>
      <w:r>
        <w:br w:type="page"/>
      </w:r>
    </w:p>
    <w:p w14:paraId="7CDEBBA9" w14:textId="77777777" w:rsidR="00B32DEF" w:rsidRPr="00B32DEF" w:rsidRDefault="00000000">
      <w:pPr>
        <w:pStyle w:val="Heading1"/>
        <w:rPr>
          <w:rPrChange w:id="3286" w:author="Holli Flanagan" w:date="2025-05-12T14:59:00Z">
            <w:rPr>
              <w:color w:val="0D6EFD"/>
              <w:highlight w:val="white"/>
              <w:u w:val="single"/>
            </w:rPr>
          </w:rPrChange>
        </w:rPr>
        <w:pPrChange w:id="3287" w:author="Holli Flanagan" w:date="2025-05-12T14:59:00Z">
          <w:pPr>
            <w:pStyle w:val="Heading1"/>
            <w:keepNext w:val="0"/>
            <w:keepLines w:val="0"/>
          </w:pPr>
        </w:pPrChange>
      </w:pPr>
      <w:bookmarkStart w:id="3288" w:name="_4pc7wlmkag8q" w:colFirst="0" w:colLast="0"/>
      <w:bookmarkEnd w:id="3288"/>
      <w:r>
        <w:rPr>
          <w:rPrChange w:id="3289" w:author="Holli Flanagan" w:date="2025-05-12T14:59:00Z">
            <w:rPr>
              <w:sz w:val="46"/>
              <w:szCs w:val="46"/>
            </w:rPr>
          </w:rPrChange>
        </w:rPr>
        <w:lastRenderedPageBreak/>
        <w:t>Webz Advanced Tutorial</w:t>
      </w:r>
    </w:p>
    <w:p w14:paraId="07D240A7" w14:textId="77777777" w:rsidR="00B32DEF" w:rsidRPr="00B32DEF" w:rsidRDefault="00000000">
      <w:pPr>
        <w:pStyle w:val="Heading2"/>
        <w:rPr>
          <w:rPrChange w:id="3290" w:author="Holli Flanagan" w:date="2025-05-12T15:00:00Z">
            <w:rPr>
              <w:sz w:val="34"/>
              <w:szCs w:val="34"/>
            </w:rPr>
          </w:rPrChange>
        </w:rPr>
        <w:pPrChange w:id="3291" w:author="Holli Flanagan" w:date="2025-05-12T15:00:00Z">
          <w:pPr>
            <w:pStyle w:val="Heading2"/>
            <w:keepNext w:val="0"/>
            <w:keepLines w:val="0"/>
          </w:pPr>
        </w:pPrChange>
      </w:pPr>
      <w:bookmarkStart w:id="3292" w:name="_f8a7kqqfklx" w:colFirst="0" w:colLast="0"/>
      <w:bookmarkEnd w:id="3292"/>
      <w:r>
        <w:rPr>
          <w:rPrChange w:id="3293" w:author="Holli Flanagan" w:date="2025-05-12T15:00:00Z">
            <w:rPr>
              <w:sz w:val="34"/>
              <w:szCs w:val="34"/>
            </w:rPr>
          </w:rPrChange>
        </w:rPr>
        <w:t>Key Idea</w:t>
      </w:r>
    </w:p>
    <w:p w14:paraId="2806FCB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Notifier is a powerful class for facilitating inter-component data transfer in Webz.</w:t>
      </w:r>
    </w:p>
    <w:p w14:paraId="2F18EAB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tutorial will walk you through building a more complex Webz application with multiple components and dynamic content. This will involve creating a new component, binding data between components, and handling events. By the end of this tutorial, you will have a better understanding of how to build more complex applications with Webz.</w:t>
      </w:r>
    </w:p>
    <w:p w14:paraId="69F15534" w14:textId="77777777" w:rsidR="00B32DEF" w:rsidRPr="00B32DEF" w:rsidRDefault="00000000">
      <w:pPr>
        <w:pStyle w:val="Heading1"/>
        <w:rPr>
          <w:rPrChange w:id="3294" w:author="Holli Flanagan" w:date="2025-05-12T15:00:00Z">
            <w:rPr>
              <w:sz w:val="46"/>
              <w:szCs w:val="46"/>
            </w:rPr>
          </w:rPrChange>
        </w:rPr>
        <w:pPrChange w:id="3295" w:author="Holli Flanagan" w:date="2025-05-12T15:00:00Z">
          <w:pPr>
            <w:pStyle w:val="Heading1"/>
            <w:keepNext w:val="0"/>
            <w:keepLines w:val="0"/>
            <w:spacing w:before="700"/>
          </w:pPr>
        </w:pPrChange>
      </w:pPr>
      <w:bookmarkStart w:id="3296" w:name="_nib3bun8ooau" w:colFirst="0" w:colLast="0"/>
      <w:bookmarkEnd w:id="3296"/>
      <w:r>
        <w:rPr>
          <w:rPrChange w:id="3297" w:author="Holli Flanagan" w:date="2025-05-12T15:00:00Z">
            <w:rPr>
              <w:sz w:val="46"/>
              <w:szCs w:val="46"/>
            </w:rPr>
          </w:rPrChange>
        </w:rPr>
        <w:t>The Image Editor</w:t>
      </w:r>
    </w:p>
    <w:p w14:paraId="6A5EAD3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Our goal is to create a simple image editor to edit pixel art. We will create a component that displays an image and allows the user to edit the image by changing the color of individual pixels. We will also create a color picker component that allows the user to select a color to use for editing the image.</w:t>
      </w:r>
    </w:p>
    <w:p w14:paraId="4D28047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7F01CEF" wp14:editId="3192DADC">
            <wp:extent cx="1962150" cy="4067175"/>
            <wp:effectExtent l="9525" t="9525" r="9525" b="9525"/>
            <wp:docPr id="23" name="image18.png" descr="Image Editor"/>
            <wp:cNvGraphicFramePr/>
            <a:graphic xmlns:a="http://schemas.openxmlformats.org/drawingml/2006/main">
              <a:graphicData uri="http://schemas.openxmlformats.org/drawingml/2006/picture">
                <pic:pic xmlns:pic="http://schemas.openxmlformats.org/drawingml/2006/picture">
                  <pic:nvPicPr>
                    <pic:cNvPr id="0" name="image18.png" descr="Image Editor"/>
                    <pic:cNvPicPr preferRelativeResize="0"/>
                  </pic:nvPicPr>
                  <pic:blipFill>
                    <a:blip r:embed="rId101"/>
                    <a:srcRect/>
                    <a:stretch>
                      <a:fillRect/>
                    </a:stretch>
                  </pic:blipFill>
                  <pic:spPr>
                    <a:xfrm>
                      <a:off x="0" y="0"/>
                      <a:ext cx="1962150" cy="4067175"/>
                    </a:xfrm>
                    <a:prstGeom prst="rect">
                      <a:avLst/>
                    </a:prstGeom>
                    <a:ln w="9525">
                      <a:solidFill>
                        <a:srgbClr val="DDDDDD"/>
                      </a:solidFill>
                      <a:prstDash val="solid"/>
                    </a:ln>
                  </pic:spPr>
                </pic:pic>
              </a:graphicData>
            </a:graphic>
          </wp:inline>
        </w:drawing>
      </w:r>
    </w:p>
    <w:p w14:paraId="133F9815" w14:textId="77777777" w:rsidR="00B32DEF" w:rsidRPr="00B32DEF" w:rsidRDefault="00000000">
      <w:pPr>
        <w:pStyle w:val="Heading2"/>
        <w:rPr>
          <w:rPrChange w:id="3298" w:author="Holli Flanagan" w:date="2025-05-12T15:00:00Z">
            <w:rPr>
              <w:sz w:val="34"/>
              <w:szCs w:val="34"/>
            </w:rPr>
          </w:rPrChange>
        </w:rPr>
        <w:pPrChange w:id="3299" w:author="Holli Flanagan" w:date="2025-05-12T15:00:00Z">
          <w:pPr>
            <w:pStyle w:val="Heading2"/>
            <w:keepNext w:val="0"/>
            <w:keepLines w:val="0"/>
          </w:pPr>
        </w:pPrChange>
      </w:pPr>
      <w:bookmarkStart w:id="3300" w:name="_gipx5u7nz4lw" w:colFirst="0" w:colLast="0"/>
      <w:bookmarkEnd w:id="3300"/>
      <w:r>
        <w:rPr>
          <w:rPrChange w:id="3301" w:author="Holli Flanagan" w:date="2025-05-12T15:00:00Z">
            <w:rPr>
              <w:sz w:val="34"/>
              <w:szCs w:val="34"/>
            </w:rPr>
          </w:rPrChange>
        </w:rPr>
        <w:lastRenderedPageBreak/>
        <w:t>0) Setup</w:t>
      </w:r>
    </w:p>
    <w:p w14:paraId="09BA0B1D" w14:textId="036FE23E" w:rsidR="00B32DEF" w:rsidRDefault="00000000">
      <w:pPr>
        <w:numPr>
          <w:ilvl w:val="0"/>
          <w:numId w:val="78"/>
        </w:numPr>
        <w:shd w:val="clear" w:color="auto" w:fill="FFFFFF"/>
        <w:spacing w:before="180"/>
        <w:rPr>
          <w:rFonts w:ascii="Times New Roman" w:eastAsia="Times New Roman" w:hAnsi="Times New Roman" w:cs="Times New Roman"/>
        </w:rPr>
        <w:pPrChange w:id="3302"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the </w:t>
      </w:r>
      <w:del w:id="3303" w:author="Oestreich, Julia" w:date="2025-05-15T17:45:00Z" w16du:dateUtc="2025-05-15T21:45:00Z">
        <w:r w:rsidDel="009708A1">
          <w:rPr>
            <w:rFonts w:ascii="Times New Roman" w:eastAsia="Times New Roman" w:hAnsi="Times New Roman" w:cs="Times New Roman"/>
            <w:color w:val="212529"/>
            <w:sz w:val="24"/>
            <w:szCs w:val="24"/>
          </w:rPr>
          <w:delText>Github</w:delText>
        </w:r>
      </w:del>
      <w:ins w:id="3304" w:author="Oestreich, Julia" w:date="2025-05-15T17:45:00Z" w16du:dateUtc="2025-05-15T21:45: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classroom link provided in the original assignment on Canvas to create your own copy of the starter repo.</w:t>
      </w:r>
    </w:p>
    <w:p w14:paraId="414914D4" w14:textId="77777777" w:rsidR="00B32DEF" w:rsidRDefault="00000000">
      <w:pPr>
        <w:numPr>
          <w:ilvl w:val="0"/>
          <w:numId w:val="78"/>
        </w:numPr>
        <w:shd w:val="clear" w:color="auto" w:fill="FFFFFF"/>
        <w:rPr>
          <w:rFonts w:ascii="Times New Roman" w:eastAsia="Times New Roman" w:hAnsi="Times New Roman" w:cs="Times New Roman"/>
        </w:rPr>
        <w:pPrChange w:id="3305"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Clone the repo to your local machine in an appropriate directory.</w:t>
      </w:r>
    </w:p>
    <w:p w14:paraId="2BB0D2D2" w14:textId="77777777" w:rsidR="00B32DEF" w:rsidRDefault="00000000">
      <w:pPr>
        <w:numPr>
          <w:ilvl w:val="0"/>
          <w:numId w:val="78"/>
        </w:numPr>
        <w:shd w:val="clear" w:color="auto" w:fill="FFFFFF"/>
        <w:rPr>
          <w:rFonts w:ascii="Times New Roman" w:eastAsia="Times New Roman" w:hAnsi="Times New Roman" w:cs="Times New Roman"/>
        </w:rPr>
        <w:pPrChange w:id="3306"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Open the directory in VS Code, as you normally do.</w:t>
      </w:r>
    </w:p>
    <w:p w14:paraId="399498E8" w14:textId="77777777" w:rsidR="00B32DEF" w:rsidRDefault="00000000">
      <w:pPr>
        <w:numPr>
          <w:ilvl w:val="0"/>
          <w:numId w:val="78"/>
        </w:numPr>
        <w:shd w:val="clear" w:color="auto" w:fill="FFFFFF"/>
        <w:spacing w:after="300"/>
        <w:pPrChange w:id="3307"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install</w:t>
      </w:r>
      <w:r>
        <w:rPr>
          <w:rFonts w:ascii="Times New Roman" w:eastAsia="Times New Roman" w:hAnsi="Times New Roman" w:cs="Times New Roman"/>
          <w:color w:val="212529"/>
          <w:sz w:val="24"/>
          <w:szCs w:val="24"/>
        </w:rPr>
        <w:t xml:space="preserve"> in the VS Code terminal to install the dependencies.</w:t>
      </w:r>
    </w:p>
    <w:p w14:paraId="14BAD539"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install</w:t>
      </w:r>
    </w:p>
    <w:p w14:paraId="5E92B67C" w14:textId="77777777" w:rsidR="00B32DEF" w:rsidRDefault="00000000">
      <w:pPr>
        <w:numPr>
          <w:ilvl w:val="0"/>
          <w:numId w:val="173"/>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start</w:t>
      </w:r>
      <w:r>
        <w:rPr>
          <w:rFonts w:ascii="Times New Roman" w:eastAsia="Times New Roman" w:hAnsi="Times New Roman" w:cs="Times New Roman"/>
          <w:color w:val="212529"/>
          <w:sz w:val="24"/>
          <w:szCs w:val="24"/>
        </w:rPr>
        <w:t xml:space="preserve"> in the terminal to start the development server. This may take a few seconds to compile the code and start the server. If you need to stop the server, you can press </w:t>
      </w:r>
      <w:proofErr w:type="spellStart"/>
      <w:r>
        <w:rPr>
          <w:rFonts w:ascii="Times New Roman" w:eastAsia="Times New Roman" w:hAnsi="Times New Roman" w:cs="Times New Roman"/>
          <w:color w:val="D63384"/>
          <w:sz w:val="21"/>
          <w:szCs w:val="21"/>
          <w:shd w:val="clear" w:color="auto" w:fill="F5F6FA"/>
        </w:rPr>
        <w:t>Ctrl+C</w:t>
      </w:r>
      <w:proofErr w:type="spellEnd"/>
      <w:r>
        <w:rPr>
          <w:rFonts w:ascii="Times New Roman" w:eastAsia="Times New Roman" w:hAnsi="Times New Roman" w:cs="Times New Roman"/>
          <w:color w:val="212529"/>
          <w:sz w:val="24"/>
          <w:szCs w:val="24"/>
        </w:rPr>
        <w:t xml:space="preserve"> in the terminal.</w:t>
      </w:r>
    </w:p>
    <w:p w14:paraId="3D6F9787"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You can click here to see what the output looks like for us when the server starts successfully.</w:t>
      </w:r>
    </w:p>
    <w:p w14:paraId="7D14DFC5" w14:textId="77777777" w:rsidR="00B32DEF" w:rsidRDefault="00000000">
      <w:pPr>
        <w:numPr>
          <w:ilvl w:val="0"/>
          <w:numId w:val="295"/>
        </w:numPr>
        <w:shd w:val="clear" w:color="auto" w:fill="FFFFFF"/>
        <w:spacing w:before="180" w:after="300"/>
      </w:pPr>
      <w:r>
        <w:rPr>
          <w:rFonts w:ascii="Times New Roman" w:eastAsia="Times New Roman" w:hAnsi="Times New Roman" w:cs="Times New Roman"/>
          <w:color w:val="212529"/>
          <w:sz w:val="24"/>
          <w:szCs w:val="24"/>
        </w:rPr>
        <w:t xml:space="preserve">Although we could now open your website in chrome at the localhost </w:t>
      </w:r>
      <w:proofErr w:type="spellStart"/>
      <w:r>
        <w:rPr>
          <w:rFonts w:ascii="Times New Roman" w:eastAsia="Times New Roman" w:hAnsi="Times New Roman" w:cs="Times New Roman"/>
          <w:color w:val="212529"/>
          <w:sz w:val="24"/>
          <w:szCs w:val="24"/>
        </w:rPr>
        <w:t>url</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http://localhost:8080</w:t>
      </w:r>
      <w:r>
        <w:rPr>
          <w:rFonts w:ascii="Times New Roman" w:eastAsia="Times New Roman" w:hAnsi="Times New Roman" w:cs="Times New Roman"/>
          <w:color w:val="212529"/>
          <w:sz w:val="24"/>
          <w:szCs w:val="24"/>
        </w:rPr>
        <w:t xml:space="preserve">, we will use the integrated debugger in VS Code. Activate this by pressing </w:t>
      </w:r>
      <w:r>
        <w:rPr>
          <w:rFonts w:ascii="Times New Roman" w:eastAsia="Times New Roman" w:hAnsi="Times New Roman" w:cs="Times New Roman"/>
          <w:color w:val="D63384"/>
          <w:sz w:val="21"/>
          <w:szCs w:val="21"/>
          <w:shd w:val="clear" w:color="auto" w:fill="F5F6FA"/>
        </w:rPr>
        <w:t>F5</w:t>
      </w:r>
      <w:r>
        <w:rPr>
          <w:rFonts w:ascii="Times New Roman" w:eastAsia="Times New Roman" w:hAnsi="Times New Roman" w:cs="Times New Roman"/>
          <w:color w:val="212529"/>
          <w:sz w:val="24"/>
          <w:szCs w:val="24"/>
        </w:rPr>
        <w:t xml:space="preserve"> on your keyboard (or selecting the </w:t>
      </w:r>
      <w:r>
        <w:rPr>
          <w:rFonts w:ascii="Times New Roman" w:eastAsia="Times New Roman" w:hAnsi="Times New Roman" w:cs="Times New Roman"/>
          <w:color w:val="D63384"/>
          <w:sz w:val="21"/>
          <w:szCs w:val="21"/>
          <w:shd w:val="clear" w:color="auto" w:fill="F5F6FA"/>
        </w:rPr>
        <w:t>Run</w:t>
      </w:r>
      <w:r>
        <w:rPr>
          <w:rFonts w:ascii="Times New Roman" w:eastAsia="Times New Roman" w:hAnsi="Times New Roman" w:cs="Times New Roman"/>
          <w:color w:val="212529"/>
          <w:sz w:val="24"/>
          <w:szCs w:val="24"/>
        </w:rPr>
        <w:t xml:space="preserve"> tab from the top menu and then clicking </w:t>
      </w:r>
      <w:r>
        <w:rPr>
          <w:rFonts w:ascii="Times New Roman" w:eastAsia="Times New Roman" w:hAnsi="Times New Roman" w:cs="Times New Roman"/>
          <w:color w:val="D63384"/>
          <w:sz w:val="21"/>
          <w:szCs w:val="21"/>
          <w:shd w:val="clear" w:color="auto" w:fill="F5F6FA"/>
        </w:rPr>
        <w:t>Start Debugging</w:t>
      </w:r>
      <w:r>
        <w:rPr>
          <w:rFonts w:ascii="Times New Roman" w:eastAsia="Times New Roman" w:hAnsi="Times New Roman" w:cs="Times New Roman"/>
          <w:color w:val="212529"/>
          <w:sz w:val="24"/>
          <w:szCs w:val="24"/>
        </w:rPr>
        <w:t>). This will open a new browser window with your application running. The debugger has a bunch of useful features, like setting breakpoints and inspecting variables - we’ll talk more about them later on.</w:t>
      </w:r>
    </w:p>
    <w:p w14:paraId="24D97E95" w14:textId="77777777" w:rsidR="00B32DEF" w:rsidRPr="00B32DEF" w:rsidRDefault="00000000">
      <w:pPr>
        <w:shd w:val="clear" w:color="auto" w:fill="FFFFFF"/>
        <w:spacing w:before="120"/>
        <w:rPr>
          <w:rFonts w:ascii="Times New Roman" w:eastAsia="Times New Roman" w:hAnsi="Times New Roman" w:cs="Times New Roman"/>
          <w:b/>
          <w:color w:val="000000"/>
          <w:sz w:val="18"/>
          <w:szCs w:val="18"/>
          <w:rPrChange w:id="3308" w:author="Holli Flanagan" w:date="2025-05-12T17:14: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sz w:val="18"/>
          <w:szCs w:val="18"/>
          <w:rPrChange w:id="3309" w:author="Holli Flanagan" w:date="2025-05-12T17:14:00Z">
            <w:rPr>
              <w:rFonts w:ascii="Times New Roman" w:eastAsia="Times New Roman" w:hAnsi="Times New Roman" w:cs="Times New Roman"/>
              <w:b/>
              <w:color w:val="381885"/>
              <w:sz w:val="18"/>
              <w:szCs w:val="18"/>
            </w:rPr>
          </w:rPrChange>
        </w:rPr>
        <w:t>DEBUGGING IN VS CODE</w:t>
      </w:r>
    </w:p>
    <w:p w14:paraId="46D9D0E7" w14:textId="77777777" w:rsidR="00B32DEF" w:rsidRDefault="00000000">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only activate the debugger if you have the server running. If you close the server, you will need to start it again before you can use the debugger.</w:t>
      </w:r>
    </w:p>
    <w:p w14:paraId="2D2FFF4B" w14:textId="77777777" w:rsidR="00B32DEF" w:rsidRDefault="00000000">
      <w:pPr>
        <w:numPr>
          <w:ilvl w:val="0"/>
          <w:numId w:val="144"/>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You should now be able to see your website. Now we can start making the actual application.</w:t>
      </w:r>
    </w:p>
    <w:p w14:paraId="25619DC4" w14:textId="77777777" w:rsidR="00B32DEF" w:rsidRPr="00B32DEF" w:rsidRDefault="00000000">
      <w:pPr>
        <w:pStyle w:val="Heading2"/>
        <w:rPr>
          <w:rPrChange w:id="3310" w:author="Holli Flanagan" w:date="2025-05-12T15:00:00Z">
            <w:rPr>
              <w:sz w:val="34"/>
              <w:szCs w:val="34"/>
            </w:rPr>
          </w:rPrChange>
        </w:rPr>
        <w:pPrChange w:id="3311" w:author="Holli Flanagan" w:date="2025-05-12T15:00:00Z">
          <w:pPr>
            <w:pStyle w:val="Heading2"/>
            <w:keepNext w:val="0"/>
            <w:keepLines w:val="0"/>
          </w:pPr>
        </w:pPrChange>
      </w:pPr>
      <w:bookmarkStart w:id="3312" w:name="_lf79e0bnv4wj" w:colFirst="0" w:colLast="0"/>
      <w:bookmarkEnd w:id="3312"/>
      <w:r>
        <w:rPr>
          <w:rPrChange w:id="3313" w:author="Holli Flanagan" w:date="2025-05-12T15:00:00Z">
            <w:rPr>
              <w:sz w:val="34"/>
              <w:szCs w:val="34"/>
            </w:rPr>
          </w:rPrChange>
        </w:rPr>
        <w:t>1) Colors</w:t>
      </w:r>
    </w:p>
    <w:p w14:paraId="2CEE208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goal is to eventually create a simple image editor, but that all begins with a representation of colors. We will create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class that represents a color as an RGB value. This will not be a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but a simple TypeScript class. We’ll eventually create other components that use this class.</w:t>
      </w:r>
    </w:p>
    <w:p w14:paraId="46638B7A" w14:textId="77777777" w:rsidR="00B32DEF" w:rsidRDefault="00000000">
      <w:pPr>
        <w:numPr>
          <w:ilvl w:val="0"/>
          <w:numId w:val="80"/>
        </w:numPr>
        <w:shd w:val="clear" w:color="auto" w:fill="FFFFFF"/>
        <w:spacing w:before="180"/>
        <w:pPrChange w:id="3314" w:author="Holli Flanagan" w:date="2025-05-12T17:15:00Z">
          <w:pPr>
            <w:numPr>
              <w:numId w:val="14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Create a new file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called </w:t>
      </w:r>
      <w:proofErr w:type="spellStart"/>
      <w:r>
        <w:rPr>
          <w:rFonts w:ascii="Times New Roman" w:eastAsia="Times New Roman" w:hAnsi="Times New Roman" w:cs="Times New Roman"/>
          <w:color w:val="D63384"/>
          <w:sz w:val="21"/>
          <w:szCs w:val="21"/>
          <w:shd w:val="clear" w:color="auto" w:fill="F5F6FA"/>
        </w:rPr>
        <w:t>color.ts</w:t>
      </w:r>
      <w:proofErr w:type="spellEnd"/>
      <w:r>
        <w:rPr>
          <w:rFonts w:ascii="Times New Roman" w:eastAsia="Times New Roman" w:hAnsi="Times New Roman" w:cs="Times New Roman"/>
          <w:color w:val="212529"/>
          <w:sz w:val="24"/>
          <w:szCs w:val="24"/>
        </w:rPr>
        <w:t xml:space="preserve">. Create and export a class called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with three private properties: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These properties should be numbers that represent the red, green, and blue values of the color. The constructor should take three parameters, one for each property, in this order.</w:t>
      </w:r>
    </w:p>
    <w:p w14:paraId="73EAA162" w14:textId="77777777" w:rsidR="00B32DEF" w:rsidRDefault="00000000">
      <w:pPr>
        <w:numPr>
          <w:ilvl w:val="0"/>
          <w:numId w:val="80"/>
        </w:numPr>
        <w:shd w:val="clear" w:color="auto" w:fill="FFFFFF"/>
        <w:pPrChange w:id="3315" w:author="Holli Flanagan" w:date="2025-05-12T17:15:00Z">
          <w:pPr>
            <w:numPr>
              <w:numId w:val="14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Define a method in the class named </w:t>
      </w:r>
      <w:proofErr w:type="spellStart"/>
      <w:proofErr w:type="gram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that consumes nothing and returns a string. This method should return a string that represents the color in the format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red, green, blue)</w:t>
      </w:r>
      <w:r>
        <w:rPr>
          <w:rFonts w:ascii="Times New Roman" w:eastAsia="Times New Roman" w:hAnsi="Times New Roman" w:cs="Times New Roman"/>
          <w:color w:val="212529"/>
          <w:sz w:val="24"/>
          <w:szCs w:val="24"/>
        </w:rPr>
        <w:t xml:space="preserve">. For example, if the color has </w:t>
      </w:r>
      <w:r>
        <w:rPr>
          <w:rFonts w:ascii="Times New Roman" w:eastAsia="Times New Roman" w:hAnsi="Times New Roman" w:cs="Times New Roman"/>
          <w:color w:val="D63384"/>
          <w:sz w:val="21"/>
          <w:szCs w:val="21"/>
          <w:shd w:val="clear" w:color="auto" w:fill="F5F6FA"/>
        </w:rPr>
        <w:t>red=255</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green=0</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blue=0</w:t>
      </w:r>
      <w:r>
        <w:rPr>
          <w:rFonts w:ascii="Times New Roman" w:eastAsia="Times New Roman" w:hAnsi="Times New Roman" w:cs="Times New Roman"/>
          <w:color w:val="212529"/>
          <w:sz w:val="24"/>
          <w:szCs w:val="24"/>
        </w:rPr>
        <w:t xml:space="preserve">, the </w:t>
      </w:r>
      <w:proofErr w:type="spellStart"/>
      <w:proofErr w:type="gram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method should return the string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255,0,0)</w:t>
      </w:r>
      <w:r>
        <w:rPr>
          <w:rFonts w:ascii="Times New Roman" w:eastAsia="Times New Roman" w:hAnsi="Times New Roman" w:cs="Times New Roman"/>
          <w:color w:val="212529"/>
          <w:sz w:val="24"/>
          <w:szCs w:val="24"/>
        </w:rPr>
        <w:t>.</w:t>
      </w:r>
    </w:p>
    <w:p w14:paraId="0B3E132F" w14:textId="77777777" w:rsidR="00B32DEF" w:rsidRDefault="00000000">
      <w:pPr>
        <w:numPr>
          <w:ilvl w:val="0"/>
          <w:numId w:val="80"/>
        </w:numPr>
        <w:shd w:val="clear" w:color="auto" w:fill="FFFFFF"/>
        <w:spacing w:after="300"/>
        <w:pPrChange w:id="3316" w:author="Holli Flanagan" w:date="2025-05-12T17:15:00Z">
          <w:pPr>
            <w:numPr>
              <w:numId w:val="14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Define a method in the class named </w:t>
      </w:r>
      <w:proofErr w:type="spellStart"/>
      <w:proofErr w:type="gramStart"/>
      <w:r>
        <w:rPr>
          <w:rFonts w:ascii="Times New Roman" w:eastAsia="Times New Roman" w:hAnsi="Times New Roman" w:cs="Times New Roman"/>
          <w:color w:val="D63384"/>
          <w:sz w:val="21"/>
          <w:szCs w:val="21"/>
          <w:shd w:val="clear" w:color="auto" w:fill="F5F6FA"/>
        </w:rPr>
        <w:t>asNumbers</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that consumes nothing and returns an array of three numbers. This method should return a newly created array with the red, green, and blue values of the color in that order.</w:t>
      </w:r>
    </w:p>
    <w:p w14:paraId="677298CF"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317" w:name="_lr3v3vgwocvf" w:colFirst="0" w:colLast="0"/>
      <w:bookmarkEnd w:id="3317"/>
      <w:r>
        <w:rPr>
          <w:rFonts w:ascii="Times New Roman" w:eastAsia="Times New Roman" w:hAnsi="Times New Roman" w:cs="Times New Roman"/>
          <w:color w:val="27262B"/>
          <w:sz w:val="26"/>
          <w:szCs w:val="26"/>
        </w:rPr>
        <w:t>Palettes</w:t>
      </w:r>
    </w:p>
    <w:p w14:paraId="325D39E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Colors are usually described as a combination of red, green, and blue values. Each value can range from 0 to 255, where 0 means no color and 255 means the maximum amount of color. For example,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255, 0, 0)</w:t>
      </w:r>
      <w:r>
        <w:rPr>
          <w:rFonts w:ascii="Times New Roman" w:eastAsia="Times New Roman" w:hAnsi="Times New Roman" w:cs="Times New Roman"/>
          <w:color w:val="212529"/>
          <w:sz w:val="24"/>
          <w:szCs w:val="24"/>
        </w:rPr>
        <w:t xml:space="preserve"> is a bright red color, while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0, 255, 0)</w:t>
      </w:r>
      <w:r>
        <w:rPr>
          <w:rFonts w:ascii="Times New Roman" w:eastAsia="Times New Roman" w:hAnsi="Times New Roman" w:cs="Times New Roman"/>
          <w:color w:val="212529"/>
          <w:sz w:val="24"/>
          <w:szCs w:val="24"/>
        </w:rPr>
        <w:t xml:space="preserve"> is a bright green color.</w:t>
      </w:r>
    </w:p>
    <w:p w14:paraId="3D82502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However, writing out three numbers every time we want to represent a color can be cumbersome. Our application will use an additional color representation that is more user-friendly: a palette. A palette is an index of colors (usually an array of colors) that can be used to represent colors in a more user-friendly way. Specifically, we will use a palette of 9 colors (0-8) to represent colors in our image editor:</w:t>
      </w: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2292"/>
        <w:gridCol w:w="2482"/>
        <w:gridCol w:w="2293"/>
        <w:gridCol w:w="2293"/>
      </w:tblGrid>
      <w:tr w:rsidR="00B32DEF" w14:paraId="3A85700C" w14:textId="77777777">
        <w:trPr>
          <w:trHeight w:val="725"/>
        </w:trPr>
        <w:tc>
          <w:tcPr>
            <w:tcW w:w="2292" w:type="dxa"/>
            <w:tcBorders>
              <w:top w:val="nil"/>
              <w:left w:val="nil"/>
              <w:bottom w:val="single" w:sz="4" w:space="0" w:color="EEEBEE"/>
              <w:right w:val="nil"/>
            </w:tcBorders>
            <w:tcMar>
              <w:top w:w="100" w:type="dxa"/>
              <w:left w:w="100" w:type="dxa"/>
              <w:bottom w:w="100" w:type="dxa"/>
              <w:right w:w="100" w:type="dxa"/>
            </w:tcMar>
          </w:tcPr>
          <w:p w14:paraId="4B4A5CE2" w14:textId="77777777" w:rsidR="00B32DEF" w:rsidRDefault="00000000">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Palette Index</w:t>
            </w:r>
          </w:p>
        </w:tc>
        <w:tc>
          <w:tcPr>
            <w:tcW w:w="2481" w:type="dxa"/>
            <w:tcBorders>
              <w:top w:val="nil"/>
              <w:left w:val="nil"/>
              <w:bottom w:val="single" w:sz="4" w:space="0" w:color="EEEBEE"/>
              <w:right w:val="nil"/>
            </w:tcBorders>
            <w:tcMar>
              <w:top w:w="100" w:type="dxa"/>
              <w:left w:w="100" w:type="dxa"/>
              <w:bottom w:w="100" w:type="dxa"/>
              <w:right w:w="100" w:type="dxa"/>
            </w:tcMar>
          </w:tcPr>
          <w:p w14:paraId="7EDA2D14" w14:textId="77777777" w:rsidR="00B32DEF" w:rsidRDefault="00000000">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Color Triple</w:t>
            </w:r>
          </w:p>
        </w:tc>
        <w:tc>
          <w:tcPr>
            <w:tcW w:w="2292" w:type="dxa"/>
            <w:tcBorders>
              <w:top w:val="nil"/>
              <w:left w:val="nil"/>
              <w:bottom w:val="single" w:sz="4" w:space="0" w:color="EEEBEE"/>
              <w:right w:val="nil"/>
            </w:tcBorders>
            <w:tcMar>
              <w:top w:w="100" w:type="dxa"/>
              <w:left w:w="100" w:type="dxa"/>
              <w:bottom w:w="100" w:type="dxa"/>
              <w:right w:w="100" w:type="dxa"/>
            </w:tcMar>
          </w:tcPr>
          <w:p w14:paraId="13005673" w14:textId="77777777" w:rsidR="00B32DEF" w:rsidRDefault="00000000">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Name</w:t>
            </w:r>
          </w:p>
        </w:tc>
        <w:tc>
          <w:tcPr>
            <w:tcW w:w="2292" w:type="dxa"/>
            <w:tcBorders>
              <w:top w:val="nil"/>
              <w:left w:val="nil"/>
              <w:bottom w:val="single" w:sz="4" w:space="0" w:color="EEEBEE"/>
              <w:right w:val="nil"/>
            </w:tcBorders>
            <w:tcMar>
              <w:top w:w="100" w:type="dxa"/>
              <w:left w:w="100" w:type="dxa"/>
              <w:bottom w:w="100" w:type="dxa"/>
              <w:right w:w="100" w:type="dxa"/>
            </w:tcMar>
          </w:tcPr>
          <w:p w14:paraId="0F0128C3" w14:textId="77777777" w:rsidR="00B32DEF" w:rsidRDefault="00000000">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Preview</w:t>
            </w:r>
          </w:p>
        </w:tc>
      </w:tr>
      <w:tr w:rsidR="00B32DEF" w14:paraId="0D9D3A54" w14:textId="77777777">
        <w:trPr>
          <w:trHeight w:val="740"/>
        </w:trPr>
        <w:tc>
          <w:tcPr>
            <w:tcW w:w="2292" w:type="dxa"/>
            <w:tcBorders>
              <w:top w:val="nil"/>
              <w:left w:val="nil"/>
              <w:bottom w:val="nil"/>
              <w:right w:val="nil"/>
            </w:tcBorders>
            <w:tcMar>
              <w:top w:w="100" w:type="dxa"/>
              <w:left w:w="100" w:type="dxa"/>
              <w:bottom w:w="100" w:type="dxa"/>
              <w:right w:w="100" w:type="dxa"/>
            </w:tcMar>
          </w:tcPr>
          <w:p w14:paraId="2C284079"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0</w:t>
            </w:r>
          </w:p>
        </w:tc>
        <w:tc>
          <w:tcPr>
            <w:tcW w:w="2481" w:type="dxa"/>
            <w:tcBorders>
              <w:top w:val="nil"/>
              <w:left w:val="nil"/>
              <w:bottom w:val="nil"/>
              <w:right w:val="nil"/>
            </w:tcBorders>
            <w:tcMar>
              <w:top w:w="100" w:type="dxa"/>
              <w:left w:w="100" w:type="dxa"/>
              <w:bottom w:w="100" w:type="dxa"/>
              <w:right w:w="100" w:type="dxa"/>
            </w:tcMar>
          </w:tcPr>
          <w:p w14:paraId="1F3E19B5"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0, 0]</w:t>
            </w:r>
          </w:p>
        </w:tc>
        <w:tc>
          <w:tcPr>
            <w:tcW w:w="2292" w:type="dxa"/>
            <w:tcBorders>
              <w:top w:val="nil"/>
              <w:left w:val="nil"/>
              <w:bottom w:val="nil"/>
              <w:right w:val="nil"/>
            </w:tcBorders>
            <w:tcMar>
              <w:top w:w="100" w:type="dxa"/>
              <w:left w:w="100" w:type="dxa"/>
              <w:bottom w:w="100" w:type="dxa"/>
              <w:right w:w="100" w:type="dxa"/>
            </w:tcMar>
          </w:tcPr>
          <w:p w14:paraId="2C6CEDA0"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Black</w:t>
            </w:r>
          </w:p>
        </w:tc>
        <w:tc>
          <w:tcPr>
            <w:tcW w:w="2292" w:type="dxa"/>
            <w:tcBorders>
              <w:top w:val="nil"/>
              <w:left w:val="nil"/>
              <w:bottom w:val="nil"/>
              <w:right w:val="nil"/>
            </w:tcBorders>
            <w:tcMar>
              <w:top w:w="100" w:type="dxa"/>
              <w:left w:w="100" w:type="dxa"/>
              <w:bottom w:w="100" w:type="dxa"/>
              <w:right w:w="100" w:type="dxa"/>
            </w:tcMar>
          </w:tcPr>
          <w:p w14:paraId="69E4E7CB"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477211B6" w14:textId="77777777">
        <w:trPr>
          <w:trHeight w:val="740"/>
        </w:trPr>
        <w:tc>
          <w:tcPr>
            <w:tcW w:w="2292" w:type="dxa"/>
            <w:tcBorders>
              <w:top w:val="nil"/>
              <w:left w:val="nil"/>
              <w:bottom w:val="nil"/>
              <w:right w:val="nil"/>
            </w:tcBorders>
            <w:tcMar>
              <w:top w:w="100" w:type="dxa"/>
              <w:left w:w="100" w:type="dxa"/>
              <w:bottom w:w="100" w:type="dxa"/>
              <w:right w:w="100" w:type="dxa"/>
            </w:tcMar>
          </w:tcPr>
          <w:p w14:paraId="63D36B5A"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c>
          <w:tcPr>
            <w:tcW w:w="2481" w:type="dxa"/>
            <w:tcBorders>
              <w:top w:val="nil"/>
              <w:left w:val="nil"/>
              <w:bottom w:val="nil"/>
              <w:right w:val="nil"/>
            </w:tcBorders>
            <w:tcMar>
              <w:top w:w="100" w:type="dxa"/>
              <w:left w:w="100" w:type="dxa"/>
              <w:bottom w:w="100" w:type="dxa"/>
              <w:right w:w="100" w:type="dxa"/>
            </w:tcMar>
          </w:tcPr>
          <w:p w14:paraId="40CA366F"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255, 255]</w:t>
            </w:r>
          </w:p>
        </w:tc>
        <w:tc>
          <w:tcPr>
            <w:tcW w:w="2292" w:type="dxa"/>
            <w:tcBorders>
              <w:top w:val="nil"/>
              <w:left w:val="nil"/>
              <w:bottom w:val="nil"/>
              <w:right w:val="nil"/>
            </w:tcBorders>
            <w:tcMar>
              <w:top w:w="100" w:type="dxa"/>
              <w:left w:w="100" w:type="dxa"/>
              <w:bottom w:w="100" w:type="dxa"/>
              <w:right w:w="100" w:type="dxa"/>
            </w:tcMar>
          </w:tcPr>
          <w:p w14:paraId="289718E4"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White</w:t>
            </w:r>
          </w:p>
        </w:tc>
        <w:tc>
          <w:tcPr>
            <w:tcW w:w="2292" w:type="dxa"/>
            <w:tcBorders>
              <w:top w:val="nil"/>
              <w:left w:val="nil"/>
              <w:bottom w:val="nil"/>
              <w:right w:val="nil"/>
            </w:tcBorders>
            <w:tcMar>
              <w:top w:w="100" w:type="dxa"/>
              <w:left w:w="100" w:type="dxa"/>
              <w:bottom w:w="100" w:type="dxa"/>
              <w:right w:w="100" w:type="dxa"/>
            </w:tcMar>
          </w:tcPr>
          <w:p w14:paraId="47A2B121"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7EEAA0F0" w14:textId="77777777">
        <w:trPr>
          <w:trHeight w:val="740"/>
        </w:trPr>
        <w:tc>
          <w:tcPr>
            <w:tcW w:w="2292" w:type="dxa"/>
            <w:tcBorders>
              <w:top w:val="nil"/>
              <w:left w:val="nil"/>
              <w:bottom w:val="nil"/>
              <w:right w:val="nil"/>
            </w:tcBorders>
            <w:tcMar>
              <w:top w:w="100" w:type="dxa"/>
              <w:left w:w="100" w:type="dxa"/>
              <w:bottom w:w="100" w:type="dxa"/>
              <w:right w:w="100" w:type="dxa"/>
            </w:tcMar>
          </w:tcPr>
          <w:p w14:paraId="7E1E3AF8"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2</w:t>
            </w:r>
          </w:p>
        </w:tc>
        <w:tc>
          <w:tcPr>
            <w:tcW w:w="2481" w:type="dxa"/>
            <w:tcBorders>
              <w:top w:val="nil"/>
              <w:left w:val="nil"/>
              <w:bottom w:val="nil"/>
              <w:right w:val="nil"/>
            </w:tcBorders>
            <w:tcMar>
              <w:top w:w="100" w:type="dxa"/>
              <w:left w:w="100" w:type="dxa"/>
              <w:bottom w:w="100" w:type="dxa"/>
              <w:right w:w="100" w:type="dxa"/>
            </w:tcMar>
          </w:tcPr>
          <w:p w14:paraId="68C943B6"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0, 0]</w:t>
            </w:r>
          </w:p>
        </w:tc>
        <w:tc>
          <w:tcPr>
            <w:tcW w:w="2292" w:type="dxa"/>
            <w:tcBorders>
              <w:top w:val="nil"/>
              <w:left w:val="nil"/>
              <w:bottom w:val="nil"/>
              <w:right w:val="nil"/>
            </w:tcBorders>
            <w:tcMar>
              <w:top w:w="100" w:type="dxa"/>
              <w:left w:w="100" w:type="dxa"/>
              <w:bottom w:w="100" w:type="dxa"/>
              <w:right w:w="100" w:type="dxa"/>
            </w:tcMar>
          </w:tcPr>
          <w:p w14:paraId="0C3794A2"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Red</w:t>
            </w:r>
          </w:p>
        </w:tc>
        <w:tc>
          <w:tcPr>
            <w:tcW w:w="2292" w:type="dxa"/>
            <w:tcBorders>
              <w:top w:val="nil"/>
              <w:left w:val="nil"/>
              <w:bottom w:val="nil"/>
              <w:right w:val="nil"/>
            </w:tcBorders>
            <w:tcMar>
              <w:top w:w="100" w:type="dxa"/>
              <w:left w:w="100" w:type="dxa"/>
              <w:bottom w:w="100" w:type="dxa"/>
              <w:right w:w="100" w:type="dxa"/>
            </w:tcMar>
          </w:tcPr>
          <w:p w14:paraId="4B4DB376"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4BF7C7DE" w14:textId="77777777">
        <w:trPr>
          <w:trHeight w:val="740"/>
        </w:trPr>
        <w:tc>
          <w:tcPr>
            <w:tcW w:w="2292" w:type="dxa"/>
            <w:tcBorders>
              <w:top w:val="nil"/>
              <w:left w:val="nil"/>
              <w:bottom w:val="nil"/>
              <w:right w:val="nil"/>
            </w:tcBorders>
            <w:tcMar>
              <w:top w:w="100" w:type="dxa"/>
              <w:left w:w="100" w:type="dxa"/>
              <w:bottom w:w="100" w:type="dxa"/>
              <w:right w:w="100" w:type="dxa"/>
            </w:tcMar>
          </w:tcPr>
          <w:p w14:paraId="0A2D06AF"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3</w:t>
            </w:r>
          </w:p>
        </w:tc>
        <w:tc>
          <w:tcPr>
            <w:tcW w:w="2481" w:type="dxa"/>
            <w:tcBorders>
              <w:top w:val="nil"/>
              <w:left w:val="nil"/>
              <w:bottom w:val="nil"/>
              <w:right w:val="nil"/>
            </w:tcBorders>
            <w:tcMar>
              <w:top w:w="100" w:type="dxa"/>
              <w:left w:w="100" w:type="dxa"/>
              <w:bottom w:w="100" w:type="dxa"/>
              <w:right w:w="100" w:type="dxa"/>
            </w:tcMar>
          </w:tcPr>
          <w:p w14:paraId="7C6625D6"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255, 0]</w:t>
            </w:r>
          </w:p>
        </w:tc>
        <w:tc>
          <w:tcPr>
            <w:tcW w:w="2292" w:type="dxa"/>
            <w:tcBorders>
              <w:top w:val="nil"/>
              <w:left w:val="nil"/>
              <w:bottom w:val="nil"/>
              <w:right w:val="nil"/>
            </w:tcBorders>
            <w:tcMar>
              <w:top w:w="100" w:type="dxa"/>
              <w:left w:w="100" w:type="dxa"/>
              <w:bottom w:w="100" w:type="dxa"/>
              <w:right w:w="100" w:type="dxa"/>
            </w:tcMar>
          </w:tcPr>
          <w:p w14:paraId="75C680C5"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Green</w:t>
            </w:r>
          </w:p>
        </w:tc>
        <w:tc>
          <w:tcPr>
            <w:tcW w:w="2292" w:type="dxa"/>
            <w:tcBorders>
              <w:top w:val="nil"/>
              <w:left w:val="nil"/>
              <w:bottom w:val="nil"/>
              <w:right w:val="nil"/>
            </w:tcBorders>
            <w:tcMar>
              <w:top w:w="100" w:type="dxa"/>
              <w:left w:w="100" w:type="dxa"/>
              <w:bottom w:w="100" w:type="dxa"/>
              <w:right w:w="100" w:type="dxa"/>
            </w:tcMar>
          </w:tcPr>
          <w:p w14:paraId="5B46F37C"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2CB12F98" w14:textId="77777777">
        <w:trPr>
          <w:trHeight w:val="740"/>
        </w:trPr>
        <w:tc>
          <w:tcPr>
            <w:tcW w:w="2292" w:type="dxa"/>
            <w:tcBorders>
              <w:top w:val="nil"/>
              <w:left w:val="nil"/>
              <w:bottom w:val="nil"/>
              <w:right w:val="nil"/>
            </w:tcBorders>
            <w:tcMar>
              <w:top w:w="100" w:type="dxa"/>
              <w:left w:w="100" w:type="dxa"/>
              <w:bottom w:w="100" w:type="dxa"/>
              <w:right w:w="100" w:type="dxa"/>
            </w:tcMar>
          </w:tcPr>
          <w:p w14:paraId="7BBB7818"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4</w:t>
            </w:r>
          </w:p>
        </w:tc>
        <w:tc>
          <w:tcPr>
            <w:tcW w:w="2481" w:type="dxa"/>
            <w:tcBorders>
              <w:top w:val="nil"/>
              <w:left w:val="nil"/>
              <w:bottom w:val="nil"/>
              <w:right w:val="nil"/>
            </w:tcBorders>
            <w:tcMar>
              <w:top w:w="100" w:type="dxa"/>
              <w:left w:w="100" w:type="dxa"/>
              <w:bottom w:w="100" w:type="dxa"/>
              <w:right w:w="100" w:type="dxa"/>
            </w:tcMar>
          </w:tcPr>
          <w:p w14:paraId="61FB38DD"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0, 255]</w:t>
            </w:r>
          </w:p>
        </w:tc>
        <w:tc>
          <w:tcPr>
            <w:tcW w:w="2292" w:type="dxa"/>
            <w:tcBorders>
              <w:top w:val="nil"/>
              <w:left w:val="nil"/>
              <w:bottom w:val="nil"/>
              <w:right w:val="nil"/>
            </w:tcBorders>
            <w:tcMar>
              <w:top w:w="100" w:type="dxa"/>
              <w:left w:w="100" w:type="dxa"/>
              <w:bottom w:w="100" w:type="dxa"/>
              <w:right w:w="100" w:type="dxa"/>
            </w:tcMar>
          </w:tcPr>
          <w:p w14:paraId="7DC151C5"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Blue</w:t>
            </w:r>
          </w:p>
        </w:tc>
        <w:tc>
          <w:tcPr>
            <w:tcW w:w="2292" w:type="dxa"/>
            <w:tcBorders>
              <w:top w:val="nil"/>
              <w:left w:val="nil"/>
              <w:bottom w:val="nil"/>
              <w:right w:val="nil"/>
            </w:tcBorders>
            <w:tcMar>
              <w:top w:w="100" w:type="dxa"/>
              <w:left w:w="100" w:type="dxa"/>
              <w:bottom w:w="100" w:type="dxa"/>
              <w:right w:w="100" w:type="dxa"/>
            </w:tcMar>
          </w:tcPr>
          <w:p w14:paraId="7C6AEA73"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7C7F53B4" w14:textId="77777777">
        <w:trPr>
          <w:trHeight w:val="740"/>
        </w:trPr>
        <w:tc>
          <w:tcPr>
            <w:tcW w:w="2292" w:type="dxa"/>
            <w:tcBorders>
              <w:top w:val="nil"/>
              <w:left w:val="nil"/>
              <w:bottom w:val="nil"/>
              <w:right w:val="nil"/>
            </w:tcBorders>
            <w:tcMar>
              <w:top w:w="100" w:type="dxa"/>
              <w:left w:w="100" w:type="dxa"/>
              <w:bottom w:w="100" w:type="dxa"/>
              <w:right w:w="100" w:type="dxa"/>
            </w:tcMar>
          </w:tcPr>
          <w:p w14:paraId="247BB0C3"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2481" w:type="dxa"/>
            <w:tcBorders>
              <w:top w:val="nil"/>
              <w:left w:val="nil"/>
              <w:bottom w:val="nil"/>
              <w:right w:val="nil"/>
            </w:tcBorders>
            <w:tcMar>
              <w:top w:w="100" w:type="dxa"/>
              <w:left w:w="100" w:type="dxa"/>
              <w:bottom w:w="100" w:type="dxa"/>
              <w:right w:w="100" w:type="dxa"/>
            </w:tcMar>
          </w:tcPr>
          <w:p w14:paraId="3838FAD0"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255, 0]</w:t>
            </w:r>
          </w:p>
        </w:tc>
        <w:tc>
          <w:tcPr>
            <w:tcW w:w="2292" w:type="dxa"/>
            <w:tcBorders>
              <w:top w:val="nil"/>
              <w:left w:val="nil"/>
              <w:bottom w:val="nil"/>
              <w:right w:val="nil"/>
            </w:tcBorders>
            <w:tcMar>
              <w:top w:w="100" w:type="dxa"/>
              <w:left w:w="100" w:type="dxa"/>
              <w:bottom w:w="100" w:type="dxa"/>
              <w:right w:w="100" w:type="dxa"/>
            </w:tcMar>
          </w:tcPr>
          <w:p w14:paraId="7CFACC75"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Yellow</w:t>
            </w:r>
          </w:p>
        </w:tc>
        <w:tc>
          <w:tcPr>
            <w:tcW w:w="2292" w:type="dxa"/>
            <w:tcBorders>
              <w:top w:val="nil"/>
              <w:left w:val="nil"/>
              <w:bottom w:val="nil"/>
              <w:right w:val="nil"/>
            </w:tcBorders>
            <w:tcMar>
              <w:top w:w="100" w:type="dxa"/>
              <w:left w:w="100" w:type="dxa"/>
              <w:bottom w:w="100" w:type="dxa"/>
              <w:right w:w="100" w:type="dxa"/>
            </w:tcMar>
          </w:tcPr>
          <w:p w14:paraId="3C82AEF9"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6D24A37C" w14:textId="77777777">
        <w:trPr>
          <w:trHeight w:val="740"/>
        </w:trPr>
        <w:tc>
          <w:tcPr>
            <w:tcW w:w="2292" w:type="dxa"/>
            <w:tcBorders>
              <w:top w:val="nil"/>
              <w:left w:val="nil"/>
              <w:bottom w:val="nil"/>
              <w:right w:val="nil"/>
            </w:tcBorders>
            <w:tcMar>
              <w:top w:w="100" w:type="dxa"/>
              <w:left w:w="100" w:type="dxa"/>
              <w:bottom w:w="100" w:type="dxa"/>
              <w:right w:w="100" w:type="dxa"/>
            </w:tcMar>
          </w:tcPr>
          <w:p w14:paraId="3BBB2B02"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6</w:t>
            </w:r>
          </w:p>
        </w:tc>
        <w:tc>
          <w:tcPr>
            <w:tcW w:w="2481" w:type="dxa"/>
            <w:tcBorders>
              <w:top w:val="nil"/>
              <w:left w:val="nil"/>
              <w:bottom w:val="nil"/>
              <w:right w:val="nil"/>
            </w:tcBorders>
            <w:tcMar>
              <w:top w:w="100" w:type="dxa"/>
              <w:left w:w="100" w:type="dxa"/>
              <w:bottom w:w="100" w:type="dxa"/>
              <w:right w:w="100" w:type="dxa"/>
            </w:tcMar>
          </w:tcPr>
          <w:p w14:paraId="166DC711"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0, 255]</w:t>
            </w:r>
          </w:p>
        </w:tc>
        <w:tc>
          <w:tcPr>
            <w:tcW w:w="2292" w:type="dxa"/>
            <w:tcBorders>
              <w:top w:val="nil"/>
              <w:left w:val="nil"/>
              <w:bottom w:val="nil"/>
              <w:right w:val="nil"/>
            </w:tcBorders>
            <w:tcMar>
              <w:top w:w="100" w:type="dxa"/>
              <w:left w:w="100" w:type="dxa"/>
              <w:bottom w:w="100" w:type="dxa"/>
              <w:right w:w="100" w:type="dxa"/>
            </w:tcMar>
          </w:tcPr>
          <w:p w14:paraId="0C7A9AC4"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Magenta</w:t>
            </w:r>
          </w:p>
        </w:tc>
        <w:tc>
          <w:tcPr>
            <w:tcW w:w="2292" w:type="dxa"/>
            <w:tcBorders>
              <w:top w:val="nil"/>
              <w:left w:val="nil"/>
              <w:bottom w:val="nil"/>
              <w:right w:val="nil"/>
            </w:tcBorders>
            <w:tcMar>
              <w:top w:w="100" w:type="dxa"/>
              <w:left w:w="100" w:type="dxa"/>
              <w:bottom w:w="100" w:type="dxa"/>
              <w:right w:w="100" w:type="dxa"/>
            </w:tcMar>
          </w:tcPr>
          <w:p w14:paraId="568FFE89"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50C36084" w14:textId="77777777">
        <w:trPr>
          <w:trHeight w:val="740"/>
        </w:trPr>
        <w:tc>
          <w:tcPr>
            <w:tcW w:w="2292" w:type="dxa"/>
            <w:tcBorders>
              <w:top w:val="nil"/>
              <w:left w:val="nil"/>
              <w:bottom w:val="nil"/>
              <w:right w:val="nil"/>
            </w:tcBorders>
            <w:tcMar>
              <w:top w:w="100" w:type="dxa"/>
              <w:left w:w="100" w:type="dxa"/>
              <w:bottom w:w="100" w:type="dxa"/>
              <w:right w:w="100" w:type="dxa"/>
            </w:tcMar>
          </w:tcPr>
          <w:p w14:paraId="31A0C475"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7</w:t>
            </w:r>
          </w:p>
        </w:tc>
        <w:tc>
          <w:tcPr>
            <w:tcW w:w="2481" w:type="dxa"/>
            <w:tcBorders>
              <w:top w:val="nil"/>
              <w:left w:val="nil"/>
              <w:bottom w:val="nil"/>
              <w:right w:val="nil"/>
            </w:tcBorders>
            <w:tcMar>
              <w:top w:w="100" w:type="dxa"/>
              <w:left w:w="100" w:type="dxa"/>
              <w:bottom w:w="100" w:type="dxa"/>
              <w:right w:w="100" w:type="dxa"/>
            </w:tcMar>
          </w:tcPr>
          <w:p w14:paraId="7F9D9271"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255, 255]</w:t>
            </w:r>
          </w:p>
        </w:tc>
        <w:tc>
          <w:tcPr>
            <w:tcW w:w="2292" w:type="dxa"/>
            <w:tcBorders>
              <w:top w:val="nil"/>
              <w:left w:val="nil"/>
              <w:bottom w:val="nil"/>
              <w:right w:val="nil"/>
            </w:tcBorders>
            <w:tcMar>
              <w:top w:w="100" w:type="dxa"/>
              <w:left w:w="100" w:type="dxa"/>
              <w:bottom w:w="100" w:type="dxa"/>
              <w:right w:w="100" w:type="dxa"/>
            </w:tcMar>
          </w:tcPr>
          <w:p w14:paraId="5B08065D"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Cyan</w:t>
            </w:r>
          </w:p>
        </w:tc>
        <w:tc>
          <w:tcPr>
            <w:tcW w:w="2292" w:type="dxa"/>
            <w:tcBorders>
              <w:top w:val="nil"/>
              <w:left w:val="nil"/>
              <w:bottom w:val="nil"/>
              <w:right w:val="nil"/>
            </w:tcBorders>
            <w:tcMar>
              <w:top w:w="100" w:type="dxa"/>
              <w:left w:w="100" w:type="dxa"/>
              <w:bottom w:w="100" w:type="dxa"/>
              <w:right w:w="100" w:type="dxa"/>
            </w:tcMar>
          </w:tcPr>
          <w:p w14:paraId="5DE90DCD"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16E364BE" w14:textId="77777777">
        <w:trPr>
          <w:trHeight w:val="800"/>
        </w:trPr>
        <w:tc>
          <w:tcPr>
            <w:tcW w:w="2292" w:type="dxa"/>
            <w:tcBorders>
              <w:top w:val="nil"/>
              <w:left w:val="nil"/>
              <w:bottom w:val="nil"/>
              <w:right w:val="nil"/>
            </w:tcBorders>
            <w:tcMar>
              <w:top w:w="100" w:type="dxa"/>
              <w:left w:w="100" w:type="dxa"/>
              <w:bottom w:w="100" w:type="dxa"/>
              <w:right w:w="100" w:type="dxa"/>
            </w:tcMar>
          </w:tcPr>
          <w:p w14:paraId="725A8922"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8</w:t>
            </w:r>
          </w:p>
        </w:tc>
        <w:tc>
          <w:tcPr>
            <w:tcW w:w="2481" w:type="dxa"/>
            <w:tcBorders>
              <w:top w:val="nil"/>
              <w:left w:val="nil"/>
              <w:bottom w:val="nil"/>
              <w:right w:val="nil"/>
            </w:tcBorders>
            <w:tcMar>
              <w:top w:w="100" w:type="dxa"/>
              <w:left w:w="100" w:type="dxa"/>
              <w:bottom w:w="100" w:type="dxa"/>
              <w:right w:w="100" w:type="dxa"/>
            </w:tcMar>
          </w:tcPr>
          <w:p w14:paraId="164BCDBF"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[128, 128, 128]</w:t>
            </w:r>
          </w:p>
        </w:tc>
        <w:tc>
          <w:tcPr>
            <w:tcW w:w="2292" w:type="dxa"/>
            <w:tcBorders>
              <w:top w:val="nil"/>
              <w:left w:val="nil"/>
              <w:bottom w:val="nil"/>
              <w:right w:val="nil"/>
            </w:tcBorders>
            <w:tcMar>
              <w:top w:w="100" w:type="dxa"/>
              <w:left w:w="100" w:type="dxa"/>
              <w:bottom w:w="100" w:type="dxa"/>
              <w:right w:w="100" w:type="dxa"/>
            </w:tcMar>
          </w:tcPr>
          <w:p w14:paraId="7520DD8B"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Gray</w:t>
            </w:r>
          </w:p>
        </w:tc>
        <w:tc>
          <w:tcPr>
            <w:tcW w:w="2292" w:type="dxa"/>
            <w:tcBorders>
              <w:top w:val="nil"/>
              <w:left w:val="nil"/>
              <w:bottom w:val="nil"/>
              <w:right w:val="nil"/>
            </w:tcBorders>
            <w:tcMar>
              <w:top w:w="100" w:type="dxa"/>
              <w:left w:w="100" w:type="dxa"/>
              <w:bottom w:w="100" w:type="dxa"/>
              <w:right w:w="100" w:type="dxa"/>
            </w:tcMar>
          </w:tcPr>
          <w:p w14:paraId="08E01071"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bl>
    <w:p w14:paraId="2C9C8E8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way, an image can be written as a 2D array of palette indices, where each index represents a color in the palette. For example, the following 2D grid represents a 5x5 image of a smiley face (remember that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is black and </w:t>
      </w:r>
      <w:r>
        <w:rPr>
          <w:rFonts w:ascii="Times New Roman" w:eastAsia="Times New Roman" w:hAnsi="Times New Roman" w:cs="Times New Roman"/>
          <w:color w:val="D63384"/>
          <w:sz w:val="21"/>
          <w:szCs w:val="21"/>
          <w:shd w:val="clear" w:color="auto" w:fill="F5F6FA"/>
        </w:rPr>
        <w:t>5</w:t>
      </w:r>
      <w:r>
        <w:rPr>
          <w:rFonts w:ascii="Times New Roman" w:eastAsia="Times New Roman" w:hAnsi="Times New Roman" w:cs="Times New Roman"/>
          <w:color w:val="212529"/>
          <w:sz w:val="24"/>
          <w:szCs w:val="24"/>
        </w:rPr>
        <w:t xml:space="preserve"> is yellow):</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1872"/>
        <w:gridCol w:w="1872"/>
        <w:gridCol w:w="1872"/>
        <w:gridCol w:w="1872"/>
        <w:gridCol w:w="1872"/>
      </w:tblGrid>
      <w:tr w:rsidR="00B32DEF" w14:paraId="5A2BF1A1"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0D1407FE"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54834AED"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4BDE5404"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2B4A0934"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524FCB02"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5EBEC85B"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62E18886"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013F711F"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79E37013"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254F837D"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767417B7"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745879B9"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58193515"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5A16414A"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22D3ABD8"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2D744FE4"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6229B02C"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0A6701A8"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0142A413"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749D15BC"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4957CD46"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486AE519"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47E3D4C9"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50D0839D" w14:textId="77777777">
        <w:trPr>
          <w:trHeight w:val="785"/>
        </w:trPr>
        <w:tc>
          <w:tcPr>
            <w:tcW w:w="1872" w:type="dxa"/>
            <w:tcBorders>
              <w:top w:val="nil"/>
              <w:left w:val="nil"/>
              <w:bottom w:val="nil"/>
              <w:right w:val="nil"/>
            </w:tcBorders>
            <w:shd w:val="clear" w:color="auto" w:fill="FFFF00"/>
            <w:tcMar>
              <w:top w:w="100" w:type="dxa"/>
              <w:left w:w="100" w:type="dxa"/>
              <w:bottom w:w="100" w:type="dxa"/>
              <w:right w:w="100" w:type="dxa"/>
            </w:tcMar>
          </w:tcPr>
          <w:p w14:paraId="2CB74D52"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0F1DFA9D"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0C2418E1"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5FDB19EC"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737E56B0"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bl>
    <w:p w14:paraId="6A560A9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would translate to the following 2D number array in TypeScript:</w:t>
      </w:r>
    </w:p>
    <w:p w14:paraId="01E1BDB8"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C37F46A"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Which is much more compact than the </w:t>
      </w:r>
      <w:proofErr w:type="gramStart"/>
      <w:r>
        <w:rPr>
          <w:rFonts w:ascii="Times New Roman" w:eastAsia="Times New Roman" w:hAnsi="Times New Roman" w:cs="Times New Roman"/>
          <w:color w:val="D63384"/>
          <w:sz w:val="21"/>
          <w:szCs w:val="21"/>
          <w:shd w:val="clear" w:color="auto" w:fill="F5F6FA"/>
        </w:rPr>
        <w:t>Color[][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representation would be.</w:t>
      </w:r>
    </w:p>
    <w:p w14:paraId="19A865AC" w14:textId="77777777" w:rsidR="00B32DEF" w:rsidRDefault="00000000">
      <w:pPr>
        <w:numPr>
          <w:ilvl w:val="0"/>
          <w:numId w:val="257"/>
        </w:numPr>
        <w:shd w:val="clear" w:color="auto" w:fill="FFFFFF"/>
        <w:spacing w:before="180" w:after="300"/>
      </w:pPr>
      <w:r>
        <w:rPr>
          <w:rFonts w:ascii="Times New Roman" w:eastAsia="Times New Roman" w:hAnsi="Times New Roman" w:cs="Times New Roman"/>
          <w:color w:val="212529"/>
          <w:sz w:val="24"/>
          <w:szCs w:val="24"/>
        </w:rPr>
        <w:t xml:space="preserve">To make it possible to support palettes, we will need a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that holds the colors of the palette. This array should be a constant array of </w:t>
      </w:r>
      <w:proofErr w:type="gramStart"/>
      <w:r>
        <w:rPr>
          <w:rFonts w:ascii="Times New Roman" w:eastAsia="Times New Roman" w:hAnsi="Times New Roman" w:cs="Times New Roman"/>
          <w:color w:val="D63384"/>
          <w:sz w:val="21"/>
          <w:szCs w:val="21"/>
          <w:shd w:val="clear" w:color="auto" w:fill="F5F6FA"/>
        </w:rPr>
        <w:t>number[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triples (arrays of length 3), where each index corresponds to the index of the color in the palette. For example, </w:t>
      </w:r>
      <w:proofErr w:type="gramStart"/>
      <w:r>
        <w:rPr>
          <w:rFonts w:ascii="Times New Roman" w:eastAsia="Times New Roman" w:hAnsi="Times New Roman" w:cs="Times New Roman"/>
          <w:color w:val="D63384"/>
          <w:sz w:val="21"/>
          <w:szCs w:val="21"/>
          <w:shd w:val="clear" w:color="auto" w:fill="F5F6FA"/>
        </w:rPr>
        <w:t>PALETTE[</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should be black (</w:t>
      </w:r>
      <w:proofErr w:type="gramStart"/>
      <w:r>
        <w:rPr>
          <w:rFonts w:ascii="Times New Roman" w:eastAsia="Times New Roman" w:hAnsi="Times New Roman" w:cs="Times New Roman"/>
          <w:color w:val="D63384"/>
          <w:sz w:val="21"/>
          <w:szCs w:val="21"/>
          <w:shd w:val="clear" w:color="auto" w:fill="F5F6FA"/>
        </w:rPr>
        <w:t xml:space="preserve">[0, </w:t>
      </w:r>
      <w:proofErr w:type="gramEnd"/>
      <w:r>
        <w:rPr>
          <w:rFonts w:ascii="Times New Roman" w:eastAsia="Times New Roman" w:hAnsi="Times New Roman" w:cs="Times New Roman"/>
          <w:color w:val="D63384"/>
          <w:sz w:val="21"/>
          <w:szCs w:val="21"/>
          <w:shd w:val="clear" w:color="auto" w:fill="F5F6FA"/>
        </w:rPr>
        <w:t>0, 0]</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D63384"/>
          <w:sz w:val="21"/>
          <w:szCs w:val="21"/>
          <w:shd w:val="clear" w:color="auto" w:fill="F5F6FA"/>
        </w:rPr>
        <w:t>PALETTE[</w:t>
      </w:r>
      <w:proofErr w:type="gramEnd"/>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should be white (</w:t>
      </w:r>
      <w:r>
        <w:rPr>
          <w:rFonts w:ascii="Times New Roman" w:eastAsia="Times New Roman" w:hAnsi="Times New Roman" w:cs="Times New Roman"/>
          <w:color w:val="D63384"/>
          <w:sz w:val="21"/>
          <w:szCs w:val="21"/>
          <w:shd w:val="clear" w:color="auto" w:fill="F5F6FA"/>
        </w:rPr>
        <w:t>[255, 255, 255]</w:t>
      </w:r>
      <w:r>
        <w:rPr>
          <w:rFonts w:ascii="Times New Roman" w:eastAsia="Times New Roman" w:hAnsi="Times New Roman" w:cs="Times New Roman"/>
          <w:color w:val="212529"/>
          <w:sz w:val="24"/>
          <w:szCs w:val="24"/>
        </w:rPr>
        <w:t xml:space="preserve">), and so on. You will need to export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so that the test can access it.</w:t>
      </w:r>
    </w:p>
    <w:p w14:paraId="6C5135D3"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yellow"/>
        </w:rPr>
        <w:t>[INSERT CODE BLOCK]</w:t>
      </w:r>
    </w:p>
    <w:p w14:paraId="028ABE4A" w14:textId="77777777" w:rsidR="00B32DEF" w:rsidRDefault="00000000">
      <w:pPr>
        <w:numPr>
          <w:ilvl w:val="0"/>
          <w:numId w:val="207"/>
        </w:numPr>
        <w:shd w:val="clear" w:color="auto" w:fill="FFFFFF"/>
        <w:spacing w:before="180"/>
      </w:pPr>
      <w:r>
        <w:rPr>
          <w:rFonts w:ascii="Times New Roman" w:eastAsia="Times New Roman" w:hAnsi="Times New Roman" w:cs="Times New Roman"/>
          <w:color w:val="5C5962"/>
          <w:sz w:val="24"/>
          <w:szCs w:val="24"/>
        </w:rPr>
        <w:lastRenderedPageBreak/>
        <w:br/>
      </w:r>
      <w:r>
        <w:rPr>
          <w:rFonts w:ascii="Times New Roman" w:eastAsia="Times New Roman" w:hAnsi="Times New Roman" w:cs="Times New Roman"/>
          <w:color w:val="212529"/>
          <w:sz w:val="24"/>
          <w:szCs w:val="24"/>
        </w:rPr>
        <w:t xml:space="preserve">Create and export a function named </w:t>
      </w:r>
      <w:proofErr w:type="spellStart"/>
      <w:r>
        <w:rPr>
          <w:rFonts w:ascii="Times New Roman" w:eastAsia="Times New Roman" w:hAnsi="Times New Roman" w:cs="Times New Roman"/>
          <w:color w:val="D63384"/>
          <w:sz w:val="21"/>
          <w:szCs w:val="21"/>
          <w:shd w:val="clear" w:color="auto" w:fill="F5F6FA"/>
        </w:rPr>
        <w:t>makeColor</w:t>
      </w:r>
      <w:proofErr w:type="spellEnd"/>
      <w:r>
        <w:rPr>
          <w:rFonts w:ascii="Times New Roman" w:eastAsia="Times New Roman" w:hAnsi="Times New Roman" w:cs="Times New Roman"/>
          <w:color w:val="212529"/>
          <w:sz w:val="24"/>
          <w:szCs w:val="24"/>
        </w:rPr>
        <w:t xml:space="preserve"> that 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returns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This function should take a number </w:t>
      </w:r>
      <w:r>
        <w:rPr>
          <w:rFonts w:ascii="Times New Roman" w:eastAsia="Times New Roman" w:hAnsi="Times New Roman" w:cs="Times New Roman"/>
          <w:color w:val="D63384"/>
          <w:sz w:val="21"/>
          <w:szCs w:val="21"/>
          <w:shd w:val="clear" w:color="auto" w:fill="F5F6FA"/>
        </w:rPr>
        <w:t>index</w:t>
      </w:r>
      <w:r>
        <w:rPr>
          <w:rFonts w:ascii="Times New Roman" w:eastAsia="Times New Roman" w:hAnsi="Times New Roman" w:cs="Times New Roman"/>
          <w:color w:val="212529"/>
          <w:sz w:val="24"/>
          <w:szCs w:val="24"/>
        </w:rPr>
        <w:t xml:space="preserve"> and return a new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with the red, green, and blue values from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at the given index. For example, </w:t>
      </w:r>
      <w:proofErr w:type="spellStart"/>
      <w:proofErr w:type="gramStart"/>
      <w:r>
        <w:rPr>
          <w:rFonts w:ascii="Times New Roman" w:eastAsia="Times New Roman" w:hAnsi="Times New Roman" w:cs="Times New Roman"/>
          <w:color w:val="D63384"/>
          <w:sz w:val="21"/>
          <w:szCs w:val="21"/>
          <w:shd w:val="clear" w:color="auto" w:fill="F5F6FA"/>
        </w:rPr>
        <w:t>makeColor</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should return a new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with the red, green, and blue values from </w:t>
      </w:r>
      <w:proofErr w:type="gramStart"/>
      <w:r>
        <w:rPr>
          <w:rFonts w:ascii="Times New Roman" w:eastAsia="Times New Roman" w:hAnsi="Times New Roman" w:cs="Times New Roman"/>
          <w:color w:val="D63384"/>
          <w:sz w:val="21"/>
          <w:szCs w:val="21"/>
          <w:shd w:val="clear" w:color="auto" w:fill="F5F6FA"/>
        </w:rPr>
        <w:t>PALETTE[</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Additionally, if the index is out of bounds, the function should throw an error with an appropriate message (e.g., </w:t>
      </w:r>
      <w:r>
        <w:rPr>
          <w:rFonts w:ascii="Times New Roman" w:eastAsia="Times New Roman" w:hAnsi="Times New Roman" w:cs="Times New Roman"/>
          <w:color w:val="D63384"/>
          <w:sz w:val="21"/>
          <w:szCs w:val="21"/>
          <w:shd w:val="clear" w:color="auto" w:fill="F5F6FA"/>
        </w:rPr>
        <w:t>"Invalid color index"</w:t>
      </w:r>
      <w:r>
        <w:rPr>
          <w:rFonts w:ascii="Times New Roman" w:eastAsia="Times New Roman" w:hAnsi="Times New Roman" w:cs="Times New Roman"/>
          <w:color w:val="212529"/>
          <w:sz w:val="24"/>
          <w:szCs w:val="24"/>
        </w:rPr>
        <w:t>).</w:t>
      </w:r>
    </w:p>
    <w:p w14:paraId="1FB2E03F" w14:textId="77777777" w:rsidR="00B32DEF" w:rsidRDefault="00B32DEF">
      <w:pPr>
        <w:numPr>
          <w:ilvl w:val="0"/>
          <w:numId w:val="207"/>
        </w:numPr>
        <w:shd w:val="clear" w:color="auto" w:fill="FFFFFF"/>
        <w:rPr>
          <w:ins w:id="3318" w:author="Holli Flanagan" w:date="2025-05-12T17:15:00Z"/>
        </w:rPr>
      </w:pPr>
    </w:p>
    <w:p w14:paraId="2C518FAE" w14:textId="77777777" w:rsidR="00B32DEF" w:rsidRDefault="00000000">
      <w:pPr>
        <w:numPr>
          <w:ilvl w:val="0"/>
          <w:numId w:val="207"/>
        </w:numPr>
        <w:shd w:val="clear" w:color="auto" w:fill="FFFFFF"/>
        <w:spacing w:after="300"/>
      </w:pPr>
      <w:r>
        <w:rPr>
          <w:rFonts w:ascii="Times New Roman" w:eastAsia="Times New Roman" w:hAnsi="Times New Roman" w:cs="Times New Roman"/>
          <w:color w:val="212529"/>
          <w:sz w:val="24"/>
          <w:szCs w:val="24"/>
        </w:rPr>
        <w:t xml:space="preserve">Finally, create and export a function named </w:t>
      </w:r>
      <w:proofErr w:type="spellStart"/>
      <w:r>
        <w:rPr>
          <w:rFonts w:ascii="Times New Roman" w:eastAsia="Times New Roman" w:hAnsi="Times New Roman" w:cs="Times New Roman"/>
          <w:color w:val="D63384"/>
          <w:sz w:val="21"/>
          <w:szCs w:val="21"/>
          <w:shd w:val="clear" w:color="auto" w:fill="F5F6FA"/>
        </w:rPr>
        <w:t>convertPalette</w:t>
      </w:r>
      <w:proofErr w:type="spellEnd"/>
      <w:r>
        <w:rPr>
          <w:rFonts w:ascii="Times New Roman" w:eastAsia="Times New Roman" w:hAnsi="Times New Roman" w:cs="Times New Roman"/>
          <w:color w:val="212529"/>
          <w:sz w:val="24"/>
          <w:szCs w:val="24"/>
        </w:rPr>
        <w:t xml:space="preserve"> that consumes a 2D number array (representing a palette-indexed image) and returns a 2D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array. This function </w:t>
      </w:r>
      <w:proofErr w:type="gramStart"/>
      <w:r>
        <w:rPr>
          <w:rFonts w:ascii="Times New Roman" w:eastAsia="Times New Roman" w:hAnsi="Times New Roman" w:cs="Times New Roman"/>
          <w:color w:val="212529"/>
          <w:sz w:val="24"/>
          <w:szCs w:val="24"/>
        </w:rPr>
        <w:t>convert</w:t>
      </w:r>
      <w:proofErr w:type="gramEnd"/>
      <w:r>
        <w:rPr>
          <w:rFonts w:ascii="Times New Roman" w:eastAsia="Times New Roman" w:hAnsi="Times New Roman" w:cs="Times New Roman"/>
          <w:color w:val="212529"/>
          <w:sz w:val="24"/>
          <w:szCs w:val="24"/>
        </w:rPr>
        <w:t xml:space="preserve"> each of the palette-indexed numbers to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using the </w:t>
      </w:r>
      <w:proofErr w:type="spellStart"/>
      <w:r>
        <w:rPr>
          <w:rFonts w:ascii="Times New Roman" w:eastAsia="Times New Roman" w:hAnsi="Times New Roman" w:cs="Times New Roman"/>
          <w:color w:val="D63384"/>
          <w:sz w:val="21"/>
          <w:szCs w:val="21"/>
          <w:shd w:val="clear" w:color="auto" w:fill="F5F6FA"/>
        </w:rPr>
        <w:t>makeColor</w:t>
      </w:r>
      <w:proofErr w:type="spellEnd"/>
      <w:r>
        <w:rPr>
          <w:rFonts w:ascii="Times New Roman" w:eastAsia="Times New Roman" w:hAnsi="Times New Roman" w:cs="Times New Roman"/>
          <w:color w:val="212529"/>
          <w:sz w:val="24"/>
          <w:szCs w:val="24"/>
        </w:rPr>
        <w:t xml:space="preserve"> function. For example, </w:t>
      </w:r>
      <w:proofErr w:type="spellStart"/>
      <w:r>
        <w:rPr>
          <w:rFonts w:ascii="Times New Roman" w:eastAsia="Times New Roman" w:hAnsi="Times New Roman" w:cs="Times New Roman"/>
          <w:color w:val="D63384"/>
          <w:sz w:val="21"/>
          <w:szCs w:val="21"/>
          <w:shd w:val="clear" w:color="auto" w:fill="F5F6FA"/>
        </w:rPr>
        <w:t>convertPalette</w:t>
      </w:r>
      <w:proofErr w:type="spellEnd"/>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smileyFace</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should </w:t>
      </w:r>
      <w:proofErr w:type="gramStart"/>
      <w:r>
        <w:rPr>
          <w:rFonts w:ascii="Times New Roman" w:eastAsia="Times New Roman" w:hAnsi="Times New Roman" w:cs="Times New Roman"/>
          <w:color w:val="212529"/>
          <w:sz w:val="24"/>
          <w:szCs w:val="24"/>
        </w:rPr>
        <w:t>return</w:t>
      </w:r>
      <w:proofErr w:type="gramEnd"/>
      <w:r>
        <w:rPr>
          <w:rFonts w:ascii="Times New Roman" w:eastAsia="Times New Roman" w:hAnsi="Times New Roman" w:cs="Times New Roman"/>
          <w:color w:val="212529"/>
          <w:sz w:val="24"/>
          <w:szCs w:val="24"/>
        </w:rPr>
        <w:t xml:space="preserve">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that represent the smiley face image.</w:t>
      </w:r>
    </w:p>
    <w:p w14:paraId="5001D8EE" w14:textId="77777777" w:rsidR="00B32DEF" w:rsidRPr="00B32DEF" w:rsidRDefault="00000000">
      <w:pPr>
        <w:shd w:val="clear" w:color="auto" w:fill="FFFFFF"/>
        <w:spacing w:before="120"/>
        <w:rPr>
          <w:rFonts w:ascii="Times New Roman" w:eastAsia="Times New Roman" w:hAnsi="Times New Roman" w:cs="Times New Roman"/>
          <w:b/>
          <w:color w:val="000000"/>
          <w:rPrChange w:id="3319" w:author="Holli Flanagan" w:date="2025-05-12T17:15: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320" w:author="Holli Flanagan" w:date="2025-05-12T17:15:00Z">
            <w:rPr>
              <w:rFonts w:ascii="Times New Roman" w:eastAsia="Times New Roman" w:hAnsi="Times New Roman" w:cs="Times New Roman"/>
              <w:b/>
              <w:color w:val="381885"/>
              <w:sz w:val="18"/>
              <w:szCs w:val="18"/>
            </w:rPr>
          </w:rPrChange>
        </w:rPr>
        <w:t>2D ARRAYS</w:t>
      </w:r>
    </w:p>
    <w:p w14:paraId="71EC10AD" w14:textId="77777777" w:rsidR="00B32DEF" w:rsidRDefault="00000000">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that both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and the </w:t>
      </w:r>
      <w:proofErr w:type="spellStart"/>
      <w:r>
        <w:rPr>
          <w:rFonts w:ascii="Times New Roman" w:eastAsia="Times New Roman" w:hAnsi="Times New Roman" w:cs="Times New Roman"/>
          <w:color w:val="D63384"/>
          <w:sz w:val="21"/>
          <w:szCs w:val="21"/>
          <w:shd w:val="clear" w:color="auto" w:fill="F5F6FA"/>
        </w:rPr>
        <w:t>smileyFace</w:t>
      </w:r>
      <w:proofErr w:type="spellEnd"/>
      <w:r>
        <w:rPr>
          <w:rFonts w:ascii="Times New Roman" w:eastAsia="Times New Roman" w:hAnsi="Times New Roman" w:cs="Times New Roman"/>
          <w:color w:val="212529"/>
          <w:sz w:val="24"/>
          <w:szCs w:val="24"/>
        </w:rPr>
        <w:t xml:space="preserve"> arrays are 2D arrays (an array of arrays). However, </w:t>
      </w:r>
      <w:proofErr w:type="gramStart"/>
      <w:r>
        <w:rPr>
          <w:rFonts w:ascii="Times New Roman" w:eastAsia="Times New Roman" w:hAnsi="Times New Roman" w:cs="Times New Roman"/>
          <w:color w:val="212529"/>
          <w:sz w:val="24"/>
          <w:szCs w:val="24"/>
        </w:rPr>
        <w:t>they</w:t>
      </w:r>
      <w:proofErr w:type="gramEnd"/>
      <w:r>
        <w:rPr>
          <w:rFonts w:ascii="Times New Roman" w:eastAsia="Times New Roman" w:hAnsi="Times New Roman" w:cs="Times New Roman"/>
          <w:color w:val="212529"/>
          <w:sz w:val="24"/>
          <w:szCs w:val="24"/>
        </w:rPr>
        <w:t xml:space="preserve"> are different types of arrays.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is an array of </w:t>
      </w:r>
      <w:proofErr w:type="gramStart"/>
      <w:r>
        <w:rPr>
          <w:rFonts w:ascii="Times New Roman" w:eastAsia="Times New Roman" w:hAnsi="Times New Roman" w:cs="Times New Roman"/>
          <w:color w:val="D63384"/>
          <w:sz w:val="21"/>
          <w:szCs w:val="21"/>
          <w:shd w:val="clear" w:color="auto" w:fill="F5F6FA"/>
        </w:rPr>
        <w:t>number[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triples, while the </w:t>
      </w:r>
      <w:proofErr w:type="spellStart"/>
      <w:r>
        <w:rPr>
          <w:rFonts w:ascii="Times New Roman" w:eastAsia="Times New Roman" w:hAnsi="Times New Roman" w:cs="Times New Roman"/>
          <w:color w:val="D63384"/>
          <w:sz w:val="21"/>
          <w:szCs w:val="21"/>
          <w:shd w:val="clear" w:color="auto" w:fill="F5F6FA"/>
        </w:rPr>
        <w:t>smileyFace</w:t>
      </w:r>
      <w:proofErr w:type="spellEnd"/>
      <w:r>
        <w:rPr>
          <w:rFonts w:ascii="Times New Roman" w:eastAsia="Times New Roman" w:hAnsi="Times New Roman" w:cs="Times New Roman"/>
          <w:color w:val="212529"/>
          <w:sz w:val="24"/>
          <w:szCs w:val="24"/>
        </w:rPr>
        <w:t xml:space="preserve"> array is an array of </w:t>
      </w:r>
      <w:proofErr w:type="gramStart"/>
      <w:r>
        <w:rPr>
          <w:rFonts w:ascii="Times New Roman" w:eastAsia="Times New Roman" w:hAnsi="Times New Roman" w:cs="Times New Roman"/>
          <w:color w:val="D63384"/>
          <w:sz w:val="21"/>
          <w:szCs w:val="21"/>
          <w:shd w:val="clear" w:color="auto" w:fill="F5F6FA"/>
        </w:rPr>
        <w:t>number[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arrays (with the outer array representing rows and the inner arrays representing individual columns within a row). This is because the </w:t>
      </w:r>
      <w:proofErr w:type="spellStart"/>
      <w:r>
        <w:rPr>
          <w:rFonts w:ascii="Times New Roman" w:eastAsia="Times New Roman" w:hAnsi="Times New Roman" w:cs="Times New Roman"/>
          <w:color w:val="D63384"/>
          <w:sz w:val="21"/>
          <w:szCs w:val="21"/>
          <w:shd w:val="clear" w:color="auto" w:fill="F5F6FA"/>
        </w:rPr>
        <w:t>smileyFace</w:t>
      </w:r>
      <w:proofErr w:type="spellEnd"/>
      <w:r>
        <w:rPr>
          <w:rFonts w:ascii="Times New Roman" w:eastAsia="Times New Roman" w:hAnsi="Times New Roman" w:cs="Times New Roman"/>
          <w:color w:val="212529"/>
          <w:sz w:val="24"/>
          <w:szCs w:val="24"/>
        </w:rPr>
        <w:t xml:space="preserve"> array represents a 2D grid of palette indices, while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represents a list of colors. Don’t get these </w:t>
      </w:r>
      <w:proofErr w:type="gramStart"/>
      <w:r>
        <w:rPr>
          <w:rFonts w:ascii="Times New Roman" w:eastAsia="Times New Roman" w:hAnsi="Times New Roman" w:cs="Times New Roman"/>
          <w:color w:val="212529"/>
          <w:sz w:val="24"/>
          <w:szCs w:val="24"/>
        </w:rPr>
        <w:t>confused</w:t>
      </w:r>
      <w:proofErr w:type="gramEnd"/>
      <w:r>
        <w:rPr>
          <w:rFonts w:ascii="Times New Roman" w:eastAsia="Times New Roman" w:hAnsi="Times New Roman" w:cs="Times New Roman"/>
          <w:color w:val="212529"/>
          <w:sz w:val="24"/>
          <w:szCs w:val="24"/>
        </w:rPr>
        <w:t xml:space="preserve"> as you work with them!</w:t>
      </w:r>
    </w:p>
    <w:p w14:paraId="0848C47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everything has been done correctly so far, you should be able to run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tests and see them pass. You can run the tests by running the following command in the terminal:</w:t>
      </w:r>
    </w:p>
    <w:p w14:paraId="6AA600BD"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color</w:t>
      </w:r>
    </w:p>
    <w:p w14:paraId="7D7747F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the tests fail, then you can run them in interactive mode. This will make the tests run whenever you save a file, and you can see the output in the terminal. To run the tests in interactive mode, run the following command:</w:t>
      </w:r>
    </w:p>
    <w:p w14:paraId="6411ECB5"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watch</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p>
    <w:p w14:paraId="1EB2CB53" w14:textId="77777777" w:rsidR="00B32DEF" w:rsidRPr="00B32DEF" w:rsidRDefault="00000000">
      <w:pPr>
        <w:pStyle w:val="Heading2"/>
        <w:rPr>
          <w:rPrChange w:id="3321" w:author="Holli Flanagan" w:date="2025-05-12T15:00:00Z">
            <w:rPr>
              <w:sz w:val="34"/>
              <w:szCs w:val="34"/>
            </w:rPr>
          </w:rPrChange>
        </w:rPr>
        <w:pPrChange w:id="3322" w:author="Holli Flanagan" w:date="2025-05-12T15:00:00Z">
          <w:pPr>
            <w:pStyle w:val="Heading2"/>
            <w:keepNext w:val="0"/>
            <w:keepLines w:val="0"/>
          </w:pPr>
        </w:pPrChange>
      </w:pPr>
      <w:bookmarkStart w:id="3323" w:name="_rp7kckodhetj" w:colFirst="0" w:colLast="0"/>
      <w:bookmarkEnd w:id="3323"/>
      <w:r>
        <w:rPr>
          <w:color w:val="5C5962"/>
        </w:rPr>
        <w:t></w:t>
      </w:r>
      <w:r>
        <w:rPr>
          <w:rPrChange w:id="3324" w:author="Holli Flanagan" w:date="2025-05-12T15:00:00Z">
            <w:rPr>
              <w:sz w:val="34"/>
              <w:szCs w:val="34"/>
            </w:rPr>
          </w:rPrChange>
        </w:rPr>
        <w:t>2) Pixels</w:t>
      </w:r>
    </w:p>
    <w:p w14:paraId="4C2EF46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that we have a way to represent colors, we can create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that represents a single pixel in an image. A pixel is a color at a specific location in an image. We will create a Pixel class that has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size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read-only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properties (numbers that represent the location of the pixel in the image).</w:t>
      </w:r>
    </w:p>
    <w:p w14:paraId="40624D8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These pixels are going to appear in multiple places in our editor. We’ll make their size adjustable so that they can be used in different contexts (the preview area, the color picker, and the image </w:t>
      </w:r>
      <w:r>
        <w:rPr>
          <w:rFonts w:ascii="Times New Roman" w:eastAsia="Times New Roman" w:hAnsi="Times New Roman" w:cs="Times New Roman"/>
          <w:color w:val="212529"/>
          <w:sz w:val="24"/>
          <w:szCs w:val="24"/>
        </w:rPr>
        <w:lastRenderedPageBreak/>
        <w:t xml:space="preserve">editor itself). Since they’re going to be used in multiple places, we’ll make them a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so that we can reuse them easily.</w:t>
      </w:r>
    </w:p>
    <w:p w14:paraId="16446260" w14:textId="77777777" w:rsidR="00B32DEF" w:rsidRDefault="00000000">
      <w:pPr>
        <w:numPr>
          <w:ilvl w:val="0"/>
          <w:numId w:val="16"/>
        </w:numPr>
        <w:shd w:val="clear" w:color="auto" w:fill="FFFFFF"/>
        <w:spacing w:before="180" w:after="300"/>
      </w:pPr>
      <w:r>
        <w:rPr>
          <w:rFonts w:ascii="Times New Roman" w:eastAsia="Times New Roman" w:hAnsi="Times New Roman" w:cs="Times New Roman"/>
          <w:color w:val="212529"/>
          <w:sz w:val="24"/>
          <w:szCs w:val="24"/>
        </w:rPr>
        <w:t xml:space="preserve">Run the following command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to create a new component called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w:t>
      </w:r>
    </w:p>
    <w:p w14:paraId="587EB0CD"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pixel</w:t>
      </w:r>
    </w:p>
    <w:p w14:paraId="0F517D9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A new directory called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will be created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This directory will contain the TypeScript, HTML, and CSS files for the Pixel component: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pixel.component.html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pixel.component.css</w:t>
      </w:r>
      <w:r>
        <w:rPr>
          <w:rFonts w:ascii="Times New Roman" w:eastAsia="Times New Roman" w:hAnsi="Times New Roman" w:cs="Times New Roman"/>
          <w:color w:val="212529"/>
          <w:sz w:val="24"/>
          <w:szCs w:val="24"/>
        </w:rPr>
        <w:t>.</w:t>
      </w:r>
    </w:p>
    <w:p w14:paraId="444BF0E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class is going to be used by many other classes, but we don’t actually place it </w:t>
      </w:r>
      <w:del w:id="3325" w:author="Holli Flanagan" w:date="2025-05-12T17:16:00Z">
        <w:r>
          <w:rPr>
            <w:rFonts w:ascii="Times New Roman" w:eastAsia="Times New Roman" w:hAnsi="Times New Roman" w:cs="Times New Roman"/>
            <w:color w:val="212529"/>
            <w:sz w:val="24"/>
            <w:szCs w:val="24"/>
          </w:rPr>
          <w:delText xml:space="preserve">in </w:delText>
        </w:r>
      </w:del>
      <w:r>
        <w:rPr>
          <w:rFonts w:ascii="Times New Roman" w:eastAsia="Times New Roman" w:hAnsi="Times New Roman" w:cs="Times New Roman"/>
          <w:color w:val="212529"/>
          <w:sz w:val="24"/>
          <w:szCs w:val="24"/>
        </w:rPr>
        <w:t xml:space="preserve">on the screen until we have a </w:t>
      </w:r>
      <w:del w:id="3326" w:author="Holli Flanagan" w:date="2025-05-12T17:16:00Z">
        <w:r>
          <w:rPr>
            <w:rFonts w:ascii="Times New Roman" w:eastAsia="Times New Roman" w:hAnsi="Times New Roman" w:cs="Times New Roman"/>
            <w:color w:val="212529"/>
            <w:sz w:val="24"/>
            <w:szCs w:val="24"/>
          </w:rPr>
          <w:delText>G</w:delText>
        </w:r>
      </w:del>
      <w:ins w:id="3327" w:author="Holli Flanagan" w:date="2025-05-12T17:16: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 xml:space="preserve">rid or </w:t>
      </w:r>
      <w:del w:id="3328" w:author="Holli Flanagan" w:date="2025-05-12T17:16:00Z">
        <w:r>
          <w:rPr>
            <w:rFonts w:ascii="Times New Roman" w:eastAsia="Times New Roman" w:hAnsi="Times New Roman" w:cs="Times New Roman"/>
            <w:color w:val="212529"/>
            <w:sz w:val="24"/>
            <w:szCs w:val="24"/>
          </w:rPr>
          <w:delText>T</w:delText>
        </w:r>
      </w:del>
      <w:ins w:id="3329" w:author="Holli Flanagan" w:date="2025-05-12T17:1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oolbar to place it in. However, during development, you may find it easier to add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w:t>
      </w:r>
      <w:del w:id="3330" w:author="Holli Flanagan" w:date="2025-05-12T17:16:00Z">
        <w:r>
          <w:rPr>
            <w:rFonts w:ascii="Times New Roman" w:eastAsia="Times New Roman" w:hAnsi="Times New Roman" w:cs="Times New Roman"/>
            <w:color w:val="212529"/>
            <w:sz w:val="24"/>
            <w:szCs w:val="24"/>
          </w:rPr>
          <w:delText xml:space="preserve">Component </w:delText>
        </w:r>
      </w:del>
      <w:r>
        <w:rPr>
          <w:rFonts w:ascii="Times New Roman" w:eastAsia="Times New Roman" w:hAnsi="Times New Roman" w:cs="Times New Roman"/>
          <w:color w:val="212529"/>
          <w:sz w:val="24"/>
          <w:szCs w:val="24"/>
        </w:rPr>
        <w:t xml:space="preserve">to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component so that you can see it in the browser. You can do this by adding the following code to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component:</w:t>
      </w:r>
    </w:p>
    <w:p w14:paraId="3064DE9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8BB8A64" w14:textId="77777777" w:rsidR="00B32DEF" w:rsidRDefault="00000000">
      <w:pPr>
        <w:numPr>
          <w:ilvl w:val="0"/>
          <w:numId w:val="39"/>
        </w:numPr>
        <w:shd w:val="clear" w:color="auto" w:fill="FFFFFF"/>
        <w:spacing w:before="180" w:after="300"/>
      </w:pPr>
      <w:r>
        <w:rPr>
          <w:rFonts w:ascii="Times New Roman" w:eastAsia="Times New Roman" w:hAnsi="Times New Roman" w:cs="Times New Roman"/>
          <w:color w:val="212529"/>
          <w:sz w:val="24"/>
          <w:szCs w:val="24"/>
        </w:rPr>
        <w:t xml:space="preserve">To further test your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we created some tests that are specifically for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Since you just created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these tests are not yet in the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file. You’ll need to add them yourself. Copy all of the following code and paste it into the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file, making sure to replace any existing code in that file.</w:t>
      </w:r>
    </w:p>
    <w:p w14:paraId="3DB8E1C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8B9E1F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read over the tests above, you will see that we have two tests. The first test checks if the pixel can change color, and the second test checks if the pixel can change size. You can run these tests by running the following command in the terminal:</w:t>
      </w:r>
    </w:p>
    <w:p w14:paraId="0E1E7855"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watch</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pixel</w:t>
      </w:r>
    </w:p>
    <w:p w14:paraId="41FAFFF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tests will fail until we implement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w:t>
      </w:r>
    </w:p>
    <w:p w14:paraId="553A6B37" w14:textId="77777777" w:rsidR="00B32DEF" w:rsidRDefault="00000000">
      <w:pPr>
        <w:numPr>
          <w:ilvl w:val="0"/>
          <w:numId w:val="81"/>
        </w:numPr>
        <w:shd w:val="clear" w:color="auto" w:fill="FFFFFF"/>
        <w:spacing w:before="180"/>
        <w:pPrChange w:id="3331" w:author="Holli Flanagan" w:date="2025-05-12T17:16:00Z">
          <w:pPr>
            <w:numPr>
              <w:numId w:val="13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pixel.component.html</w:t>
      </w:r>
      <w:r>
        <w:rPr>
          <w:rFonts w:ascii="Times New Roman" w:eastAsia="Times New Roman" w:hAnsi="Times New Roman" w:cs="Times New Roman"/>
          <w:color w:val="212529"/>
          <w:sz w:val="24"/>
          <w:szCs w:val="24"/>
        </w:rPr>
        <w:t xml:space="preserve"> file, create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This element will represent the pixel on the screen.</w:t>
      </w:r>
    </w:p>
    <w:p w14:paraId="3D2FF792" w14:textId="77777777" w:rsidR="00B32DEF" w:rsidRDefault="00000000">
      <w:pPr>
        <w:numPr>
          <w:ilvl w:val="0"/>
          <w:numId w:val="81"/>
        </w:numPr>
        <w:shd w:val="clear" w:color="auto" w:fill="FFFFFF"/>
        <w:pPrChange w:id="3332" w:author="Holli Flanagan" w:date="2025-05-12T17:16:00Z">
          <w:pPr>
            <w:numPr>
              <w:numId w:val="13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add four private fields to the class:</w:t>
      </w:r>
    </w:p>
    <w:p w14:paraId="743966AA" w14:textId="77777777" w:rsidR="00B32DEF" w:rsidRDefault="00000000">
      <w:pPr>
        <w:numPr>
          <w:ilvl w:val="0"/>
          <w:numId w:val="138"/>
        </w:numPr>
        <w:shd w:val="clear" w:color="auto" w:fill="FFFFFF"/>
        <w:pPrChange w:id="3333"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that represents the color of the pixel): Choose an appropriate default value (e.g., white, black, purple).</w:t>
      </w:r>
    </w:p>
    <w:p w14:paraId="592484A9" w14:textId="77777777" w:rsidR="00B32DEF" w:rsidRDefault="00000000">
      <w:pPr>
        <w:numPr>
          <w:ilvl w:val="0"/>
          <w:numId w:val="138"/>
        </w:numPr>
        <w:shd w:val="clear" w:color="auto" w:fill="FFFFFF"/>
        <w:pPrChange w:id="3334"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that represents the size of the pixel in actual screen pixels): Choose an appropriate default value (e.g., </w:t>
      </w:r>
      <w:r>
        <w:rPr>
          <w:rFonts w:ascii="Times New Roman" w:eastAsia="Times New Roman" w:hAnsi="Times New Roman" w:cs="Times New Roman"/>
          <w:color w:val="D63384"/>
          <w:sz w:val="21"/>
          <w:szCs w:val="21"/>
          <w:shd w:val="clear" w:color="auto" w:fill="F5F6FA"/>
        </w:rPr>
        <w:t>10</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20</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50</w:t>
      </w:r>
      <w:r>
        <w:rPr>
          <w:rFonts w:ascii="Times New Roman" w:eastAsia="Times New Roman" w:hAnsi="Times New Roman" w:cs="Times New Roman"/>
          <w:color w:val="212529"/>
          <w:sz w:val="24"/>
          <w:szCs w:val="24"/>
        </w:rPr>
        <w:t>).</w:t>
      </w:r>
    </w:p>
    <w:p w14:paraId="69023FCD" w14:textId="77777777" w:rsidR="00B32DEF" w:rsidRDefault="00000000">
      <w:pPr>
        <w:numPr>
          <w:ilvl w:val="0"/>
          <w:numId w:val="138"/>
        </w:numPr>
        <w:shd w:val="clear" w:color="auto" w:fill="FFFFFF"/>
        <w:pPrChange w:id="3335"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x</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that represents the x-coordinate of the pixel in the image): Initialize this member variable through a constructor parameter.</w:t>
      </w:r>
    </w:p>
    <w:p w14:paraId="165697B5" w14:textId="77777777" w:rsidR="00B32DEF" w:rsidRDefault="00000000">
      <w:pPr>
        <w:numPr>
          <w:ilvl w:val="0"/>
          <w:numId w:val="138"/>
        </w:numPr>
        <w:shd w:val="clear" w:color="auto" w:fill="FFFFFF"/>
        <w:pPrChange w:id="3336"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that represents the y-coordinate of the pixel in the image): Initialize this member variable through a constructor parameter.</w:t>
      </w:r>
    </w:p>
    <w:p w14:paraId="1306B460" w14:textId="77777777" w:rsidR="00B32DEF" w:rsidRDefault="00000000">
      <w:pPr>
        <w:numPr>
          <w:ilvl w:val="0"/>
          <w:numId w:val="138"/>
        </w:numPr>
        <w:shd w:val="clear" w:color="auto" w:fill="FFFFFF"/>
        <w:pPrChange w:id="3337" w:author="Holli Flanagan" w:date="2025-05-12T17:16:00Z">
          <w:pPr>
            <w:numPr>
              <w:numId w:val="20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Define the methods </w:t>
      </w:r>
      <w:proofErr w:type="spellStart"/>
      <w:r>
        <w:rPr>
          <w:rFonts w:ascii="Times New Roman" w:eastAsia="Times New Roman" w:hAnsi="Times New Roman" w:cs="Times New Roman"/>
          <w:color w:val="D63384"/>
          <w:sz w:val="21"/>
          <w:szCs w:val="21"/>
          <w:shd w:val="clear" w:color="auto" w:fill="F5F6FA"/>
        </w:rPr>
        <w:t>getX</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getY</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getColor</w:t>
      </w:r>
      <w:proofErr w:type="spellEnd"/>
      <w:r>
        <w:rPr>
          <w:rFonts w:ascii="Times New Roman" w:eastAsia="Times New Roman" w:hAnsi="Times New Roman" w:cs="Times New Roman"/>
          <w:color w:val="212529"/>
          <w:sz w:val="24"/>
          <w:szCs w:val="24"/>
        </w:rPr>
        <w:t xml:space="preserve"> that consume nothing and return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properties of the pixel. Do not overthink these methods; they should be simple one-liners that return the appropriate property.</w:t>
      </w:r>
    </w:p>
    <w:p w14:paraId="03429481" w14:textId="77777777" w:rsidR="00B32DEF" w:rsidRDefault="00000000">
      <w:pPr>
        <w:numPr>
          <w:ilvl w:val="0"/>
          <w:numId w:val="138"/>
        </w:numPr>
        <w:shd w:val="clear" w:color="auto" w:fill="FFFFFF"/>
        <w:pPrChange w:id="3338" w:author="Holli Flanagan" w:date="2025-05-12T17:16:00Z">
          <w:pPr>
            <w:numPr>
              <w:numId w:val="20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Define the methods </w:t>
      </w:r>
      <w:proofErr w:type="spellStart"/>
      <w:r>
        <w:rPr>
          <w:rFonts w:ascii="Times New Roman" w:eastAsia="Times New Roman" w:hAnsi="Times New Roman" w:cs="Times New Roman"/>
          <w:color w:val="D63384"/>
          <w:sz w:val="21"/>
          <w:szCs w:val="21"/>
          <w:shd w:val="clear" w:color="auto" w:fill="F5F6FA"/>
        </w:rPr>
        <w:t>setColor</w:t>
      </w:r>
      <w:proofErr w:type="spellEnd"/>
      <w:r>
        <w:rPr>
          <w:rFonts w:ascii="Times New Roman" w:eastAsia="Times New Roman" w:hAnsi="Times New Roman" w:cs="Times New Roman"/>
          <w:color w:val="212529"/>
          <w:sz w:val="24"/>
          <w:szCs w:val="24"/>
        </w:rPr>
        <w:t xml:space="preserve"> (which consumes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returns nothing but updates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of the pixel) and </w:t>
      </w:r>
      <w:proofErr w:type="spellStart"/>
      <w:r>
        <w:rPr>
          <w:rFonts w:ascii="Times New Roman" w:eastAsia="Times New Roman" w:hAnsi="Times New Roman" w:cs="Times New Roman"/>
          <w:color w:val="D63384"/>
          <w:sz w:val="21"/>
          <w:szCs w:val="21"/>
          <w:shd w:val="clear" w:color="auto" w:fill="F5F6FA"/>
        </w:rPr>
        <w:t>setSize</w:t>
      </w:r>
      <w:proofErr w:type="spellEnd"/>
      <w:r>
        <w:rPr>
          <w:rFonts w:ascii="Times New Roman" w:eastAsia="Times New Roman" w:hAnsi="Times New Roman" w:cs="Times New Roman"/>
          <w:color w:val="212529"/>
          <w:sz w:val="24"/>
          <w:szCs w:val="24"/>
        </w:rPr>
        <w:t xml:space="preserve"> (which 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returns nothing but updates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property of the pixel). Again, do not overthink these methods; they should be simple one-liners that update the appropriate property. These are public methods for other parts of the application to safely change the color and size of the pixel. Notice that we do NOT have a </w:t>
      </w:r>
      <w:proofErr w:type="spellStart"/>
      <w:r>
        <w:rPr>
          <w:rFonts w:ascii="Times New Roman" w:eastAsia="Times New Roman" w:hAnsi="Times New Roman" w:cs="Times New Roman"/>
          <w:color w:val="D63384"/>
          <w:sz w:val="21"/>
          <w:szCs w:val="21"/>
          <w:shd w:val="clear" w:color="auto" w:fill="F5F6FA"/>
        </w:rPr>
        <w:t>setX</w:t>
      </w:r>
      <w:proofErr w:type="spellEnd"/>
      <w:r>
        <w:rPr>
          <w:rFonts w:ascii="Times New Roman" w:eastAsia="Times New Roman" w:hAnsi="Times New Roman" w:cs="Times New Roman"/>
          <w:color w:val="212529"/>
          <w:sz w:val="24"/>
          <w:szCs w:val="24"/>
        </w:rPr>
        <w:t xml:space="preserve"> or </w:t>
      </w:r>
      <w:proofErr w:type="spellStart"/>
      <w:r>
        <w:rPr>
          <w:rFonts w:ascii="Times New Roman" w:eastAsia="Times New Roman" w:hAnsi="Times New Roman" w:cs="Times New Roman"/>
          <w:color w:val="D63384"/>
          <w:sz w:val="21"/>
          <w:szCs w:val="21"/>
          <w:shd w:val="clear" w:color="auto" w:fill="F5F6FA"/>
        </w:rPr>
        <w:t>setY</w:t>
      </w:r>
      <w:proofErr w:type="spellEnd"/>
      <w:r>
        <w:rPr>
          <w:rFonts w:ascii="Times New Roman" w:eastAsia="Times New Roman" w:hAnsi="Times New Roman" w:cs="Times New Roman"/>
          <w:color w:val="212529"/>
          <w:sz w:val="24"/>
          <w:szCs w:val="24"/>
        </w:rPr>
        <w:t xml:space="preserve"> method; the location of the pixel should be immutable once it is created.</w:t>
      </w:r>
    </w:p>
    <w:p w14:paraId="2C47D33C" w14:textId="77777777" w:rsidR="00B32DEF" w:rsidRDefault="00000000">
      <w:pPr>
        <w:numPr>
          <w:ilvl w:val="0"/>
          <w:numId w:val="138"/>
        </w:numPr>
        <w:shd w:val="clear" w:color="auto" w:fill="FFFFFF"/>
        <w:spacing w:after="300"/>
        <w:pPrChange w:id="3339" w:author="Holli Flanagan" w:date="2025-05-12T17:16:00Z">
          <w:pPr>
            <w:numPr>
              <w:numId w:val="20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need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to update the background color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To do this, we need to use the </w:t>
      </w:r>
      <w:proofErr w:type="spellStart"/>
      <w:r>
        <w:rPr>
          <w:rFonts w:ascii="Times New Roman" w:eastAsia="Times New Roman" w:hAnsi="Times New Roman" w:cs="Times New Roman"/>
          <w:color w:val="D63384"/>
          <w:sz w:val="21"/>
          <w:szCs w:val="21"/>
          <w:shd w:val="clear" w:color="auto" w:fill="F5F6FA"/>
        </w:rPr>
        <w:t>BindStyle</w:t>
      </w:r>
      <w:proofErr w:type="spellEnd"/>
      <w:r>
        <w:rPr>
          <w:rFonts w:ascii="Times New Roman" w:eastAsia="Times New Roman" w:hAnsi="Times New Roman" w:cs="Times New Roman"/>
          <w:color w:val="212529"/>
          <w:sz w:val="24"/>
          <w:szCs w:val="24"/>
        </w:rPr>
        <w:t xml:space="preserve"> decorator on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member variable. This decorator will bind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to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style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Add the following code to the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w:t>
      </w:r>
    </w:p>
    <w:p w14:paraId="5A7F6B6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475D2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first parameter to the </w:t>
      </w:r>
      <w:proofErr w:type="spellStart"/>
      <w:r>
        <w:rPr>
          <w:rFonts w:ascii="Times New Roman" w:eastAsia="Times New Roman" w:hAnsi="Times New Roman" w:cs="Times New Roman"/>
          <w:color w:val="D63384"/>
          <w:sz w:val="21"/>
          <w:szCs w:val="21"/>
          <w:shd w:val="clear" w:color="auto" w:fill="F5F6FA"/>
        </w:rPr>
        <w:t>BindStyle</w:t>
      </w:r>
      <w:proofErr w:type="spellEnd"/>
      <w:r>
        <w:rPr>
          <w:rFonts w:ascii="Times New Roman" w:eastAsia="Times New Roman" w:hAnsi="Times New Roman" w:cs="Times New Roman"/>
          <w:color w:val="212529"/>
          <w:sz w:val="24"/>
          <w:szCs w:val="24"/>
        </w:rPr>
        <w:t xml:space="preserve"> decorator is the id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The second parameter is the style property that we want to bind to (in this case, </w:t>
      </w:r>
      <w:proofErr w:type="spellStart"/>
      <w:proofErr w:type="gramStart"/>
      <w:r>
        <w:rPr>
          <w:rFonts w:ascii="Times New Roman" w:eastAsia="Times New Roman" w:hAnsi="Times New Roman" w:cs="Times New Roman"/>
          <w:color w:val="D63384"/>
          <w:sz w:val="21"/>
          <w:szCs w:val="21"/>
          <w:shd w:val="clear" w:color="auto" w:fill="F5F6FA"/>
        </w:rPr>
        <w:t>backgroundColor</w:t>
      </w:r>
      <w:proofErr w:type="spellEnd"/>
      <w:proofErr w:type="gramEnd"/>
      <w:r>
        <w:rPr>
          <w:rFonts w:ascii="Times New Roman" w:eastAsia="Times New Roman" w:hAnsi="Times New Roman" w:cs="Times New Roman"/>
          <w:color w:val="212529"/>
          <w:sz w:val="24"/>
          <w:szCs w:val="24"/>
        </w:rPr>
        <w:t xml:space="preserve">). The third parameter is an anonymous function that takes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and returns a string. This function should convert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to a string that represents the color in the format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red, green, blue)</w:t>
      </w:r>
      <w:r>
        <w:rPr>
          <w:rFonts w:ascii="Times New Roman" w:eastAsia="Times New Roman" w:hAnsi="Times New Roman" w:cs="Times New Roman"/>
          <w:color w:val="212529"/>
          <w:sz w:val="24"/>
          <w:szCs w:val="24"/>
        </w:rPr>
        <w:t>.</w:t>
      </w:r>
    </w:p>
    <w:p w14:paraId="7DCC7C3F" w14:textId="77777777" w:rsidR="00B32DEF" w:rsidRDefault="00000000">
      <w:pPr>
        <w:numPr>
          <w:ilvl w:val="0"/>
          <w:numId w:val="147"/>
        </w:numPr>
        <w:shd w:val="clear" w:color="auto" w:fill="FFFFFF"/>
        <w:spacing w:before="180" w:after="300"/>
      </w:pPr>
      <w:r>
        <w:rPr>
          <w:rFonts w:ascii="Times New Roman" w:eastAsia="Times New Roman" w:hAnsi="Times New Roman" w:cs="Times New Roman"/>
          <w:color w:val="212529"/>
          <w:sz w:val="24"/>
          <w:szCs w:val="24"/>
        </w:rPr>
        <w:t xml:space="preserve">We also need to update the size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to match the size of the pixel. To do this, we need to use the </w:t>
      </w:r>
      <w:proofErr w:type="spellStart"/>
      <w:r>
        <w:rPr>
          <w:rFonts w:ascii="Times New Roman" w:eastAsia="Times New Roman" w:hAnsi="Times New Roman" w:cs="Times New Roman"/>
          <w:color w:val="D63384"/>
          <w:sz w:val="21"/>
          <w:szCs w:val="21"/>
          <w:shd w:val="clear" w:color="auto" w:fill="F5F6FA"/>
        </w:rPr>
        <w:t>BindStyleToNumberAppendPx</w:t>
      </w:r>
      <w:proofErr w:type="spellEnd"/>
      <w:r>
        <w:rPr>
          <w:rFonts w:ascii="Times New Roman" w:eastAsia="Times New Roman" w:hAnsi="Times New Roman" w:cs="Times New Roman"/>
          <w:color w:val="212529"/>
          <w:sz w:val="24"/>
          <w:szCs w:val="24"/>
        </w:rPr>
        <w:t xml:space="preserve"> decorator on the </w:t>
      </w:r>
      <w:proofErr w:type="gramStart"/>
      <w:r>
        <w:rPr>
          <w:rFonts w:ascii="Times New Roman" w:eastAsia="Times New Roman" w:hAnsi="Times New Roman" w:cs="Times New Roman"/>
          <w:color w:val="D63384"/>
          <w:sz w:val="21"/>
          <w:szCs w:val="21"/>
          <w:shd w:val="clear" w:color="auto" w:fill="F5F6FA"/>
        </w:rPr>
        <w:t>size</w:t>
      </w:r>
      <w:proofErr w:type="gramEnd"/>
      <w:r>
        <w:rPr>
          <w:rFonts w:ascii="Times New Roman" w:eastAsia="Times New Roman" w:hAnsi="Times New Roman" w:cs="Times New Roman"/>
          <w:color w:val="212529"/>
          <w:sz w:val="24"/>
          <w:szCs w:val="24"/>
        </w:rPr>
        <w:t xml:space="preserve"> member variable. This decorator will bind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property to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styles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This decorator automatically converts the number to a string and appends </w:t>
      </w:r>
      <w:proofErr w:type="spellStart"/>
      <w:r>
        <w:rPr>
          <w:rFonts w:ascii="Times New Roman" w:eastAsia="Times New Roman" w:hAnsi="Times New Roman" w:cs="Times New Roman"/>
          <w:color w:val="D63384"/>
          <w:sz w:val="21"/>
          <w:szCs w:val="21"/>
          <w:shd w:val="clear" w:color="auto" w:fill="F5F6FA"/>
        </w:rPr>
        <w:t>px</w:t>
      </w:r>
      <w:proofErr w:type="spellEnd"/>
      <w:r>
        <w:rPr>
          <w:rFonts w:ascii="Times New Roman" w:eastAsia="Times New Roman" w:hAnsi="Times New Roman" w:cs="Times New Roman"/>
          <w:color w:val="212529"/>
          <w:sz w:val="24"/>
          <w:szCs w:val="24"/>
        </w:rPr>
        <w:t xml:space="preserve"> to the end. You will need to attach the decorator to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member variable TWICE, once for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style and once for the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 Both times, you will be binding to the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id in the HTML.</w:t>
      </w:r>
    </w:p>
    <w:p w14:paraId="28C7851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tests should now </w:t>
      </w:r>
      <w:proofErr w:type="gramStart"/>
      <w:r>
        <w:rPr>
          <w:rFonts w:ascii="Times New Roman" w:eastAsia="Times New Roman" w:hAnsi="Times New Roman" w:cs="Times New Roman"/>
          <w:color w:val="212529"/>
          <w:sz w:val="24"/>
          <w:szCs w:val="24"/>
        </w:rPr>
        <w:t>pass</w:t>
      </w:r>
      <w:proofErr w:type="gramEnd"/>
      <w:r>
        <w:rPr>
          <w:rFonts w:ascii="Times New Roman" w:eastAsia="Times New Roman" w:hAnsi="Times New Roman" w:cs="Times New Roman"/>
          <w:color w:val="212529"/>
          <w:sz w:val="24"/>
          <w:szCs w:val="24"/>
        </w:rPr>
        <w:t xml:space="preserve">. If they do not, you may need to debug your code to find the issue. If you are having trouble, don’t hesitate to ask for help! Don’t be afraid to experiment with your </w:t>
      </w:r>
      <w:proofErr w:type="spellStart"/>
      <w:r>
        <w:rPr>
          <w:rFonts w:ascii="Times New Roman" w:eastAsia="Times New Roman" w:hAnsi="Times New Roman" w:cs="Times New Roman"/>
          <w:color w:val="D63384"/>
          <w:sz w:val="21"/>
          <w:szCs w:val="21"/>
          <w:shd w:val="clear" w:color="auto" w:fill="F5F6FA"/>
        </w:rPr>
        <w:t>testPixel</w:t>
      </w:r>
      <w:proofErr w:type="spellEnd"/>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component to see how it behaves (but remember to remove it before you finish).</w:t>
      </w:r>
    </w:p>
    <w:p w14:paraId="094A3F58" w14:textId="77777777" w:rsidR="00B32DEF" w:rsidRPr="00B32DEF" w:rsidRDefault="00000000">
      <w:pPr>
        <w:pStyle w:val="Heading2"/>
        <w:rPr>
          <w:rPrChange w:id="3340" w:author="Holli Flanagan" w:date="2025-05-12T15:00:00Z">
            <w:rPr>
              <w:sz w:val="34"/>
              <w:szCs w:val="34"/>
            </w:rPr>
          </w:rPrChange>
        </w:rPr>
        <w:pPrChange w:id="3341" w:author="Holli Flanagan" w:date="2025-05-12T15:00:00Z">
          <w:pPr>
            <w:pStyle w:val="Heading2"/>
            <w:keepNext w:val="0"/>
            <w:keepLines w:val="0"/>
          </w:pPr>
        </w:pPrChange>
      </w:pPr>
      <w:bookmarkStart w:id="3342" w:name="_2x6qrb6oavz9" w:colFirst="0" w:colLast="0"/>
      <w:bookmarkEnd w:id="3342"/>
      <w:r>
        <w:rPr>
          <w:rPrChange w:id="3343" w:author="Holli Flanagan" w:date="2025-05-12T15:00:00Z">
            <w:rPr>
              <w:sz w:val="34"/>
              <w:szCs w:val="34"/>
            </w:rPr>
          </w:rPrChange>
        </w:rPr>
        <w:lastRenderedPageBreak/>
        <w:t>3) Toolbar</w:t>
      </w:r>
    </w:p>
    <w:p w14:paraId="006CC0F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With our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ready, we can now create a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that will contain a set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representing the colors in the palette. 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will allow the user to select a color from the palette to use in the image editor, changing a currently active color (also represented on the screen by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w:t>
      </w:r>
    </w:p>
    <w:p w14:paraId="6733FE86" w14:textId="77777777" w:rsidR="00B32DEF" w:rsidRDefault="00000000">
      <w:pPr>
        <w:numPr>
          <w:ilvl w:val="0"/>
          <w:numId w:val="70"/>
        </w:numPr>
        <w:shd w:val="clear" w:color="auto" w:fill="FFFFFF"/>
        <w:spacing w:before="180" w:after="300"/>
      </w:pPr>
      <w:r>
        <w:rPr>
          <w:rFonts w:ascii="Times New Roman" w:eastAsia="Times New Roman" w:hAnsi="Times New Roman" w:cs="Times New Roman"/>
          <w:color w:val="212529"/>
          <w:sz w:val="24"/>
          <w:szCs w:val="24"/>
        </w:rPr>
        <w:t xml:space="preserve">Run the following command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to create a new component called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w:t>
      </w:r>
    </w:p>
    <w:p w14:paraId="50B8545D"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toolbar</w:t>
      </w:r>
    </w:p>
    <w:p w14:paraId="4A89587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A new directory called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will be created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This directory will contain the TypeScript, HTML, and CSS files for 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w:t>
      </w:r>
      <w:proofErr w:type="spellStart"/>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proofErr w:type="spellStart"/>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toolbar.component.html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toolbar.component.css</w:t>
      </w:r>
      <w:r>
        <w:rPr>
          <w:rFonts w:ascii="Times New Roman" w:eastAsia="Times New Roman" w:hAnsi="Times New Roman" w:cs="Times New Roman"/>
          <w:color w:val="212529"/>
          <w:sz w:val="24"/>
          <w:szCs w:val="24"/>
        </w:rPr>
        <w:t>.</w:t>
      </w:r>
    </w:p>
    <w:p w14:paraId="1214920C" w14:textId="77777777" w:rsidR="00B32DEF" w:rsidRDefault="00000000">
      <w:pPr>
        <w:numPr>
          <w:ilvl w:val="0"/>
          <w:numId w:val="225"/>
        </w:numPr>
        <w:shd w:val="clear" w:color="auto" w:fill="FFFFFF"/>
        <w:spacing w:before="180" w:after="30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toolbar.component.html</w:t>
      </w:r>
      <w:r>
        <w:rPr>
          <w:rFonts w:ascii="Times New Roman" w:eastAsia="Times New Roman" w:hAnsi="Times New Roman" w:cs="Times New Roman"/>
          <w:color w:val="212529"/>
          <w:sz w:val="24"/>
          <w:szCs w:val="24"/>
        </w:rPr>
        <w:t xml:space="preserve"> file, you can use the following HTML to create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proofErr w:type="gramStart"/>
      <w:r>
        <w:rPr>
          <w:rFonts w:ascii="Times New Roman" w:eastAsia="Times New Roman" w:hAnsi="Times New Roman" w:cs="Times New Roman"/>
          <w:color w:val="D63384"/>
          <w:sz w:val="21"/>
          <w:szCs w:val="21"/>
          <w:shd w:val="clear" w:color="auto" w:fill="F5F6FA"/>
        </w:rPr>
        <w:t>swatches</w:t>
      </w:r>
      <w:proofErr w:type="gramEnd"/>
      <w:r>
        <w:rPr>
          <w:rFonts w:ascii="Times New Roman" w:eastAsia="Times New Roman" w:hAnsi="Times New Roman" w:cs="Times New Roman"/>
          <w:color w:val="212529"/>
          <w:sz w:val="24"/>
          <w:szCs w:val="24"/>
        </w:rPr>
        <w:t xml:space="preserve"> (styled to be in a row). This element will contain the Pixel components representing the colors in the palette. You can also create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to display the currently active color. We put a horizontal rule (</w:t>
      </w:r>
      <w:r>
        <w:rPr>
          <w:rFonts w:ascii="Times New Roman" w:eastAsia="Times New Roman" w:hAnsi="Times New Roman" w:cs="Times New Roman"/>
          <w:color w:val="D63384"/>
          <w:sz w:val="21"/>
          <w:szCs w:val="21"/>
          <w:shd w:val="clear" w:color="auto" w:fill="F5F6FA"/>
        </w:rPr>
        <w:t>&lt;</w:t>
      </w:r>
      <w:proofErr w:type="spellStart"/>
      <w:r>
        <w:rPr>
          <w:rFonts w:ascii="Times New Roman" w:eastAsia="Times New Roman" w:hAnsi="Times New Roman" w:cs="Times New Roman"/>
          <w:color w:val="D63384"/>
          <w:sz w:val="21"/>
          <w:szCs w:val="21"/>
          <w:shd w:val="clear" w:color="auto" w:fill="F5F6FA"/>
        </w:rPr>
        <w:t>hr</w:t>
      </w:r>
      <w:proofErr w:type="spellEnd"/>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at the bottom of the toolbar to separate it from the rest of the page, but you can remove that if you like. We could also have styled the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in the </w:t>
      </w:r>
      <w:ins w:id="3344" w:author="Holli Flanagan" w:date="2025-05-12T15:25:00Z">
        <w:r>
          <w:rPr>
            <w:rFonts w:ascii="Times New Roman" w:eastAsia="Times New Roman" w:hAnsi="Times New Roman" w:cs="Times New Roman"/>
            <w:color w:val="000000"/>
            <w:rPrChange w:id="3345" w:author="Holli Flanagan" w:date="2025-05-12T15:25:00Z">
              <w:rPr>
                <w:rFonts w:ascii="Times New Roman" w:eastAsia="Times New Roman" w:hAnsi="Times New Roman" w:cs="Times New Roman"/>
                <w:color w:val="212529"/>
                <w:sz w:val="24"/>
                <w:szCs w:val="24"/>
              </w:rPr>
            </w:rPrChange>
          </w:rPr>
          <w:t>CSS</w:t>
        </w:r>
      </w:ins>
      <w:del w:id="3346" w:author="Holli Flanagan" w:date="2025-05-12T15:25:00Z">
        <w:r>
          <w:rPr>
            <w:rFonts w:ascii="Times New Roman" w:eastAsia="Times New Roman" w:hAnsi="Times New Roman" w:cs="Times New Roman"/>
            <w:color w:val="000000"/>
            <w:rPrChange w:id="3347" w:author="Holli Flanagan" w:date="2025-05-12T15:25:00Z">
              <w:rPr>
                <w:rFonts w:ascii="Times New Roman" w:eastAsia="Times New Roman" w:hAnsi="Times New Roman" w:cs="Times New Roman"/>
                <w:color w:val="D63384"/>
                <w:sz w:val="21"/>
                <w:szCs w:val="21"/>
                <w:shd w:val="clear" w:color="auto" w:fill="F5F6FA"/>
              </w:rPr>
            </w:rPrChange>
          </w:rPr>
          <w:delText>css</w:delText>
        </w:r>
      </w:del>
      <w:r>
        <w:rPr>
          <w:rFonts w:ascii="Times New Roman" w:eastAsia="Times New Roman" w:hAnsi="Times New Roman" w:cs="Times New Roman"/>
          <w:color w:val="000000"/>
          <w:rPrChange w:id="3348" w:author="Holli Flanagan" w:date="2025-05-12T15:25:00Z">
            <w:rPr>
              <w:rFonts w:ascii="Times New Roman" w:eastAsia="Times New Roman" w:hAnsi="Times New Roman" w:cs="Times New Roman"/>
              <w:color w:val="212529"/>
              <w:sz w:val="24"/>
              <w:szCs w:val="24"/>
            </w:rPr>
          </w:rPrChange>
        </w:rPr>
        <w:t xml:space="preserve"> file instead of the </w:t>
      </w:r>
      <w:proofErr w:type="spellStart"/>
      <w:ins w:id="3349" w:author="Holli Flanagan" w:date="2025-05-12T15:25:00Z">
        <w:r>
          <w:rPr>
            <w:rFonts w:ascii="Times New Roman" w:eastAsia="Times New Roman" w:hAnsi="Times New Roman" w:cs="Times New Roman"/>
            <w:color w:val="000000"/>
            <w:rPrChange w:id="3350" w:author="Holli Flanagan" w:date="2025-05-12T15:25:00Z">
              <w:rPr>
                <w:rFonts w:ascii="Times New Roman" w:eastAsia="Times New Roman" w:hAnsi="Times New Roman" w:cs="Times New Roman"/>
                <w:color w:val="212529"/>
                <w:sz w:val="24"/>
                <w:szCs w:val="24"/>
              </w:rPr>
            </w:rPrChange>
          </w:rPr>
          <w:t>HTML</w:t>
        </w:r>
      </w:ins>
      <w:del w:id="3351" w:author="Holli Flanagan" w:date="2025-05-12T15:25:00Z">
        <w:r>
          <w:rPr>
            <w:rFonts w:ascii="Times New Roman" w:eastAsia="Times New Roman" w:hAnsi="Times New Roman" w:cs="Times New Roman"/>
            <w:color w:val="000000"/>
            <w:rPrChange w:id="3352" w:author="Holli Flanagan" w:date="2025-05-12T15:25:00Z">
              <w:rPr>
                <w:rFonts w:ascii="Times New Roman" w:eastAsia="Times New Roman" w:hAnsi="Times New Roman" w:cs="Times New Roman"/>
                <w:color w:val="D63384"/>
                <w:sz w:val="21"/>
                <w:szCs w:val="21"/>
                <w:shd w:val="clear" w:color="auto" w:fill="F5F6FA"/>
              </w:rPr>
            </w:rPrChange>
          </w:rPr>
          <w:delText>html</w:delText>
        </w:r>
        <w:r>
          <w:rPr>
            <w:rFonts w:ascii="Times New Roman" w:eastAsia="Times New Roman" w:hAnsi="Times New Roman" w:cs="Times New Roman"/>
            <w:color w:val="000000"/>
            <w:rPrChange w:id="3353" w:author="Holli Flanagan" w:date="2025-05-12T15:25:00Z">
              <w:rPr>
                <w:rFonts w:ascii="Times New Roman" w:eastAsia="Times New Roman" w:hAnsi="Times New Roman" w:cs="Times New Roman"/>
                <w:color w:val="212529"/>
                <w:sz w:val="24"/>
                <w:szCs w:val="24"/>
              </w:rPr>
            </w:rPrChange>
          </w:rPr>
          <w:delText xml:space="preserve"> </w:delText>
        </w:r>
      </w:del>
      <w:r>
        <w:rPr>
          <w:rFonts w:ascii="Times New Roman" w:eastAsia="Times New Roman" w:hAnsi="Times New Roman" w:cs="Times New Roman"/>
          <w:color w:val="212529"/>
          <w:sz w:val="24"/>
          <w:szCs w:val="24"/>
        </w:rPr>
        <w:t>file</w:t>
      </w:r>
      <w:proofErr w:type="spellEnd"/>
      <w:r>
        <w:rPr>
          <w:rFonts w:ascii="Times New Roman" w:eastAsia="Times New Roman" w:hAnsi="Times New Roman" w:cs="Times New Roman"/>
          <w:color w:val="212529"/>
          <w:sz w:val="24"/>
          <w:szCs w:val="24"/>
        </w:rPr>
        <w:t>, or left the swatches in a vertical column.</w:t>
      </w:r>
    </w:p>
    <w:p w14:paraId="3A3399A5"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yellow"/>
        </w:rPr>
        <w:t>[INSERT CODE BLOCK]</w:t>
      </w:r>
    </w:p>
    <w:p w14:paraId="689A2D20" w14:textId="77777777" w:rsidR="00B32DEF" w:rsidRDefault="00000000">
      <w:pPr>
        <w:numPr>
          <w:ilvl w:val="0"/>
          <w:numId w:val="83"/>
        </w:numPr>
        <w:shd w:val="clear" w:color="auto" w:fill="FFFFFF"/>
        <w:spacing w:before="180"/>
        <w:pPrChange w:id="3354"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5C5962"/>
          <w:sz w:val="24"/>
          <w:szCs w:val="24"/>
        </w:rPr>
        <w:br/>
      </w: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create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This element will represent the palette toolbar on the screen. Then, in the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create an instance of a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and add it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with the target id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You will need to import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class at the top of the file. At this point, the toolbar should appear on the screen, but it will not contain any colors. Assign the instance of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to a field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named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so that you can access it later.</w:t>
      </w:r>
    </w:p>
    <w:p w14:paraId="7DC20AD3" w14:textId="77777777" w:rsidR="00B32DEF" w:rsidRDefault="00000000">
      <w:pPr>
        <w:numPr>
          <w:ilvl w:val="0"/>
          <w:numId w:val="83"/>
        </w:numPr>
        <w:shd w:val="clear" w:color="auto" w:fill="FFFFFF"/>
        <w:pPrChange w:id="3355"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add a public constant field named </w:t>
      </w:r>
      <w:r>
        <w:rPr>
          <w:rFonts w:ascii="Times New Roman" w:eastAsia="Times New Roman" w:hAnsi="Times New Roman" w:cs="Times New Roman"/>
          <w:color w:val="D63384"/>
          <w:sz w:val="21"/>
          <w:szCs w:val="21"/>
          <w:shd w:val="clear" w:color="auto" w:fill="F5F6FA"/>
        </w:rPr>
        <w:t>DEFAULT_COLOR</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that represents the default color of the active pixel. You can choose any color you like for the default color, but we recommend black (</w:t>
      </w:r>
      <w:r>
        <w:rPr>
          <w:rFonts w:ascii="Times New Roman" w:eastAsia="Times New Roman" w:hAnsi="Times New Roman" w:cs="Times New Roman"/>
          <w:color w:val="D63384"/>
          <w:sz w:val="21"/>
          <w:szCs w:val="21"/>
          <w:shd w:val="clear" w:color="auto" w:fill="F5F6FA"/>
        </w:rPr>
        <w:t>0, 0, 0</w:t>
      </w:r>
      <w:r>
        <w:rPr>
          <w:rFonts w:ascii="Times New Roman" w:eastAsia="Times New Roman" w:hAnsi="Times New Roman" w:cs="Times New Roman"/>
          <w:color w:val="212529"/>
          <w:sz w:val="24"/>
          <w:szCs w:val="24"/>
        </w:rPr>
        <w:t>) and not white (</w:t>
      </w:r>
      <w:r>
        <w:rPr>
          <w:rFonts w:ascii="Times New Roman" w:eastAsia="Times New Roman" w:hAnsi="Times New Roman" w:cs="Times New Roman"/>
          <w:color w:val="D63384"/>
          <w:sz w:val="21"/>
          <w:szCs w:val="21"/>
          <w:shd w:val="clear" w:color="auto" w:fill="F5F6FA"/>
        </w:rPr>
        <w:t>255, 255, 255</w:t>
      </w:r>
      <w:r>
        <w:rPr>
          <w:rFonts w:ascii="Times New Roman" w:eastAsia="Times New Roman" w:hAnsi="Times New Roman" w:cs="Times New Roman"/>
          <w:color w:val="212529"/>
          <w:sz w:val="24"/>
          <w:szCs w:val="24"/>
        </w:rPr>
        <w:t>) so that it is visible on the screen.</w:t>
      </w:r>
    </w:p>
    <w:p w14:paraId="18263791" w14:textId="77777777" w:rsidR="00B32DEF" w:rsidRDefault="00000000">
      <w:pPr>
        <w:numPr>
          <w:ilvl w:val="0"/>
          <w:numId w:val="83"/>
        </w:numPr>
        <w:shd w:val="clear" w:color="auto" w:fill="FFFFFF"/>
        <w:pPrChange w:id="3356"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add a private field to the class called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that represents the currently active color). Initialize this field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a new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with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properties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(the top-left corner of the image).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constructor, use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to add the </w:t>
      </w:r>
      <w:r>
        <w:rPr>
          <w:rFonts w:ascii="Times New Roman" w:eastAsia="Times New Roman" w:hAnsi="Times New Roman" w:cs="Times New Roman"/>
          <w:color w:val="D63384"/>
          <w:sz w:val="21"/>
          <w:szCs w:val="21"/>
          <w:shd w:val="clear" w:color="auto" w:fill="F5F6FA"/>
        </w:rPr>
        <w:lastRenderedPageBreak/>
        <w:t>active</w:t>
      </w:r>
      <w:r>
        <w:rPr>
          <w:rFonts w:ascii="Times New Roman" w:eastAsia="Times New Roman" w:hAnsi="Times New Roman" w:cs="Times New Roman"/>
          <w:color w:val="212529"/>
          <w:sz w:val="24"/>
          <w:szCs w:val="24"/>
        </w:rPr>
        <w:t xml:space="preserve"> pixel to the component. You will need to use the </w:t>
      </w:r>
      <w:proofErr w:type="spellStart"/>
      <w:proofErr w:type="gramStart"/>
      <w:r>
        <w:rPr>
          <w:rFonts w:ascii="Times New Roman" w:eastAsia="Times New Roman" w:hAnsi="Times New Roman" w:cs="Times New Roman"/>
          <w:color w:val="D63384"/>
          <w:sz w:val="21"/>
          <w:szCs w:val="21"/>
          <w:shd w:val="clear" w:color="auto" w:fill="F5F6FA"/>
        </w:rPr>
        <w:t>setSize</w:t>
      </w:r>
      <w:proofErr w:type="spellEnd"/>
      <w:proofErr w:type="gramEnd"/>
      <w:r>
        <w:rPr>
          <w:rFonts w:ascii="Times New Roman" w:eastAsia="Times New Roman" w:hAnsi="Times New Roman" w:cs="Times New Roman"/>
          <w:color w:val="212529"/>
          <w:sz w:val="24"/>
          <w:szCs w:val="24"/>
        </w:rPr>
        <w:t xml:space="preserve"> method to set the size of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w:t>
      </w:r>
      <w:r>
        <w:rPr>
          <w:rFonts w:ascii="Times New Roman" w:eastAsia="Times New Roman" w:hAnsi="Times New Roman" w:cs="Times New Roman"/>
          <w:color w:val="D63384"/>
          <w:sz w:val="21"/>
          <w:szCs w:val="21"/>
          <w:shd w:val="clear" w:color="auto" w:fill="F5F6FA"/>
        </w:rPr>
        <w:t>30</w:t>
      </w:r>
      <w:r>
        <w:rPr>
          <w:rFonts w:ascii="Times New Roman" w:eastAsia="Times New Roman" w:hAnsi="Times New Roman" w:cs="Times New Roman"/>
          <w:color w:val="212529"/>
          <w:sz w:val="24"/>
          <w:szCs w:val="24"/>
        </w:rPr>
        <w:t xml:space="preserve"> (or another appropriate size), and the </w:t>
      </w:r>
      <w:proofErr w:type="spellStart"/>
      <w:proofErr w:type="gramStart"/>
      <w:r>
        <w:rPr>
          <w:rFonts w:ascii="Times New Roman" w:eastAsia="Times New Roman" w:hAnsi="Times New Roman" w:cs="Times New Roman"/>
          <w:color w:val="D63384"/>
          <w:sz w:val="21"/>
          <w:szCs w:val="21"/>
          <w:shd w:val="clear" w:color="auto" w:fill="F5F6FA"/>
        </w:rPr>
        <w:t>setColor</w:t>
      </w:r>
      <w:proofErr w:type="spellEnd"/>
      <w:proofErr w:type="gramEnd"/>
      <w:r>
        <w:rPr>
          <w:rFonts w:ascii="Times New Roman" w:eastAsia="Times New Roman" w:hAnsi="Times New Roman" w:cs="Times New Roman"/>
          <w:color w:val="212529"/>
          <w:sz w:val="24"/>
          <w:szCs w:val="24"/>
        </w:rPr>
        <w:t xml:space="preserve"> method to set the color of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DEFAULT</w:t>
      </w:r>
      <w:proofErr w:type="gramEnd"/>
      <w:r>
        <w:rPr>
          <w:rFonts w:ascii="Times New Roman" w:eastAsia="Times New Roman" w:hAnsi="Times New Roman" w:cs="Times New Roman"/>
          <w:color w:val="D63384"/>
          <w:sz w:val="21"/>
          <w:szCs w:val="21"/>
          <w:shd w:val="clear" w:color="auto" w:fill="F5F6FA"/>
        </w:rPr>
        <w:t>_COLOR</w:t>
      </w:r>
      <w:r>
        <w:rPr>
          <w:rFonts w:ascii="Times New Roman" w:eastAsia="Times New Roman" w:hAnsi="Times New Roman" w:cs="Times New Roman"/>
          <w:color w:val="212529"/>
          <w:sz w:val="24"/>
          <w:szCs w:val="24"/>
        </w:rPr>
        <w:t>. At this point, the active color should appear on the screen!</w:t>
      </w:r>
    </w:p>
    <w:p w14:paraId="0D2E7358" w14:textId="77777777" w:rsidR="00B32DEF" w:rsidRDefault="00000000">
      <w:pPr>
        <w:numPr>
          <w:ilvl w:val="0"/>
          <w:numId w:val="83"/>
        </w:numPr>
        <w:shd w:val="clear" w:color="auto" w:fill="FFFFFF"/>
        <w:pPrChange w:id="3357"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Since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field is private, other classes will not be able to ask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for the active color. To allow other classes to access the active color, define a public method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class named </w:t>
      </w:r>
      <w:proofErr w:type="spellStart"/>
      <w:r>
        <w:rPr>
          <w:rFonts w:ascii="Times New Roman" w:eastAsia="Times New Roman" w:hAnsi="Times New Roman" w:cs="Times New Roman"/>
          <w:color w:val="D63384"/>
          <w:sz w:val="21"/>
          <w:szCs w:val="21"/>
          <w:shd w:val="clear" w:color="auto" w:fill="F5F6FA"/>
        </w:rPr>
        <w:t>getActiveColor</w:t>
      </w:r>
      <w:proofErr w:type="spellEnd"/>
      <w:r>
        <w:rPr>
          <w:rFonts w:ascii="Times New Roman" w:eastAsia="Times New Roman" w:hAnsi="Times New Roman" w:cs="Times New Roman"/>
          <w:color w:val="212529"/>
          <w:sz w:val="24"/>
          <w:szCs w:val="24"/>
        </w:rPr>
        <w:t xml:space="preserve"> that consumes nothing and returns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This method should return the color of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w:t>
      </w:r>
    </w:p>
    <w:p w14:paraId="4A0BBD40" w14:textId="77777777" w:rsidR="00B32DEF" w:rsidRDefault="00000000">
      <w:pPr>
        <w:numPr>
          <w:ilvl w:val="0"/>
          <w:numId w:val="83"/>
        </w:numPr>
        <w:shd w:val="clear" w:color="auto" w:fill="FFFFFF"/>
        <w:spacing w:after="300"/>
        <w:pPrChange w:id="3358"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class will contain a set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representing the colors in the palette. We’ll need to create one pixel for each color in the palette, set them to the appropriate size and color, and then add them to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To do this, we will need to use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that we created earlier.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constructor, iterate over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and create a new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for each color in the palette (you can use the </w:t>
      </w:r>
      <w:proofErr w:type="spellStart"/>
      <w:r>
        <w:rPr>
          <w:rFonts w:ascii="Times New Roman" w:eastAsia="Times New Roman" w:hAnsi="Times New Roman" w:cs="Times New Roman"/>
          <w:color w:val="D63384"/>
          <w:sz w:val="21"/>
          <w:szCs w:val="21"/>
          <w:shd w:val="clear" w:color="auto" w:fill="F5F6FA"/>
        </w:rPr>
        <w:t>makeColor</w:t>
      </w:r>
      <w:proofErr w:type="spellEnd"/>
      <w:r>
        <w:rPr>
          <w:rFonts w:ascii="Times New Roman" w:eastAsia="Times New Roman" w:hAnsi="Times New Roman" w:cs="Times New Roman"/>
          <w:color w:val="212529"/>
          <w:sz w:val="24"/>
          <w:szCs w:val="24"/>
        </w:rPr>
        <w:t xml:space="preserve"> function too, if you want). Set the size of each pixel to an appropriate value (e.g., </w:t>
      </w:r>
      <w:r>
        <w:rPr>
          <w:rFonts w:ascii="Times New Roman" w:eastAsia="Times New Roman" w:hAnsi="Times New Roman" w:cs="Times New Roman"/>
          <w:color w:val="D63384"/>
          <w:sz w:val="21"/>
          <w:szCs w:val="21"/>
          <w:shd w:val="clear" w:color="auto" w:fill="F5F6FA"/>
        </w:rPr>
        <w:t>20</w:t>
      </w:r>
      <w:r>
        <w:rPr>
          <w:rFonts w:ascii="Times New Roman" w:eastAsia="Times New Roman" w:hAnsi="Times New Roman" w:cs="Times New Roman"/>
          <w:color w:val="212529"/>
          <w:sz w:val="24"/>
          <w:szCs w:val="24"/>
        </w:rPr>
        <w:t xml:space="preserve">), set the color of each pixel to the color from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and add each pixel to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You will also need to create a private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field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class to store these newly created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make sure you </w:t>
      </w:r>
      <w:proofErr w:type="gramStart"/>
      <w:r>
        <w:rPr>
          <w:rFonts w:ascii="Times New Roman" w:eastAsia="Times New Roman" w:hAnsi="Times New Roman" w:cs="Times New Roman"/>
          <w:color w:val="212529"/>
          <w:sz w:val="24"/>
          <w:szCs w:val="24"/>
        </w:rPr>
        <w:t>adding</w:t>
      </w:r>
      <w:proofErr w:type="gramEnd"/>
      <w:r>
        <w:rPr>
          <w:rFonts w:ascii="Times New Roman" w:eastAsia="Times New Roman" w:hAnsi="Times New Roman" w:cs="Times New Roman"/>
          <w:color w:val="212529"/>
          <w:sz w:val="24"/>
          <w:szCs w:val="24"/>
        </w:rPr>
        <w:t xml:space="preserve"> the component to the screen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AND to the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array (</w:t>
      </w:r>
      <w:r>
        <w:rPr>
          <w:rFonts w:ascii="Times New Roman" w:eastAsia="Times New Roman" w:hAnsi="Times New Roman" w:cs="Times New Roman"/>
          <w:color w:val="D63384"/>
          <w:sz w:val="21"/>
          <w:szCs w:val="21"/>
          <w:shd w:val="clear" w:color="auto" w:fill="F5F6FA"/>
        </w:rPr>
        <w:t>push</w:t>
      </w:r>
      <w:r>
        <w:rPr>
          <w:rFonts w:ascii="Times New Roman" w:eastAsia="Times New Roman" w:hAnsi="Times New Roman" w:cs="Times New Roman"/>
          <w:color w:val="212529"/>
          <w:sz w:val="24"/>
          <w:szCs w:val="24"/>
        </w:rPr>
        <w:t>).</w:t>
      </w:r>
    </w:p>
    <w:p w14:paraId="3F6828A0"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359" w:name="_lw36lqure3oc" w:colFirst="0" w:colLast="0"/>
      <w:bookmarkEnd w:id="3359"/>
      <w:r>
        <w:rPr>
          <w:rFonts w:ascii="Times New Roman" w:eastAsia="Times New Roman" w:hAnsi="Times New Roman" w:cs="Times New Roman"/>
          <w:color w:val="27262B"/>
          <w:sz w:val="26"/>
          <w:szCs w:val="26"/>
        </w:rPr>
        <w:t>Clickable Pixels</w:t>
      </w:r>
    </w:p>
    <w:p w14:paraId="19EB5CF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contains a set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representing the colors in the palette. These pixels should be clickable, allowing the user to select a color from the palette to use in the image editor. When a pixel is clicked,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should change to the color of the clicked pixel. We’re going to need to use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to make this happen.</w:t>
      </w:r>
    </w:p>
    <w:p w14:paraId="755942B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However, the active pixel should not be clickable (what would it even do?). Since we want to have a version of Pixels that can be clicked and a version that cannot (but is otherwise the same), a simple way to do this is to create a new class that extends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and adds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We’ll call this class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w:t>
      </w:r>
    </w:p>
    <w:p w14:paraId="7C617D62" w14:textId="77777777" w:rsidR="00B32DEF" w:rsidRDefault="00000000">
      <w:pPr>
        <w:numPr>
          <w:ilvl w:val="0"/>
          <w:numId w:val="185"/>
        </w:numPr>
        <w:shd w:val="clear" w:color="auto" w:fill="FFFFFF"/>
        <w:spacing w:before="180" w:after="300"/>
      </w:pPr>
      <w:r>
        <w:rPr>
          <w:rFonts w:ascii="Times New Roman" w:eastAsia="Times New Roman" w:hAnsi="Times New Roman" w:cs="Times New Roman"/>
          <w:color w:val="212529"/>
          <w:sz w:val="24"/>
          <w:szCs w:val="24"/>
        </w:rPr>
        <w:t xml:space="preserve">Do NOT run the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component</w:t>
      </w:r>
      <w:r>
        <w:rPr>
          <w:rFonts w:ascii="Times New Roman" w:eastAsia="Times New Roman" w:hAnsi="Times New Roman" w:cs="Times New Roman"/>
          <w:color w:val="212529"/>
          <w:sz w:val="24"/>
          <w:szCs w:val="24"/>
        </w:rPr>
        <w:t xml:space="preserve"> command to create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Instead, create a new file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/app/pixel/</w:t>
      </w:r>
      <w:r>
        <w:rPr>
          <w:rFonts w:ascii="Times New Roman" w:eastAsia="Times New Roman" w:hAnsi="Times New Roman" w:cs="Times New Roman"/>
          <w:color w:val="212529"/>
          <w:sz w:val="24"/>
          <w:szCs w:val="24"/>
        </w:rPr>
        <w:t xml:space="preserve"> directory called </w:t>
      </w:r>
      <w:r>
        <w:rPr>
          <w:rFonts w:ascii="Times New Roman" w:eastAsia="Times New Roman" w:hAnsi="Times New Roman" w:cs="Times New Roman"/>
          <w:color w:val="D63384"/>
          <w:sz w:val="21"/>
          <w:szCs w:val="21"/>
          <w:shd w:val="clear" w:color="auto" w:fill="F5F6FA"/>
        </w:rPr>
        <w:t>clickable-</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In this file, create a new class called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that extends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This class should </w:t>
      </w:r>
      <w:proofErr w:type="gramStart"/>
      <w:r>
        <w:rPr>
          <w:rFonts w:ascii="Times New Roman" w:eastAsia="Times New Roman" w:hAnsi="Times New Roman" w:cs="Times New Roman"/>
          <w:color w:val="212529"/>
          <w:sz w:val="24"/>
          <w:szCs w:val="24"/>
        </w:rPr>
        <w:t>extend</w:t>
      </w:r>
      <w:proofErr w:type="gramEnd"/>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w:t>
      </w:r>
    </w:p>
    <w:p w14:paraId="4314123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40B73F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new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is now a subclass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This means that it has all the properties and methods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but it can also have additional properties and methods that are unique to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The main </w:t>
      </w:r>
      <w:r>
        <w:rPr>
          <w:rFonts w:ascii="Times New Roman" w:eastAsia="Times New Roman" w:hAnsi="Times New Roman" w:cs="Times New Roman"/>
          <w:color w:val="212529"/>
          <w:sz w:val="24"/>
          <w:szCs w:val="24"/>
        </w:rPr>
        <w:lastRenderedPageBreak/>
        <w:t xml:space="preserve">difference between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and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is that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will have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on it so that it supports clicking.</w:t>
      </w:r>
    </w:p>
    <w:p w14:paraId="766C961B" w14:textId="77777777" w:rsidR="00B32DEF" w:rsidRDefault="00000000">
      <w:pPr>
        <w:numPr>
          <w:ilvl w:val="0"/>
          <w:numId w:val="211"/>
        </w:numPr>
        <w:shd w:val="clear" w:color="auto" w:fill="FFFFFF"/>
        <w:spacing w:before="180" w:after="30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clickable-</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define a new function named </w:t>
      </w:r>
      <w:proofErr w:type="spellStart"/>
      <w:r>
        <w:rPr>
          <w:rFonts w:ascii="Times New Roman" w:eastAsia="Times New Roman" w:hAnsi="Times New Roman" w:cs="Times New Roman"/>
          <w:color w:val="D63384"/>
          <w:sz w:val="21"/>
          <w:szCs w:val="21"/>
          <w:shd w:val="clear" w:color="auto" w:fill="F5F6FA"/>
        </w:rPr>
        <w:t>onClick</w:t>
      </w:r>
      <w:proofErr w:type="spellEnd"/>
      <w:r>
        <w:rPr>
          <w:rFonts w:ascii="Times New Roman" w:eastAsia="Times New Roman" w:hAnsi="Times New Roman" w:cs="Times New Roman"/>
          <w:color w:val="212529"/>
          <w:sz w:val="24"/>
          <w:szCs w:val="24"/>
        </w:rPr>
        <w:t xml:space="preserve"> that consumes nothing and returns nothing. This function should be empty for now. Next, attach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with the id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D63384"/>
          <w:sz w:val="21"/>
          <w:szCs w:val="21"/>
          <w:shd w:val="clear" w:color="auto" w:fill="F5F6FA"/>
        </w:rPr>
        <w:t>onClick</w:t>
      </w:r>
      <w:proofErr w:type="spellEnd"/>
      <w:r>
        <w:rPr>
          <w:rFonts w:ascii="Times New Roman" w:eastAsia="Times New Roman" w:hAnsi="Times New Roman" w:cs="Times New Roman"/>
          <w:color w:val="212529"/>
          <w:sz w:val="24"/>
          <w:szCs w:val="24"/>
        </w:rPr>
        <w:t xml:space="preserve"> function. This will make the </w:t>
      </w:r>
      <w:proofErr w:type="spellStart"/>
      <w:r>
        <w:rPr>
          <w:rFonts w:ascii="Times New Roman" w:eastAsia="Times New Roman" w:hAnsi="Times New Roman" w:cs="Times New Roman"/>
          <w:color w:val="D63384"/>
          <w:sz w:val="21"/>
          <w:szCs w:val="21"/>
          <w:shd w:val="clear" w:color="auto" w:fill="F5F6FA"/>
        </w:rPr>
        <w:t>onClick</w:t>
      </w:r>
      <w:proofErr w:type="spellEnd"/>
      <w:r>
        <w:rPr>
          <w:rFonts w:ascii="Times New Roman" w:eastAsia="Times New Roman" w:hAnsi="Times New Roman" w:cs="Times New Roman"/>
          <w:color w:val="212529"/>
          <w:sz w:val="24"/>
          <w:szCs w:val="24"/>
        </w:rPr>
        <w:t xml:space="preserve"> function run whenever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is clicked.</w:t>
      </w:r>
    </w:p>
    <w:p w14:paraId="3EC77FD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67F786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But what on earth should go into the </w:t>
      </w:r>
      <w:proofErr w:type="spellStart"/>
      <w:proofErr w:type="gramStart"/>
      <w:r>
        <w:rPr>
          <w:rFonts w:ascii="Times New Roman" w:eastAsia="Times New Roman" w:hAnsi="Times New Roman" w:cs="Times New Roman"/>
          <w:color w:val="D63384"/>
          <w:sz w:val="21"/>
          <w:szCs w:val="21"/>
          <w:shd w:val="clear" w:color="auto" w:fill="F5F6FA"/>
        </w:rPr>
        <w:t>onClick</w:t>
      </w:r>
      <w:proofErr w:type="spellEnd"/>
      <w:proofErr w:type="gramEnd"/>
      <w:r>
        <w:rPr>
          <w:rFonts w:ascii="Times New Roman" w:eastAsia="Times New Roman" w:hAnsi="Times New Roman" w:cs="Times New Roman"/>
          <w:color w:val="212529"/>
          <w:sz w:val="24"/>
          <w:szCs w:val="24"/>
        </w:rPr>
        <w:t xml:space="preserve"> function? We want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to change to the color of the clicked pixel. However,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does not have access to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When using Composition (which is the type of relationship between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and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should not have direct access to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Toolbars can know about their pixels, but pixels should not know whether they are in a toolbar (since they could be in other places too).</w:t>
      </w:r>
    </w:p>
    <w:p w14:paraId="633BBEF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solve this problem, we will use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As previously described in the </w:t>
      </w:r>
      <w:hyperlink r:id="rId102">
        <w:r w:rsidR="00B32DEF">
          <w:rPr>
            <w:rFonts w:ascii="Times New Roman" w:eastAsia="Times New Roman" w:hAnsi="Times New Roman" w:cs="Times New Roman"/>
            <w:color w:val="0D6EFD"/>
            <w:sz w:val="24"/>
            <w:szCs w:val="24"/>
            <w:u w:val="single"/>
          </w:rPr>
          <w:t>Events</w:t>
        </w:r>
      </w:hyperlink>
      <w:r>
        <w:rPr>
          <w:rFonts w:ascii="Times New Roman" w:eastAsia="Times New Roman" w:hAnsi="Times New Roman" w:cs="Times New Roman"/>
          <w:color w:val="212529"/>
          <w:sz w:val="24"/>
          <w:szCs w:val="24"/>
        </w:rPr>
        <w:t xml:space="preserve"> chapter,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class is a special class that can be composed in a class to notify other classes of changes. In this case, we will create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that will notify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when the pixel is clicked.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will then update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color of the clicked pixel.</w:t>
      </w:r>
    </w:p>
    <w:p w14:paraId="061A13F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has two halves:</w:t>
      </w:r>
    </w:p>
    <w:p w14:paraId="317D162B" w14:textId="77777777" w:rsidR="00B32DEF" w:rsidRDefault="00000000">
      <w:pPr>
        <w:numPr>
          <w:ilvl w:val="0"/>
          <w:numId w:val="18"/>
        </w:numPr>
        <w:shd w:val="clear" w:color="auto" w:fill="FFFFFF"/>
        <w:spacing w:before="180"/>
      </w:pPr>
      <w:r>
        <w:rPr>
          <w:rFonts w:ascii="Times New Roman" w:eastAsia="Times New Roman" w:hAnsi="Times New Roman" w:cs="Times New Roman"/>
          <w:color w:val="212529"/>
          <w:sz w:val="24"/>
          <w:szCs w:val="24"/>
        </w:rPr>
        <w:t xml:space="preserve">An inner class will have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instance and will call </w:t>
      </w:r>
      <w:proofErr w:type="gramStart"/>
      <w:r>
        <w:rPr>
          <w:rFonts w:ascii="Times New Roman" w:eastAsia="Times New Roman" w:hAnsi="Times New Roman" w:cs="Times New Roman"/>
          <w:color w:val="212529"/>
          <w:sz w:val="24"/>
          <w:szCs w:val="24"/>
        </w:rPr>
        <w:t>its</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method when something happens.</w:t>
      </w:r>
    </w:p>
    <w:p w14:paraId="26C839E0" w14:textId="77777777" w:rsidR="00B32DEF" w:rsidRDefault="00B32DEF">
      <w:pPr>
        <w:numPr>
          <w:ilvl w:val="0"/>
          <w:numId w:val="18"/>
        </w:numPr>
        <w:shd w:val="clear" w:color="auto" w:fill="FFFFFF"/>
        <w:rPr>
          <w:ins w:id="3360" w:author="Holli Flanagan" w:date="2025-05-12T17:17:00Z"/>
        </w:rPr>
      </w:pPr>
    </w:p>
    <w:p w14:paraId="6A612070" w14:textId="77777777" w:rsidR="00B32DEF" w:rsidRDefault="00000000">
      <w:pPr>
        <w:numPr>
          <w:ilvl w:val="0"/>
          <w:numId w:val="18"/>
        </w:numPr>
        <w:shd w:val="clear" w:color="auto" w:fill="FFFFFF"/>
      </w:pPr>
      <w:r>
        <w:rPr>
          <w:rFonts w:ascii="Times New Roman" w:eastAsia="Times New Roman" w:hAnsi="Times New Roman" w:cs="Times New Roman"/>
          <w:color w:val="212529"/>
          <w:sz w:val="24"/>
          <w:szCs w:val="24"/>
        </w:rPr>
        <w:t xml:space="preserve">An outer class will have a reference to the inner class, and can </w:t>
      </w:r>
      <w:proofErr w:type="gramStart"/>
      <w:r>
        <w:rPr>
          <w:rFonts w:ascii="Times New Roman" w:eastAsia="Times New Roman" w:hAnsi="Times New Roman" w:cs="Times New Roman"/>
          <w:color w:val="D63384"/>
          <w:sz w:val="21"/>
          <w:szCs w:val="21"/>
          <w:shd w:val="clear" w:color="auto" w:fill="F5F6FA"/>
        </w:rPr>
        <w:t>subscribe</w:t>
      </w:r>
      <w:proofErr w:type="gramEnd"/>
      <w:r>
        <w:rPr>
          <w:rFonts w:ascii="Times New Roman" w:eastAsia="Times New Roman" w:hAnsi="Times New Roman" w:cs="Times New Roman"/>
          <w:color w:val="212529"/>
          <w:sz w:val="24"/>
          <w:szCs w:val="24"/>
        </w:rPr>
        <w:t xml:space="preserve"> a function to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instance to be called when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is called.</w:t>
      </w:r>
    </w:p>
    <w:p w14:paraId="2B264F44" w14:textId="77777777" w:rsidR="00B32DEF" w:rsidRDefault="00B32DEF">
      <w:pPr>
        <w:numPr>
          <w:ilvl w:val="0"/>
          <w:numId w:val="228"/>
        </w:numPr>
        <w:shd w:val="clear" w:color="auto" w:fill="FFFFFF"/>
        <w:rPr>
          <w:ins w:id="3361" w:author="Holli Flanagan" w:date="2025-05-12T17:17:00Z"/>
        </w:rPr>
      </w:pPr>
    </w:p>
    <w:p w14:paraId="77BBB0BA" w14:textId="77777777" w:rsidR="00B32DEF" w:rsidRDefault="00000000">
      <w:pPr>
        <w:numPr>
          <w:ilvl w:val="0"/>
          <w:numId w:val="228"/>
        </w:numPr>
        <w:shd w:val="clear" w:color="auto" w:fill="FFFFFF"/>
        <w:spacing w:after="300"/>
      </w:pPr>
      <w:r>
        <w:rPr>
          <w:rFonts w:ascii="Times New Roman" w:eastAsia="Times New Roman" w:hAnsi="Times New Roman" w:cs="Times New Roman"/>
          <w:color w:val="212529"/>
          <w:sz w:val="24"/>
          <w:szCs w:val="24"/>
        </w:rPr>
        <w:t xml:space="preserve">In this case, we’ll have our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be the inner class and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be the outer class.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will call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when it is clicked, and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will subscribe to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to update the active color when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is called.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itself will be stored in a field named </w:t>
      </w:r>
      <w:proofErr w:type="spellStart"/>
      <w:r>
        <w:rPr>
          <w:rFonts w:ascii="Times New Roman" w:eastAsia="Times New Roman" w:hAnsi="Times New Roman" w:cs="Times New Roman"/>
          <w:color w:val="D63384"/>
          <w:sz w:val="21"/>
          <w:szCs w:val="21"/>
          <w:shd w:val="clear" w:color="auto" w:fill="F5F6FA"/>
        </w:rPr>
        <w:t>clickEvent</w:t>
      </w:r>
      <w:proofErr w:type="spellEnd"/>
      <w:r>
        <w:rPr>
          <w:rFonts w:ascii="Times New Roman" w:eastAsia="Times New Roman" w:hAnsi="Times New Roman" w:cs="Times New Roman"/>
          <w:color w:val="212529"/>
          <w:sz w:val="24"/>
          <w:szCs w:val="24"/>
        </w:rPr>
        <w:t xml:space="preserve"> in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Here is the new definition of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w:t>
      </w:r>
    </w:p>
    <w:p w14:paraId="7677C54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BD842C8" w14:textId="77777777" w:rsidR="00B32DEF" w:rsidRDefault="00B32DEF">
      <w:pPr>
        <w:numPr>
          <w:ilvl w:val="0"/>
          <w:numId w:val="107"/>
        </w:numPr>
        <w:shd w:val="clear" w:color="auto" w:fill="FFFFFF"/>
        <w:spacing w:before="180"/>
      </w:pPr>
    </w:p>
    <w:p w14:paraId="6286D496" w14:textId="77777777" w:rsidR="00B32DEF" w:rsidRDefault="00000000">
      <w:pPr>
        <w:numPr>
          <w:ilvl w:val="0"/>
          <w:numId w:val="107"/>
        </w:numPr>
        <w:shd w:val="clear" w:color="auto" w:fill="FFFFFF"/>
        <w:spacing w:after="300"/>
      </w:pPr>
      <w:r>
        <w:rPr>
          <w:rFonts w:ascii="Times New Roman" w:eastAsia="Times New Roman" w:hAnsi="Times New Roman" w:cs="Times New Roman"/>
          <w:color w:val="212529"/>
          <w:sz w:val="24"/>
          <w:szCs w:val="24"/>
        </w:rPr>
        <w:lastRenderedPageBreak/>
        <w:t xml:space="preserve">All that is left is to update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to subscribe to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when it is created.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constructor, where you originally created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inside of a </w:t>
      </w:r>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212529"/>
          <w:sz w:val="24"/>
          <w:szCs w:val="24"/>
        </w:rPr>
        <w:t xml:space="preserve"> loop, you should now instead create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and subscribe to its </w:t>
      </w:r>
      <w:proofErr w:type="spellStart"/>
      <w:r>
        <w:rPr>
          <w:rFonts w:ascii="Times New Roman" w:eastAsia="Times New Roman" w:hAnsi="Times New Roman" w:cs="Times New Roman"/>
          <w:color w:val="D63384"/>
          <w:sz w:val="21"/>
          <w:szCs w:val="21"/>
          <w:shd w:val="clear" w:color="auto" w:fill="F5F6FA"/>
        </w:rPr>
        <w:t>clickEvent</w:t>
      </w:r>
      <w:proofErr w:type="spellEnd"/>
      <w:r>
        <w:rPr>
          <w:rFonts w:ascii="Times New Roman" w:eastAsia="Times New Roman" w:hAnsi="Times New Roman" w:cs="Times New Roman"/>
          <w:color w:val="212529"/>
          <w:sz w:val="24"/>
          <w:szCs w:val="24"/>
        </w:rPr>
        <w:t xml:space="preserve">. When the </w:t>
      </w:r>
      <w:proofErr w:type="spellStart"/>
      <w:r>
        <w:rPr>
          <w:rFonts w:ascii="Times New Roman" w:eastAsia="Times New Roman" w:hAnsi="Times New Roman" w:cs="Times New Roman"/>
          <w:color w:val="D63384"/>
          <w:sz w:val="21"/>
          <w:szCs w:val="21"/>
          <w:shd w:val="clear" w:color="auto" w:fill="F5F6FA"/>
        </w:rPr>
        <w:t>clickEvent</w:t>
      </w:r>
      <w:proofErr w:type="spellEnd"/>
      <w:r>
        <w:rPr>
          <w:rFonts w:ascii="Times New Roman" w:eastAsia="Times New Roman" w:hAnsi="Times New Roman" w:cs="Times New Roman"/>
          <w:color w:val="212529"/>
          <w:sz w:val="24"/>
          <w:szCs w:val="24"/>
        </w:rPr>
        <w:t xml:space="preserve"> is called,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should update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color of the clicked pixel. You will need to import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at the top of the file. Here is an example of how you might do this:</w:t>
      </w:r>
    </w:p>
    <w:p w14:paraId="699667E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A1D6BA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have to subscribe to the </w:t>
      </w:r>
      <w:proofErr w:type="spellStart"/>
      <w:r>
        <w:rPr>
          <w:rFonts w:ascii="Times New Roman" w:eastAsia="Times New Roman" w:hAnsi="Times New Roman" w:cs="Times New Roman"/>
          <w:color w:val="D63384"/>
          <w:sz w:val="21"/>
          <w:szCs w:val="21"/>
          <w:shd w:val="clear" w:color="auto" w:fill="F5F6FA"/>
        </w:rPr>
        <w:t>clickEvent</w:t>
      </w:r>
      <w:proofErr w:type="spellEnd"/>
      <w:r>
        <w:rPr>
          <w:rFonts w:ascii="Times New Roman" w:eastAsia="Times New Roman" w:hAnsi="Times New Roman" w:cs="Times New Roman"/>
          <w:color w:val="212529"/>
          <w:sz w:val="24"/>
          <w:szCs w:val="24"/>
        </w:rPr>
        <w:t xml:space="preserve"> right after we create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since that is when we have the reference to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that we need to </w:t>
      </w:r>
      <w:proofErr w:type="gramStart"/>
      <w:r>
        <w:rPr>
          <w:rFonts w:ascii="Times New Roman" w:eastAsia="Times New Roman" w:hAnsi="Times New Roman" w:cs="Times New Roman"/>
          <w:color w:val="212529"/>
          <w:sz w:val="24"/>
          <w:szCs w:val="24"/>
        </w:rPr>
        <w:t>subscribe</w:t>
      </w:r>
      <w:proofErr w:type="gramEnd"/>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method takes a function that consumes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and returns nothing. This function should update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color of the clicked pixel. The </w:t>
      </w: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method will be called whenever the </w:t>
      </w:r>
      <w:proofErr w:type="spellStart"/>
      <w:r>
        <w:rPr>
          <w:rFonts w:ascii="Times New Roman" w:eastAsia="Times New Roman" w:hAnsi="Times New Roman" w:cs="Times New Roman"/>
          <w:color w:val="D63384"/>
          <w:sz w:val="21"/>
          <w:szCs w:val="21"/>
          <w:shd w:val="clear" w:color="auto" w:fill="F5F6FA"/>
        </w:rPr>
        <w:t>clickEvent.notify</w:t>
      </w:r>
      <w:proofErr w:type="spellEnd"/>
      <w:r>
        <w:rPr>
          <w:rFonts w:ascii="Times New Roman" w:eastAsia="Times New Roman" w:hAnsi="Times New Roman" w:cs="Times New Roman"/>
          <w:color w:val="212529"/>
          <w:sz w:val="24"/>
          <w:szCs w:val="24"/>
        </w:rPr>
        <w:t xml:space="preserve"> method is called in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w:t>
      </w:r>
    </w:p>
    <w:p w14:paraId="65B7B1D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are having trouble with the syntax of anonymous functions, you should consider reviewing the </w:t>
      </w:r>
      <w:hyperlink r:id="rId103">
        <w:r w:rsidR="00B32DEF">
          <w:rPr>
            <w:rFonts w:ascii="Times New Roman" w:eastAsia="Times New Roman" w:hAnsi="Times New Roman" w:cs="Times New Roman"/>
            <w:color w:val="0D6EFD"/>
            <w:sz w:val="24"/>
            <w:szCs w:val="24"/>
            <w:u w:val="single"/>
          </w:rPr>
          <w:t>Anonymous Functions</w:t>
        </w:r>
      </w:hyperlink>
      <w:r>
        <w:rPr>
          <w:rFonts w:ascii="Times New Roman" w:eastAsia="Times New Roman" w:hAnsi="Times New Roman" w:cs="Times New Roman"/>
          <w:color w:val="212529"/>
          <w:sz w:val="24"/>
          <w:szCs w:val="24"/>
        </w:rPr>
        <w:t xml:space="preserve"> chapter. We will use anonymous functions with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a lot when building interactive web applications.</w:t>
      </w:r>
    </w:p>
    <w:p w14:paraId="532F876F" w14:textId="77777777" w:rsidR="00B32DEF" w:rsidRPr="00B32DEF" w:rsidRDefault="00000000">
      <w:pPr>
        <w:shd w:val="clear" w:color="auto" w:fill="FFFFFF"/>
        <w:spacing w:before="120"/>
        <w:rPr>
          <w:rFonts w:ascii="Times New Roman" w:eastAsia="Times New Roman" w:hAnsi="Times New Roman" w:cs="Times New Roman"/>
          <w:b/>
          <w:color w:val="000000"/>
          <w:rPrChange w:id="3362" w:author="Holli Flanagan" w:date="2025-05-12T17:18:00Z">
            <w:rPr>
              <w:rFonts w:ascii="Times New Roman" w:eastAsia="Times New Roman" w:hAnsi="Times New Roman" w:cs="Times New Roman"/>
              <w:b/>
              <w:color w:val="381885"/>
              <w:sz w:val="18"/>
              <w:szCs w:val="18"/>
            </w:rPr>
          </w:rPrChange>
        </w:rPr>
      </w:pPr>
      <w:proofErr w:type="gramStart"/>
      <w:r>
        <w:rPr>
          <w:rFonts w:ascii="Times New Roman" w:eastAsia="Times New Roman" w:hAnsi="Times New Roman" w:cs="Times New Roman"/>
          <w:b/>
          <w:color w:val="000000"/>
          <w:rPrChange w:id="3363" w:author="Holli Flanagan" w:date="2025-05-12T17:18:00Z">
            <w:rPr>
              <w:rFonts w:ascii="Times New Roman" w:eastAsia="Times New Roman" w:hAnsi="Times New Roman" w:cs="Times New Roman"/>
              <w:b/>
              <w:color w:val="381885"/>
              <w:sz w:val="18"/>
              <w:szCs w:val="18"/>
            </w:rPr>
          </w:rPrChange>
        </w:rPr>
        <w:t>INHERITANCE !</w:t>
      </w:r>
      <w:proofErr w:type="gramEnd"/>
      <w:r>
        <w:rPr>
          <w:rFonts w:ascii="Times New Roman" w:eastAsia="Times New Roman" w:hAnsi="Times New Roman" w:cs="Times New Roman"/>
          <w:b/>
          <w:color w:val="000000"/>
          <w:rPrChange w:id="3364" w:author="Holli Flanagan" w:date="2025-05-12T17:18:00Z">
            <w:rPr>
              <w:rFonts w:ascii="Times New Roman" w:eastAsia="Times New Roman" w:hAnsi="Times New Roman" w:cs="Times New Roman"/>
              <w:b/>
              <w:color w:val="381885"/>
              <w:sz w:val="18"/>
              <w:szCs w:val="18"/>
            </w:rPr>
          </w:rPrChange>
        </w:rPr>
        <w:t>= NOTIFIERS</w:t>
      </w:r>
    </w:p>
    <w:p w14:paraId="616B9BD7" w14:textId="77777777" w:rsidR="00B32DEF" w:rsidRDefault="00000000">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used inheritance here to create a new class that is almost the same as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but with the added ability to be clicked. This is a common use of inheritance. However, inheritance is not required to create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Inheritance is used to create new classes that are similar to existing classes, while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is a special class that can be composed in a class to notify other classes of changes. We could have put all the code into one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and just let the inner class do nothing. Make sure you understand that we do not have to create a subclass just to use Notifiers!</w:t>
      </w:r>
    </w:p>
    <w:p w14:paraId="7846843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should now be able to click on the pixels in the toolbar to change the active color. If you are having trouble, don’t hesitate to ask for help! Make sure you are passing all the tests for the Palette, and that you understand how </w:t>
      </w:r>
      <w:proofErr w:type="gramStart"/>
      <w:r>
        <w:rPr>
          <w:rFonts w:ascii="Times New Roman" w:eastAsia="Times New Roman" w:hAnsi="Times New Roman" w:cs="Times New Roman"/>
          <w:color w:val="D63384"/>
          <w:sz w:val="21"/>
          <w:szCs w:val="21"/>
          <w:shd w:val="clear" w:color="auto" w:fill="F5F6FA"/>
        </w:rPr>
        <w:t>Notifier</w:t>
      </w:r>
      <w:proofErr w:type="gramEnd"/>
      <w:r>
        <w:rPr>
          <w:rFonts w:ascii="Times New Roman" w:eastAsia="Times New Roman" w:hAnsi="Times New Roman" w:cs="Times New Roman"/>
          <w:color w:val="212529"/>
          <w:sz w:val="24"/>
          <w:szCs w:val="24"/>
        </w:rPr>
        <w:t xml:space="preserve"> works, before you move on.</w:t>
      </w:r>
    </w:p>
    <w:p w14:paraId="444BD8AC" w14:textId="77777777" w:rsidR="00B32DEF" w:rsidRPr="00B32DEF" w:rsidRDefault="00000000">
      <w:pPr>
        <w:pStyle w:val="Heading2"/>
        <w:rPr>
          <w:rPrChange w:id="3365" w:author="Holli Flanagan" w:date="2025-05-12T15:00:00Z">
            <w:rPr>
              <w:sz w:val="34"/>
              <w:szCs w:val="34"/>
            </w:rPr>
          </w:rPrChange>
        </w:rPr>
        <w:pPrChange w:id="3366" w:author="Holli Flanagan" w:date="2025-05-12T15:00:00Z">
          <w:pPr>
            <w:pStyle w:val="Heading2"/>
            <w:keepNext w:val="0"/>
            <w:keepLines w:val="0"/>
          </w:pPr>
        </w:pPrChange>
      </w:pPr>
      <w:bookmarkStart w:id="3367" w:name="_hvrwk1tkg61y" w:colFirst="0" w:colLast="0"/>
      <w:bookmarkEnd w:id="3367"/>
      <w:r>
        <w:rPr>
          <w:rPrChange w:id="3368" w:author="Holli Flanagan" w:date="2025-05-12T15:00:00Z">
            <w:rPr>
              <w:sz w:val="34"/>
              <w:szCs w:val="34"/>
            </w:rPr>
          </w:rPrChange>
        </w:rPr>
        <w:t>4) Preview</w:t>
      </w:r>
    </w:p>
    <w:p w14:paraId="2CC4277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preview will display the image that the user is currently editing. The preview will contain a 2D grid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representing the pixels in the image. The user will eventually be able to click on the pixels in the editor to change the pixels in a preview area. For now, we’ll just make the preview component display a grid of pixels. This will share functionality with the editor component, so we’ll have a general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that can be used in both places.</w:t>
      </w:r>
    </w:p>
    <w:p w14:paraId="7C2A9FB2" w14:textId="77777777" w:rsidR="00B32DEF" w:rsidRDefault="00000000">
      <w:pPr>
        <w:numPr>
          <w:ilvl w:val="0"/>
          <w:numId w:val="137"/>
        </w:numPr>
        <w:shd w:val="clear" w:color="auto" w:fill="FFFFFF"/>
        <w:spacing w:before="180" w:after="300"/>
      </w:pPr>
      <w:r>
        <w:rPr>
          <w:rFonts w:ascii="Times New Roman" w:eastAsia="Times New Roman" w:hAnsi="Times New Roman" w:cs="Times New Roman"/>
          <w:color w:val="212529"/>
          <w:sz w:val="24"/>
          <w:szCs w:val="24"/>
        </w:rPr>
        <w:lastRenderedPageBreak/>
        <w:t xml:space="preserve">Run the following command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to create a new component called </w:t>
      </w:r>
      <w:r>
        <w:rPr>
          <w:rFonts w:ascii="Times New Roman" w:eastAsia="Times New Roman" w:hAnsi="Times New Roman" w:cs="Times New Roman"/>
          <w:color w:val="D63384"/>
          <w:sz w:val="21"/>
          <w:szCs w:val="21"/>
          <w:shd w:val="clear" w:color="auto" w:fill="F5F6FA"/>
        </w:rPr>
        <w:t>grid</w:t>
      </w:r>
      <w:r>
        <w:rPr>
          <w:rFonts w:ascii="Times New Roman" w:eastAsia="Times New Roman" w:hAnsi="Times New Roman" w:cs="Times New Roman"/>
          <w:color w:val="212529"/>
          <w:sz w:val="24"/>
          <w:szCs w:val="24"/>
        </w:rPr>
        <w:t>:</w:t>
      </w:r>
    </w:p>
    <w:p w14:paraId="0A3D7AF6"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grid</w:t>
      </w:r>
    </w:p>
    <w:p w14:paraId="73A2D641" w14:textId="77777777" w:rsidR="00B32DEF" w:rsidRDefault="00000000">
      <w:pPr>
        <w:numPr>
          <w:ilvl w:val="0"/>
          <w:numId w:val="251"/>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grid.component.html</w:t>
      </w:r>
      <w:r>
        <w:rPr>
          <w:rFonts w:ascii="Times New Roman" w:eastAsia="Times New Roman" w:hAnsi="Times New Roman" w:cs="Times New Roman"/>
          <w:color w:val="212529"/>
          <w:sz w:val="24"/>
          <w:szCs w:val="24"/>
        </w:rPr>
        <w:t xml:space="preserve"> file, you can use the following HTML with CSS styling:</w:t>
      </w:r>
    </w:p>
    <w:p w14:paraId="49025FD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B24A2F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HTML creates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that will contain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representing the pixels in the image.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is styled to display the pixels in a grid with a border and a background color. The </w:t>
      </w:r>
      <w:r>
        <w:rPr>
          <w:rFonts w:ascii="Times New Roman" w:eastAsia="Times New Roman" w:hAnsi="Times New Roman" w:cs="Times New Roman"/>
          <w:color w:val="D63384"/>
          <w:sz w:val="21"/>
          <w:szCs w:val="21"/>
          <w:shd w:val="clear" w:color="auto" w:fill="F5F6FA"/>
        </w:rPr>
        <w:t>flex-wrap: wrap</w:t>
      </w:r>
      <w:r>
        <w:rPr>
          <w:rFonts w:ascii="Times New Roman" w:eastAsia="Times New Roman" w:hAnsi="Times New Roman" w:cs="Times New Roman"/>
          <w:color w:val="212529"/>
          <w:sz w:val="24"/>
          <w:szCs w:val="24"/>
        </w:rPr>
        <w:t xml:space="preserve"> property allows the pixels to wrap to the next line when they reach the edge of the container. The </w:t>
      </w:r>
      <w:r>
        <w:rPr>
          <w:rFonts w:ascii="Times New Roman" w:eastAsia="Times New Roman" w:hAnsi="Times New Roman" w:cs="Times New Roman"/>
          <w:color w:val="D63384"/>
          <w:sz w:val="21"/>
          <w:szCs w:val="21"/>
          <w:shd w:val="clear" w:color="auto" w:fill="F5F6FA"/>
        </w:rPr>
        <w:t>justify-content: space-between</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align-content: space-between</w:t>
      </w:r>
      <w:r>
        <w:rPr>
          <w:rFonts w:ascii="Times New Roman" w:eastAsia="Times New Roman" w:hAnsi="Times New Roman" w:cs="Times New Roman"/>
          <w:color w:val="212529"/>
          <w:sz w:val="24"/>
          <w:szCs w:val="24"/>
        </w:rPr>
        <w:t xml:space="preserve"> properties space the pixels evenly in the container. As long as we make the grid the right size, the pixels should be evenly spaced and fill the container, with an optional (purple) gap in between. You are free to change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and the </w:t>
      </w:r>
      <w:r>
        <w:rPr>
          <w:rFonts w:ascii="Times New Roman" w:eastAsia="Times New Roman" w:hAnsi="Times New Roman" w:cs="Times New Roman"/>
          <w:color w:val="D63384"/>
          <w:sz w:val="21"/>
          <w:szCs w:val="21"/>
          <w:shd w:val="clear" w:color="auto" w:fill="F5F6FA"/>
        </w:rPr>
        <w:t>border</w:t>
      </w:r>
      <w:r>
        <w:rPr>
          <w:rFonts w:ascii="Times New Roman" w:eastAsia="Times New Roman" w:hAnsi="Times New Roman" w:cs="Times New Roman"/>
          <w:color w:val="212529"/>
          <w:sz w:val="24"/>
          <w:szCs w:val="24"/>
        </w:rPr>
        <w:t xml:space="preserve"> to suit your design.</w:t>
      </w:r>
    </w:p>
    <w:p w14:paraId="478D877F" w14:textId="77777777" w:rsidR="00B32DEF" w:rsidRDefault="00000000">
      <w:pPr>
        <w:numPr>
          <w:ilvl w:val="0"/>
          <w:numId w:val="205"/>
        </w:numPr>
        <w:shd w:val="clear" w:color="auto" w:fill="FFFFFF"/>
        <w:spacing w:before="18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create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This element will represent the preview area on the screen. Then, in the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create an instance of a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and add it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with the target id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You will need to import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at the top of the file. At this point, the preview area should appear on the screen, but it will not contain any pixels. Assign the instance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to a field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named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so that you can access it later.</w:t>
      </w:r>
    </w:p>
    <w:p w14:paraId="1B93E6FC" w14:textId="77777777" w:rsidR="00B32DEF" w:rsidRDefault="00B32DEF">
      <w:pPr>
        <w:numPr>
          <w:ilvl w:val="0"/>
          <w:numId w:val="205"/>
        </w:numPr>
        <w:shd w:val="clear" w:color="auto" w:fill="FFFFFF"/>
        <w:rPr>
          <w:ins w:id="3369" w:author="Holli Flanagan" w:date="2025-05-12T17:18:00Z"/>
        </w:rPr>
      </w:pPr>
    </w:p>
    <w:p w14:paraId="14110ED7" w14:textId="77777777" w:rsidR="00B32DEF" w:rsidRDefault="00000000">
      <w:pPr>
        <w:numPr>
          <w:ilvl w:val="0"/>
          <w:numId w:val="205"/>
        </w:numPr>
        <w:shd w:val="clear" w:color="auto" w:fill="FFFFFF"/>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grid.component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add the following field</w:t>
      </w:r>
      <w:ins w:id="3370" w:author="Holli Flanagan" w:date="2025-05-12T17:18: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w:t>
      </w:r>
    </w:p>
    <w:p w14:paraId="6D7317E8" w14:textId="77777777" w:rsidR="00B32DEF" w:rsidRDefault="00000000">
      <w:pPr>
        <w:numPr>
          <w:ilvl w:val="0"/>
          <w:numId w:val="84"/>
        </w:numPr>
        <w:shd w:val="clear" w:color="auto" w:fill="FFFFFF"/>
        <w:pPrChange w:id="3371" w:author="Holli Flanagan" w:date="2025-05-12T17:18:00Z">
          <w:pPr>
            <w:numPr>
              <w:numId w:val="19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gap</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Represents the size of the gap between the pixels in the grid in pixels. This should be assigned via the first parameter of the constructor.</w:t>
      </w:r>
    </w:p>
    <w:p w14:paraId="73691C42" w14:textId="77777777" w:rsidR="00B32DEF" w:rsidRDefault="00000000">
      <w:pPr>
        <w:numPr>
          <w:ilvl w:val="0"/>
          <w:numId w:val="84"/>
        </w:numPr>
        <w:shd w:val="clear" w:color="auto" w:fill="FFFFFF"/>
        <w:pPrChange w:id="3372" w:author="Holli Flanagan" w:date="2025-05-12T17:18:00Z">
          <w:pPr>
            <w:numPr>
              <w:numId w:val="19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zoom</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Represents the zoom level of the grid (how big the pixels are). This should be assigned via the second parameter of the constructor.</w:t>
      </w:r>
    </w:p>
    <w:p w14:paraId="226E0F48" w14:textId="77777777" w:rsidR="00B32DEF" w:rsidRDefault="00000000">
      <w:pPr>
        <w:numPr>
          <w:ilvl w:val="0"/>
          <w:numId w:val="84"/>
        </w:numPr>
        <w:shd w:val="clear" w:color="auto" w:fill="FFFFFF"/>
        <w:spacing w:after="300"/>
        <w:pPrChange w:id="3373" w:author="Holli Flanagan" w:date="2025-05-12T17:18:00Z">
          <w:pPr>
            <w:numPr>
              <w:numId w:val="19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Represents the total size of the grid in pixels, initially zero. This will be recalculated and updated whenever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is updated.</w:t>
      </w:r>
    </w:p>
    <w:p w14:paraId="734D080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You’ll need to update the constructor call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to pass in the </w:t>
      </w:r>
      <w:r>
        <w:rPr>
          <w:rFonts w:ascii="Times New Roman" w:eastAsia="Times New Roman" w:hAnsi="Times New Roman" w:cs="Times New Roman"/>
          <w:color w:val="D63384"/>
          <w:sz w:val="21"/>
          <w:szCs w:val="21"/>
          <w:shd w:val="clear" w:color="auto" w:fill="F5F6FA"/>
        </w:rPr>
        <w:t>gap</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zoom</w:t>
      </w:r>
      <w:r>
        <w:rPr>
          <w:rFonts w:ascii="Times New Roman" w:eastAsia="Times New Roman" w:hAnsi="Times New Roman" w:cs="Times New Roman"/>
          <w:color w:val="212529"/>
          <w:sz w:val="24"/>
          <w:szCs w:val="24"/>
        </w:rPr>
        <w:t xml:space="preserve"> values when creating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(we recommend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20</w:t>
      </w:r>
      <w:r>
        <w:rPr>
          <w:rFonts w:ascii="Times New Roman" w:eastAsia="Times New Roman" w:hAnsi="Times New Roman" w:cs="Times New Roman"/>
          <w:color w:val="212529"/>
          <w:sz w:val="24"/>
          <w:szCs w:val="24"/>
        </w:rPr>
        <w:t xml:space="preserve"> for the preview, but you might start off with </w:t>
      </w:r>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32</w:t>
      </w:r>
      <w:r>
        <w:rPr>
          <w:rFonts w:ascii="Times New Roman" w:eastAsia="Times New Roman" w:hAnsi="Times New Roman" w:cs="Times New Roman"/>
          <w:color w:val="212529"/>
          <w:sz w:val="24"/>
          <w:szCs w:val="24"/>
        </w:rPr>
        <w:t xml:space="preserve"> so you can make sure you’ve got the gap size correct).</w:t>
      </w:r>
    </w:p>
    <w:p w14:paraId="6D39202C" w14:textId="77777777" w:rsidR="00B32DEF" w:rsidRDefault="00000000">
      <w:pPr>
        <w:numPr>
          <w:ilvl w:val="0"/>
          <w:numId w:val="72"/>
        </w:numPr>
        <w:shd w:val="clear" w:color="auto" w:fill="FFFFFF"/>
        <w:spacing w:before="180"/>
      </w:pPr>
      <w:r>
        <w:rPr>
          <w:rFonts w:ascii="Times New Roman" w:eastAsia="Times New Roman" w:hAnsi="Times New Roman" w:cs="Times New Roman"/>
          <w:color w:val="212529"/>
          <w:sz w:val="24"/>
          <w:szCs w:val="24"/>
        </w:rPr>
        <w:t xml:space="preserve">Use the </w:t>
      </w:r>
      <w:proofErr w:type="spellStart"/>
      <w:r>
        <w:rPr>
          <w:rFonts w:ascii="Times New Roman" w:eastAsia="Times New Roman" w:hAnsi="Times New Roman" w:cs="Times New Roman"/>
          <w:color w:val="D63384"/>
          <w:sz w:val="21"/>
          <w:szCs w:val="21"/>
          <w:shd w:val="clear" w:color="auto" w:fill="F5F6FA"/>
        </w:rPr>
        <w:t>BindStyleToNumberAppendPx</w:t>
      </w:r>
      <w:proofErr w:type="spellEnd"/>
      <w:r>
        <w:rPr>
          <w:rFonts w:ascii="Times New Roman" w:eastAsia="Times New Roman" w:hAnsi="Times New Roman" w:cs="Times New Roman"/>
          <w:color w:val="212529"/>
          <w:sz w:val="24"/>
          <w:szCs w:val="24"/>
        </w:rPr>
        <w:t xml:space="preserve"> to bind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div element’s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styles. This will ensure that the grid is the correct size on the screen. You will need to attach the decorator to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member variable TWICE, once for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style and once for the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 Both times, you will be binding to the </w:t>
      </w:r>
      <w:proofErr w:type="gramStart"/>
      <w:r>
        <w:rPr>
          <w:rFonts w:ascii="Times New Roman" w:eastAsia="Times New Roman" w:hAnsi="Times New Roman" w:cs="Times New Roman"/>
          <w:color w:val="D63384"/>
          <w:sz w:val="21"/>
          <w:szCs w:val="21"/>
          <w:shd w:val="clear" w:color="auto" w:fill="F5F6FA"/>
        </w:rPr>
        <w:t>pixels</w:t>
      </w:r>
      <w:proofErr w:type="gramEnd"/>
      <w:r>
        <w:rPr>
          <w:rFonts w:ascii="Times New Roman" w:eastAsia="Times New Roman" w:hAnsi="Times New Roman" w:cs="Times New Roman"/>
          <w:color w:val="212529"/>
          <w:sz w:val="24"/>
          <w:szCs w:val="24"/>
        </w:rPr>
        <w:t xml:space="preserve"> id in the HTML.</w:t>
      </w:r>
    </w:p>
    <w:p w14:paraId="4394241B" w14:textId="77777777" w:rsidR="00B32DEF" w:rsidRDefault="00B32DEF">
      <w:pPr>
        <w:numPr>
          <w:ilvl w:val="0"/>
          <w:numId w:val="72"/>
        </w:numPr>
        <w:shd w:val="clear" w:color="auto" w:fill="FFFFFF"/>
        <w:rPr>
          <w:ins w:id="3374" w:author="Holli Flanagan" w:date="2025-05-12T17:19:00Z"/>
        </w:rPr>
      </w:pPr>
    </w:p>
    <w:p w14:paraId="2539FDD8" w14:textId="77777777" w:rsidR="00B32DEF" w:rsidRDefault="00000000">
      <w:pPr>
        <w:numPr>
          <w:ilvl w:val="0"/>
          <w:numId w:val="72"/>
        </w:numPr>
        <w:shd w:val="clear" w:color="auto" w:fill="FFFFFF"/>
      </w:pPr>
      <w:r>
        <w:rPr>
          <w:rFonts w:ascii="Times New Roman" w:eastAsia="Times New Roman" w:hAnsi="Times New Roman" w:cs="Times New Roman"/>
          <w:color w:val="212529"/>
          <w:sz w:val="24"/>
          <w:szCs w:val="24"/>
        </w:rPr>
        <w:t xml:space="preserve">Now we need to create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that will represent the pixels in the image. In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define a private field named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 2D array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that represents the pixels in the image. Initialize this field to an empty 2D array. We’re going to need A) a way to load an entire initial image into the grid, and B) a way to update individual pixels in the grid. We’ll start with A.</w:t>
      </w:r>
    </w:p>
    <w:p w14:paraId="3CCC1FBC" w14:textId="77777777" w:rsidR="00B32DEF" w:rsidRDefault="00B32DEF">
      <w:pPr>
        <w:numPr>
          <w:ilvl w:val="0"/>
          <w:numId w:val="72"/>
        </w:numPr>
        <w:shd w:val="clear" w:color="auto" w:fill="FFFFFF"/>
        <w:rPr>
          <w:ins w:id="3375" w:author="Holli Flanagan" w:date="2025-05-12T17:19:00Z"/>
        </w:rPr>
      </w:pPr>
    </w:p>
    <w:p w14:paraId="7DEA4815" w14:textId="77777777" w:rsidR="00B32DEF" w:rsidRDefault="00000000">
      <w:pPr>
        <w:numPr>
          <w:ilvl w:val="0"/>
          <w:numId w:val="72"/>
        </w:numPr>
        <w:shd w:val="clear" w:color="auto" w:fill="FFFFFF"/>
      </w:pPr>
      <w:r>
        <w:rPr>
          <w:rFonts w:ascii="Times New Roman" w:eastAsia="Times New Roman" w:hAnsi="Times New Roman" w:cs="Times New Roman"/>
          <w:color w:val="212529"/>
          <w:sz w:val="24"/>
          <w:szCs w:val="24"/>
        </w:rPr>
        <w:t xml:space="preserve">In order to </w:t>
      </w:r>
      <w:proofErr w:type="gramStart"/>
      <w:r>
        <w:rPr>
          <w:rFonts w:ascii="Times New Roman" w:eastAsia="Times New Roman" w:hAnsi="Times New Roman" w:cs="Times New Roman"/>
          <w:color w:val="212529"/>
          <w:sz w:val="24"/>
          <w:szCs w:val="24"/>
        </w:rPr>
        <w:t>setup</w:t>
      </w:r>
      <w:proofErr w:type="gramEnd"/>
      <w:r>
        <w:rPr>
          <w:rFonts w:ascii="Times New Roman" w:eastAsia="Times New Roman" w:hAnsi="Times New Roman" w:cs="Times New Roman"/>
          <w:color w:val="212529"/>
          <w:sz w:val="24"/>
          <w:szCs w:val="24"/>
        </w:rPr>
        <w:t xml:space="preserve"> the grid’s pixels, we’re going to need to create a pixel. Because there are so many steps involved in creating a pixel, let’s create a helper function to do this. In the </w:t>
      </w:r>
      <w:proofErr w:type="spellStart"/>
      <w:proofErr w:type="gramStart"/>
      <w:r>
        <w:rPr>
          <w:rFonts w:ascii="Times New Roman" w:eastAsia="Times New Roman" w:hAnsi="Times New Roman" w:cs="Times New Roman"/>
          <w:color w:val="D63384"/>
          <w:sz w:val="21"/>
          <w:szCs w:val="21"/>
          <w:shd w:val="clear" w:color="auto" w:fill="F5F6FA"/>
        </w:rPr>
        <w:t>grid.component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define a private method named </w:t>
      </w:r>
      <w:proofErr w:type="spellStart"/>
      <w:r>
        <w:rPr>
          <w:rFonts w:ascii="Times New Roman" w:eastAsia="Times New Roman" w:hAnsi="Times New Roman" w:cs="Times New Roman"/>
          <w:color w:val="D63384"/>
          <w:sz w:val="21"/>
          <w:szCs w:val="21"/>
          <w:shd w:val="clear" w:color="auto" w:fill="F5F6FA"/>
        </w:rPr>
        <w:t>addPixel</w:t>
      </w:r>
      <w:proofErr w:type="spellEnd"/>
      <w:r>
        <w:rPr>
          <w:rFonts w:ascii="Times New Roman" w:eastAsia="Times New Roman" w:hAnsi="Times New Roman" w:cs="Times New Roman"/>
          <w:color w:val="212529"/>
          <w:sz w:val="24"/>
          <w:szCs w:val="24"/>
        </w:rPr>
        <w:t xml:space="preserve"> that does all of the following:</w:t>
      </w:r>
    </w:p>
    <w:p w14:paraId="1FDC5733" w14:textId="77777777" w:rsidR="00B32DEF" w:rsidRDefault="00000000">
      <w:pPr>
        <w:numPr>
          <w:ilvl w:val="0"/>
          <w:numId w:val="95"/>
        </w:numPr>
        <w:shd w:val="clear" w:color="auto" w:fill="FFFFFF"/>
        <w:pPrChange w:id="3376"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(the location of the pixel in the grid), and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of the pixel).</w:t>
      </w:r>
    </w:p>
    <w:p w14:paraId="630A05E2" w14:textId="77777777" w:rsidR="00B32DEF" w:rsidRDefault="00000000">
      <w:pPr>
        <w:numPr>
          <w:ilvl w:val="0"/>
          <w:numId w:val="95"/>
        </w:numPr>
        <w:shd w:val="clear" w:color="auto" w:fill="FFFFFF"/>
        <w:pPrChange w:id="3377"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Constructs a new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with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properties set to the given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values.</w:t>
      </w:r>
    </w:p>
    <w:p w14:paraId="12909E73" w14:textId="77777777" w:rsidR="00B32DEF" w:rsidRDefault="00000000">
      <w:pPr>
        <w:numPr>
          <w:ilvl w:val="0"/>
          <w:numId w:val="95"/>
        </w:numPr>
        <w:shd w:val="clear" w:color="auto" w:fill="FFFFFF"/>
        <w:pPrChange w:id="3378"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Sets the size of the pixel to the </w:t>
      </w:r>
      <w:r>
        <w:rPr>
          <w:rFonts w:ascii="Times New Roman" w:eastAsia="Times New Roman" w:hAnsi="Times New Roman" w:cs="Times New Roman"/>
          <w:color w:val="D63384"/>
          <w:sz w:val="21"/>
          <w:szCs w:val="21"/>
          <w:shd w:val="clear" w:color="auto" w:fill="F5F6FA"/>
        </w:rPr>
        <w:t>zoom</w:t>
      </w:r>
      <w:r>
        <w:rPr>
          <w:rFonts w:ascii="Times New Roman" w:eastAsia="Times New Roman" w:hAnsi="Times New Roman" w:cs="Times New Roman"/>
          <w:color w:val="212529"/>
          <w:sz w:val="24"/>
          <w:szCs w:val="24"/>
        </w:rPr>
        <w:t xml:space="preserve"> property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w:t>
      </w:r>
    </w:p>
    <w:p w14:paraId="511B521B" w14:textId="77777777" w:rsidR="00B32DEF" w:rsidRDefault="00000000">
      <w:pPr>
        <w:numPr>
          <w:ilvl w:val="0"/>
          <w:numId w:val="95"/>
        </w:numPr>
        <w:shd w:val="clear" w:color="auto" w:fill="FFFFFF"/>
        <w:pPrChange w:id="3379"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Sets the color of the pixel to the given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w:t>
      </w:r>
    </w:p>
    <w:p w14:paraId="2029B5B8" w14:textId="77777777" w:rsidR="00B32DEF" w:rsidRDefault="00000000">
      <w:pPr>
        <w:numPr>
          <w:ilvl w:val="0"/>
          <w:numId w:val="95"/>
        </w:numPr>
        <w:shd w:val="clear" w:color="auto" w:fill="FFFFFF"/>
        <w:pPrChange w:id="3380"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Adds the pixel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at the appropriate location in the 2D array.</w:t>
      </w:r>
    </w:p>
    <w:p w14:paraId="7B2D1A7F" w14:textId="77777777" w:rsidR="00B32DEF" w:rsidRDefault="00000000">
      <w:pPr>
        <w:numPr>
          <w:ilvl w:val="0"/>
          <w:numId w:val="95"/>
        </w:numPr>
        <w:shd w:val="clear" w:color="auto" w:fill="FFFFFF"/>
        <w:pPrChange w:id="3381"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Adds the pixel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div element in the HTML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w:t>
      </w:r>
    </w:p>
    <w:p w14:paraId="0C5E855B" w14:textId="77777777" w:rsidR="00B32DEF" w:rsidRDefault="00000000">
      <w:pPr>
        <w:numPr>
          <w:ilvl w:val="0"/>
          <w:numId w:val="95"/>
        </w:numPr>
        <w:shd w:val="clear" w:color="auto" w:fill="FFFFFF"/>
        <w:spacing w:after="300"/>
        <w:pPrChange w:id="3382"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Returns the newly created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w:t>
      </w:r>
    </w:p>
    <w:p w14:paraId="212EBA6B" w14:textId="77777777" w:rsidR="00B32DEF" w:rsidRPr="00B32DEF" w:rsidRDefault="00000000">
      <w:pPr>
        <w:shd w:val="clear" w:color="auto" w:fill="FFFFFF"/>
        <w:spacing w:before="120"/>
        <w:rPr>
          <w:rFonts w:ascii="Times New Roman" w:eastAsia="Times New Roman" w:hAnsi="Times New Roman" w:cs="Times New Roman"/>
          <w:b/>
          <w:color w:val="000000"/>
          <w:rPrChange w:id="3383" w:author="Holli Flanagan" w:date="2025-05-12T17:19: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384" w:author="Holli Flanagan" w:date="2025-05-12T17:19:00Z">
            <w:rPr>
              <w:rFonts w:ascii="Times New Roman" w:eastAsia="Times New Roman" w:hAnsi="Times New Roman" w:cs="Times New Roman"/>
              <w:b/>
              <w:color w:val="381885"/>
              <w:sz w:val="18"/>
              <w:szCs w:val="18"/>
            </w:rPr>
          </w:rPrChange>
        </w:rPr>
        <w:t>ROW-COLUMN FORMAT OF 2D ARRAYS</w:t>
      </w:r>
    </w:p>
    <w:p w14:paraId="18B263DB" w14:textId="77777777" w:rsidR="00B32DEF" w:rsidRDefault="00000000">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2D </w:t>
      </w:r>
      <w:del w:id="3385" w:author="Holli Flanagan" w:date="2025-05-12T17:19:00Z">
        <w:r>
          <w:rPr>
            <w:rFonts w:ascii="Times New Roman" w:eastAsia="Times New Roman" w:hAnsi="Times New Roman" w:cs="Times New Roman"/>
            <w:color w:val="212529"/>
            <w:sz w:val="24"/>
            <w:szCs w:val="24"/>
          </w:rPr>
          <w:delText>A</w:delText>
        </w:r>
      </w:del>
      <w:ins w:id="3386" w:author="Holli Flanagan" w:date="2025-05-12T17:19: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rray is an array of arrays. The outer array represents the rows of the grid, and the inner arrays represent the columns within a row. When you add a pixel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you will need to add it to the appropriate row and column in the 2D array.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values represent the column and row of the pixel in the grid, respectively. A tricky part is that when iterating through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 you are first iterating through the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values (the rows) and then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values (the columns). Then, when you are indexing into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 you will need to index into the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 </w:t>
      </w:r>
      <w:r>
        <w:rPr>
          <w:rFonts w:ascii="Times New Roman" w:eastAsia="Times New Roman" w:hAnsi="Times New Roman" w:cs="Times New Roman"/>
          <w:i/>
          <w:color w:val="212529"/>
          <w:sz w:val="24"/>
          <w:szCs w:val="24"/>
        </w:rPr>
        <w:t>first</w:t>
      </w:r>
      <w:r>
        <w:rPr>
          <w:rFonts w:ascii="Times New Roman" w:eastAsia="Times New Roman" w:hAnsi="Times New Roman" w:cs="Times New Roman"/>
          <w:color w:val="212529"/>
          <w:sz w:val="24"/>
          <w:szCs w:val="24"/>
        </w:rPr>
        <w:t xml:space="preserve"> and then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value. It is tempting to write expressions like </w:t>
      </w:r>
      <w:proofErr w:type="spellStart"/>
      <w:proofErr w:type="gramStart"/>
      <w:r>
        <w:rPr>
          <w:rFonts w:ascii="Times New Roman" w:eastAsia="Times New Roman" w:hAnsi="Times New Roman" w:cs="Times New Roman"/>
          <w:color w:val="D63384"/>
          <w:sz w:val="21"/>
          <w:szCs w:val="21"/>
          <w:shd w:val="clear" w:color="auto" w:fill="F5F6FA"/>
        </w:rPr>
        <w:t>this.pixels</w:t>
      </w:r>
      <w:proofErr w:type="spellEnd"/>
      <w:proofErr w:type="gramEnd"/>
      <w:r>
        <w:rPr>
          <w:rFonts w:ascii="Times New Roman" w:eastAsia="Times New Roman" w:hAnsi="Times New Roman" w:cs="Times New Roman"/>
          <w:color w:val="D63384"/>
          <w:sz w:val="21"/>
          <w:szCs w:val="21"/>
          <w:shd w:val="clear" w:color="auto" w:fill="F5F6FA"/>
        </w:rPr>
        <w:t>[x][y]</w:t>
      </w:r>
      <w:r>
        <w:rPr>
          <w:rFonts w:ascii="Times New Roman" w:eastAsia="Times New Roman" w:hAnsi="Times New Roman" w:cs="Times New Roman"/>
          <w:color w:val="212529"/>
          <w:sz w:val="24"/>
          <w:szCs w:val="24"/>
        </w:rPr>
        <w:t xml:space="preserve">, but this will be transposed from what you expect. Make sure you are indexing into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 correctly!</w:t>
      </w:r>
    </w:p>
    <w:p w14:paraId="0EAD78E4" w14:textId="77777777" w:rsidR="00B32DEF" w:rsidRDefault="00000000">
      <w:pPr>
        <w:numPr>
          <w:ilvl w:val="0"/>
          <w:numId w:val="246"/>
        </w:numPr>
        <w:shd w:val="clear" w:color="auto" w:fill="FFFFFF"/>
        <w:spacing w:before="180" w:after="300"/>
      </w:pPr>
      <w:r>
        <w:rPr>
          <w:rFonts w:ascii="Times New Roman" w:eastAsia="Times New Roman" w:hAnsi="Times New Roman" w:cs="Times New Roman"/>
          <w:color w:val="212529"/>
          <w:sz w:val="24"/>
          <w:szCs w:val="24"/>
        </w:rPr>
        <w:t xml:space="preserve">Now you can add a public method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named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that consumes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and returns nothing. This method should iterate through the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and call the </w:t>
      </w:r>
      <w:proofErr w:type="spellStart"/>
      <w:r>
        <w:rPr>
          <w:rFonts w:ascii="Times New Roman" w:eastAsia="Times New Roman" w:hAnsi="Times New Roman" w:cs="Times New Roman"/>
          <w:color w:val="D63384"/>
          <w:sz w:val="21"/>
          <w:szCs w:val="21"/>
          <w:shd w:val="clear" w:color="auto" w:fill="F5F6FA"/>
        </w:rPr>
        <w:t>addPixel</w:t>
      </w:r>
      <w:proofErr w:type="spellEnd"/>
      <w:r>
        <w:rPr>
          <w:rFonts w:ascii="Times New Roman" w:eastAsia="Times New Roman" w:hAnsi="Times New Roman" w:cs="Times New Roman"/>
          <w:color w:val="212529"/>
          <w:sz w:val="24"/>
          <w:szCs w:val="24"/>
        </w:rPr>
        <w:t xml:space="preserve"> method for each color in the array. This will create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for each color in the image and add it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During the iteration, you must also create a new array for each row of the grid, push this array to the appropriate row of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2D array, and add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to that row array. Finally, after the iteration, you should update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field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to be the size of the grid in pixels, using the following formula (replacing the terms with the appropriate expressions or variables):</w:t>
      </w:r>
    </w:p>
    <w:p w14:paraId="30037C60"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lastRenderedPageBreak/>
        <w:t></w:t>
      </w:r>
      <w:r>
        <w:rPr>
          <w:rFonts w:ascii="Times New Roman" w:eastAsia="Times New Roman" w:hAnsi="Times New Roman" w:cs="Times New Roman"/>
          <w:color w:val="188038"/>
          <w:sz w:val="24"/>
          <w:szCs w:val="24"/>
        </w:rPr>
        <w:t>size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number_of_rows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(zoom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gap)</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gap</w:t>
      </w:r>
    </w:p>
    <w:p w14:paraId="10C73589"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Having trouble with `</w:t>
      </w:r>
      <w:proofErr w:type="spellStart"/>
      <w:r>
        <w:rPr>
          <w:rFonts w:ascii="Times New Roman" w:eastAsia="Times New Roman" w:hAnsi="Times New Roman" w:cs="Times New Roman"/>
          <w:color w:val="212529"/>
          <w:sz w:val="24"/>
          <w:szCs w:val="24"/>
          <w:highlight w:val="white"/>
        </w:rPr>
        <w:t>loadImage</w:t>
      </w:r>
      <w:proofErr w:type="spellEnd"/>
      <w:r>
        <w:rPr>
          <w:rFonts w:ascii="Times New Roman" w:eastAsia="Times New Roman" w:hAnsi="Times New Roman" w:cs="Times New Roman"/>
          <w:color w:val="212529"/>
          <w:sz w:val="24"/>
          <w:szCs w:val="24"/>
          <w:highlight w:val="white"/>
        </w:rPr>
        <w:t>`?</w:t>
      </w:r>
    </w:p>
    <w:p w14:paraId="455D8742" w14:textId="77777777" w:rsidR="00B32DEF" w:rsidRDefault="00000000">
      <w:pPr>
        <w:numPr>
          <w:ilvl w:val="0"/>
          <w:numId w:val="223"/>
        </w:numPr>
        <w:shd w:val="clear" w:color="auto" w:fill="FFFFFF"/>
        <w:spacing w:before="180" w:after="300"/>
      </w:pPr>
      <w:r>
        <w:rPr>
          <w:rFonts w:ascii="Times New Roman" w:eastAsia="Times New Roman" w:hAnsi="Times New Roman" w:cs="Times New Roman"/>
          <w:color w:val="212529"/>
          <w:sz w:val="24"/>
          <w:szCs w:val="24"/>
        </w:rPr>
        <w:t xml:space="preserve">In your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define a new public constant member variable named </w:t>
      </w:r>
      <w:r>
        <w:rPr>
          <w:rFonts w:ascii="Times New Roman" w:eastAsia="Times New Roman" w:hAnsi="Times New Roman" w:cs="Times New Roman"/>
          <w:color w:val="D63384"/>
          <w:sz w:val="21"/>
          <w:szCs w:val="21"/>
          <w:shd w:val="clear" w:color="auto" w:fill="F5F6FA"/>
        </w:rPr>
        <w:t>DEFAULT_IMAGE</w:t>
      </w:r>
      <w:r>
        <w:rPr>
          <w:rFonts w:ascii="Times New Roman" w:eastAsia="Times New Roman" w:hAnsi="Times New Roman" w:cs="Times New Roman"/>
          <w:color w:val="212529"/>
          <w:sz w:val="24"/>
          <w:szCs w:val="24"/>
        </w:rPr>
        <w:t xml:space="preserve"> that is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This array should represent a simple image (e.g., a smiley face) that you can use to test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The image must be square and at least 5 pixels wide and tall. You can use the </w:t>
      </w:r>
      <w:proofErr w:type="spellStart"/>
      <w:r>
        <w:rPr>
          <w:rFonts w:ascii="Times New Roman" w:eastAsia="Times New Roman" w:hAnsi="Times New Roman" w:cs="Times New Roman"/>
          <w:color w:val="D63384"/>
          <w:sz w:val="21"/>
          <w:szCs w:val="21"/>
          <w:shd w:val="clear" w:color="auto" w:fill="F5F6FA"/>
        </w:rPr>
        <w:t>convertPalette</w:t>
      </w:r>
      <w:proofErr w:type="spellEnd"/>
      <w:r>
        <w:rPr>
          <w:rFonts w:ascii="Times New Roman" w:eastAsia="Times New Roman" w:hAnsi="Times New Roman" w:cs="Times New Roman"/>
          <w:color w:val="212529"/>
          <w:sz w:val="24"/>
          <w:szCs w:val="24"/>
        </w:rPr>
        <w:t xml:space="preserve"> function to convert a 2D array of palette indices to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For example, the smiley face would look like:</w:t>
      </w:r>
    </w:p>
    <w:p w14:paraId="301ADB8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1656B45" w14:textId="77777777" w:rsidR="00B32DEF" w:rsidRDefault="00000000">
      <w:pPr>
        <w:numPr>
          <w:ilvl w:val="0"/>
          <w:numId w:val="178"/>
        </w:numPr>
        <w:shd w:val="clear" w:color="auto" w:fill="FFFFFF"/>
        <w:spacing w:before="180" w:after="300"/>
      </w:pPr>
      <w:r>
        <w:rPr>
          <w:rFonts w:ascii="Times New Roman" w:eastAsia="Times New Roman" w:hAnsi="Times New Roman" w:cs="Times New Roman"/>
          <w:color w:val="212529"/>
          <w:sz w:val="24"/>
          <w:szCs w:val="24"/>
        </w:rPr>
        <w:t xml:space="preserve">Call the new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method inside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constructor, passing in your </w:t>
      </w:r>
      <w:r>
        <w:rPr>
          <w:rFonts w:ascii="Times New Roman" w:eastAsia="Times New Roman" w:hAnsi="Times New Roman" w:cs="Times New Roman"/>
          <w:color w:val="D63384"/>
          <w:sz w:val="21"/>
          <w:szCs w:val="21"/>
          <w:shd w:val="clear" w:color="auto" w:fill="F5F6FA"/>
        </w:rPr>
        <w:t>DEFAULT_IMAGE</w:t>
      </w:r>
      <w:r>
        <w:rPr>
          <w:rFonts w:ascii="Times New Roman" w:eastAsia="Times New Roman" w:hAnsi="Times New Roman" w:cs="Times New Roman"/>
          <w:color w:val="212529"/>
          <w:sz w:val="24"/>
          <w:szCs w:val="24"/>
        </w:rPr>
        <w:t xml:space="preserve"> constant, on your Preview’s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instance. This will load the default image into the grid when the page is loaded.</w:t>
      </w:r>
    </w:p>
    <w:p w14:paraId="7AD0EEA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run your tests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watch preview</w:t>
      </w:r>
      <w:r>
        <w:rPr>
          <w:rFonts w:ascii="Times New Roman" w:eastAsia="Times New Roman" w:hAnsi="Times New Roman" w:cs="Times New Roman"/>
          <w:color w:val="212529"/>
          <w:sz w:val="24"/>
          <w:szCs w:val="24"/>
        </w:rPr>
        <w:t xml:space="preserve">) at this point, you will fail one labeled </w:t>
      </w:r>
      <w:r>
        <w:rPr>
          <w:rFonts w:ascii="Times New Roman" w:eastAsia="Times New Roman" w:hAnsi="Times New Roman" w:cs="Times New Roman"/>
          <w:color w:val="D63384"/>
          <w:sz w:val="21"/>
          <w:szCs w:val="21"/>
          <w:shd w:val="clear" w:color="auto" w:fill="F5F6FA"/>
        </w:rPr>
        <w:t xml:space="preserve">The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D63384"/>
          <w:sz w:val="21"/>
          <w:szCs w:val="21"/>
          <w:shd w:val="clear" w:color="auto" w:fill="F5F6FA"/>
        </w:rPr>
        <w:t xml:space="preserve"> method correctly clears old pixels</w:t>
      </w:r>
      <w:r>
        <w:rPr>
          <w:rFonts w:ascii="Times New Roman" w:eastAsia="Times New Roman" w:hAnsi="Times New Roman" w:cs="Times New Roman"/>
          <w:color w:val="212529"/>
          <w:sz w:val="24"/>
          <w:szCs w:val="24"/>
        </w:rPr>
        <w:t xml:space="preserve">. You can see why if you try calling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more than once. Instead of clearing out the old image, the new image is just added below </w:t>
      </w:r>
      <w:del w:id="3387" w:author="Oestreich, Julia" w:date="2025-05-15T17:51:00Z" w16du:dateUtc="2025-05-15T21:51:00Z">
        <w:r w:rsidDel="00EB1376">
          <w:rPr>
            <w:rFonts w:ascii="Times New Roman" w:eastAsia="Times New Roman" w:hAnsi="Times New Roman" w:cs="Times New Roman"/>
            <w:color w:val="212529"/>
            <w:sz w:val="24"/>
            <w:szCs w:val="24"/>
          </w:rPr>
          <w:delText xml:space="preserve">of </w:delText>
        </w:r>
      </w:del>
      <w:r>
        <w:rPr>
          <w:rFonts w:ascii="Times New Roman" w:eastAsia="Times New Roman" w:hAnsi="Times New Roman" w:cs="Times New Roman"/>
          <w:color w:val="212529"/>
          <w:sz w:val="24"/>
          <w:szCs w:val="24"/>
        </w:rPr>
        <w:t xml:space="preserve">the old one. You will need to add a new method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to clear out the old image before loading a new one. This method is named </w:t>
      </w:r>
      <w:proofErr w:type="spellStart"/>
      <w:r>
        <w:rPr>
          <w:rFonts w:ascii="Times New Roman" w:eastAsia="Times New Roman" w:hAnsi="Times New Roman" w:cs="Times New Roman"/>
          <w:color w:val="D63384"/>
          <w:sz w:val="21"/>
          <w:szCs w:val="21"/>
          <w:shd w:val="clear" w:color="auto" w:fill="F5F6FA"/>
        </w:rPr>
        <w:t>clearPixels</w:t>
      </w:r>
      <w:proofErr w:type="spellEnd"/>
      <w:r>
        <w:rPr>
          <w:rFonts w:ascii="Times New Roman" w:eastAsia="Times New Roman" w:hAnsi="Times New Roman" w:cs="Times New Roman"/>
          <w:color w:val="212529"/>
          <w:sz w:val="24"/>
          <w:szCs w:val="24"/>
        </w:rPr>
        <w:t xml:space="preserve">, takes no arguments, and should be called just before you start adding new pixels to the grid in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clearPixels</w:t>
      </w:r>
      <w:proofErr w:type="spellEnd"/>
      <w:r>
        <w:rPr>
          <w:rFonts w:ascii="Times New Roman" w:eastAsia="Times New Roman" w:hAnsi="Times New Roman" w:cs="Times New Roman"/>
          <w:color w:val="212529"/>
          <w:sz w:val="24"/>
          <w:szCs w:val="24"/>
        </w:rPr>
        <w:t xml:space="preserve"> function is partially implemented for you below:</w:t>
      </w:r>
    </w:p>
    <w:p w14:paraId="3C5FC26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0B0AAB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will need to replace the </w:t>
      </w:r>
      <w:r>
        <w:rPr>
          <w:rFonts w:ascii="Times New Roman" w:eastAsia="Times New Roman" w:hAnsi="Times New Roman" w:cs="Times New Roman"/>
          <w:color w:val="D63384"/>
          <w:sz w:val="21"/>
          <w:szCs w:val="21"/>
          <w:shd w:val="clear" w:color="auto" w:fill="F5F6FA"/>
        </w:rPr>
        <w:t>TODO</w:t>
      </w:r>
      <w:r>
        <w:rPr>
          <w:rFonts w:ascii="Times New Roman" w:eastAsia="Times New Roman" w:hAnsi="Times New Roman" w:cs="Times New Roman"/>
          <w:color w:val="212529"/>
          <w:sz w:val="24"/>
          <w:szCs w:val="24"/>
        </w:rPr>
        <w:t xml:space="preserve"> comments with the appropriate code to remove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from the screen and clear out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w:t>
      </w:r>
    </w:p>
    <w:p w14:paraId="549270D8" w14:textId="77777777" w:rsidR="00B32DEF" w:rsidRDefault="00000000">
      <w:pPr>
        <w:numPr>
          <w:ilvl w:val="0"/>
          <w:numId w:val="275"/>
        </w:numPr>
        <w:shd w:val="clear" w:color="auto" w:fill="FFFFFF"/>
        <w:spacing w:before="180"/>
      </w:pPr>
      <w:r>
        <w:rPr>
          <w:rFonts w:ascii="Times New Roman" w:eastAsia="Times New Roman" w:hAnsi="Times New Roman" w:cs="Times New Roman"/>
          <w:color w:val="212529"/>
          <w:sz w:val="24"/>
          <w:szCs w:val="24"/>
        </w:rPr>
        <w:t xml:space="preserve">While we are here, let’s also provide a method named </w:t>
      </w:r>
      <w:proofErr w:type="spellStart"/>
      <w:r>
        <w:rPr>
          <w:rFonts w:ascii="Times New Roman" w:eastAsia="Times New Roman" w:hAnsi="Times New Roman" w:cs="Times New Roman"/>
          <w:color w:val="D63384"/>
          <w:sz w:val="21"/>
          <w:szCs w:val="21"/>
          <w:shd w:val="clear" w:color="auto" w:fill="F5F6FA"/>
        </w:rPr>
        <w:t>getImage</w:t>
      </w:r>
      <w:proofErr w:type="spellEnd"/>
      <w:r>
        <w:rPr>
          <w:rFonts w:ascii="Times New Roman" w:eastAsia="Times New Roman" w:hAnsi="Times New Roman" w:cs="Times New Roman"/>
          <w:color w:val="212529"/>
          <w:sz w:val="24"/>
          <w:szCs w:val="24"/>
        </w:rPr>
        <w:t xml:space="preserve"> that consumes nothing and returns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This method should iterate through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and create a new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that represents the image in the grid. You can use the </w:t>
      </w:r>
      <w:proofErr w:type="spellStart"/>
      <w:r>
        <w:rPr>
          <w:rFonts w:ascii="Times New Roman" w:eastAsia="Times New Roman" w:hAnsi="Times New Roman" w:cs="Times New Roman"/>
          <w:color w:val="D63384"/>
          <w:sz w:val="21"/>
          <w:szCs w:val="21"/>
          <w:shd w:val="clear" w:color="auto" w:fill="F5F6FA"/>
        </w:rPr>
        <w:t>getColor</w:t>
      </w:r>
      <w:proofErr w:type="spellEnd"/>
      <w:r>
        <w:rPr>
          <w:rFonts w:ascii="Times New Roman" w:eastAsia="Times New Roman" w:hAnsi="Times New Roman" w:cs="Times New Roman"/>
          <w:color w:val="212529"/>
          <w:sz w:val="24"/>
          <w:szCs w:val="24"/>
        </w:rPr>
        <w:t xml:space="preserve"> method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to get the color of each pixel in the grid. This will be helpful for testing purposes (</w:t>
      </w:r>
      <w:proofErr w:type="gramStart"/>
      <w:r>
        <w:rPr>
          <w:rFonts w:ascii="Times New Roman" w:eastAsia="Times New Roman" w:hAnsi="Times New Roman" w:cs="Times New Roman"/>
          <w:color w:val="212529"/>
          <w:sz w:val="24"/>
          <w:szCs w:val="24"/>
        </w:rPr>
        <w:t>and</w:t>
      </w:r>
      <w:proofErr w:type="gramEnd"/>
      <w:r>
        <w:rPr>
          <w:rFonts w:ascii="Times New Roman" w:eastAsia="Times New Roman" w:hAnsi="Times New Roman" w:cs="Times New Roman"/>
          <w:color w:val="212529"/>
          <w:sz w:val="24"/>
          <w:szCs w:val="24"/>
        </w:rPr>
        <w:t xml:space="preserve"> would be essential if we were going to add functionality for saving the image).</w:t>
      </w:r>
    </w:p>
    <w:p w14:paraId="10FFEF0E" w14:textId="77777777" w:rsidR="00B32DEF" w:rsidRDefault="00B32DEF">
      <w:pPr>
        <w:numPr>
          <w:ilvl w:val="0"/>
          <w:numId w:val="275"/>
        </w:numPr>
        <w:shd w:val="clear" w:color="auto" w:fill="FFFFFF"/>
        <w:rPr>
          <w:ins w:id="3388" w:author="Holli Flanagan" w:date="2025-05-12T17:19:00Z"/>
        </w:rPr>
      </w:pPr>
    </w:p>
    <w:p w14:paraId="4582A4BB" w14:textId="77777777" w:rsidR="00B32DEF" w:rsidRDefault="00000000">
      <w:pPr>
        <w:numPr>
          <w:ilvl w:val="0"/>
          <w:numId w:val="275"/>
        </w:numPr>
        <w:shd w:val="clear" w:color="auto" w:fill="FFFFFF"/>
        <w:spacing w:after="300"/>
      </w:pPr>
      <w:r>
        <w:rPr>
          <w:rFonts w:ascii="Times New Roman" w:eastAsia="Times New Roman" w:hAnsi="Times New Roman" w:cs="Times New Roman"/>
          <w:color w:val="212529"/>
          <w:sz w:val="24"/>
          <w:szCs w:val="24"/>
        </w:rPr>
        <w:t xml:space="preserve">We’ve only got one more method for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to implement. We need a way to update individual pixels in the grid. Add a public method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named </w:t>
      </w:r>
      <w:proofErr w:type="spellStart"/>
      <w:r>
        <w:rPr>
          <w:rFonts w:ascii="Times New Roman" w:eastAsia="Times New Roman" w:hAnsi="Times New Roman" w:cs="Times New Roman"/>
          <w:color w:val="D63384"/>
          <w:sz w:val="21"/>
          <w:szCs w:val="21"/>
          <w:shd w:val="clear" w:color="auto" w:fill="F5F6FA"/>
        </w:rPr>
        <w:t>setColorAt</w:t>
      </w:r>
      <w:proofErr w:type="spellEnd"/>
      <w:r>
        <w:rPr>
          <w:rFonts w:ascii="Times New Roman" w:eastAsia="Times New Roman" w:hAnsi="Times New Roman" w:cs="Times New Roman"/>
          <w:color w:val="212529"/>
          <w:sz w:val="24"/>
          <w:szCs w:val="24"/>
        </w:rPr>
        <w:t xml:space="preserve"> that 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and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color</w:t>
      </w:r>
      <w:proofErr w:type="spellEnd"/>
      <w:r>
        <w:rPr>
          <w:rFonts w:ascii="Times New Roman" w:eastAsia="Times New Roman" w:hAnsi="Times New Roman" w:cs="Times New Roman"/>
          <w:color w:val="212529"/>
          <w:sz w:val="24"/>
          <w:szCs w:val="24"/>
        </w:rPr>
        <w:t xml:space="preserve">, and returns nothing. This method should update the color of the pixel at the given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location in the grid </w:t>
      </w:r>
      <w:r>
        <w:rPr>
          <w:rFonts w:ascii="Times New Roman" w:eastAsia="Times New Roman" w:hAnsi="Times New Roman" w:cs="Times New Roman"/>
          <w:color w:val="212529"/>
          <w:sz w:val="24"/>
          <w:szCs w:val="24"/>
        </w:rPr>
        <w:lastRenderedPageBreak/>
        <w:t xml:space="preserve">to the given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You will need to use the </w:t>
      </w:r>
      <w:proofErr w:type="spellStart"/>
      <w:r>
        <w:rPr>
          <w:rFonts w:ascii="Times New Roman" w:eastAsia="Times New Roman" w:hAnsi="Times New Roman" w:cs="Times New Roman"/>
          <w:color w:val="D63384"/>
          <w:sz w:val="21"/>
          <w:szCs w:val="21"/>
          <w:shd w:val="clear" w:color="auto" w:fill="F5F6FA"/>
        </w:rPr>
        <w:t>setColor</w:t>
      </w:r>
      <w:proofErr w:type="spellEnd"/>
      <w:r>
        <w:rPr>
          <w:rFonts w:ascii="Times New Roman" w:eastAsia="Times New Roman" w:hAnsi="Times New Roman" w:cs="Times New Roman"/>
          <w:color w:val="212529"/>
          <w:sz w:val="24"/>
          <w:szCs w:val="24"/>
        </w:rPr>
        <w:t xml:space="preserve"> method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to update the color of the pixel.</w:t>
      </w:r>
    </w:p>
    <w:p w14:paraId="3FF6801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now see the image, although we cannot yet interact with it. You should be able to pass all the tests when you 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watch preview</w:t>
      </w:r>
      <w:r>
        <w:rPr>
          <w:rFonts w:ascii="Times New Roman" w:eastAsia="Times New Roman" w:hAnsi="Times New Roman" w:cs="Times New Roman"/>
          <w:color w:val="212529"/>
          <w:sz w:val="24"/>
          <w:szCs w:val="24"/>
        </w:rPr>
        <w:t>.</w:t>
      </w:r>
    </w:p>
    <w:p w14:paraId="6E9BAF64" w14:textId="77777777" w:rsidR="00B32DEF" w:rsidRPr="00B32DEF" w:rsidRDefault="00000000">
      <w:pPr>
        <w:pStyle w:val="Heading2"/>
        <w:rPr>
          <w:rPrChange w:id="3389" w:author="Holli Flanagan" w:date="2025-05-12T15:00:00Z">
            <w:rPr>
              <w:sz w:val="34"/>
              <w:szCs w:val="34"/>
            </w:rPr>
          </w:rPrChange>
        </w:rPr>
        <w:pPrChange w:id="3390" w:author="Holli Flanagan" w:date="2025-05-12T15:00:00Z">
          <w:pPr>
            <w:pStyle w:val="Heading2"/>
            <w:keepNext w:val="0"/>
            <w:keepLines w:val="0"/>
          </w:pPr>
        </w:pPrChange>
      </w:pPr>
      <w:bookmarkStart w:id="3391" w:name="_d9mekt9sfcx3" w:colFirst="0" w:colLast="0"/>
      <w:bookmarkEnd w:id="3391"/>
      <w:r>
        <w:rPr>
          <w:rPrChange w:id="3392" w:author="Holli Flanagan" w:date="2025-05-12T15:00:00Z">
            <w:rPr>
              <w:sz w:val="34"/>
              <w:szCs w:val="34"/>
            </w:rPr>
          </w:rPrChange>
        </w:rPr>
        <w:t>5) The Editor</w:t>
      </w:r>
    </w:p>
    <w:p w14:paraId="65A4776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We’re getting closer to the final product, but we are still missing our actual editor. Like the preview area, the editor will also have a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But unlike the preview area, the editor will need to support clicking on the pixels to change their color. We could follow the same pattern that we did for pixels and extend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to create a </w:t>
      </w:r>
      <w:proofErr w:type="spellStart"/>
      <w:r>
        <w:rPr>
          <w:rFonts w:ascii="Times New Roman" w:eastAsia="Times New Roman" w:hAnsi="Times New Roman" w:cs="Times New Roman"/>
          <w:color w:val="D63384"/>
          <w:sz w:val="21"/>
          <w:szCs w:val="21"/>
          <w:shd w:val="clear" w:color="auto" w:fill="F5F6FA"/>
        </w:rPr>
        <w:t>ClickableGridComponent</w:t>
      </w:r>
      <w:proofErr w:type="spellEnd"/>
      <w:r>
        <w:rPr>
          <w:rFonts w:ascii="Times New Roman" w:eastAsia="Times New Roman" w:hAnsi="Times New Roman" w:cs="Times New Roman"/>
          <w:color w:val="212529"/>
          <w:sz w:val="24"/>
          <w:szCs w:val="24"/>
        </w:rPr>
        <w:t xml:space="preserve"> class. However, this time we’ll add the new functionality directly into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w:t>
      </w:r>
    </w:p>
    <w:p w14:paraId="71858FCB" w14:textId="77777777" w:rsidR="00B32DEF" w:rsidRPr="00B32DEF" w:rsidRDefault="00000000">
      <w:pPr>
        <w:shd w:val="clear" w:color="auto" w:fill="FFFFFF"/>
        <w:spacing w:before="120"/>
        <w:rPr>
          <w:rFonts w:ascii="Times New Roman" w:eastAsia="Times New Roman" w:hAnsi="Times New Roman" w:cs="Times New Roman"/>
          <w:b/>
          <w:color w:val="000000"/>
          <w:rPrChange w:id="3393" w:author="Holli Flanagan" w:date="2025-05-12T17:20: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394" w:author="Holli Flanagan" w:date="2025-05-12T17:20:00Z">
            <w:rPr>
              <w:rFonts w:ascii="Times New Roman" w:eastAsia="Times New Roman" w:hAnsi="Times New Roman" w:cs="Times New Roman"/>
              <w:b/>
              <w:color w:val="381885"/>
              <w:sz w:val="18"/>
              <w:szCs w:val="18"/>
            </w:rPr>
          </w:rPrChange>
        </w:rPr>
        <w:t>WHEN TO EXTEND</w:t>
      </w:r>
    </w:p>
    <w:p w14:paraId="2BEA55BC" w14:textId="77777777" w:rsidR="00B32DEF" w:rsidRDefault="00000000">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Knowing when it is worth it to extend a class is challenging. In this case, we are adding a new feature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that is not present in the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area. This new feature is specific to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area, so it would make sense to extend the class to avoid having unnecessary functionality in the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area. If we thought that we might later need clickable preview areas, we would be better off adding the functionality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directly. In this case, we’re not extending the class because we want to make it clear that </w:t>
      </w:r>
      <w:ins w:id="3395" w:author="Holli Flanagan" w:date="2025-05-12T17:20:00Z">
        <w:r>
          <w:rPr>
            <w:rFonts w:ascii="Times New Roman" w:eastAsia="Times New Roman" w:hAnsi="Times New Roman" w:cs="Times New Roman"/>
            <w:color w:val="212529"/>
            <w:sz w:val="24"/>
            <w:szCs w:val="24"/>
          </w:rPr>
          <w:t xml:space="preserve">the </w:t>
        </w:r>
      </w:ins>
      <w:del w:id="3396" w:author="Holli Flanagan" w:date="2025-05-12T17:20:00Z">
        <w:r>
          <w:rPr>
            <w:rFonts w:ascii="Times New Roman" w:eastAsia="Times New Roman" w:hAnsi="Times New Roman" w:cs="Times New Roman"/>
            <w:color w:val="212529"/>
            <w:sz w:val="24"/>
            <w:szCs w:val="24"/>
          </w:rPr>
          <w:delText>N</w:delText>
        </w:r>
      </w:del>
      <w:ins w:id="3397" w:author="Holli Flanagan" w:date="2025-05-12T17:20: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otifier is not tied to inheritance. But making these kinds of decisions is a big part of software design!</w:t>
      </w:r>
    </w:p>
    <w:p w14:paraId="57E7D1DB" w14:textId="77777777" w:rsidR="00B32DEF" w:rsidRDefault="00000000">
      <w:pPr>
        <w:numPr>
          <w:ilvl w:val="0"/>
          <w:numId w:val="221"/>
        </w:numPr>
        <w:shd w:val="clear" w:color="auto" w:fill="FFFFFF"/>
        <w:spacing w:before="180"/>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grid.component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define a new field named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that is a </w:t>
      </w:r>
      <w:r>
        <w:rPr>
          <w:rFonts w:ascii="Times New Roman" w:eastAsia="Times New Roman" w:hAnsi="Times New Roman" w:cs="Times New Roman"/>
          <w:color w:val="D63384"/>
          <w:sz w:val="21"/>
          <w:szCs w:val="21"/>
          <w:shd w:val="clear" w:color="auto" w:fill="F5F6FA"/>
        </w:rPr>
        <w:t>Notifier&lt;</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This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will be used to forward the click events from the pixel objects in the grid to the </w:t>
      </w:r>
      <w:proofErr w:type="spellStart"/>
      <w:r>
        <w:rPr>
          <w:rFonts w:ascii="Times New Roman" w:eastAsia="Times New Roman" w:hAnsi="Times New Roman" w:cs="Times New Roman"/>
          <w:color w:val="D63384"/>
          <w:sz w:val="21"/>
          <w:szCs w:val="21"/>
          <w:shd w:val="clear" w:color="auto" w:fill="F5F6FA"/>
        </w:rPr>
        <w:t>EditorComponent</w:t>
      </w:r>
      <w:proofErr w:type="spellEnd"/>
      <w:r>
        <w:rPr>
          <w:rFonts w:ascii="Times New Roman" w:eastAsia="Times New Roman" w:hAnsi="Times New Roman" w:cs="Times New Roman"/>
          <w:color w:val="212529"/>
          <w:sz w:val="24"/>
          <w:szCs w:val="24"/>
        </w:rPr>
        <w:t>.</w:t>
      </w:r>
    </w:p>
    <w:p w14:paraId="736AA01D" w14:textId="77777777" w:rsidR="00B32DEF" w:rsidRDefault="00B32DEF">
      <w:pPr>
        <w:numPr>
          <w:ilvl w:val="0"/>
          <w:numId w:val="221"/>
        </w:numPr>
        <w:shd w:val="clear" w:color="auto" w:fill="FFFFFF"/>
        <w:rPr>
          <w:ins w:id="3398" w:author="Holli Flanagan" w:date="2025-05-12T17:40:00Z"/>
        </w:rPr>
      </w:pPr>
    </w:p>
    <w:p w14:paraId="5C8D6568" w14:textId="105E3207" w:rsidR="00B32DEF" w:rsidRDefault="00000000">
      <w:pPr>
        <w:numPr>
          <w:ilvl w:val="0"/>
          <w:numId w:val="221"/>
        </w:numPr>
        <w:shd w:val="clear" w:color="auto" w:fill="FFFFFF"/>
        <w:spacing w:after="300"/>
      </w:pPr>
      <w:r>
        <w:rPr>
          <w:rFonts w:ascii="Times New Roman" w:eastAsia="Times New Roman" w:hAnsi="Times New Roman" w:cs="Times New Roman"/>
          <w:color w:val="212529"/>
          <w:sz w:val="24"/>
          <w:szCs w:val="24"/>
        </w:rPr>
        <w:t xml:space="preserve">Modify the </w:t>
      </w:r>
      <w:proofErr w:type="spellStart"/>
      <w:r>
        <w:rPr>
          <w:rFonts w:ascii="Times New Roman" w:eastAsia="Times New Roman" w:hAnsi="Times New Roman" w:cs="Times New Roman"/>
          <w:color w:val="D63384"/>
          <w:sz w:val="21"/>
          <w:szCs w:val="21"/>
          <w:shd w:val="clear" w:color="auto" w:fill="F5F6FA"/>
        </w:rPr>
        <w:t>addPixel</w:t>
      </w:r>
      <w:proofErr w:type="spellEnd"/>
      <w:r>
        <w:rPr>
          <w:rFonts w:ascii="Times New Roman" w:eastAsia="Times New Roman" w:hAnsi="Times New Roman" w:cs="Times New Roman"/>
          <w:color w:val="212529"/>
          <w:sz w:val="24"/>
          <w:szCs w:val="24"/>
        </w:rPr>
        <w:t xml:space="preserve"> method to create an instance of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instead of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Then, in the same method, subscribe to the </w:t>
      </w:r>
      <w:proofErr w:type="spellStart"/>
      <w:r>
        <w:rPr>
          <w:rFonts w:ascii="Times New Roman" w:eastAsia="Times New Roman" w:hAnsi="Times New Roman" w:cs="Times New Roman"/>
          <w:color w:val="D63384"/>
          <w:sz w:val="21"/>
          <w:szCs w:val="21"/>
          <w:shd w:val="clear" w:color="auto" w:fill="F5F6FA"/>
        </w:rPr>
        <w:t>clickEvent</w:t>
      </w:r>
      <w:proofErr w:type="spellEnd"/>
      <w:r>
        <w:rPr>
          <w:rFonts w:ascii="Times New Roman" w:eastAsia="Times New Roman" w:hAnsi="Times New Roman" w:cs="Times New Roman"/>
          <w:color w:val="212529"/>
          <w:sz w:val="24"/>
          <w:szCs w:val="24"/>
        </w:rPr>
        <w:t xml:space="preserve"> of the newly</w:t>
      </w:r>
      <w:ins w:id="3399" w:author="Oestreich, Julia" w:date="2025-05-15T17:51:00Z" w16du:dateUtc="2025-05-15T21:51:00Z">
        <w:r w:rsidR="00EB1376">
          <w:rPr>
            <w:rFonts w:ascii="Times New Roman" w:eastAsia="Times New Roman" w:hAnsi="Times New Roman" w:cs="Times New Roman"/>
            <w:color w:val="212529"/>
            <w:sz w:val="24"/>
            <w:szCs w:val="24"/>
          </w:rPr>
          <w:t xml:space="preserve"> </w:t>
        </w:r>
      </w:ins>
      <w:del w:id="3400" w:author="Oestreich, Julia" w:date="2025-05-15T17:51:00Z" w16du:dateUtc="2025-05-15T21:51:00Z">
        <w:r w:rsidDel="00EB1376">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constructed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with an anonymous function that calls the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method of the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with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object as an argument. Now, whenever someone clicks on a pixel, that will trigger </w:t>
      </w:r>
      <w:proofErr w:type="gramStart"/>
      <w:r>
        <w:rPr>
          <w:rFonts w:ascii="Times New Roman" w:eastAsia="Times New Roman" w:hAnsi="Times New Roman" w:cs="Times New Roman"/>
          <w:color w:val="212529"/>
          <w:sz w:val="24"/>
          <w:szCs w:val="24"/>
        </w:rPr>
        <w:t>the this</w:t>
      </w:r>
      <w:proofErr w:type="gramEnd"/>
      <w:r>
        <w:rPr>
          <w:rFonts w:ascii="Times New Roman" w:eastAsia="Times New Roman" w:hAnsi="Times New Roman" w:cs="Times New Roman"/>
          <w:color w:val="212529"/>
          <w:sz w:val="24"/>
          <w:szCs w:val="24"/>
        </w:rPr>
        <w:t xml:space="preserve"> subscription, which will in turn notify any subscribers of the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w:t>
      </w:r>
    </w:p>
    <w:p w14:paraId="37781DC6" w14:textId="77777777" w:rsidR="00B32DEF" w:rsidRPr="00B32DEF" w:rsidRDefault="00000000">
      <w:pPr>
        <w:shd w:val="clear" w:color="auto" w:fill="FFFFFF"/>
        <w:spacing w:before="120"/>
        <w:rPr>
          <w:rFonts w:ascii="Times New Roman" w:eastAsia="Times New Roman" w:hAnsi="Times New Roman" w:cs="Times New Roman"/>
          <w:b/>
          <w:color w:val="000000"/>
          <w:rPrChange w:id="3401" w:author="Holli Flanagan" w:date="2025-05-12T17:40: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402" w:author="Holli Flanagan" w:date="2025-05-12T17:40:00Z">
            <w:rPr>
              <w:rFonts w:ascii="Times New Roman" w:eastAsia="Times New Roman" w:hAnsi="Times New Roman" w:cs="Times New Roman"/>
              <w:b/>
              <w:color w:val="381885"/>
              <w:sz w:val="18"/>
              <w:szCs w:val="18"/>
            </w:rPr>
          </w:rPrChange>
        </w:rPr>
        <w:t>POLYMORPHIC PIXELS</w:t>
      </w:r>
    </w:p>
    <w:p w14:paraId="161B0A5A" w14:textId="77777777" w:rsidR="00B32DEF" w:rsidRDefault="00000000">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Although you needed to change the type of pixel you were creating to be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you did not need to change the type of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itself. Because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is a subclass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you can store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objects in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array. This is an example of polymorphism, where a subclass can be used in place of a superclass. This works in this situation because we are not relying on any </w:t>
      </w:r>
      <w:r>
        <w:rPr>
          <w:rFonts w:ascii="Times New Roman" w:eastAsia="Times New Roman" w:hAnsi="Times New Roman" w:cs="Times New Roman"/>
          <w:color w:val="212529"/>
          <w:sz w:val="24"/>
          <w:szCs w:val="24"/>
        </w:rPr>
        <w:lastRenderedPageBreak/>
        <w:t xml:space="preserve">additional functionality of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outside of the </w:t>
      </w:r>
      <w:proofErr w:type="spellStart"/>
      <w:r>
        <w:rPr>
          <w:rFonts w:ascii="Times New Roman" w:eastAsia="Times New Roman" w:hAnsi="Times New Roman" w:cs="Times New Roman"/>
          <w:color w:val="D63384"/>
          <w:sz w:val="21"/>
          <w:szCs w:val="21"/>
          <w:shd w:val="clear" w:color="auto" w:fill="F5F6FA"/>
        </w:rPr>
        <w:t>addPixel</w:t>
      </w:r>
      <w:proofErr w:type="spellEnd"/>
      <w:r>
        <w:rPr>
          <w:rFonts w:ascii="Times New Roman" w:eastAsia="Times New Roman" w:hAnsi="Times New Roman" w:cs="Times New Roman"/>
          <w:color w:val="212529"/>
          <w:sz w:val="24"/>
          <w:szCs w:val="24"/>
        </w:rPr>
        <w:t xml:space="preserve"> method (where the compiler still knows that the pixel is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w:t>
      </w:r>
    </w:p>
    <w:p w14:paraId="2668D4DF" w14:textId="77777777" w:rsidR="00B32DEF" w:rsidRDefault="00000000">
      <w:pPr>
        <w:numPr>
          <w:ilvl w:val="0"/>
          <w:numId w:val="97"/>
        </w:numPr>
        <w:shd w:val="clear" w:color="auto" w:fill="FFFFFF"/>
        <w:spacing w:before="180"/>
        <w:pPrChange w:id="3403" w:author="Holli Flanagan" w:date="2025-05-12T17:40:00Z">
          <w:pPr>
            <w:numPr>
              <w:numId w:val="14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Return to the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and add a new field named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This field should be a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object that represents the editor area. Add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with the target id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You will need to import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at the top of the file. When constructing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we recommend using a gap of </w:t>
      </w:r>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and a size of </w:t>
      </w:r>
      <w:r>
        <w:rPr>
          <w:rFonts w:ascii="Times New Roman" w:eastAsia="Times New Roman" w:hAnsi="Times New Roman" w:cs="Times New Roman"/>
          <w:color w:val="D63384"/>
          <w:sz w:val="21"/>
          <w:szCs w:val="21"/>
          <w:shd w:val="clear" w:color="auto" w:fill="F5F6FA"/>
        </w:rPr>
        <w:t>32</w:t>
      </w:r>
      <w:r>
        <w:rPr>
          <w:rFonts w:ascii="Times New Roman" w:eastAsia="Times New Roman" w:hAnsi="Times New Roman" w:cs="Times New Roman"/>
          <w:color w:val="212529"/>
          <w:sz w:val="24"/>
          <w:szCs w:val="24"/>
        </w:rPr>
        <w:t xml:space="preserve"> for the editor.</w:t>
      </w:r>
    </w:p>
    <w:p w14:paraId="1EBB2F01" w14:textId="77777777" w:rsidR="00B32DEF" w:rsidRDefault="00000000">
      <w:pPr>
        <w:numPr>
          <w:ilvl w:val="0"/>
          <w:numId w:val="97"/>
        </w:numPr>
        <w:shd w:val="clear" w:color="auto" w:fill="FFFFFF"/>
        <w:pPrChange w:id="3404" w:author="Holli Flanagan" w:date="2025-05-12T17:40:00Z">
          <w:pPr>
            <w:numPr>
              <w:numId w:val="14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Duplicate the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call you previously used for the preview area, but this time call it on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field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This will load the default image into the editor when the page is loaded. Both the preview and the editor should now display the same image.</w:t>
      </w:r>
    </w:p>
    <w:p w14:paraId="0E06F17D" w14:textId="77777777" w:rsidR="00B32DEF" w:rsidRDefault="00000000">
      <w:pPr>
        <w:numPr>
          <w:ilvl w:val="0"/>
          <w:numId w:val="97"/>
        </w:numPr>
        <w:shd w:val="clear" w:color="auto" w:fill="FFFFFF"/>
        <w:spacing w:after="300"/>
        <w:pPrChange w:id="3405" w:author="Holli Flanagan" w:date="2025-05-12T17:40:00Z">
          <w:pPr>
            <w:numPr>
              <w:numId w:val="14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Finally, we need to “wire” up the editor and preview area to handle their click events. Basically, when a pixel in the editor is clicked, we want to change the color of that pixel AND the corresponding pixel in the preview area, using the current active color from the toolbar. This requires information from three different components spread across the application, which means we must rely on the Notifier. Observe the class composition diagram below that shows the composition relationships between the components (note that we have not included the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class, which is a parent class of all the components except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we have also not shown the inheritance relationship between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w:t>
      </w:r>
    </w:p>
    <w:p w14:paraId="3B6AFDC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295E1E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only place where we can have the two grids and toolbar all talk to each other is their earliest common ancestor, which is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will need to subscribe to the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of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When the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is called,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should update the color of the clicked pixel in the editor and the corresponding pixel in the preview area using their </w:t>
      </w:r>
      <w:proofErr w:type="spellStart"/>
      <w:r>
        <w:rPr>
          <w:rFonts w:ascii="Times New Roman" w:eastAsia="Times New Roman" w:hAnsi="Times New Roman" w:cs="Times New Roman"/>
          <w:color w:val="D63384"/>
          <w:sz w:val="21"/>
          <w:szCs w:val="21"/>
          <w:shd w:val="clear" w:color="auto" w:fill="F5F6FA"/>
        </w:rPr>
        <w:t>setColorAt</w:t>
      </w:r>
      <w:proofErr w:type="spellEnd"/>
      <w:r>
        <w:rPr>
          <w:rFonts w:ascii="Times New Roman" w:eastAsia="Times New Roman" w:hAnsi="Times New Roman" w:cs="Times New Roman"/>
          <w:color w:val="212529"/>
          <w:sz w:val="24"/>
          <w:szCs w:val="24"/>
        </w:rPr>
        <w:t xml:space="preserve"> methods.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will need to get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position of the clicked pixel (which is available as the parameter of the subscription function) and the active color from 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This is really only four lines of code (although Prettier may split it up into more lines):</w:t>
      </w:r>
    </w:p>
    <w:p w14:paraId="1B084060"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Try to write the code yourself before looking at the solution!</w:t>
      </w:r>
    </w:p>
    <w:p w14:paraId="269A541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the data flowing between these components, you should be able to pass all the tests when you 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watch editor</w:t>
      </w:r>
      <w:r>
        <w:rPr>
          <w:rFonts w:ascii="Times New Roman" w:eastAsia="Times New Roman" w:hAnsi="Times New Roman" w:cs="Times New Roman"/>
          <w:color w:val="212529"/>
          <w:sz w:val="24"/>
          <w:szCs w:val="24"/>
        </w:rPr>
        <w:t>. Congratulations! You have created a working image editor!</w:t>
      </w:r>
    </w:p>
    <w:p w14:paraId="09995040" w14:textId="77777777" w:rsidR="00B32DEF" w:rsidRPr="00B32DEF" w:rsidRDefault="00000000">
      <w:pPr>
        <w:pStyle w:val="Heading2"/>
        <w:rPr>
          <w:rPrChange w:id="3406" w:author="Holli Flanagan" w:date="2025-05-12T15:00:00Z">
            <w:rPr>
              <w:sz w:val="34"/>
              <w:szCs w:val="34"/>
            </w:rPr>
          </w:rPrChange>
        </w:rPr>
        <w:pPrChange w:id="3407" w:author="Holli Flanagan" w:date="2025-05-12T15:00:00Z">
          <w:pPr>
            <w:pStyle w:val="Heading2"/>
            <w:keepNext w:val="0"/>
            <w:keepLines w:val="0"/>
          </w:pPr>
        </w:pPrChange>
      </w:pPr>
      <w:bookmarkStart w:id="3408" w:name="_lxbll4pv3cdz" w:colFirst="0" w:colLast="0"/>
      <w:bookmarkEnd w:id="3408"/>
      <w:r>
        <w:rPr>
          <w:rPrChange w:id="3409" w:author="Holli Flanagan" w:date="2025-05-12T15:00:00Z">
            <w:rPr>
              <w:sz w:val="34"/>
              <w:szCs w:val="34"/>
            </w:rPr>
          </w:rPrChange>
        </w:rPr>
        <w:t>6) Deploy Your Site</w:t>
      </w:r>
    </w:p>
    <w:p w14:paraId="59A862D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Before we finish, let’s deploy your site!</w:t>
      </w:r>
    </w:p>
    <w:p w14:paraId="2BE3D547" w14:textId="77777777" w:rsidR="00B32DEF" w:rsidRDefault="00000000">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In order to let you build your site locally (despite the tests originally failing), we modified one of the </w:t>
      </w:r>
      <w:proofErr w:type="gramStart"/>
      <w:r>
        <w:rPr>
          <w:rFonts w:ascii="Times New Roman" w:eastAsia="Times New Roman" w:hAnsi="Times New Roman" w:cs="Times New Roman"/>
          <w:color w:val="212529"/>
          <w:sz w:val="24"/>
          <w:szCs w:val="24"/>
        </w:rPr>
        <w:t>build</w:t>
      </w:r>
      <w:proofErr w:type="gramEnd"/>
      <w:r>
        <w:rPr>
          <w:rFonts w:ascii="Times New Roman" w:eastAsia="Times New Roman" w:hAnsi="Times New Roman" w:cs="Times New Roman"/>
          <w:color w:val="212529"/>
          <w:sz w:val="24"/>
          <w:szCs w:val="24"/>
        </w:rPr>
        <w:t xml:space="preserve"> files a little bit. To deploy your site, you need to revert this change. Open the </w:t>
      </w:r>
      <w:proofErr w:type="spellStart"/>
      <w:r>
        <w:rPr>
          <w:rFonts w:ascii="Times New Roman" w:eastAsia="Times New Roman" w:hAnsi="Times New Roman" w:cs="Times New Roman"/>
          <w:color w:val="D63384"/>
          <w:sz w:val="21"/>
          <w:szCs w:val="21"/>
          <w:shd w:val="clear" w:color="auto" w:fill="F5F6FA"/>
        </w:rPr>
        <w:t>tsconfig.json</w:t>
      </w:r>
      <w:proofErr w:type="spellEnd"/>
      <w:r>
        <w:rPr>
          <w:rFonts w:ascii="Times New Roman" w:eastAsia="Times New Roman" w:hAnsi="Times New Roman" w:cs="Times New Roman"/>
          <w:color w:val="212529"/>
          <w:sz w:val="24"/>
          <w:szCs w:val="24"/>
        </w:rPr>
        <w:t xml:space="preserve"> file in the top-level of your project folder, and change line 13 to become:</w:t>
      </w:r>
    </w:p>
    <w:p w14:paraId="5E79C71A" w14:textId="77777777" w:rsidR="00B32DEF" w:rsidRDefault="00000000">
      <w:pPr>
        <w:shd w:val="clear" w:color="auto" w:fill="FFFFFF"/>
        <w:spacing w:after="240"/>
        <w:rPr>
          <w:rFonts w:ascii="Times New Roman" w:eastAsia="Times New Roman" w:hAnsi="Times New Roman" w:cs="Times New Roman"/>
          <w:color w:val="F8F8F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"include":</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spellStart"/>
      <w:proofErr w:type="gramEnd"/>
      <w:r>
        <w:rPr>
          <w:rFonts w:ascii="Times New Roman" w:eastAsia="Times New Roman" w:hAnsi="Times New Roman" w:cs="Times New Roman"/>
          <w:color w:val="188038"/>
          <w:sz w:val="24"/>
          <w:szCs w:val="24"/>
        </w:rPr>
        <w:t>src</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spellStart"/>
      <w:proofErr w:type="gramEnd"/>
      <w:r>
        <w:rPr>
          <w:rFonts w:ascii="Times New Roman" w:eastAsia="Times New Roman" w:hAnsi="Times New Roman" w:cs="Times New Roman"/>
          <w:color w:val="188038"/>
          <w:sz w:val="24"/>
          <w:szCs w:val="24"/>
        </w:rPr>
        <w:t>wbcore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gramEnd"/>
      <w:ins w:id="3410" w:author="Holli Flanagan" w:date="2025-05-09T18:38:00Z">
        <w:r>
          <w:rPr>
            <w:rFonts w:ascii="Times New Roman" w:eastAsia="Times New Roman" w:hAnsi="Times New Roman" w:cs="Times New Roman"/>
            <w:color w:val="188038"/>
            <w:sz w:val="24"/>
            <w:szCs w:val="24"/>
          </w:rPr>
          <w:t>Jest</w:t>
        </w:r>
      </w:ins>
      <w:del w:id="3411" w:author="Holli Flanagan" w:date="2025-05-09T18:38:00Z">
        <w:r>
          <w:rPr>
            <w:rFonts w:ascii="Times New Roman" w:eastAsia="Times New Roman" w:hAnsi="Times New Roman" w:cs="Times New Roman"/>
            <w:color w:val="188038"/>
            <w:sz w:val="24"/>
            <w:szCs w:val="24"/>
          </w:rPr>
          <w:delText>jest</w:delText>
        </w:r>
      </w:del>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"./test/*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188038"/>
          <w:sz w:val="24"/>
          <w:szCs w:val="24"/>
          <w:shd w:val="clear" w:color="auto" w:fill="E05151"/>
        </w:rPr>
        <w:t>,</w:t>
      </w:r>
    </w:p>
    <w:p w14:paraId="00D82723" w14:textId="77777777" w:rsidR="00B32DEF" w:rsidRPr="00B32DEF" w:rsidRDefault="00000000">
      <w:pPr>
        <w:shd w:val="clear" w:color="auto" w:fill="FFFFFF"/>
        <w:spacing w:before="120"/>
        <w:rPr>
          <w:rFonts w:ascii="Times New Roman" w:eastAsia="Times New Roman" w:hAnsi="Times New Roman" w:cs="Times New Roman"/>
          <w:b/>
          <w:color w:val="000000"/>
          <w:rPrChange w:id="3412" w:author="Holli Flanagan" w:date="2025-05-12T17:41: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color w:val="F8F8F2"/>
          <w:sz w:val="24"/>
          <w:szCs w:val="24"/>
        </w:rPr>
        <w:t></w:t>
      </w:r>
      <w:r>
        <w:rPr>
          <w:rFonts w:ascii="Times New Roman" w:eastAsia="Times New Roman" w:hAnsi="Times New Roman" w:cs="Times New Roman"/>
          <w:b/>
          <w:color w:val="000000"/>
          <w:rPrChange w:id="3413" w:author="Holli Flanagan" w:date="2025-05-12T17:41:00Z">
            <w:rPr>
              <w:rFonts w:ascii="Times New Roman" w:eastAsia="Times New Roman" w:hAnsi="Times New Roman" w:cs="Times New Roman"/>
              <w:b/>
              <w:color w:val="381885"/>
              <w:sz w:val="18"/>
              <w:szCs w:val="18"/>
            </w:rPr>
          </w:rPrChange>
        </w:rPr>
        <w:t>EDITING BUILD FILES</w:t>
      </w:r>
    </w:p>
    <w:p w14:paraId="7F621266" w14:textId="77777777" w:rsidR="00B32DEF" w:rsidRDefault="00000000">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again, we won’t normally ask you to edit your build files; this is a special case just to make it easier to get started on the assignment.</w:t>
      </w:r>
    </w:p>
    <w:p w14:paraId="7068C518" w14:textId="5B15203F" w:rsidR="00B32DEF" w:rsidRDefault="00000000">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save all the files, commit your changes, and push them to </w:t>
      </w:r>
      <w:del w:id="3414" w:author="Oestreich, Julia" w:date="2025-05-15T17:45:00Z" w16du:dateUtc="2025-05-15T21:45:00Z">
        <w:r w:rsidDel="009708A1">
          <w:rPr>
            <w:rFonts w:ascii="Times New Roman" w:eastAsia="Times New Roman" w:hAnsi="Times New Roman" w:cs="Times New Roman"/>
            <w:color w:val="212529"/>
            <w:sz w:val="24"/>
            <w:szCs w:val="24"/>
          </w:rPr>
          <w:delText>Github</w:delText>
        </w:r>
      </w:del>
      <w:ins w:id="3415" w:author="Oestreich, Julia" w:date="2025-05-15T17:45:00Z" w16du:dateUtc="2025-05-15T21:45: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w:t>
      </w:r>
    </w:p>
    <w:p w14:paraId="7E5E20A0" w14:textId="62E3C63E" w:rsidR="00B32DEF" w:rsidRDefault="00000000">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you need to enable </w:t>
      </w:r>
      <w:del w:id="3416" w:author="Oestreich, Julia" w:date="2025-05-15T17:45:00Z" w16du:dateUtc="2025-05-15T21:45:00Z">
        <w:r w:rsidDel="009708A1">
          <w:rPr>
            <w:rFonts w:ascii="Times New Roman" w:eastAsia="Times New Roman" w:hAnsi="Times New Roman" w:cs="Times New Roman"/>
            <w:color w:val="212529"/>
            <w:sz w:val="24"/>
            <w:szCs w:val="24"/>
          </w:rPr>
          <w:delText>Github</w:delText>
        </w:r>
      </w:del>
      <w:ins w:id="3417" w:author="Oestreich, Julia" w:date="2025-05-15T17:45:00Z" w16du:dateUtc="2025-05-15T21:45: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for your repository. Go to the repository on </w:t>
      </w:r>
      <w:del w:id="3418"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419"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click on the “Settings” tab.</w:t>
      </w:r>
    </w:p>
    <w:p w14:paraId="7C16A48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9E3022F" wp14:editId="44D7C43A">
            <wp:extent cx="5943600" cy="1041400"/>
            <wp:effectExtent l="9525" t="9525" r="9525" b="9525"/>
            <wp:docPr id="70" name="image62.png" descr="Github Settings"/>
            <wp:cNvGraphicFramePr/>
            <a:graphic xmlns:a="http://schemas.openxmlformats.org/drawingml/2006/main">
              <a:graphicData uri="http://schemas.openxmlformats.org/drawingml/2006/picture">
                <pic:pic xmlns:pic="http://schemas.openxmlformats.org/drawingml/2006/picture">
                  <pic:nvPicPr>
                    <pic:cNvPr id="0" name="image62.png" descr="Github Settings"/>
                    <pic:cNvPicPr preferRelativeResize="0"/>
                  </pic:nvPicPr>
                  <pic:blipFill>
                    <a:blip r:embed="rId88"/>
                    <a:srcRect/>
                    <a:stretch>
                      <a:fillRect/>
                    </a:stretch>
                  </pic:blipFill>
                  <pic:spPr>
                    <a:xfrm>
                      <a:off x="0" y="0"/>
                      <a:ext cx="5943600" cy="1041400"/>
                    </a:xfrm>
                    <a:prstGeom prst="rect">
                      <a:avLst/>
                    </a:prstGeom>
                    <a:ln w="9525">
                      <a:solidFill>
                        <a:srgbClr val="DDDDDD"/>
                      </a:solidFill>
                      <a:prstDash val="solid"/>
                    </a:ln>
                  </pic:spPr>
                </pic:pic>
              </a:graphicData>
            </a:graphic>
          </wp:inline>
        </w:drawing>
      </w:r>
    </w:p>
    <w:p w14:paraId="0BB248AD" w14:textId="69064717" w:rsidR="00B32DEF" w:rsidRDefault="00000000">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Scroll down to the “</w:t>
      </w:r>
      <w:del w:id="3420"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421"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w:t>
      </w:r>
    </w:p>
    <w:p w14:paraId="519ADDE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248FC847" wp14:editId="3B031227">
            <wp:extent cx="4438650" cy="5876925"/>
            <wp:effectExtent l="9525" t="9525" r="9525" b="9525"/>
            <wp:docPr id="91" name="image75.png" descr="Github Pages"/>
            <wp:cNvGraphicFramePr/>
            <a:graphic xmlns:a="http://schemas.openxmlformats.org/drawingml/2006/main">
              <a:graphicData uri="http://schemas.openxmlformats.org/drawingml/2006/picture">
                <pic:pic xmlns:pic="http://schemas.openxmlformats.org/drawingml/2006/picture">
                  <pic:nvPicPr>
                    <pic:cNvPr id="0" name="image75.png" descr="Github Pages"/>
                    <pic:cNvPicPr preferRelativeResize="0"/>
                  </pic:nvPicPr>
                  <pic:blipFill>
                    <a:blip r:embed="rId89"/>
                    <a:srcRect/>
                    <a:stretch>
                      <a:fillRect/>
                    </a:stretch>
                  </pic:blipFill>
                  <pic:spPr>
                    <a:xfrm>
                      <a:off x="0" y="0"/>
                      <a:ext cx="4438650" cy="5876925"/>
                    </a:xfrm>
                    <a:prstGeom prst="rect">
                      <a:avLst/>
                    </a:prstGeom>
                    <a:ln w="9525">
                      <a:solidFill>
                        <a:srgbClr val="DDDDDD"/>
                      </a:solidFill>
                      <a:prstDash val="solid"/>
                    </a:ln>
                  </pic:spPr>
                </pic:pic>
              </a:graphicData>
            </a:graphic>
          </wp:inline>
        </w:drawing>
      </w:r>
    </w:p>
    <w:p w14:paraId="3D3FC494" w14:textId="77777777" w:rsidR="00B32DEF" w:rsidRDefault="00000000">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w:t>
      </w:r>
      <w:del w:id="3422" w:author="Holli Flanagan" w:date="2025-05-12T17:42:00Z">
        <w:r>
          <w:rPr>
            <w:rFonts w:ascii="Times New Roman" w:eastAsia="Times New Roman" w:hAnsi="Times New Roman" w:cs="Times New Roman"/>
            <w:color w:val="212529"/>
            <w:sz w:val="24"/>
            <w:szCs w:val="24"/>
          </w:rPr>
          <w:delText>S</w:delText>
        </w:r>
      </w:del>
      <w:ins w:id="3423" w:author="Holli Flanagan" w:date="2025-05-12T17:42: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ource dropdown</w:t>
      </w:r>
      <w:ins w:id="3424" w:author="Holli Flanagan" w:date="2025-05-12T17:42:00Z">
        <w:r>
          <w:rPr>
            <w:rFonts w:ascii="Times New Roman" w:eastAsia="Times New Roman" w:hAnsi="Times New Roman" w:cs="Times New Roman"/>
            <w:color w:val="212529"/>
            <w:sz w:val="24"/>
            <w:szCs w:val="24"/>
          </w:rPr>
          <w:t xml:space="preserve"> menu</w:t>
        </w:r>
      </w:ins>
      <w:r>
        <w:rPr>
          <w:rFonts w:ascii="Times New Roman" w:eastAsia="Times New Roman" w:hAnsi="Times New Roman" w:cs="Times New Roman"/>
          <w:color w:val="212529"/>
          <w:sz w:val="24"/>
          <w:szCs w:val="24"/>
        </w:rPr>
        <w:t>, select “GitHub Actions</w:t>
      </w:r>
      <w:ins w:id="3425" w:author="Holli Flanagan" w:date="2025-05-12T17: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426" w:author="Holli Flanagan" w:date="2025-05-12T17:42:00Z">
        <w:r>
          <w:rPr>
            <w:rFonts w:ascii="Times New Roman" w:eastAsia="Times New Roman" w:hAnsi="Times New Roman" w:cs="Times New Roman"/>
            <w:color w:val="212529"/>
            <w:sz w:val="24"/>
            <w:szCs w:val="24"/>
          </w:rPr>
          <w:delText>.</w:delText>
        </w:r>
      </w:del>
    </w:p>
    <w:p w14:paraId="52653D8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FDC2B25" wp14:editId="3C70277F">
            <wp:extent cx="5943600" cy="2298700"/>
            <wp:effectExtent l="9525" t="9525" r="9525" b="9525"/>
            <wp:docPr id="95" name="image77.png" descr="Github Actions"/>
            <wp:cNvGraphicFramePr/>
            <a:graphic xmlns:a="http://schemas.openxmlformats.org/drawingml/2006/main">
              <a:graphicData uri="http://schemas.openxmlformats.org/drawingml/2006/picture">
                <pic:pic xmlns:pic="http://schemas.openxmlformats.org/drawingml/2006/picture">
                  <pic:nvPicPr>
                    <pic:cNvPr id="0" name="image77.png" descr="Github Actions"/>
                    <pic:cNvPicPr preferRelativeResize="0"/>
                  </pic:nvPicPr>
                  <pic:blipFill>
                    <a:blip r:embed="rId90"/>
                    <a:srcRect/>
                    <a:stretch>
                      <a:fillRect/>
                    </a:stretch>
                  </pic:blipFill>
                  <pic:spPr>
                    <a:xfrm>
                      <a:off x="0" y="0"/>
                      <a:ext cx="5943600" cy="2298700"/>
                    </a:xfrm>
                    <a:prstGeom prst="rect">
                      <a:avLst/>
                    </a:prstGeom>
                    <a:ln w="9525">
                      <a:solidFill>
                        <a:srgbClr val="DDDDDD"/>
                      </a:solidFill>
                      <a:prstDash val="solid"/>
                    </a:ln>
                  </pic:spPr>
                </pic:pic>
              </a:graphicData>
            </a:graphic>
          </wp:inline>
        </w:drawing>
      </w:r>
    </w:p>
    <w:p w14:paraId="10F7379F" w14:textId="351DCC2A" w:rsidR="00B32DEF" w:rsidRDefault="00000000">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Go to the </w:t>
      </w:r>
      <w:del w:id="3427" w:author="Holli Flanagan" w:date="2025-05-12T17:43:00Z">
        <w:r>
          <w:rPr>
            <w:rFonts w:ascii="Times New Roman" w:eastAsia="Times New Roman" w:hAnsi="Times New Roman" w:cs="Times New Roman"/>
            <w:color w:val="212529"/>
            <w:sz w:val="24"/>
            <w:szCs w:val="24"/>
          </w:rPr>
          <w:delText>A</w:delText>
        </w:r>
      </w:del>
      <w:ins w:id="3428" w:author="Holli Flanagan" w:date="2025-05-12T17:43: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ctions tab and you should see a “workflow” running. This workflow will build and deploy your site to </w:t>
      </w:r>
      <w:del w:id="3429"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430"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w:t>
      </w:r>
      <w:del w:id="3431" w:author="Holli Flanagan" w:date="2025-05-12T17:43:00Z">
        <w:r>
          <w:rPr>
            <w:rFonts w:ascii="Times New Roman" w:eastAsia="Times New Roman" w:hAnsi="Times New Roman" w:cs="Times New Roman"/>
            <w:color w:val="212529"/>
            <w:sz w:val="24"/>
            <w:szCs w:val="24"/>
          </w:rPr>
          <w:delText>P</w:delText>
        </w:r>
      </w:del>
      <w:ins w:id="3432" w:author="Holli Flanagan" w:date="2025-05-12T17:43: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ages. Once the workflow is complete, you should see a link to your site at the top of the page.</w:t>
      </w:r>
    </w:p>
    <w:p w14:paraId="771D89B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5A8131F" wp14:editId="0BF259E4">
            <wp:extent cx="5943600" cy="2425700"/>
            <wp:effectExtent l="9525" t="9525" r="9525" b="9525"/>
            <wp:docPr id="37" name="image19.png" descr="Check Workflow"/>
            <wp:cNvGraphicFramePr/>
            <a:graphic xmlns:a="http://schemas.openxmlformats.org/drawingml/2006/main">
              <a:graphicData uri="http://schemas.openxmlformats.org/drawingml/2006/picture">
                <pic:pic xmlns:pic="http://schemas.openxmlformats.org/drawingml/2006/picture">
                  <pic:nvPicPr>
                    <pic:cNvPr id="0" name="image19.png" descr="Check Workflow"/>
                    <pic:cNvPicPr preferRelativeResize="0"/>
                  </pic:nvPicPr>
                  <pic:blipFill>
                    <a:blip r:embed="rId91"/>
                    <a:srcRect/>
                    <a:stretch>
                      <a:fillRect/>
                    </a:stretch>
                  </pic:blipFill>
                  <pic:spPr>
                    <a:xfrm>
                      <a:off x="0" y="0"/>
                      <a:ext cx="5943600" cy="2425700"/>
                    </a:xfrm>
                    <a:prstGeom prst="rect">
                      <a:avLst/>
                    </a:prstGeom>
                    <a:ln w="9525">
                      <a:solidFill>
                        <a:srgbClr val="DDDDDD"/>
                      </a:solidFill>
                      <a:prstDash val="solid"/>
                    </a:ln>
                  </pic:spPr>
                </pic:pic>
              </a:graphicData>
            </a:graphic>
          </wp:inline>
        </w:drawing>
      </w:r>
    </w:p>
    <w:p w14:paraId="4339A2E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workflow doesn’t seem to be running, click “Deploy dev build on main push” and then click “Run workflow</w:t>
      </w:r>
      <w:ins w:id="3433" w:author="Holli Flanagan" w:date="2025-05-12T17:4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434" w:author="Holli Flanagan" w:date="2025-05-12T17:4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will manually trigger the workflow to run, although you may have to reload the page to see it.</w:t>
      </w:r>
    </w:p>
    <w:p w14:paraId="152B34F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B6F3A32" wp14:editId="25187D1D">
            <wp:extent cx="5943600" cy="1358900"/>
            <wp:effectExtent l="9525" t="9525" r="9525" b="9525"/>
            <wp:docPr id="106" name="image88.png" descr="Run Workflow"/>
            <wp:cNvGraphicFramePr/>
            <a:graphic xmlns:a="http://schemas.openxmlformats.org/drawingml/2006/main">
              <a:graphicData uri="http://schemas.openxmlformats.org/drawingml/2006/picture">
                <pic:pic xmlns:pic="http://schemas.openxmlformats.org/drawingml/2006/picture">
                  <pic:nvPicPr>
                    <pic:cNvPr id="0" name="image88.png" descr="Run Workflow"/>
                    <pic:cNvPicPr preferRelativeResize="0"/>
                  </pic:nvPicPr>
                  <pic:blipFill>
                    <a:blip r:embed="rId92"/>
                    <a:srcRect/>
                    <a:stretch>
                      <a:fillRect/>
                    </a:stretch>
                  </pic:blipFill>
                  <pic:spPr>
                    <a:xfrm>
                      <a:off x="0" y="0"/>
                      <a:ext cx="5943600" cy="1358900"/>
                    </a:xfrm>
                    <a:prstGeom prst="rect">
                      <a:avLst/>
                    </a:prstGeom>
                    <a:ln w="9525">
                      <a:solidFill>
                        <a:srgbClr val="DDDDDD"/>
                      </a:solidFill>
                      <a:prstDash val="solid"/>
                    </a:ln>
                  </pic:spPr>
                </pic:pic>
              </a:graphicData>
            </a:graphic>
          </wp:inline>
        </w:drawing>
      </w:r>
    </w:p>
    <w:p w14:paraId="359C82C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You can check the progress of a workflow by clicking on it:</w:t>
      </w:r>
    </w:p>
    <w:p w14:paraId="5053222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7847935" wp14:editId="702ABE84">
            <wp:extent cx="5943600" cy="546100"/>
            <wp:effectExtent l="9525" t="9525" r="9525" b="9525"/>
            <wp:docPr id="29" name="image22.png" descr="Workflow Progress"/>
            <wp:cNvGraphicFramePr/>
            <a:graphic xmlns:a="http://schemas.openxmlformats.org/drawingml/2006/main">
              <a:graphicData uri="http://schemas.openxmlformats.org/drawingml/2006/picture">
                <pic:pic xmlns:pic="http://schemas.openxmlformats.org/drawingml/2006/picture">
                  <pic:nvPicPr>
                    <pic:cNvPr id="0" name="image22.png" descr="Workflow Progress"/>
                    <pic:cNvPicPr preferRelativeResize="0"/>
                  </pic:nvPicPr>
                  <pic:blipFill>
                    <a:blip r:embed="rId93"/>
                    <a:srcRect/>
                    <a:stretch>
                      <a:fillRect/>
                    </a:stretch>
                  </pic:blipFill>
                  <pic:spPr>
                    <a:xfrm>
                      <a:off x="0" y="0"/>
                      <a:ext cx="5943600" cy="546100"/>
                    </a:xfrm>
                    <a:prstGeom prst="rect">
                      <a:avLst/>
                    </a:prstGeom>
                    <a:ln w="9525">
                      <a:solidFill>
                        <a:srgbClr val="DDDDDD"/>
                      </a:solidFill>
                      <a:prstDash val="solid"/>
                    </a:ln>
                  </pic:spPr>
                </pic:pic>
              </a:graphicData>
            </a:graphic>
          </wp:inline>
        </w:drawing>
      </w:r>
    </w:p>
    <w:p w14:paraId="2053168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on the “deploy” button on the left sidebar to see the details of the deployment.</w:t>
      </w:r>
    </w:p>
    <w:p w14:paraId="2E940E6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2DBCD1C" wp14:editId="35586817">
            <wp:extent cx="3648075" cy="3267075"/>
            <wp:effectExtent l="9525" t="9525" r="9525" b="9525"/>
            <wp:docPr id="43" name="image36.png" descr="Deployment Details"/>
            <wp:cNvGraphicFramePr/>
            <a:graphic xmlns:a="http://schemas.openxmlformats.org/drawingml/2006/main">
              <a:graphicData uri="http://schemas.openxmlformats.org/drawingml/2006/picture">
                <pic:pic xmlns:pic="http://schemas.openxmlformats.org/drawingml/2006/picture">
                  <pic:nvPicPr>
                    <pic:cNvPr id="0" name="image36.png" descr="Deployment Details"/>
                    <pic:cNvPicPr preferRelativeResize="0"/>
                  </pic:nvPicPr>
                  <pic:blipFill>
                    <a:blip r:embed="rId94"/>
                    <a:srcRect/>
                    <a:stretch>
                      <a:fillRect/>
                    </a:stretch>
                  </pic:blipFill>
                  <pic:spPr>
                    <a:xfrm>
                      <a:off x="0" y="0"/>
                      <a:ext cx="3648075" cy="3267075"/>
                    </a:xfrm>
                    <a:prstGeom prst="rect">
                      <a:avLst/>
                    </a:prstGeom>
                    <a:ln w="9525">
                      <a:solidFill>
                        <a:srgbClr val="DDDDDD"/>
                      </a:solidFill>
                      <a:prstDash val="solid"/>
                    </a:ln>
                  </pic:spPr>
                </pic:pic>
              </a:graphicData>
            </a:graphic>
          </wp:inline>
        </w:drawing>
      </w:r>
    </w:p>
    <w:p w14:paraId="00F8C18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Assuming nothing goes wrong during deployment, the final step can be expanded to get the URL of your live site. Click on the URL to visit your site!</w:t>
      </w:r>
    </w:p>
    <w:p w14:paraId="622568E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B9E07AF" wp14:editId="18998970">
            <wp:extent cx="5943600" cy="1104900"/>
            <wp:effectExtent l="9525" t="9525" r="9525" b="9525"/>
            <wp:docPr id="55" name="image45.png" descr="Live Site"/>
            <wp:cNvGraphicFramePr/>
            <a:graphic xmlns:a="http://schemas.openxmlformats.org/drawingml/2006/main">
              <a:graphicData uri="http://schemas.openxmlformats.org/drawingml/2006/picture">
                <pic:pic xmlns:pic="http://schemas.openxmlformats.org/drawingml/2006/picture">
                  <pic:nvPicPr>
                    <pic:cNvPr id="0" name="image45.png" descr="Live Site"/>
                    <pic:cNvPicPr preferRelativeResize="0"/>
                  </pic:nvPicPr>
                  <pic:blipFill>
                    <a:blip r:embed="rId104"/>
                    <a:srcRect/>
                    <a:stretch>
                      <a:fillRect/>
                    </a:stretch>
                  </pic:blipFill>
                  <pic:spPr>
                    <a:xfrm>
                      <a:off x="0" y="0"/>
                      <a:ext cx="5943600" cy="1104900"/>
                    </a:xfrm>
                    <a:prstGeom prst="rect">
                      <a:avLst/>
                    </a:prstGeom>
                    <a:ln w="9525">
                      <a:solidFill>
                        <a:srgbClr val="DDDDDD"/>
                      </a:solidFill>
                      <a:prstDash val="solid"/>
                    </a:ln>
                  </pic:spPr>
                </pic:pic>
              </a:graphicData>
            </a:graphic>
          </wp:inline>
        </w:drawing>
      </w:r>
    </w:p>
    <w:p w14:paraId="50355DD9" w14:textId="1BA486AB"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that URL is not visible, then you can also find the URL by going back to the “Settings” tab and scrolling down to the “</w:t>
      </w:r>
      <w:del w:id="3435"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436"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 The URL should be displayed there.</w:t>
      </w:r>
    </w:p>
    <w:p w14:paraId="2A5E3888" w14:textId="77777777" w:rsidR="00B32DEF" w:rsidRPr="00B32DEF" w:rsidRDefault="00000000">
      <w:pPr>
        <w:pStyle w:val="Heading2"/>
        <w:rPr>
          <w:rPrChange w:id="3437" w:author="Holli Flanagan" w:date="2025-05-12T15:00:00Z">
            <w:rPr>
              <w:sz w:val="34"/>
              <w:szCs w:val="34"/>
            </w:rPr>
          </w:rPrChange>
        </w:rPr>
        <w:pPrChange w:id="3438" w:author="Holli Flanagan" w:date="2025-05-12T15:00:00Z">
          <w:pPr>
            <w:pStyle w:val="Heading2"/>
            <w:keepNext w:val="0"/>
            <w:keepLines w:val="0"/>
          </w:pPr>
        </w:pPrChange>
      </w:pPr>
      <w:bookmarkStart w:id="3439" w:name="_qz1idkgmy436" w:colFirst="0" w:colLast="0"/>
      <w:bookmarkEnd w:id="3439"/>
      <w:r>
        <w:rPr>
          <w:rPrChange w:id="3440" w:author="Holli Flanagan" w:date="2025-05-12T15:00:00Z">
            <w:rPr>
              <w:sz w:val="34"/>
              <w:szCs w:val="34"/>
            </w:rPr>
          </w:rPrChange>
        </w:rPr>
        <w:t>7) Submission</w:t>
      </w:r>
    </w:p>
    <w:p w14:paraId="7BAB860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completed the tutorial and deployed your site, you can </w:t>
      </w:r>
      <w:proofErr w:type="gramStart"/>
      <w:r>
        <w:rPr>
          <w:rFonts w:ascii="Times New Roman" w:eastAsia="Times New Roman" w:hAnsi="Times New Roman" w:cs="Times New Roman"/>
          <w:color w:val="212529"/>
          <w:sz w:val="24"/>
          <w:szCs w:val="24"/>
        </w:rPr>
        <w:t>submit</w:t>
      </w:r>
      <w:proofErr w:type="gramEnd"/>
      <w:r>
        <w:rPr>
          <w:rFonts w:ascii="Times New Roman" w:eastAsia="Times New Roman" w:hAnsi="Times New Roman" w:cs="Times New Roman"/>
          <w:color w:val="212529"/>
          <w:sz w:val="24"/>
          <w:szCs w:val="24"/>
        </w:rPr>
        <w:t xml:space="preserve"> on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If you have any questions or issues, please don’t hesitate to ask for help!</w:t>
      </w:r>
    </w:p>
    <w:p w14:paraId="7E42C05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In addition to passing our tests, you will also be graded on the successful deployment of your site. If the site is not deployed, you will not receive credit for the assignment. The TAs and instructors will review your site, your tests, and your code to ensure that you have completed the assignment correctly.</w:t>
      </w:r>
    </w:p>
    <w:p w14:paraId="61D8DFBB" w14:textId="77777777" w:rsidR="00B32DEF" w:rsidRPr="00B32DEF" w:rsidRDefault="00000000">
      <w:pPr>
        <w:pStyle w:val="Heading2"/>
        <w:keepNext w:val="0"/>
        <w:keepLines w:val="0"/>
        <w:spacing w:before="700"/>
        <w:rPr>
          <w:rPrChange w:id="3441" w:author="Holli Flanagan" w:date="2025-05-12T15:00:00Z">
            <w:rPr>
              <w:sz w:val="46"/>
              <w:szCs w:val="46"/>
            </w:rPr>
          </w:rPrChange>
        </w:rPr>
        <w:pPrChange w:id="3442" w:author="Holli Flanagan" w:date="2025-05-12T15:00:00Z">
          <w:pPr>
            <w:pStyle w:val="Heading1"/>
            <w:keepNext w:val="0"/>
            <w:keepLines w:val="0"/>
            <w:spacing w:before="700"/>
          </w:pPr>
        </w:pPrChange>
      </w:pPr>
      <w:bookmarkStart w:id="3443" w:name="_iaa9qeb1rcq8" w:colFirst="0" w:colLast="0"/>
      <w:bookmarkEnd w:id="3443"/>
      <w:r>
        <w:rPr>
          <w:rPrChange w:id="3444" w:author="Holli Flanagan" w:date="2025-05-12T15:00:00Z">
            <w:rPr>
              <w:sz w:val="46"/>
              <w:szCs w:val="46"/>
            </w:rPr>
          </w:rPrChange>
        </w:rPr>
        <w:t>Next Step</w:t>
      </w:r>
    </w:p>
    <w:p w14:paraId="580BEFF5" w14:textId="0CEF852D" w:rsidR="00B32DEF" w:rsidRDefault="00000000">
      <w:pPr>
        <w:shd w:val="clear" w:color="auto" w:fill="FFFFFF"/>
        <w:spacing w:after="240"/>
        <w:rPr>
          <w:rFonts w:ascii="Times New Roman" w:eastAsia="Times New Roman" w:hAnsi="Times New Roman" w:cs="Times New Roman"/>
          <w:color w:val="0D6EFD"/>
          <w:sz w:val="24"/>
          <w:szCs w:val="24"/>
          <w:u w:val="single"/>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more features of TypeScript and how to use them in </w:t>
      </w:r>
      <w:r>
        <w:rPr>
          <w:rFonts w:ascii="Times New Roman" w:eastAsia="Times New Roman" w:hAnsi="Times New Roman" w:cs="Times New Roman"/>
          <w:sz w:val="24"/>
          <w:szCs w:val="24"/>
        </w:rPr>
        <w:t>Advanced TypeScript</w:t>
      </w:r>
      <w:ins w:id="3445" w:author="Holli Flanagan" w:date="2025-05-12T15:01:00Z">
        <w:r>
          <w:rPr>
            <w:rFonts w:ascii="Times New Roman" w:eastAsia="Times New Roman" w:hAnsi="Times New Roman" w:cs="Times New Roman"/>
            <w:sz w:val="24"/>
            <w:szCs w:val="24"/>
          </w:rPr>
          <w:t>.</w:t>
        </w:r>
      </w:ins>
      <w:del w:id="3446" w:author="Holli Flanagan" w:date="2025-05-12T15:01:00Z">
        <w:r>
          <w:rPr>
            <w:rFonts w:ascii="Times New Roman" w:eastAsia="Times New Roman" w:hAnsi="Times New Roman" w:cs="Times New Roman"/>
            <w:sz w:val="24"/>
            <w:szCs w:val="24"/>
          </w:rPr>
          <w:delText xml:space="preserve"> »</w:delText>
        </w:r>
      </w:del>
    </w:p>
    <w:p w14:paraId="5D0180D7" w14:textId="77777777" w:rsidR="00B32DEF" w:rsidRDefault="00000000">
      <w:pPr>
        <w:shd w:val="clear" w:color="auto" w:fill="FFFFFF"/>
        <w:spacing w:after="240"/>
        <w:rPr>
          <w:rFonts w:ascii="Times New Roman" w:eastAsia="Times New Roman" w:hAnsi="Times New Roman" w:cs="Times New Roman"/>
          <w:sz w:val="24"/>
          <w:szCs w:val="24"/>
        </w:rPr>
      </w:pPr>
      <w:r>
        <w:br w:type="page"/>
      </w:r>
    </w:p>
    <w:p w14:paraId="1DB89518" w14:textId="77777777" w:rsidR="00B32DEF" w:rsidRDefault="00000000">
      <w:pPr>
        <w:pStyle w:val="Heading1"/>
        <w:pPrChange w:id="3447" w:author="Holli Flanagan" w:date="2025-05-12T15:01:00Z">
          <w:pPr>
            <w:pStyle w:val="Heading1"/>
            <w:keepNext w:val="0"/>
            <w:keepLines w:val="0"/>
          </w:pPr>
        </w:pPrChange>
      </w:pPr>
      <w:bookmarkStart w:id="3448" w:name="_z8bi363o119k" w:colFirst="0" w:colLast="0"/>
      <w:bookmarkEnd w:id="3448"/>
      <w:r>
        <w:rPr>
          <w:rPrChange w:id="3449" w:author="Holli Flanagan" w:date="2025-05-12T15:01:00Z">
            <w:rPr>
              <w:sz w:val="48"/>
              <w:szCs w:val="48"/>
              <w:highlight w:val="white"/>
            </w:rPr>
          </w:rPrChange>
        </w:rPr>
        <w:lastRenderedPageBreak/>
        <w:t>Chapter 11 - Advanced</w:t>
      </w:r>
      <w:ins w:id="3450" w:author="Holli Flanagan" w:date="2025-05-12T17:46:00Z">
        <w:r>
          <w:rPr>
            <w:rPrChange w:id="3451" w:author="Holli Flanagan" w:date="2025-05-12T15:01:00Z">
              <w:rPr>
                <w:sz w:val="48"/>
                <w:szCs w:val="48"/>
                <w:highlight w:val="white"/>
              </w:rPr>
            </w:rPrChange>
          </w:rPr>
          <w:t xml:space="preserve"> TypeScript</w:t>
        </w:r>
      </w:ins>
      <w:r>
        <w:rPr>
          <w:rPrChange w:id="3452" w:author="Holli Flanagan" w:date="2025-05-12T15:01:00Z">
            <w:rPr>
              <w:sz w:val="48"/>
              <w:szCs w:val="48"/>
              <w:highlight w:val="white"/>
            </w:rPr>
          </w:rPrChange>
        </w:rPr>
        <w:t xml:space="preserve"> </w:t>
      </w:r>
      <w:ins w:id="3453" w:author="Holli Flanagan" w:date="2025-05-09T15:22:00Z">
        <w:del w:id="3454" w:author="Holli Flanagan" w:date="2025-05-09T15:22:00Z">
          <w:r>
            <w:rPr>
              <w:rPrChange w:id="3455" w:author="Holli Flanagan" w:date="2025-05-12T15:01:00Z">
                <w:rPr>
                  <w:sz w:val="48"/>
                  <w:szCs w:val="48"/>
                  <w:highlight w:val="white"/>
                </w:rPr>
              </w:rPrChange>
            </w:rPr>
            <w:delText>TypeScript</w:delText>
          </w:r>
        </w:del>
      </w:ins>
      <w:del w:id="3456" w:author="Holli Flanagan" w:date="2025-05-09T15:22:00Z">
        <w:r>
          <w:rPr>
            <w:rPrChange w:id="3457" w:author="Holli Flanagan" w:date="2025-05-12T15:01:00Z">
              <w:rPr>
                <w:sz w:val="48"/>
                <w:szCs w:val="48"/>
                <w:highlight w:val="white"/>
              </w:rPr>
            </w:rPrChange>
          </w:rPr>
          <w:delText>Typescript</w:delText>
        </w:r>
      </w:del>
    </w:p>
    <w:p w14:paraId="4D3C7D27" w14:textId="77777777" w:rsidR="00B32DEF" w:rsidRPr="00B32DEF" w:rsidRDefault="00000000">
      <w:pPr>
        <w:pStyle w:val="Heading1"/>
        <w:rPr>
          <w:rPrChange w:id="3458" w:author="Holli Flanagan" w:date="2025-05-12T15:01:00Z">
            <w:rPr>
              <w:sz w:val="46"/>
              <w:szCs w:val="46"/>
            </w:rPr>
          </w:rPrChange>
        </w:rPr>
        <w:pPrChange w:id="3459" w:author="Holli Flanagan" w:date="2025-05-12T15:01:00Z">
          <w:pPr>
            <w:pStyle w:val="Heading1"/>
            <w:keepNext w:val="0"/>
            <w:keepLines w:val="0"/>
          </w:pPr>
        </w:pPrChange>
      </w:pPr>
      <w:bookmarkStart w:id="3460" w:name="_afwzzid42q3a" w:colFirst="0" w:colLast="0"/>
      <w:bookmarkEnd w:id="3460"/>
      <w:ins w:id="3461" w:author="Holli Flanagan" w:date="2025-05-09T15:22:00Z">
        <w:r>
          <w:t>TypeScript</w:t>
        </w:r>
      </w:ins>
      <w:del w:id="3462" w:author="Holli Flanagan" w:date="2025-05-09T15:22:00Z">
        <w:r>
          <w:rPr>
            <w:rPrChange w:id="3463" w:author="Holli Flanagan" w:date="2025-05-12T15:01:00Z">
              <w:rPr>
                <w:sz w:val="46"/>
                <w:szCs w:val="46"/>
              </w:rPr>
            </w:rPrChange>
          </w:rPr>
          <w:delText>Typescript</w:delText>
        </w:r>
      </w:del>
      <w:r>
        <w:rPr>
          <w:rPrChange w:id="3464" w:author="Holli Flanagan" w:date="2025-05-12T15:01:00Z">
            <w:rPr>
              <w:sz w:val="46"/>
              <w:szCs w:val="46"/>
            </w:rPr>
          </w:rPrChange>
        </w:rPr>
        <w:t xml:space="preserve"> Generics</w:t>
      </w:r>
    </w:p>
    <w:p w14:paraId="249A2D4B" w14:textId="77777777" w:rsidR="00B32DEF" w:rsidRPr="00B32DEF" w:rsidRDefault="00000000">
      <w:pPr>
        <w:pStyle w:val="Heading2"/>
        <w:rPr>
          <w:rPrChange w:id="3465" w:author="Holli Flanagan" w:date="2025-05-12T15:01:00Z">
            <w:rPr>
              <w:sz w:val="34"/>
              <w:szCs w:val="34"/>
            </w:rPr>
          </w:rPrChange>
        </w:rPr>
        <w:pPrChange w:id="3466" w:author="Holli Flanagan" w:date="2025-05-12T15:01:00Z">
          <w:pPr>
            <w:pStyle w:val="Heading2"/>
            <w:keepNext w:val="0"/>
            <w:keepLines w:val="0"/>
          </w:pPr>
        </w:pPrChange>
      </w:pPr>
      <w:bookmarkStart w:id="3467" w:name="_hqxqps83iad8" w:colFirst="0" w:colLast="0"/>
      <w:bookmarkEnd w:id="3467"/>
      <w:r>
        <w:rPr>
          <w:rPrChange w:id="3468" w:author="Holli Flanagan" w:date="2025-05-12T15:01:00Z">
            <w:rPr>
              <w:sz w:val="34"/>
              <w:szCs w:val="34"/>
            </w:rPr>
          </w:rPrChange>
        </w:rPr>
        <w:t>Key Idea</w:t>
      </w:r>
    </w:p>
    <w:p w14:paraId="49C84DD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Generics</w:t>
      </w:r>
      <w:r>
        <w:rPr>
          <w:rFonts w:ascii="Times New Roman" w:eastAsia="Times New Roman" w:hAnsi="Times New Roman" w:cs="Times New Roman"/>
          <w:color w:val="212529"/>
          <w:sz w:val="24"/>
          <w:szCs w:val="24"/>
        </w:rPr>
        <w:t xml:space="preserve"> allow for creation of reusable code </w:t>
      </w:r>
      <w:del w:id="3469" w:author="Holli Flanagan" w:date="2025-05-12T17:47:00Z">
        <w:r>
          <w:rPr>
            <w:rFonts w:ascii="Times New Roman" w:eastAsia="Times New Roman" w:hAnsi="Times New Roman" w:cs="Times New Roman"/>
            <w:color w:val="212529"/>
            <w:sz w:val="24"/>
            <w:szCs w:val="24"/>
          </w:rPr>
          <w:delText xml:space="preserve">that </w:delText>
        </w:r>
      </w:del>
      <w:r>
        <w:rPr>
          <w:rFonts w:ascii="Times New Roman" w:eastAsia="Times New Roman" w:hAnsi="Times New Roman" w:cs="Times New Roman"/>
          <w:color w:val="212529"/>
          <w:sz w:val="24"/>
          <w:szCs w:val="24"/>
        </w:rPr>
        <w:t>where internal types can be specified externally.</w:t>
      </w:r>
    </w:p>
    <w:p w14:paraId="245F28C5" w14:textId="77777777" w:rsidR="00B32DEF" w:rsidRPr="00B32DEF" w:rsidRDefault="00000000">
      <w:pPr>
        <w:pStyle w:val="Heading2"/>
        <w:rPr>
          <w:rPrChange w:id="3470" w:author="Holli Flanagan" w:date="2025-05-12T15:01:00Z">
            <w:rPr>
              <w:sz w:val="34"/>
              <w:szCs w:val="34"/>
            </w:rPr>
          </w:rPrChange>
        </w:rPr>
        <w:pPrChange w:id="3471" w:author="Holli Flanagan" w:date="2025-05-12T15:01:00Z">
          <w:pPr>
            <w:pStyle w:val="Heading2"/>
            <w:keepNext w:val="0"/>
            <w:keepLines w:val="0"/>
          </w:pPr>
        </w:pPrChange>
      </w:pPr>
      <w:bookmarkStart w:id="3472" w:name="_1tua48fckmuk" w:colFirst="0" w:colLast="0"/>
      <w:bookmarkEnd w:id="3472"/>
      <w:r>
        <w:rPr>
          <w:rPrChange w:id="3473" w:author="Holli Flanagan" w:date="2025-05-12T15:01:00Z">
            <w:rPr>
              <w:sz w:val="34"/>
              <w:szCs w:val="34"/>
            </w:rPr>
          </w:rPrChange>
        </w:rPr>
        <w:t xml:space="preserve">Generics in </w:t>
      </w:r>
      <w:ins w:id="3474" w:author="Holli Flanagan" w:date="2025-05-09T15:22:00Z">
        <w:r>
          <w:rPr>
            <w:rPrChange w:id="3475" w:author="Holli Flanagan" w:date="2025-05-12T15:01:00Z">
              <w:rPr>
                <w:sz w:val="34"/>
                <w:szCs w:val="34"/>
              </w:rPr>
            </w:rPrChange>
          </w:rPr>
          <w:t>TypeScript</w:t>
        </w:r>
      </w:ins>
      <w:del w:id="3476" w:author="Holli Flanagan" w:date="2025-05-09T15:22:00Z">
        <w:r>
          <w:rPr>
            <w:rPrChange w:id="3477" w:author="Holli Flanagan" w:date="2025-05-12T15:01:00Z">
              <w:rPr>
                <w:sz w:val="34"/>
                <w:szCs w:val="34"/>
              </w:rPr>
            </w:rPrChange>
          </w:rPr>
          <w:delText>Typescript</w:delText>
        </w:r>
      </w:del>
    </w:p>
    <w:p w14:paraId="71ABC41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last chapter we discussed the Webz </w:t>
      </w:r>
      <w:del w:id="3478" w:author="Holli Flanagan" w:date="2025-05-12T17:47:00Z">
        <w:r>
          <w:rPr>
            <w:rFonts w:ascii="Times New Roman" w:eastAsia="Times New Roman" w:hAnsi="Times New Roman" w:cs="Times New Roman"/>
            <w:i/>
            <w:color w:val="212529"/>
            <w:sz w:val="24"/>
            <w:szCs w:val="24"/>
          </w:rPr>
          <w:delText>N</w:delText>
        </w:r>
      </w:del>
      <w:ins w:id="3479" w:author="Holli Flanagan" w:date="2025-05-12T17:47:00Z">
        <w:r>
          <w:rPr>
            <w:rFonts w:ascii="Times New Roman" w:eastAsia="Times New Roman" w:hAnsi="Times New Roman" w:cs="Times New Roman"/>
            <w:i/>
            <w:color w:val="212529"/>
            <w:sz w:val="24"/>
            <w:szCs w:val="24"/>
          </w:rPr>
          <w:t>n</w:t>
        </w:r>
      </w:ins>
      <w:r>
        <w:rPr>
          <w:rFonts w:ascii="Times New Roman" w:eastAsia="Times New Roman" w:hAnsi="Times New Roman" w:cs="Times New Roman"/>
          <w:i/>
          <w:color w:val="212529"/>
          <w:sz w:val="24"/>
          <w:szCs w:val="24"/>
        </w:rPr>
        <w:t>otifier</w:t>
      </w:r>
      <w:r>
        <w:rPr>
          <w:rFonts w:ascii="Times New Roman" w:eastAsia="Times New Roman" w:hAnsi="Times New Roman" w:cs="Times New Roman"/>
          <w:color w:val="212529"/>
          <w:sz w:val="24"/>
          <w:szCs w:val="24"/>
        </w:rPr>
        <w:t xml:space="preserve"> class. This class was a </w:t>
      </w:r>
      <w:r>
        <w:rPr>
          <w:rFonts w:ascii="Times New Roman" w:eastAsia="Times New Roman" w:hAnsi="Times New Roman" w:cs="Times New Roman"/>
          <w:i/>
          <w:color w:val="212529"/>
          <w:sz w:val="24"/>
          <w:szCs w:val="24"/>
        </w:rPr>
        <w:t>generic</w:t>
      </w:r>
      <w:r>
        <w:rPr>
          <w:rFonts w:ascii="Times New Roman" w:eastAsia="Times New Roman" w:hAnsi="Times New Roman" w:cs="Times New Roman"/>
          <w:color w:val="212529"/>
          <w:sz w:val="24"/>
          <w:szCs w:val="24"/>
        </w:rPr>
        <w:t xml:space="preserve"> class that we could pass </w:t>
      </w:r>
      <w:r>
        <w:rPr>
          <w:rFonts w:ascii="Times New Roman" w:eastAsia="Times New Roman" w:hAnsi="Times New Roman" w:cs="Times New Roman"/>
          <w:i/>
          <w:color w:val="212529"/>
          <w:sz w:val="24"/>
          <w:szCs w:val="24"/>
        </w:rPr>
        <w:t>type parameters</w:t>
      </w:r>
      <w:r>
        <w:rPr>
          <w:rFonts w:ascii="Times New Roman" w:eastAsia="Times New Roman" w:hAnsi="Times New Roman" w:cs="Times New Roman"/>
          <w:color w:val="212529"/>
          <w:sz w:val="24"/>
          <w:szCs w:val="24"/>
        </w:rPr>
        <w:t xml:space="preserve"> to during creation.</w:t>
      </w:r>
    </w:p>
    <w:p w14:paraId="658F6F5D"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event: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Notifier();</w:t>
      </w:r>
      <w:proofErr w:type="gramEnd"/>
    </w:p>
    <w:p w14:paraId="4AB0331A"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Notifier&lt;number&gt;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Notifier&lt;number</w:t>
      </w:r>
      <w:proofErr w:type="gramStart"/>
      <w:r>
        <w:rPr>
          <w:rFonts w:ascii="Times New Roman" w:eastAsia="Times New Roman" w:hAnsi="Times New Roman" w:cs="Times New Roman"/>
          <w:color w:val="188038"/>
          <w:sz w:val="24"/>
          <w:szCs w:val="24"/>
        </w:rPr>
        <w:t>&gt;();</w:t>
      </w:r>
      <w:proofErr w:type="gramEnd"/>
    </w:p>
    <w:p w14:paraId="64A550FF"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Notifier&lt;string&gt;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Notifier&lt;string</w:t>
      </w:r>
      <w:proofErr w:type="gramStart"/>
      <w:r>
        <w:rPr>
          <w:rFonts w:ascii="Times New Roman" w:eastAsia="Times New Roman" w:hAnsi="Times New Roman" w:cs="Times New Roman"/>
          <w:color w:val="188038"/>
          <w:sz w:val="24"/>
          <w:szCs w:val="24"/>
        </w:rPr>
        <w:t>&gt;();</w:t>
      </w:r>
      <w:proofErr w:type="gramEnd"/>
    </w:p>
    <w:p w14:paraId="35213DB3"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w:t>
      </w:r>
      <w:proofErr w:type="spellStart"/>
      <w:r>
        <w:rPr>
          <w:rFonts w:ascii="Times New Roman" w:eastAsia="Times New Roman" w:hAnsi="Times New Roman" w:cs="Times New Roman"/>
          <w:color w:val="188038"/>
          <w:sz w:val="24"/>
          <w:szCs w:val="24"/>
        </w:rPr>
        <w:t>SomeClass</w:t>
      </w:r>
      <w:proofErr w:type="spellEnd"/>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w:t>
      </w:r>
      <w:proofErr w:type="spellStart"/>
      <w:r>
        <w:rPr>
          <w:rFonts w:ascii="Times New Roman" w:eastAsia="Times New Roman" w:hAnsi="Times New Roman" w:cs="Times New Roman"/>
          <w:color w:val="188038"/>
          <w:sz w:val="24"/>
          <w:szCs w:val="24"/>
        </w:rPr>
        <w:t>SomeClass</w:t>
      </w:r>
      <w:proofErr w:type="spellEnd"/>
      <w:proofErr w:type="gramStart"/>
      <w:r>
        <w:rPr>
          <w:rFonts w:ascii="Times New Roman" w:eastAsia="Times New Roman" w:hAnsi="Times New Roman" w:cs="Times New Roman"/>
          <w:color w:val="188038"/>
          <w:sz w:val="24"/>
          <w:szCs w:val="24"/>
        </w:rPr>
        <w:t>&gt;();</w:t>
      </w:r>
      <w:proofErr w:type="gramEnd"/>
    </w:p>
    <w:p w14:paraId="5748C78E"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&gt;();</w:t>
      </w:r>
      <w:proofErr w:type="gramEnd"/>
    </w:p>
    <w:p w14:paraId="1E1C700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is a single class definition that works on any type of data. We can make our own generic functions, classes, interfaces, or type aliases by creating them with one or more </w:t>
      </w:r>
      <w:r>
        <w:rPr>
          <w:rFonts w:ascii="Times New Roman" w:eastAsia="Times New Roman" w:hAnsi="Times New Roman" w:cs="Times New Roman"/>
          <w:i/>
          <w:color w:val="212529"/>
          <w:sz w:val="24"/>
          <w:szCs w:val="24"/>
        </w:rPr>
        <w:t>type parameters</w:t>
      </w:r>
      <w:r>
        <w:rPr>
          <w:rFonts w:ascii="Times New Roman" w:eastAsia="Times New Roman" w:hAnsi="Times New Roman" w:cs="Times New Roman"/>
          <w:color w:val="212529"/>
          <w:sz w:val="24"/>
          <w:szCs w:val="24"/>
        </w:rPr>
        <w:t xml:space="preserve"> that can be specified by the caller. Overall, this allows us to create reusable code that works on various types of data.</w:t>
      </w:r>
    </w:p>
    <w:p w14:paraId="44025D10" w14:textId="77777777" w:rsidR="00B32DEF" w:rsidRPr="00B32DEF" w:rsidRDefault="00000000">
      <w:pPr>
        <w:pStyle w:val="Heading2"/>
        <w:rPr>
          <w:rPrChange w:id="3480" w:author="Holli Flanagan" w:date="2025-05-12T15:02:00Z">
            <w:rPr>
              <w:sz w:val="34"/>
              <w:szCs w:val="34"/>
            </w:rPr>
          </w:rPrChange>
        </w:rPr>
        <w:pPrChange w:id="3481" w:author="Holli Flanagan" w:date="2025-05-12T15:02:00Z">
          <w:pPr>
            <w:pStyle w:val="Heading2"/>
            <w:keepNext w:val="0"/>
            <w:keepLines w:val="0"/>
          </w:pPr>
        </w:pPrChange>
      </w:pPr>
      <w:bookmarkStart w:id="3482" w:name="_o008xr43wdh0" w:colFirst="0" w:colLast="0"/>
      <w:bookmarkEnd w:id="3482"/>
      <w:r>
        <w:rPr>
          <w:rPrChange w:id="3483" w:author="Holli Flanagan" w:date="2025-05-12T15:02:00Z">
            <w:rPr>
              <w:sz w:val="34"/>
              <w:szCs w:val="34"/>
            </w:rPr>
          </w:rPrChange>
        </w:rPr>
        <w:t>Motivation</w:t>
      </w:r>
    </w:p>
    <w:p w14:paraId="29B90236"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Consider the following simple method.</w:t>
      </w:r>
    </w:p>
    <w:p w14:paraId="39968B7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F711065"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This method prints </w:t>
      </w:r>
      <w:r>
        <w:rPr>
          <w:rFonts w:ascii="Times New Roman" w:eastAsia="Times New Roman" w:hAnsi="Times New Roman" w:cs="Times New Roman"/>
          <w:i/>
          <w:color w:val="212529"/>
          <w:sz w:val="24"/>
          <w:szCs w:val="24"/>
        </w:rPr>
        <w:t>Result: 5</w:t>
      </w:r>
      <w:r>
        <w:rPr>
          <w:rFonts w:ascii="Times New Roman" w:eastAsia="Times New Roman" w:hAnsi="Times New Roman" w:cs="Times New Roman"/>
          <w:color w:val="212529"/>
          <w:sz w:val="24"/>
          <w:szCs w:val="24"/>
        </w:rPr>
        <w:t xml:space="preserve"> when called with a parameter of 5. What if we wanted to allow other types of data to be printed? One solution would be to write another function.</w:t>
      </w:r>
    </w:p>
    <w:p w14:paraId="0F8EED6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937364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we could write different functions for each type we wish to support, it would be better if we could </w:t>
      </w:r>
      <w:proofErr w:type="spellStart"/>
      <w:r>
        <w:rPr>
          <w:rFonts w:ascii="Times New Roman" w:eastAsia="Times New Roman" w:hAnsi="Times New Roman" w:cs="Times New Roman"/>
          <w:color w:val="212529"/>
          <w:sz w:val="24"/>
          <w:szCs w:val="24"/>
        </w:rPr>
        <w:t>right</w:t>
      </w:r>
      <w:proofErr w:type="spellEnd"/>
      <w:r>
        <w:rPr>
          <w:rFonts w:ascii="Times New Roman" w:eastAsia="Times New Roman" w:hAnsi="Times New Roman" w:cs="Times New Roman"/>
          <w:color w:val="212529"/>
          <w:sz w:val="24"/>
          <w:szCs w:val="24"/>
        </w:rPr>
        <w:t xml:space="preserve"> a single method for all of them. Let’s examine this code further:</w:t>
      </w:r>
    </w:p>
    <w:p w14:paraId="562B21A8" w14:textId="77777777" w:rsidR="00B32DEF" w:rsidRPr="00B32DEF" w:rsidRDefault="00000000">
      <w:pPr>
        <w:pStyle w:val="Heading2"/>
        <w:rPr>
          <w:rPrChange w:id="3484" w:author="Holli Flanagan" w:date="2025-05-12T15:02:00Z">
            <w:rPr>
              <w:sz w:val="34"/>
              <w:szCs w:val="34"/>
            </w:rPr>
          </w:rPrChange>
        </w:rPr>
        <w:pPrChange w:id="3485" w:author="Holli Flanagan" w:date="2025-05-12T15:02:00Z">
          <w:pPr>
            <w:pStyle w:val="Heading2"/>
            <w:keepNext w:val="0"/>
            <w:keepLines w:val="0"/>
          </w:pPr>
        </w:pPrChange>
      </w:pPr>
      <w:bookmarkStart w:id="3486" w:name="_c0mpefj6bu3r" w:colFirst="0" w:colLast="0"/>
      <w:bookmarkEnd w:id="3486"/>
      <w:r>
        <w:rPr>
          <w:rPrChange w:id="3487" w:author="Holli Flanagan" w:date="2025-05-12T15:02:00Z">
            <w:rPr>
              <w:sz w:val="34"/>
              <w:szCs w:val="34"/>
            </w:rPr>
          </w:rPrChange>
        </w:rPr>
        <w:lastRenderedPageBreak/>
        <w:t>Generic Functions</w:t>
      </w:r>
    </w:p>
    <w:p w14:paraId="4FB70345"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know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will print anything, so the only issue here is that our method expects a number. We can make this function </w:t>
      </w:r>
      <w:del w:id="3488" w:author="Holli Flanagan" w:date="2025-05-12T17:47:00Z">
        <w:r>
          <w:rPr>
            <w:rFonts w:ascii="Times New Roman" w:eastAsia="Times New Roman" w:hAnsi="Times New Roman" w:cs="Times New Roman"/>
            <w:color w:val="212529"/>
            <w:sz w:val="24"/>
            <w:szCs w:val="24"/>
          </w:rPr>
          <w:delText xml:space="preserve">a </w:delText>
        </w:r>
      </w:del>
      <w:r>
        <w:rPr>
          <w:rFonts w:ascii="Times New Roman" w:eastAsia="Times New Roman" w:hAnsi="Times New Roman" w:cs="Times New Roman"/>
          <w:i/>
          <w:color w:val="212529"/>
          <w:sz w:val="24"/>
          <w:szCs w:val="24"/>
        </w:rPr>
        <w:t>generic</w:t>
      </w:r>
      <w:r>
        <w:rPr>
          <w:rFonts w:ascii="Times New Roman" w:eastAsia="Times New Roman" w:hAnsi="Times New Roman" w:cs="Times New Roman"/>
          <w:color w:val="212529"/>
          <w:sz w:val="24"/>
          <w:szCs w:val="24"/>
        </w:rPr>
        <w:t xml:space="preserve"> by adding a </w:t>
      </w:r>
      <w:proofErr w:type="gramStart"/>
      <w:r>
        <w:rPr>
          <w:rFonts w:ascii="Times New Roman" w:eastAsia="Times New Roman" w:hAnsi="Times New Roman" w:cs="Times New Roman"/>
          <w:i/>
          <w:color w:val="212529"/>
          <w:sz w:val="24"/>
          <w:szCs w:val="24"/>
        </w:rPr>
        <w:t>type</w:t>
      </w:r>
      <w:proofErr w:type="gramEnd"/>
      <w:r>
        <w:rPr>
          <w:rFonts w:ascii="Times New Roman" w:eastAsia="Times New Roman" w:hAnsi="Times New Roman" w:cs="Times New Roman"/>
          <w:i/>
          <w:color w:val="212529"/>
          <w:sz w:val="24"/>
          <w:szCs w:val="24"/>
        </w:rPr>
        <w:t xml:space="preserve"> parameter</w:t>
      </w:r>
      <w:r>
        <w:rPr>
          <w:rFonts w:ascii="Times New Roman" w:eastAsia="Times New Roman" w:hAnsi="Times New Roman" w:cs="Times New Roman"/>
          <w:color w:val="212529"/>
          <w:sz w:val="24"/>
          <w:szCs w:val="24"/>
        </w:rPr>
        <w:t xml:space="preserve"> and using it as the type of the result parameter.</w:t>
      </w:r>
    </w:p>
    <w:p w14:paraId="3B0554B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68FEAD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have added a </w:t>
      </w:r>
      <w:proofErr w:type="gramStart"/>
      <w:r>
        <w:rPr>
          <w:rFonts w:ascii="Times New Roman" w:eastAsia="Times New Roman" w:hAnsi="Times New Roman" w:cs="Times New Roman"/>
          <w:i/>
          <w:color w:val="212529"/>
          <w:sz w:val="24"/>
          <w:szCs w:val="24"/>
        </w:rPr>
        <w:t>type</w:t>
      </w:r>
      <w:proofErr w:type="gramEnd"/>
      <w:r>
        <w:rPr>
          <w:rFonts w:ascii="Times New Roman" w:eastAsia="Times New Roman" w:hAnsi="Times New Roman" w:cs="Times New Roman"/>
          <w:i/>
          <w:color w:val="212529"/>
          <w:sz w:val="24"/>
          <w:szCs w:val="24"/>
        </w:rPr>
        <w:t xml:space="preserve"> parameter</w:t>
      </w:r>
      <w:r>
        <w:rPr>
          <w:rFonts w:ascii="Times New Roman" w:eastAsia="Times New Roman" w:hAnsi="Times New Roman" w:cs="Times New Roman"/>
          <w:color w:val="212529"/>
          <w:sz w:val="24"/>
          <w:szCs w:val="24"/>
        </w:rPr>
        <w:t xml:space="preserve"> (T), and we use that </w:t>
      </w:r>
      <w:ins w:id="3489" w:author="Holli Flanagan" w:date="2025-05-12T17:47:00Z">
        <w:r>
          <w:rPr>
            <w:rFonts w:ascii="Times New Roman" w:eastAsia="Times New Roman" w:hAnsi="Times New Roman" w:cs="Times New Roman"/>
            <w:color w:val="212529"/>
            <w:sz w:val="24"/>
            <w:szCs w:val="24"/>
          </w:rPr>
          <w:t>parameter</w:t>
        </w:r>
      </w:ins>
      <w:del w:id="3490" w:author="Holli Flanagan" w:date="2025-05-12T17:47:00Z">
        <w:r>
          <w:rPr>
            <w:rFonts w:ascii="Times New Roman" w:eastAsia="Times New Roman" w:hAnsi="Times New Roman" w:cs="Times New Roman"/>
            <w:color w:val="212529"/>
            <w:sz w:val="24"/>
            <w:szCs w:val="24"/>
          </w:rPr>
          <w:delText>paramter</w:delText>
        </w:r>
      </w:del>
      <w:r>
        <w:rPr>
          <w:rFonts w:ascii="Times New Roman" w:eastAsia="Times New Roman" w:hAnsi="Times New Roman" w:cs="Times New Roman"/>
          <w:color w:val="212529"/>
          <w:sz w:val="24"/>
          <w:szCs w:val="24"/>
        </w:rPr>
        <w:t xml:space="preserve"> to set </w:t>
      </w:r>
      <w:ins w:id="3491" w:author="Holli Flanagan" w:date="2025-05-12T17:48:00Z">
        <w:r>
          <w:rPr>
            <w:rFonts w:ascii="Times New Roman" w:eastAsia="Times New Roman" w:hAnsi="Times New Roman" w:cs="Times New Roman"/>
            <w:color w:val="212529"/>
            <w:sz w:val="24"/>
            <w:szCs w:val="24"/>
          </w:rPr>
          <w:t xml:space="preserve">the </w:t>
        </w:r>
      </w:ins>
      <w:del w:id="3492" w:author="Holli Flanagan" w:date="2025-05-12T17:48:00Z">
        <w:r>
          <w:rPr>
            <w:rFonts w:ascii="Times New Roman" w:eastAsia="Times New Roman" w:hAnsi="Times New Roman" w:cs="Times New Roman"/>
            <w:color w:val="212529"/>
            <w:sz w:val="24"/>
            <w:szCs w:val="24"/>
          </w:rPr>
          <w:delText xml:space="preserve">type </w:delText>
        </w:r>
      </w:del>
      <w:r>
        <w:rPr>
          <w:rFonts w:ascii="Times New Roman" w:eastAsia="Times New Roman" w:hAnsi="Times New Roman" w:cs="Times New Roman"/>
          <w:color w:val="212529"/>
          <w:sz w:val="24"/>
          <w:szCs w:val="24"/>
        </w:rPr>
        <w:t xml:space="preserve">type of the function’s parameter (result). When we call our function, we can specify the type of </w:t>
      </w:r>
      <w:proofErr w:type="gramStart"/>
      <w:r>
        <w:rPr>
          <w:rFonts w:ascii="Times New Roman" w:eastAsia="Times New Roman" w:hAnsi="Times New Roman" w:cs="Times New Roman"/>
          <w:color w:val="212529"/>
          <w:sz w:val="24"/>
          <w:szCs w:val="24"/>
        </w:rPr>
        <w:t>the data</w:t>
      </w:r>
      <w:proofErr w:type="gramEnd"/>
      <w:r>
        <w:rPr>
          <w:rFonts w:ascii="Times New Roman" w:eastAsia="Times New Roman" w:hAnsi="Times New Roman" w:cs="Times New Roman"/>
          <w:color w:val="212529"/>
          <w:sz w:val="24"/>
          <w:szCs w:val="24"/>
        </w:rPr>
        <w:t xml:space="preserve"> when we call it.</w:t>
      </w:r>
    </w:p>
    <w:p w14:paraId="6A310555"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It turns out that typescript can </w:t>
      </w:r>
      <w:r>
        <w:rPr>
          <w:rFonts w:ascii="Times New Roman" w:eastAsia="Times New Roman" w:hAnsi="Times New Roman" w:cs="Times New Roman"/>
          <w:i/>
          <w:color w:val="212529"/>
          <w:sz w:val="24"/>
          <w:szCs w:val="24"/>
        </w:rPr>
        <w:t>infer</w:t>
      </w:r>
      <w:r>
        <w:rPr>
          <w:rFonts w:ascii="Times New Roman" w:eastAsia="Times New Roman" w:hAnsi="Times New Roman" w:cs="Times New Roman"/>
          <w:color w:val="212529"/>
          <w:sz w:val="24"/>
          <w:szCs w:val="24"/>
        </w:rPr>
        <w:t xml:space="preserve"> the type from the parameter, so we can leave it out when we call the function (</w:t>
      </w:r>
      <w:del w:id="3493" w:author="Holli Flanagan" w:date="2025-05-12T17:48:00Z">
        <w:r>
          <w:rPr>
            <w:rFonts w:ascii="Times New Roman" w:eastAsia="Times New Roman" w:hAnsi="Times New Roman" w:cs="Times New Roman"/>
            <w:color w:val="212529"/>
            <w:sz w:val="24"/>
            <w:szCs w:val="24"/>
          </w:rPr>
          <w:delText>H</w:delText>
        </w:r>
      </w:del>
      <w:ins w:id="3494" w:author="Holli Flanagan" w:date="2025-05-12T17:48:00Z">
        <w:r>
          <w:rPr>
            <w:rFonts w:ascii="Times New Roman" w:eastAsia="Times New Roman" w:hAnsi="Times New Roman" w:cs="Times New Roman"/>
            <w:color w:val="212529"/>
            <w:sz w:val="24"/>
            <w:szCs w:val="24"/>
          </w:rPr>
          <w:t>h</w:t>
        </w:r>
      </w:ins>
      <w:r>
        <w:rPr>
          <w:rFonts w:ascii="Times New Roman" w:eastAsia="Times New Roman" w:hAnsi="Times New Roman" w:cs="Times New Roman"/>
          <w:color w:val="212529"/>
          <w:sz w:val="24"/>
          <w:szCs w:val="24"/>
        </w:rPr>
        <w:t>owever</w:t>
      </w:r>
      <w:ins w:id="3495" w:author="Holli Flanagan" w:date="2025-05-12T17:4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it is not incorrect to include it).</w:t>
      </w:r>
    </w:p>
    <w:p w14:paraId="75A675C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E023735"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are not limited to a single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If we need more than one, we can specify multiple type parameters.</w:t>
      </w:r>
    </w:p>
    <w:p w14:paraId="060C97F1" w14:textId="77777777" w:rsidR="00B32DEF" w:rsidRDefault="00B32DEF">
      <w:pPr>
        <w:shd w:val="clear" w:color="auto" w:fill="FFFFFF"/>
        <w:spacing w:after="240"/>
        <w:rPr>
          <w:rFonts w:ascii="Times New Roman" w:eastAsia="Times New Roman" w:hAnsi="Times New Roman" w:cs="Times New Roman"/>
          <w:color w:val="212529"/>
          <w:sz w:val="24"/>
          <w:szCs w:val="24"/>
        </w:rPr>
      </w:pPr>
    </w:p>
    <w:p w14:paraId="2C2DA80F" w14:textId="77777777" w:rsidR="00B32DEF" w:rsidRDefault="00000000">
      <w:pPr>
        <w:shd w:val="clear" w:color="auto" w:fill="FFFFFF"/>
        <w:spacing w:after="240"/>
        <w:rPr>
          <w:ins w:id="3496" w:author="Holli Flanagan" w:date="2025-05-12T17:48:00Z"/>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6E950111"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The important point here is that the type checking occurs at compile time (not at run time). If we call it with the wrong arguments…</w:t>
      </w:r>
    </w:p>
    <w:p w14:paraId="6556DD2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06F74F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t>
      </w:r>
      <w:del w:id="3497" w:author="Holli Flanagan" w:date="2025-05-12T17:48:00Z">
        <w:r>
          <w:rPr>
            <w:rFonts w:ascii="Times New Roman" w:eastAsia="Times New Roman" w:hAnsi="Times New Roman" w:cs="Times New Roman"/>
            <w:color w:val="212529"/>
            <w:sz w:val="24"/>
            <w:szCs w:val="24"/>
          </w:rPr>
          <w:delText xml:space="preserve"> you </w:delText>
        </w:r>
      </w:del>
      <w:ins w:id="3498" w:author="Holli Flanagan" w:date="2025-05-12T17:48: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will get compiler errors. Try it and you will see the errors in the console.</w:t>
      </w:r>
    </w:p>
    <w:p w14:paraId="5EE7FADB"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much easier to fix compiler errors where the compiler gives us a line number and description </w:t>
      </w:r>
      <w:proofErr w:type="gramStart"/>
      <w:r>
        <w:rPr>
          <w:rFonts w:ascii="Times New Roman" w:eastAsia="Times New Roman" w:hAnsi="Times New Roman" w:cs="Times New Roman"/>
          <w:color w:val="212529"/>
          <w:sz w:val="24"/>
          <w:szCs w:val="24"/>
          <w:highlight w:val="white"/>
        </w:rPr>
        <w:t>then</w:t>
      </w:r>
      <w:proofErr w:type="gramEnd"/>
      <w:r>
        <w:rPr>
          <w:rFonts w:ascii="Times New Roman" w:eastAsia="Times New Roman" w:hAnsi="Times New Roman" w:cs="Times New Roman"/>
          <w:color w:val="212529"/>
          <w:sz w:val="24"/>
          <w:szCs w:val="24"/>
          <w:highlight w:val="white"/>
        </w:rPr>
        <w:t xml:space="preserve"> it is to fix run time errors where the program either crashes</w:t>
      </w:r>
      <w:del w:id="3499" w:author="Holli Flanagan" w:date="2025-05-12T17:48: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or just gives the wrong answer.</w:t>
      </w:r>
    </w:p>
    <w:p w14:paraId="048F8173"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500" w:name="_dyhd8ohoo7yi" w:colFirst="0" w:colLast="0"/>
      <w:bookmarkEnd w:id="3500"/>
      <w:r>
        <w:rPr>
          <w:rFonts w:ascii="Times New Roman" w:eastAsia="Times New Roman" w:hAnsi="Times New Roman" w:cs="Times New Roman"/>
          <w:color w:val="27262B"/>
          <w:sz w:val="26"/>
          <w:szCs w:val="26"/>
        </w:rPr>
        <w:t>Controlling types</w:t>
      </w:r>
    </w:p>
    <w:p w14:paraId="1065BCBF"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limit the types that are acceptable as a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by using the </w:t>
      </w:r>
      <w:proofErr w:type="gramStart"/>
      <w:r>
        <w:rPr>
          <w:rFonts w:ascii="Times New Roman" w:eastAsia="Times New Roman" w:hAnsi="Times New Roman" w:cs="Times New Roman"/>
          <w:color w:val="212529"/>
          <w:sz w:val="24"/>
          <w:szCs w:val="24"/>
        </w:rPr>
        <w:t>extends</w:t>
      </w:r>
      <w:proofErr w:type="gramEnd"/>
      <w:r>
        <w:rPr>
          <w:rFonts w:ascii="Times New Roman" w:eastAsia="Times New Roman" w:hAnsi="Times New Roman" w:cs="Times New Roman"/>
          <w:color w:val="212529"/>
          <w:sz w:val="24"/>
          <w:szCs w:val="24"/>
        </w:rPr>
        <w:t xml:space="preserve"> keyword. In this example, the first parameter must be a string or a number, but the second parameter can </w:t>
      </w:r>
      <w:proofErr w:type="gramStart"/>
      <w:r>
        <w:rPr>
          <w:rFonts w:ascii="Times New Roman" w:eastAsia="Times New Roman" w:hAnsi="Times New Roman" w:cs="Times New Roman"/>
          <w:color w:val="212529"/>
          <w:sz w:val="24"/>
          <w:szCs w:val="24"/>
        </w:rPr>
        <w:t>be</w:t>
      </w:r>
      <w:proofErr w:type="gramEnd"/>
      <w:r>
        <w:rPr>
          <w:rFonts w:ascii="Times New Roman" w:eastAsia="Times New Roman" w:hAnsi="Times New Roman" w:cs="Times New Roman"/>
          <w:color w:val="212529"/>
          <w:sz w:val="24"/>
          <w:szCs w:val="24"/>
        </w:rPr>
        <w:t xml:space="preserve"> any type.</w:t>
      </w:r>
    </w:p>
    <w:p w14:paraId="2A06A60F"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5C1D498A"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t>
      </w:r>
      <w:r>
        <w:rPr>
          <w:rFonts w:ascii="Times New Roman" w:eastAsia="Times New Roman" w:hAnsi="Times New Roman" w:cs="Times New Roman"/>
          <w:color w:val="D63384"/>
          <w:sz w:val="21"/>
          <w:szCs w:val="21"/>
          <w:shd w:val="clear" w:color="auto" w:fill="F5F6FA"/>
        </w:rPr>
        <w:t>string \| number</w:t>
      </w:r>
      <w:r>
        <w:rPr>
          <w:rFonts w:ascii="Times New Roman" w:eastAsia="Times New Roman" w:hAnsi="Times New Roman" w:cs="Times New Roman"/>
          <w:color w:val="212529"/>
          <w:sz w:val="24"/>
          <w:szCs w:val="24"/>
          <w:highlight w:val="white"/>
        </w:rPr>
        <w:t xml:space="preserve"> is referred to as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which we will talk more about later, but </w:t>
      </w:r>
      <w:proofErr w:type="gramStart"/>
      <w:r>
        <w:rPr>
          <w:rFonts w:ascii="Times New Roman" w:eastAsia="Times New Roman" w:hAnsi="Times New Roman" w:cs="Times New Roman"/>
          <w:color w:val="212529"/>
          <w:sz w:val="24"/>
          <w:szCs w:val="24"/>
          <w:highlight w:val="white"/>
        </w:rPr>
        <w:t>basically</w:t>
      </w:r>
      <w:proofErr w:type="gramEnd"/>
      <w:r>
        <w:rPr>
          <w:rFonts w:ascii="Times New Roman" w:eastAsia="Times New Roman" w:hAnsi="Times New Roman" w:cs="Times New Roman"/>
          <w:color w:val="212529"/>
          <w:sz w:val="24"/>
          <w:szCs w:val="24"/>
          <w:highlight w:val="white"/>
        </w:rPr>
        <w:t xml:space="preserve"> we can combine types with a | and then either type would be acceptable.</w:t>
      </w:r>
    </w:p>
    <w:p w14:paraId="6A9B26E5"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 xml:space="preserve">If we use </w:t>
      </w:r>
      <w:r>
        <w:rPr>
          <w:rFonts w:ascii="Times New Roman" w:eastAsia="Times New Roman" w:hAnsi="Times New Roman" w:cs="Times New Roman"/>
          <w:i/>
          <w:color w:val="212529"/>
          <w:sz w:val="24"/>
          <w:szCs w:val="24"/>
        </w:rPr>
        <w:t>extends</w:t>
      </w:r>
      <w:r>
        <w:rPr>
          <w:rFonts w:ascii="Times New Roman" w:eastAsia="Times New Roman" w:hAnsi="Times New Roman" w:cs="Times New Roman"/>
          <w:color w:val="212529"/>
          <w:sz w:val="24"/>
          <w:szCs w:val="24"/>
        </w:rPr>
        <w:t xml:space="preserve"> with a class type, we could use elements of that class or any class that derives from the class specified in the </w:t>
      </w:r>
      <w:r>
        <w:rPr>
          <w:rFonts w:ascii="Times New Roman" w:eastAsia="Times New Roman" w:hAnsi="Times New Roman" w:cs="Times New Roman"/>
          <w:i/>
          <w:color w:val="212529"/>
          <w:sz w:val="24"/>
          <w:szCs w:val="24"/>
        </w:rPr>
        <w:t>type parameter’s</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extends</w:t>
      </w:r>
      <w:proofErr w:type="gramEnd"/>
      <w:r>
        <w:rPr>
          <w:rFonts w:ascii="Times New Roman" w:eastAsia="Times New Roman" w:hAnsi="Times New Roman" w:cs="Times New Roman"/>
          <w:color w:val="212529"/>
          <w:sz w:val="24"/>
          <w:szCs w:val="24"/>
        </w:rPr>
        <w:t xml:space="preserve"> clause.</w:t>
      </w:r>
    </w:p>
    <w:p w14:paraId="5D30116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817AF8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We could do this without a generic if we made the parameter type </w:t>
      </w:r>
      <w:r>
        <w:rPr>
          <w:rFonts w:ascii="Times New Roman" w:eastAsia="Times New Roman" w:hAnsi="Times New Roman" w:cs="Times New Roman"/>
          <w:color w:val="D63384"/>
          <w:sz w:val="21"/>
          <w:szCs w:val="21"/>
          <w:shd w:val="clear" w:color="auto" w:fill="F5F6FA"/>
        </w:rPr>
        <w:t>Shoe</w:t>
      </w:r>
      <w:r>
        <w:rPr>
          <w:rFonts w:ascii="Times New Roman" w:eastAsia="Times New Roman" w:hAnsi="Times New Roman" w:cs="Times New Roman"/>
          <w:color w:val="212529"/>
          <w:sz w:val="24"/>
          <w:szCs w:val="24"/>
        </w:rPr>
        <w:t xml:space="preserve"> as it would accept the derived classes. In this case either method is ok, but there are places where a generic is a better solution.</w:t>
      </w:r>
    </w:p>
    <w:p w14:paraId="5FB66A9E" w14:textId="77777777" w:rsidR="00B32DEF" w:rsidRPr="00B32DEF" w:rsidRDefault="00000000">
      <w:pPr>
        <w:pStyle w:val="Heading2"/>
        <w:rPr>
          <w:rPrChange w:id="3501" w:author="Holli Flanagan" w:date="2025-05-12T15:02:00Z">
            <w:rPr>
              <w:sz w:val="34"/>
              <w:szCs w:val="34"/>
            </w:rPr>
          </w:rPrChange>
        </w:rPr>
        <w:pPrChange w:id="3502" w:author="Holli Flanagan" w:date="2025-05-12T15:02:00Z">
          <w:pPr>
            <w:pStyle w:val="Heading2"/>
            <w:keepNext w:val="0"/>
            <w:keepLines w:val="0"/>
          </w:pPr>
        </w:pPrChange>
      </w:pPr>
      <w:bookmarkStart w:id="3503" w:name="_sgiplyrgzttm" w:colFirst="0" w:colLast="0"/>
      <w:bookmarkEnd w:id="3503"/>
      <w:r>
        <w:rPr>
          <w:rPrChange w:id="3504" w:author="Holli Flanagan" w:date="2025-05-12T15:02:00Z">
            <w:rPr>
              <w:sz w:val="34"/>
              <w:szCs w:val="34"/>
            </w:rPr>
          </w:rPrChange>
        </w:rPr>
        <w:t>Generic Classes</w:t>
      </w:r>
    </w:p>
    <w:p w14:paraId="74252AA7"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Just like functions, we can use generics for classes as well. Let’s consider a class for a list of numbers:</w:t>
      </w:r>
    </w:p>
    <w:p w14:paraId="50E2412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2EA5202"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What if we wanted to extend this so it worked on a list of any type, even a list of lists. We could use a generic definition to make </w:t>
      </w:r>
      <w:proofErr w:type="spellStart"/>
      <w:proofErr w:type="gramStart"/>
      <w:r>
        <w:rPr>
          <w:rFonts w:ascii="Times New Roman" w:eastAsia="Times New Roman" w:hAnsi="Times New Roman" w:cs="Times New Roman"/>
          <w:color w:val="212529"/>
          <w:sz w:val="24"/>
          <w:szCs w:val="24"/>
        </w:rPr>
        <w:t>ItemList</w:t>
      </w:r>
      <w:proofErr w:type="spellEnd"/>
      <w:proofErr w:type="gramEnd"/>
      <w:r>
        <w:rPr>
          <w:rFonts w:ascii="Times New Roman" w:eastAsia="Times New Roman" w:hAnsi="Times New Roman" w:cs="Times New Roman"/>
          <w:color w:val="212529"/>
          <w:sz w:val="24"/>
          <w:szCs w:val="24"/>
        </w:rPr>
        <w:t xml:space="preserve"> work on any type, and not just on numbers</w:t>
      </w:r>
      <w:proofErr w:type="gramStart"/>
      <w:r>
        <w:rPr>
          <w:rFonts w:ascii="Times New Roman" w:eastAsia="Times New Roman" w:hAnsi="Times New Roman" w:cs="Times New Roman"/>
          <w:color w:val="212529"/>
          <w:sz w:val="24"/>
          <w:szCs w:val="24"/>
        </w:rPr>
        <w:t xml:space="preserve"> As</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always</w:t>
      </w:r>
      <w:proofErr w:type="gramEnd"/>
      <w:r>
        <w:rPr>
          <w:rFonts w:ascii="Times New Roman" w:eastAsia="Times New Roman" w:hAnsi="Times New Roman" w:cs="Times New Roman"/>
          <w:color w:val="212529"/>
          <w:sz w:val="24"/>
          <w:szCs w:val="24"/>
        </w:rPr>
        <w:t xml:space="preserve"> we can limit the acceptable types using the extend keyword.</w:t>
      </w:r>
    </w:p>
    <w:p w14:paraId="4258CC3A" w14:textId="77777777" w:rsidR="00B32DEF" w:rsidRDefault="00B32DEF">
      <w:pPr>
        <w:shd w:val="clear" w:color="auto" w:fill="FFFFFF"/>
        <w:spacing w:after="240"/>
        <w:rPr>
          <w:rFonts w:ascii="Times New Roman" w:eastAsia="Times New Roman" w:hAnsi="Times New Roman" w:cs="Times New Roman"/>
          <w:color w:val="212529"/>
          <w:sz w:val="24"/>
          <w:szCs w:val="24"/>
        </w:rPr>
      </w:pPr>
    </w:p>
    <w:p w14:paraId="639F9B1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D0CDEB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 is defined </w:t>
      </w:r>
      <w:commentRangeStart w:id="3505"/>
      <w:r>
        <w:rPr>
          <w:rFonts w:ascii="Times New Roman" w:eastAsia="Times New Roman" w:hAnsi="Times New Roman" w:cs="Times New Roman"/>
          <w:color w:val="212529"/>
          <w:sz w:val="24"/>
          <w:szCs w:val="24"/>
        </w:rPr>
        <w:t xml:space="preserve">on </w:t>
      </w:r>
      <w:commentRangeEnd w:id="3505"/>
      <w:r>
        <w:commentReference w:id="3505"/>
      </w:r>
      <w:r>
        <w:rPr>
          <w:rFonts w:ascii="Times New Roman" w:eastAsia="Times New Roman" w:hAnsi="Times New Roman" w:cs="Times New Roman"/>
          <w:color w:val="212529"/>
          <w:sz w:val="24"/>
          <w:szCs w:val="24"/>
        </w:rPr>
        <w:t>the class, and we can use it within the class as the type of any method parameter, return value, or member variable.</w:t>
      </w:r>
    </w:p>
    <w:p w14:paraId="71CA441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a homogeneous list of anything by specifying the type of object the list contains with a </w:t>
      </w:r>
      <w:proofErr w:type="gramStart"/>
      <w:r>
        <w:rPr>
          <w:rFonts w:ascii="Times New Roman" w:eastAsia="Times New Roman" w:hAnsi="Times New Roman" w:cs="Times New Roman"/>
          <w:i/>
          <w:color w:val="212529"/>
          <w:sz w:val="24"/>
          <w:szCs w:val="24"/>
        </w:rPr>
        <w:t>type</w:t>
      </w:r>
      <w:proofErr w:type="gramEnd"/>
      <w:r>
        <w:rPr>
          <w:rFonts w:ascii="Times New Roman" w:eastAsia="Times New Roman" w:hAnsi="Times New Roman" w:cs="Times New Roman"/>
          <w:i/>
          <w:color w:val="212529"/>
          <w:sz w:val="24"/>
          <w:szCs w:val="24"/>
        </w:rPr>
        <w:t xml:space="preserve"> parameter</w:t>
      </w:r>
      <w:r>
        <w:rPr>
          <w:rFonts w:ascii="Times New Roman" w:eastAsia="Times New Roman" w:hAnsi="Times New Roman" w:cs="Times New Roman"/>
          <w:color w:val="212529"/>
          <w:sz w:val="24"/>
          <w:szCs w:val="24"/>
        </w:rPr>
        <w:t>. Now we have created a class that works on any data, instead of just on numbers. We can even add additional type parameters to the methods within our class to make them more reusable.</w:t>
      </w:r>
    </w:p>
    <w:p w14:paraId="77A30630"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506" w:name="_tc1u7cgr2d9q" w:colFirst="0" w:colLast="0"/>
      <w:bookmarkEnd w:id="3506"/>
      <w:r>
        <w:rPr>
          <w:rFonts w:ascii="Times New Roman" w:eastAsia="Times New Roman" w:hAnsi="Times New Roman" w:cs="Times New Roman"/>
          <w:color w:val="27262B"/>
          <w:sz w:val="26"/>
          <w:szCs w:val="26"/>
        </w:rPr>
        <w:t>Default Types</w:t>
      </w:r>
    </w:p>
    <w:p w14:paraId="44314591"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Finally, we can provide a default value for our </w:t>
      </w:r>
      <w:proofErr w:type="gramStart"/>
      <w:r>
        <w:rPr>
          <w:rFonts w:ascii="Times New Roman" w:eastAsia="Times New Roman" w:hAnsi="Times New Roman" w:cs="Times New Roman"/>
          <w:color w:val="212529"/>
          <w:sz w:val="24"/>
          <w:szCs w:val="24"/>
        </w:rPr>
        <w:t>generic</w:t>
      </w:r>
      <w:proofErr w:type="gramEnd"/>
      <w:r>
        <w:rPr>
          <w:rFonts w:ascii="Times New Roman" w:eastAsia="Times New Roman" w:hAnsi="Times New Roman" w:cs="Times New Roman"/>
          <w:color w:val="212529"/>
          <w:sz w:val="24"/>
          <w:szCs w:val="24"/>
        </w:rPr>
        <w:t xml:space="preserve"> to describe how it behaves if no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is provided:</w:t>
      </w:r>
    </w:p>
    <w:p w14:paraId="3146955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BDBA68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a parameter is provided, the default is ignored. If no parameter is provided, then the type must match the default if we use the class (i.e. we must pass a number, anything else will cause a type error at compile time).</w:t>
      </w:r>
    </w:p>
    <w:p w14:paraId="34919D22" w14:textId="77777777" w:rsidR="00B32DEF" w:rsidRPr="00B32DEF" w:rsidRDefault="00000000">
      <w:pPr>
        <w:pStyle w:val="Heading2"/>
        <w:rPr>
          <w:rPrChange w:id="3507" w:author="Holli Flanagan" w:date="2025-05-12T15:02:00Z">
            <w:rPr>
              <w:sz w:val="34"/>
              <w:szCs w:val="34"/>
            </w:rPr>
          </w:rPrChange>
        </w:rPr>
        <w:pPrChange w:id="3508" w:author="Holli Flanagan" w:date="2025-05-12T15:02:00Z">
          <w:pPr>
            <w:pStyle w:val="Heading2"/>
            <w:keepNext w:val="0"/>
            <w:keepLines w:val="0"/>
          </w:pPr>
        </w:pPrChange>
      </w:pPr>
      <w:bookmarkStart w:id="3509" w:name="_mje5mh1voa5s" w:colFirst="0" w:colLast="0"/>
      <w:bookmarkEnd w:id="3509"/>
      <w:r>
        <w:rPr>
          <w:rPrChange w:id="3510" w:author="Holli Flanagan" w:date="2025-05-12T15:02:00Z">
            <w:rPr>
              <w:sz w:val="34"/>
              <w:szCs w:val="34"/>
            </w:rPr>
          </w:rPrChange>
        </w:rPr>
        <w:lastRenderedPageBreak/>
        <w:t>Inside the Webz Notifier class</w:t>
      </w:r>
    </w:p>
    <w:p w14:paraId="5145EB7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return to the Webz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class and look at the source code for it.</w:t>
      </w:r>
    </w:p>
    <w:p w14:paraId="0266B3A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06164F" w14:textId="77777777" w:rsidR="00B32DEF" w:rsidRDefault="00000000">
      <w:pPr>
        <w:numPr>
          <w:ilvl w:val="0"/>
          <w:numId w:val="98"/>
        </w:numPr>
        <w:shd w:val="clear" w:color="auto" w:fill="FFFFFF"/>
        <w:spacing w:before="180"/>
        <w:pPrChange w:id="3511" w:author="Holli Flanagan" w:date="2025-05-12T17:49:00Z">
          <w:pPr>
            <w:numPr>
              <w:numId w:val="23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w:t>
      </w:r>
      <w:r>
        <w:rPr>
          <w:rFonts w:ascii="Times New Roman" w:eastAsia="Times New Roman" w:hAnsi="Times New Roman" w:cs="Times New Roman"/>
          <w:color w:val="212529"/>
          <w:sz w:val="24"/>
          <w:szCs w:val="24"/>
        </w:rPr>
        <w:t xml:space="preserve"> defaults to </w:t>
      </w:r>
      <w:proofErr w:type="gramStart"/>
      <w:r>
        <w:rPr>
          <w:rFonts w:ascii="Times New Roman" w:eastAsia="Times New Roman" w:hAnsi="Times New Roman" w:cs="Times New Roman"/>
          <w:color w:val="D63384"/>
          <w:sz w:val="21"/>
          <w:szCs w:val="21"/>
          <w:shd w:val="clear" w:color="auto" w:fill="F5F6FA"/>
        </w:rPr>
        <w:t>void</w:t>
      </w:r>
      <w:proofErr w:type="gramEnd"/>
      <w:r>
        <w:rPr>
          <w:rFonts w:ascii="Times New Roman" w:eastAsia="Times New Roman" w:hAnsi="Times New Roman" w:cs="Times New Roman"/>
          <w:color w:val="212529"/>
          <w:sz w:val="24"/>
          <w:szCs w:val="24"/>
        </w:rPr>
        <w:t xml:space="preserve"> if no parameter is provided.</w:t>
      </w:r>
    </w:p>
    <w:p w14:paraId="3992A0FB" w14:textId="77777777" w:rsidR="00B32DEF" w:rsidRDefault="00000000">
      <w:pPr>
        <w:numPr>
          <w:ilvl w:val="0"/>
          <w:numId w:val="98"/>
        </w:numPr>
        <w:shd w:val="clear" w:color="auto" w:fill="FFFFFF"/>
        <w:pPrChange w:id="3512" w:author="Holli Flanagan" w:date="2025-05-12T17:49:00Z">
          <w:pPr>
            <w:numPr>
              <w:numId w:val="23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takes a function whose parameter has type </w:t>
      </w:r>
      <w:r>
        <w:rPr>
          <w:rFonts w:ascii="Times New Roman" w:eastAsia="Times New Roman" w:hAnsi="Times New Roman" w:cs="Times New Roman"/>
          <w:color w:val="D63384"/>
          <w:sz w:val="21"/>
          <w:szCs w:val="21"/>
          <w:shd w:val="clear" w:color="auto" w:fill="F5F6FA"/>
        </w:rPr>
        <w:t>T</w:t>
      </w:r>
      <w:r>
        <w:rPr>
          <w:rFonts w:ascii="Times New Roman" w:eastAsia="Times New Roman" w:hAnsi="Times New Roman" w:cs="Times New Roman"/>
          <w:color w:val="212529"/>
          <w:sz w:val="24"/>
          <w:szCs w:val="24"/>
        </w:rPr>
        <w:t>.</w:t>
      </w:r>
    </w:p>
    <w:p w14:paraId="49368437" w14:textId="77777777" w:rsidR="00B32DEF" w:rsidRDefault="00000000">
      <w:pPr>
        <w:numPr>
          <w:ilvl w:val="0"/>
          <w:numId w:val="98"/>
        </w:numPr>
        <w:shd w:val="clear" w:color="auto" w:fill="FFFFFF"/>
        <w:spacing w:after="300"/>
        <w:pPrChange w:id="3513" w:author="Holli Flanagan" w:date="2025-05-12T17:49:00Z">
          <w:pPr>
            <w:numPr>
              <w:numId w:val="23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notify</w:t>
      </w:r>
      <w:proofErr w:type="gramEnd"/>
      <w:r>
        <w:rPr>
          <w:rFonts w:ascii="Times New Roman" w:eastAsia="Times New Roman" w:hAnsi="Times New Roman" w:cs="Times New Roman"/>
          <w:color w:val="212529"/>
          <w:sz w:val="24"/>
          <w:szCs w:val="24"/>
        </w:rPr>
        <w:t xml:space="preserve"> takes </w:t>
      </w:r>
      <w:proofErr w:type="gramStart"/>
      <w:r>
        <w:rPr>
          <w:rFonts w:ascii="Times New Roman" w:eastAsia="Times New Roman" w:hAnsi="Times New Roman" w:cs="Times New Roman"/>
          <w:color w:val="212529"/>
          <w:sz w:val="24"/>
          <w:szCs w:val="24"/>
        </w:rPr>
        <w:t>a value</w:t>
      </w:r>
      <w:proofErr w:type="gramEnd"/>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T</w:t>
      </w:r>
      <w:ins w:id="3514" w:author="Holli Flanagan" w:date="2025-05-12T17:49:00Z">
        <w:r>
          <w:rPr>
            <w:rFonts w:ascii="Times New Roman" w:eastAsia="Times New Roman" w:hAnsi="Times New Roman" w:cs="Times New Roman"/>
            <w:color w:val="000000"/>
            <w:shd w:val="clear" w:color="auto" w:fill="F5F6FA"/>
            <w:rPrChange w:id="3515" w:author="Holli Flanagan" w:date="2025-05-12T17:50:00Z">
              <w:rPr>
                <w:rFonts w:ascii="Times New Roman" w:eastAsia="Times New Roman" w:hAnsi="Times New Roman" w:cs="Times New Roman"/>
                <w:color w:val="D63384"/>
                <w:sz w:val="21"/>
                <w:szCs w:val="21"/>
                <w:shd w:val="clear" w:color="auto" w:fill="F5F6FA"/>
              </w:rPr>
            </w:rPrChange>
          </w:rPr>
          <w:t>.</w:t>
        </w:r>
      </w:ins>
    </w:p>
    <w:p w14:paraId="4B7B135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as expected when you consider how we used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previously</w:t>
      </w:r>
      <w:ins w:id="3516" w:author="Holli Flanagan" w:date="2025-05-12T17:49:00Z">
        <w:r>
          <w:rPr>
            <w:rFonts w:ascii="Times New Roman" w:eastAsia="Times New Roman" w:hAnsi="Times New Roman" w:cs="Times New Roman"/>
            <w:color w:val="212529"/>
            <w:sz w:val="24"/>
            <w:szCs w:val="24"/>
          </w:rPr>
          <w:t>:</w:t>
        </w:r>
      </w:ins>
      <w:del w:id="3517" w:author="Holli Flanagan" w:date="2025-05-12T17:49:00Z">
        <w:r>
          <w:rPr>
            <w:rFonts w:ascii="Times New Roman" w:eastAsia="Times New Roman" w:hAnsi="Times New Roman" w:cs="Times New Roman"/>
            <w:color w:val="212529"/>
            <w:sz w:val="24"/>
            <w:szCs w:val="24"/>
          </w:rPr>
          <w:delText>.</w:delText>
        </w:r>
      </w:del>
    </w:p>
    <w:p w14:paraId="4BA0BC07" w14:textId="77777777" w:rsidR="00B32DEF" w:rsidRDefault="00000000">
      <w:pPr>
        <w:numPr>
          <w:ilvl w:val="0"/>
          <w:numId w:val="99"/>
        </w:numPr>
        <w:shd w:val="clear" w:color="auto" w:fill="FFFFFF"/>
        <w:spacing w:before="180"/>
        <w:pPrChange w:id="3518" w:author="Holli Flanagan" w:date="2025-05-12T17:49:00Z">
          <w:pPr>
            <w:numPr>
              <w:numId w:val="20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With no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argument</w:t>
      </w:r>
      <w:proofErr w:type="gramEnd"/>
      <w:r>
        <w:rPr>
          <w:rFonts w:ascii="Times New Roman" w:eastAsia="Times New Roman" w:hAnsi="Times New Roman" w:cs="Times New Roman"/>
          <w:color w:val="212529"/>
          <w:sz w:val="24"/>
          <w:szCs w:val="24"/>
        </w:rPr>
        <w:t xml:space="preserve"> its data is </w:t>
      </w:r>
      <w:r>
        <w:rPr>
          <w:rFonts w:ascii="Times New Roman" w:eastAsia="Times New Roman" w:hAnsi="Times New Roman" w:cs="Times New Roman"/>
          <w:color w:val="D63384"/>
          <w:sz w:val="21"/>
          <w:szCs w:val="21"/>
          <w:shd w:val="clear" w:color="auto" w:fill="F5F6FA"/>
        </w:rPr>
        <w:t>void</w:t>
      </w:r>
      <w:r>
        <w:rPr>
          <w:rFonts w:ascii="Times New Roman" w:eastAsia="Times New Roman" w:hAnsi="Times New Roman" w:cs="Times New Roman"/>
          <w:color w:val="212529"/>
          <w:sz w:val="24"/>
          <w:szCs w:val="24"/>
        </w:rPr>
        <w:t xml:space="preserve"> (nothing)</w:t>
      </w:r>
      <w:ins w:id="3519" w:author="Holli Flanagan" w:date="2025-05-12T17:49:00Z">
        <w:r>
          <w:rPr>
            <w:rFonts w:ascii="Times New Roman" w:eastAsia="Times New Roman" w:hAnsi="Times New Roman" w:cs="Times New Roman"/>
            <w:color w:val="212529"/>
            <w:sz w:val="24"/>
            <w:szCs w:val="24"/>
          </w:rPr>
          <w:t>.</w:t>
        </w:r>
      </w:ins>
    </w:p>
    <w:p w14:paraId="705A3BD2" w14:textId="77777777" w:rsidR="00B32DEF" w:rsidRDefault="00000000">
      <w:pPr>
        <w:numPr>
          <w:ilvl w:val="0"/>
          <w:numId w:val="99"/>
        </w:numPr>
        <w:shd w:val="clear" w:color="auto" w:fill="FFFFFF"/>
        <w:spacing w:after="300"/>
        <w:pPrChange w:id="3520" w:author="Holli Flanagan" w:date="2025-05-12T17:49:00Z">
          <w:pPr>
            <w:numPr>
              <w:numId w:val="20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With a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the type it works with is the value specified for </w:t>
      </w:r>
      <w:r>
        <w:rPr>
          <w:rFonts w:ascii="Times New Roman" w:eastAsia="Times New Roman" w:hAnsi="Times New Roman" w:cs="Times New Roman"/>
          <w:color w:val="D63384"/>
          <w:sz w:val="21"/>
          <w:szCs w:val="21"/>
          <w:shd w:val="clear" w:color="auto" w:fill="F5F6FA"/>
        </w:rPr>
        <w:t>T</w:t>
      </w:r>
      <w:r>
        <w:rPr>
          <w:rFonts w:ascii="Times New Roman" w:eastAsia="Times New Roman" w:hAnsi="Times New Roman" w:cs="Times New Roman"/>
          <w:color w:val="212529"/>
          <w:sz w:val="24"/>
          <w:szCs w:val="24"/>
        </w:rPr>
        <w:t>.</w:t>
      </w:r>
    </w:p>
    <w:p w14:paraId="50B5DAFA" w14:textId="77777777" w:rsidR="00B32DEF" w:rsidRPr="00B32DEF" w:rsidRDefault="00000000">
      <w:pPr>
        <w:pStyle w:val="Heading2"/>
        <w:rPr>
          <w:rPrChange w:id="3521" w:author="Holli Flanagan" w:date="2025-05-12T15:02:00Z">
            <w:rPr>
              <w:sz w:val="34"/>
              <w:szCs w:val="34"/>
            </w:rPr>
          </w:rPrChange>
        </w:rPr>
        <w:pPrChange w:id="3522" w:author="Holli Flanagan" w:date="2025-05-12T15:02:00Z">
          <w:pPr>
            <w:pStyle w:val="Heading2"/>
            <w:keepNext w:val="0"/>
            <w:keepLines w:val="0"/>
          </w:pPr>
        </w:pPrChange>
      </w:pPr>
      <w:bookmarkStart w:id="3523" w:name="_t30drh1ut8b1" w:colFirst="0" w:colLast="0"/>
      <w:bookmarkEnd w:id="3523"/>
      <w:r>
        <w:rPr>
          <w:rPrChange w:id="3524" w:author="Holli Flanagan" w:date="2025-05-12T15:02:00Z">
            <w:rPr>
              <w:sz w:val="34"/>
              <w:szCs w:val="34"/>
            </w:rPr>
          </w:rPrChange>
        </w:rPr>
        <w:t>Summary</w:t>
      </w:r>
    </w:p>
    <w:p w14:paraId="6B9E940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r>
        <w:rPr>
          <w:rFonts w:ascii="Times New Roman" w:eastAsia="Times New Roman" w:hAnsi="Times New Roman" w:cs="Times New Roman"/>
          <w:i/>
          <w:color w:val="212529"/>
          <w:sz w:val="24"/>
          <w:szCs w:val="24"/>
        </w:rPr>
        <w:t>generics</w:t>
      </w:r>
      <w:r>
        <w:rPr>
          <w:rFonts w:ascii="Times New Roman" w:eastAsia="Times New Roman" w:hAnsi="Times New Roman" w:cs="Times New Roman"/>
          <w:color w:val="212529"/>
          <w:sz w:val="24"/>
          <w:szCs w:val="24"/>
        </w:rPr>
        <w:t>, we can create more reusable code by allowing our code to work on many different types of data. We can apply this technique to classes and methods so that our code works on various types of data.</w:t>
      </w:r>
    </w:p>
    <w:p w14:paraId="3DA24110" w14:textId="77777777" w:rsidR="00B32DEF" w:rsidRPr="00B32DEF" w:rsidRDefault="00000000">
      <w:pPr>
        <w:pStyle w:val="Heading2"/>
        <w:keepNext w:val="0"/>
        <w:keepLines w:val="0"/>
        <w:spacing w:before="700"/>
        <w:rPr>
          <w:rPrChange w:id="3525" w:author="Holli Flanagan" w:date="2025-05-12T15:02:00Z">
            <w:rPr>
              <w:sz w:val="46"/>
              <w:szCs w:val="46"/>
            </w:rPr>
          </w:rPrChange>
        </w:rPr>
        <w:pPrChange w:id="3526" w:author="Holli Flanagan" w:date="2025-05-12T15:02:00Z">
          <w:pPr>
            <w:pStyle w:val="Heading1"/>
            <w:keepNext w:val="0"/>
            <w:keepLines w:val="0"/>
            <w:spacing w:before="700"/>
          </w:pPr>
        </w:pPrChange>
      </w:pPr>
      <w:bookmarkStart w:id="3527" w:name="_daizjnyslhj9" w:colFirst="0" w:colLast="0"/>
      <w:bookmarkEnd w:id="3527"/>
      <w:r>
        <w:rPr>
          <w:rPrChange w:id="3528" w:author="Holli Flanagan" w:date="2025-05-12T15:02:00Z">
            <w:rPr>
              <w:sz w:val="46"/>
              <w:szCs w:val="46"/>
            </w:rPr>
          </w:rPrChange>
        </w:rPr>
        <w:t>Next Step</w:t>
      </w:r>
    </w:p>
    <w:p w14:paraId="14A6DF5A" w14:textId="621AAC98" w:rsidR="00B32DEF" w:rsidRDefault="00000000">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about </w:t>
      </w:r>
      <w:ins w:id="3529" w:author="Holli Flanagan" w:date="2025-05-12T15:02:00Z">
        <w:r>
          <w:rPr>
            <w:rFonts w:ascii="Times New Roman" w:eastAsia="Times New Roman" w:hAnsi="Times New Roman" w:cs="Times New Roman"/>
            <w:color w:val="212529"/>
            <w:sz w:val="24"/>
            <w:szCs w:val="24"/>
          </w:rPr>
          <w:t xml:space="preserve">TypeScript </w:t>
        </w:r>
      </w:ins>
      <w:del w:id="3530" w:author="Oestreich, Julia" w:date="2025-05-15T17:54:00Z" w16du:dateUtc="2025-05-15T21:54:00Z">
        <w:r w:rsidDel="00EB1376">
          <w:rPr>
            <w:rFonts w:ascii="Times New Roman" w:eastAsia="Times New Roman" w:hAnsi="Times New Roman" w:cs="Times New Roman"/>
            <w:color w:val="212529"/>
            <w:sz w:val="24"/>
            <w:szCs w:val="24"/>
          </w:rPr>
          <w:delText>i</w:delText>
        </w:r>
      </w:del>
      <w:ins w:id="3531" w:author="Oestreich, Julia" w:date="2025-05-15T17:54:00Z" w16du:dateUtc="2025-05-15T21:54:00Z">
        <w:r w:rsidR="00EB1376">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nterfaces</w:t>
      </w:r>
      <w:ins w:id="3532" w:author="Holli Flanagan" w:date="2025-05-12T15:02:00Z">
        <w:r>
          <w:rPr>
            <w:rFonts w:ascii="Times New Roman" w:eastAsia="Times New Roman" w:hAnsi="Times New Roman" w:cs="Times New Roman"/>
            <w:color w:val="212529"/>
            <w:sz w:val="24"/>
            <w:szCs w:val="24"/>
          </w:rPr>
          <w:t>.</w:t>
        </w:r>
      </w:ins>
      <w:del w:id="3533" w:author="Holli Flanagan" w:date="2025-05-12T15:02:00Z">
        <w:r>
          <w:rPr>
            <w:rFonts w:ascii="Times New Roman" w:eastAsia="Times New Roman" w:hAnsi="Times New Roman" w:cs="Times New Roman"/>
            <w:color w:val="212529"/>
            <w:sz w:val="24"/>
            <w:szCs w:val="24"/>
          </w:rPr>
          <w:delText xml:space="preserve"> </w:delText>
        </w:r>
      </w:del>
      <w:ins w:id="3534" w:author="Holli Flanagan" w:date="2025-05-09T15:22:00Z">
        <w:del w:id="3535" w:author="Holli Flanagan" w:date="2025-05-12T15:02:00Z">
          <w:r>
            <w:fldChar w:fldCharType="begin"/>
          </w:r>
          <w:r>
            <w:delInstrText>HYPERLINK "https://boots-edu.github.io/textbook/text/11-typescript-advanced/interfaces.html"</w:delInstrText>
          </w:r>
          <w:r>
            <w:fldChar w:fldCharType="separate"/>
          </w:r>
          <w:r>
            <w:rPr>
              <w:rFonts w:ascii="Times New Roman" w:eastAsia="Times New Roman" w:hAnsi="Times New Roman" w:cs="Times New Roman"/>
              <w:color w:val="212529"/>
              <w:sz w:val="24"/>
              <w:szCs w:val="24"/>
            </w:rPr>
            <w:delText>TypeScript</w:delText>
          </w:r>
          <w:r>
            <w:fldChar w:fldCharType="end"/>
          </w:r>
        </w:del>
      </w:ins>
      <w:del w:id="3536" w:author="Holli Flanagan" w:date="2025-05-12T15:02:00Z">
        <w:r>
          <w:fldChar w:fldCharType="begin"/>
        </w:r>
        <w:r>
          <w:delInstrText>HYPERLINK "https://boots-edu.github.io/textbook/text/11-typescript-advanced/interfaces.html"</w:delInstrText>
        </w:r>
        <w:r>
          <w:fldChar w:fldCharType="separate"/>
        </w:r>
        <w:r>
          <w:rPr>
            <w:rFonts w:ascii="Times New Roman" w:eastAsia="Times New Roman" w:hAnsi="Times New Roman" w:cs="Times New Roman"/>
            <w:color w:val="0D6EFD"/>
            <w:sz w:val="24"/>
            <w:szCs w:val="24"/>
            <w:u w:val="single"/>
          </w:rPr>
          <w:delText>Typescript</w:delText>
        </w:r>
        <w:r>
          <w:fldChar w:fldCharType="end"/>
        </w:r>
        <w:r>
          <w:fldChar w:fldCharType="begin"/>
        </w:r>
        <w:r>
          <w:delInstrText>HYPERLINK "https://boots-edu.github.io/textbook/text/11-typescript-advanced/interfaces.html"</w:delInstrText>
        </w:r>
        <w:r>
          <w:fldChar w:fldCharType="separate"/>
        </w:r>
        <w:r>
          <w:rPr>
            <w:rFonts w:ascii="Times New Roman" w:eastAsia="Times New Roman" w:hAnsi="Times New Roman" w:cs="Times New Roman"/>
            <w:color w:val="0D6EFD"/>
            <w:sz w:val="24"/>
            <w:szCs w:val="24"/>
            <w:u w:val="single"/>
          </w:rPr>
          <w:delText xml:space="preserve"> Interfaces »</w:delText>
        </w:r>
        <w:r>
          <w:fldChar w:fldCharType="end"/>
        </w:r>
        <w:r>
          <w:rPr>
            <w:rFonts w:ascii="Times New Roman" w:eastAsia="Times New Roman" w:hAnsi="Times New Roman" w:cs="Times New Roman"/>
            <w:sz w:val="24"/>
            <w:szCs w:val="24"/>
          </w:rPr>
          <w:delText xml:space="preserve"> </w:delText>
        </w:r>
      </w:del>
      <w:r>
        <w:br w:type="page"/>
      </w:r>
    </w:p>
    <w:p w14:paraId="60D33FAF" w14:textId="77777777" w:rsidR="00B32DEF" w:rsidRPr="00B32DEF" w:rsidRDefault="00000000">
      <w:pPr>
        <w:pStyle w:val="Heading1"/>
        <w:rPr>
          <w:rPrChange w:id="3537" w:author="Holli Flanagan" w:date="2025-05-12T15:02:00Z">
            <w:rPr>
              <w:sz w:val="46"/>
              <w:szCs w:val="46"/>
            </w:rPr>
          </w:rPrChange>
        </w:rPr>
        <w:pPrChange w:id="3538" w:author="Holli Flanagan" w:date="2025-05-12T15:02:00Z">
          <w:pPr>
            <w:pStyle w:val="Heading1"/>
            <w:keepNext w:val="0"/>
            <w:keepLines w:val="0"/>
          </w:pPr>
        </w:pPrChange>
      </w:pPr>
      <w:bookmarkStart w:id="3539" w:name="_lpw7y94we4kp" w:colFirst="0" w:colLast="0"/>
      <w:bookmarkEnd w:id="3539"/>
      <w:ins w:id="3540" w:author="Holli Flanagan" w:date="2025-05-09T15:22:00Z">
        <w:r>
          <w:lastRenderedPageBreak/>
          <w:t>TypeScript</w:t>
        </w:r>
      </w:ins>
      <w:del w:id="3541" w:author="Holli Flanagan" w:date="2025-05-09T15:22:00Z">
        <w:r>
          <w:rPr>
            <w:rPrChange w:id="3542" w:author="Holli Flanagan" w:date="2025-05-12T15:02:00Z">
              <w:rPr>
                <w:sz w:val="46"/>
                <w:szCs w:val="46"/>
              </w:rPr>
            </w:rPrChange>
          </w:rPr>
          <w:delText>Typescript</w:delText>
        </w:r>
      </w:del>
      <w:r>
        <w:rPr>
          <w:rPrChange w:id="3543" w:author="Holli Flanagan" w:date="2025-05-12T15:02:00Z">
            <w:rPr>
              <w:sz w:val="46"/>
              <w:szCs w:val="46"/>
            </w:rPr>
          </w:rPrChange>
        </w:rPr>
        <w:t xml:space="preserve"> Interfaces</w:t>
      </w:r>
    </w:p>
    <w:p w14:paraId="233EFB10" w14:textId="77777777" w:rsidR="00B32DEF" w:rsidRPr="00B32DEF" w:rsidRDefault="00000000">
      <w:pPr>
        <w:pStyle w:val="Heading2"/>
        <w:rPr>
          <w:rPrChange w:id="3544" w:author="Holli Flanagan" w:date="2025-05-12T15:02:00Z">
            <w:rPr>
              <w:sz w:val="34"/>
              <w:szCs w:val="34"/>
            </w:rPr>
          </w:rPrChange>
        </w:rPr>
        <w:pPrChange w:id="3545" w:author="Holli Flanagan" w:date="2025-05-12T15:02:00Z">
          <w:pPr>
            <w:pStyle w:val="Heading2"/>
            <w:keepNext w:val="0"/>
            <w:keepLines w:val="0"/>
          </w:pPr>
        </w:pPrChange>
      </w:pPr>
      <w:bookmarkStart w:id="3546" w:name="_6brlwfg8th6o" w:colFirst="0" w:colLast="0"/>
      <w:bookmarkEnd w:id="3546"/>
      <w:r>
        <w:rPr>
          <w:rPrChange w:id="3547" w:author="Holli Flanagan" w:date="2025-05-12T15:02:00Z">
            <w:rPr>
              <w:sz w:val="34"/>
              <w:szCs w:val="34"/>
            </w:rPr>
          </w:rPrChange>
        </w:rPr>
        <w:t>Key Idea</w:t>
      </w:r>
    </w:p>
    <w:p w14:paraId="42324A2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i/>
          <w:color w:val="212529"/>
          <w:sz w:val="24"/>
          <w:szCs w:val="24"/>
        </w:rPr>
        <w:t>interface</w:t>
      </w:r>
      <w:r>
        <w:rPr>
          <w:rFonts w:ascii="Times New Roman" w:eastAsia="Times New Roman" w:hAnsi="Times New Roman" w:cs="Times New Roman"/>
          <w:color w:val="212529"/>
          <w:sz w:val="24"/>
          <w:szCs w:val="24"/>
        </w:rPr>
        <w:t xml:space="preserve"> is a contract that describes the shape of data without values or implementation.</w:t>
      </w:r>
    </w:p>
    <w:p w14:paraId="1E53ED53" w14:textId="77777777" w:rsidR="00B32DEF" w:rsidRPr="00B32DEF" w:rsidRDefault="00000000">
      <w:pPr>
        <w:pStyle w:val="Heading2"/>
        <w:rPr>
          <w:rPrChange w:id="3548" w:author="Holli Flanagan" w:date="2025-05-12T15:03:00Z">
            <w:rPr>
              <w:sz w:val="34"/>
              <w:szCs w:val="34"/>
            </w:rPr>
          </w:rPrChange>
        </w:rPr>
        <w:pPrChange w:id="3549" w:author="Holli Flanagan" w:date="2025-05-12T15:03:00Z">
          <w:pPr>
            <w:pStyle w:val="Heading2"/>
            <w:keepNext w:val="0"/>
            <w:keepLines w:val="0"/>
          </w:pPr>
        </w:pPrChange>
      </w:pPr>
      <w:bookmarkStart w:id="3550" w:name="_amqs4k8ni5a0" w:colFirst="0" w:colLast="0"/>
      <w:bookmarkEnd w:id="3550"/>
      <w:r>
        <w:rPr>
          <w:rPrChange w:id="3551" w:author="Holli Flanagan" w:date="2025-05-12T15:03:00Z">
            <w:rPr>
              <w:sz w:val="34"/>
              <w:szCs w:val="34"/>
            </w:rPr>
          </w:rPrChange>
        </w:rPr>
        <w:t xml:space="preserve">Interfaces in </w:t>
      </w:r>
      <w:ins w:id="3552" w:author="Holli Flanagan" w:date="2025-05-09T15:22:00Z">
        <w:r>
          <w:rPr>
            <w:rPrChange w:id="3553" w:author="Holli Flanagan" w:date="2025-05-12T15:03:00Z">
              <w:rPr>
                <w:sz w:val="34"/>
                <w:szCs w:val="34"/>
              </w:rPr>
            </w:rPrChange>
          </w:rPr>
          <w:t>TypeScript</w:t>
        </w:r>
      </w:ins>
      <w:del w:id="3554" w:author="Holli Flanagan" w:date="2025-05-09T15:22:00Z">
        <w:r>
          <w:rPr>
            <w:rPrChange w:id="3555" w:author="Holli Flanagan" w:date="2025-05-12T15:03:00Z">
              <w:rPr>
                <w:sz w:val="34"/>
                <w:szCs w:val="34"/>
              </w:rPr>
            </w:rPrChange>
          </w:rPr>
          <w:delText>Typescript</w:delText>
        </w:r>
      </w:del>
    </w:p>
    <w:p w14:paraId="14C4483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Sometimes we want to describe the shape of our data. Sometimes we want to describe the methods and values that a class contains without detailing the entire class. We can only extend one class, but we can implement many interfaces.</w:t>
      </w:r>
    </w:p>
    <w:p w14:paraId="49144A1D" w14:textId="77777777" w:rsidR="00B32DEF" w:rsidRPr="00B32DEF" w:rsidRDefault="00000000">
      <w:pPr>
        <w:shd w:val="clear" w:color="auto" w:fill="FFFFFF"/>
        <w:spacing w:after="240"/>
        <w:rPr>
          <w:rFonts w:ascii="Times New Roman" w:eastAsia="Times New Roman" w:hAnsi="Times New Roman" w:cs="Times New Roman"/>
          <w:color w:val="212529"/>
          <w:sz w:val="24"/>
          <w:szCs w:val="24"/>
          <w:highlight w:val="yellow"/>
          <w:rPrChange w:id="3556" w:author="Holli Flanagan" w:date="2025-05-12T15:03:00Z">
            <w:rPr>
              <w:rFonts w:ascii="Times New Roman" w:eastAsia="Times New Roman" w:hAnsi="Times New Roman" w:cs="Times New Roman"/>
              <w:color w:val="212529"/>
              <w:sz w:val="24"/>
              <w:szCs w:val="24"/>
            </w:rPr>
          </w:rPrChange>
        </w:rPr>
      </w:pPr>
      <w:r>
        <w:rPr>
          <w:rFonts w:ascii="Times New Roman" w:eastAsia="Times New Roman" w:hAnsi="Times New Roman" w:cs="Times New Roman"/>
          <w:noProof/>
          <w:color w:val="212529"/>
          <w:sz w:val="24"/>
          <w:szCs w:val="24"/>
          <w:highlight w:val="yellow"/>
          <w:rPrChange w:id="3557" w:author="Holli Flanagan" w:date="2025-05-12T15:03:00Z">
            <w:rPr>
              <w:rFonts w:ascii="Times New Roman" w:eastAsia="Times New Roman" w:hAnsi="Times New Roman" w:cs="Times New Roman"/>
              <w:noProof/>
              <w:color w:val="212529"/>
              <w:sz w:val="24"/>
              <w:szCs w:val="24"/>
            </w:rPr>
          </w:rPrChange>
        </w:rPr>
        <w:drawing>
          <wp:inline distT="114300" distB="114300" distL="114300" distR="114300" wp14:anchorId="553A3E64" wp14:editId="36785EB7">
            <wp:extent cx="635000" cy="635000"/>
            <wp:effectExtent l="9525" t="9525" r="9525" b="952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6"/>
                    <a:srcRect/>
                    <a:stretch>
                      <a:fillRect/>
                    </a:stretch>
                  </pic:blipFill>
                  <pic:spPr>
                    <a:xfrm>
                      <a:off x="0" y="0"/>
                      <a:ext cx="635000" cy="6350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highlight w:val="yellow"/>
          <w:rPrChange w:id="3558" w:author="Holli Flanagan" w:date="2025-05-12T15:03:00Z">
            <w:rPr>
              <w:rFonts w:ascii="Times New Roman" w:eastAsia="Times New Roman" w:hAnsi="Times New Roman" w:cs="Times New Roman"/>
              <w:color w:val="212529"/>
              <w:sz w:val="24"/>
              <w:szCs w:val="24"/>
            </w:rPr>
          </w:rPrChange>
        </w:rPr>
        <w:t>[INSERT IMAGE]</w:t>
      </w:r>
    </w:p>
    <w:p w14:paraId="2A6C215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say that it is a contract, because the object must implement the things in the interface, and users of the object are guaranteed that those things are implemented.</w:t>
      </w:r>
    </w:p>
    <w:p w14:paraId="1147C22D"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Interfaces</w:t>
      </w:r>
      <w:r>
        <w:rPr>
          <w:rFonts w:ascii="Times New Roman" w:eastAsia="Times New Roman" w:hAnsi="Times New Roman" w:cs="Times New Roman"/>
          <w:color w:val="212529"/>
          <w:sz w:val="24"/>
          <w:szCs w:val="24"/>
          <w:highlight w:val="white"/>
        </w:rPr>
        <w:t xml:space="preserve"> can contain property or method signatures but not implementations.</w:t>
      </w:r>
    </w:p>
    <w:p w14:paraId="08F0FB56" w14:textId="77777777" w:rsidR="00B32DEF" w:rsidRPr="00B32DEF" w:rsidRDefault="00000000">
      <w:pPr>
        <w:pStyle w:val="Heading2"/>
        <w:rPr>
          <w:rPrChange w:id="3559" w:author="Holli Flanagan" w:date="2025-05-12T15:03:00Z">
            <w:rPr>
              <w:sz w:val="34"/>
              <w:szCs w:val="34"/>
            </w:rPr>
          </w:rPrChange>
        </w:rPr>
        <w:pPrChange w:id="3560" w:author="Holli Flanagan" w:date="2025-05-12T15:03:00Z">
          <w:pPr>
            <w:pStyle w:val="Heading2"/>
            <w:keepNext w:val="0"/>
            <w:keepLines w:val="0"/>
          </w:pPr>
        </w:pPrChange>
      </w:pPr>
      <w:bookmarkStart w:id="3561" w:name="_8vx6c3d768a7" w:colFirst="0" w:colLast="0"/>
      <w:bookmarkEnd w:id="3561"/>
      <w:r>
        <w:rPr>
          <w:rPrChange w:id="3562" w:author="Holli Flanagan" w:date="2025-05-12T15:03:00Z">
            <w:rPr>
              <w:sz w:val="34"/>
              <w:szCs w:val="34"/>
            </w:rPr>
          </w:rPrChange>
        </w:rPr>
        <w:t>A simple example</w:t>
      </w:r>
    </w:p>
    <w:p w14:paraId="1FE6D48E"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Suppose we are building a drawing program and want to be able to pass around point structures {</w:t>
      </w:r>
      <w:proofErr w:type="spellStart"/>
      <w:proofErr w:type="gramStart"/>
      <w:r>
        <w:rPr>
          <w:rFonts w:ascii="Times New Roman" w:eastAsia="Times New Roman" w:hAnsi="Times New Roman" w:cs="Times New Roman"/>
          <w:color w:val="212529"/>
          <w:sz w:val="24"/>
          <w:szCs w:val="24"/>
        </w:rPr>
        <w:t>x:number</w:t>
      </w:r>
      <w:proofErr w:type="gramEnd"/>
      <w:r>
        <w:rPr>
          <w:rFonts w:ascii="Times New Roman" w:eastAsia="Times New Roman" w:hAnsi="Times New Roman" w:cs="Times New Roman"/>
          <w:color w:val="212529"/>
          <w:sz w:val="24"/>
          <w:szCs w:val="24"/>
        </w:rPr>
        <w:t>,</w:t>
      </w:r>
      <w:proofErr w:type="gramStart"/>
      <w:r>
        <w:rPr>
          <w:rFonts w:ascii="Times New Roman" w:eastAsia="Times New Roman" w:hAnsi="Times New Roman" w:cs="Times New Roman"/>
          <w:color w:val="212529"/>
          <w:sz w:val="24"/>
          <w:szCs w:val="24"/>
        </w:rPr>
        <w:t>y:number</w:t>
      </w:r>
      <w:proofErr w:type="spellEnd"/>
      <w:proofErr w:type="gramEnd"/>
      <w:r>
        <w:rPr>
          <w:rFonts w:ascii="Times New Roman" w:eastAsia="Times New Roman" w:hAnsi="Times New Roman" w:cs="Times New Roman"/>
          <w:color w:val="212529"/>
          <w:sz w:val="24"/>
          <w:szCs w:val="24"/>
        </w:rPr>
        <w:t>}. We can declare this as an interface then use the interface name as a type.</w:t>
      </w:r>
    </w:p>
    <w:p w14:paraId="75751BE8"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8BC88B2"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this will give an error because point2 and point3 don’t conform to the interface.</w:t>
      </w:r>
    </w:p>
    <w:p w14:paraId="63D4E06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can’t create a point (with new) like a class, but the compiler will guarantee that the object contains the members of the interface and only the members of the interface.</w:t>
      </w:r>
    </w:p>
    <w:p w14:paraId="78B234D8"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say that a class </w:t>
      </w:r>
      <w:r>
        <w:rPr>
          <w:rFonts w:ascii="Times New Roman" w:eastAsia="Times New Roman" w:hAnsi="Times New Roman" w:cs="Times New Roman"/>
          <w:i/>
          <w:color w:val="212529"/>
          <w:sz w:val="24"/>
          <w:szCs w:val="24"/>
        </w:rPr>
        <w:t>implements</w:t>
      </w:r>
      <w:r>
        <w:rPr>
          <w:rFonts w:ascii="Times New Roman" w:eastAsia="Times New Roman" w:hAnsi="Times New Roman" w:cs="Times New Roman"/>
          <w:color w:val="212529"/>
          <w:sz w:val="24"/>
          <w:szCs w:val="24"/>
        </w:rPr>
        <w:t xml:space="preserve"> an interface if it contains all of the members of the interface (not necessarily only those members). Using the </w:t>
      </w:r>
      <w:r>
        <w:rPr>
          <w:rFonts w:ascii="Times New Roman" w:eastAsia="Times New Roman" w:hAnsi="Times New Roman" w:cs="Times New Roman"/>
          <w:i/>
          <w:color w:val="212529"/>
          <w:sz w:val="24"/>
          <w:szCs w:val="24"/>
        </w:rPr>
        <w:t>implements</w:t>
      </w:r>
      <w:r>
        <w:rPr>
          <w:rFonts w:ascii="Times New Roman" w:eastAsia="Times New Roman" w:hAnsi="Times New Roman" w:cs="Times New Roman"/>
          <w:color w:val="212529"/>
          <w:sz w:val="24"/>
          <w:szCs w:val="24"/>
        </w:rPr>
        <w:t xml:space="preserve"> keyword guarantees this.</w:t>
      </w:r>
    </w:p>
    <w:p w14:paraId="67A249B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F2C61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 can refer to the </w:t>
      </w:r>
      <w:proofErr w:type="spellStart"/>
      <w:r>
        <w:rPr>
          <w:rFonts w:ascii="Times New Roman" w:eastAsia="Times New Roman" w:hAnsi="Times New Roman" w:cs="Times New Roman"/>
          <w:color w:val="212529"/>
          <w:sz w:val="24"/>
          <w:szCs w:val="24"/>
        </w:rPr>
        <w:t>DrawPoint</w:t>
      </w:r>
      <w:proofErr w:type="spellEnd"/>
      <w:r>
        <w:rPr>
          <w:rFonts w:ascii="Times New Roman" w:eastAsia="Times New Roman" w:hAnsi="Times New Roman" w:cs="Times New Roman"/>
          <w:color w:val="212529"/>
          <w:sz w:val="24"/>
          <w:szCs w:val="24"/>
        </w:rPr>
        <w:t xml:space="preserve"> object as a </w:t>
      </w:r>
      <w:del w:id="3563" w:author="Holli Flanagan" w:date="2025-05-12T17:50:00Z">
        <w:r>
          <w:rPr>
            <w:rFonts w:ascii="Times New Roman" w:eastAsia="Times New Roman" w:hAnsi="Times New Roman" w:cs="Times New Roman"/>
            <w:color w:val="212529"/>
            <w:sz w:val="24"/>
            <w:szCs w:val="24"/>
          </w:rPr>
          <w:delText>P</w:delText>
        </w:r>
      </w:del>
      <w:ins w:id="3564" w:author="Holli Flanagan" w:date="2025-05-12T17:50: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and I know it contains an x and a y without having to know anything else about </w:t>
      </w:r>
      <w:proofErr w:type="spellStart"/>
      <w:r>
        <w:rPr>
          <w:rFonts w:ascii="Times New Roman" w:eastAsia="Times New Roman" w:hAnsi="Times New Roman" w:cs="Times New Roman"/>
          <w:color w:val="212529"/>
          <w:sz w:val="24"/>
          <w:szCs w:val="24"/>
        </w:rPr>
        <w:t>DrawPoint</w:t>
      </w:r>
      <w:proofErr w:type="spellEnd"/>
      <w:r>
        <w:rPr>
          <w:rFonts w:ascii="Times New Roman" w:eastAsia="Times New Roman" w:hAnsi="Times New Roman" w:cs="Times New Roman"/>
          <w:color w:val="212529"/>
          <w:sz w:val="24"/>
          <w:szCs w:val="24"/>
        </w:rPr>
        <w:t>.</w:t>
      </w:r>
    </w:p>
    <w:p w14:paraId="17A5A38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t>
      </w:r>
      <w:proofErr w:type="gramStart"/>
      <w:r>
        <w:rPr>
          <w:rFonts w:ascii="Times New Roman" w:eastAsia="Times New Roman" w:hAnsi="Times New Roman" w:cs="Times New Roman"/>
          <w:color w:val="212529"/>
          <w:sz w:val="24"/>
          <w:szCs w:val="24"/>
        </w:rPr>
        <w:t>are guaranteed</w:t>
      </w:r>
      <w:proofErr w:type="gramEnd"/>
      <w:r>
        <w:rPr>
          <w:rFonts w:ascii="Times New Roman" w:eastAsia="Times New Roman" w:hAnsi="Times New Roman" w:cs="Times New Roman"/>
          <w:color w:val="212529"/>
          <w:sz w:val="24"/>
          <w:szCs w:val="24"/>
        </w:rPr>
        <w:t xml:space="preserve"> that </w:t>
      </w:r>
      <w:proofErr w:type="spellStart"/>
      <w:r>
        <w:rPr>
          <w:rFonts w:ascii="Times New Roman" w:eastAsia="Times New Roman" w:hAnsi="Times New Roman" w:cs="Times New Roman"/>
          <w:color w:val="212529"/>
          <w:sz w:val="24"/>
          <w:szCs w:val="24"/>
        </w:rPr>
        <w:t>DrawPoint</w:t>
      </w:r>
      <w:proofErr w:type="spellEnd"/>
      <w:r>
        <w:rPr>
          <w:rFonts w:ascii="Times New Roman" w:eastAsia="Times New Roman" w:hAnsi="Times New Roman" w:cs="Times New Roman"/>
          <w:color w:val="212529"/>
          <w:sz w:val="24"/>
          <w:szCs w:val="24"/>
        </w:rPr>
        <w:t xml:space="preserve"> contains an x and a y member, because it implements point. If it doesn’t, the code won’t compile.</w:t>
      </w:r>
    </w:p>
    <w:p w14:paraId="487EC5E9" w14:textId="77777777" w:rsidR="00B32DEF" w:rsidRPr="00B32DEF" w:rsidRDefault="00000000">
      <w:pPr>
        <w:pStyle w:val="Heading2"/>
        <w:rPr>
          <w:rPrChange w:id="3565" w:author="Holli Flanagan" w:date="2025-05-12T15:03:00Z">
            <w:rPr>
              <w:sz w:val="34"/>
              <w:szCs w:val="34"/>
            </w:rPr>
          </w:rPrChange>
        </w:rPr>
        <w:pPrChange w:id="3566" w:author="Holli Flanagan" w:date="2025-05-12T15:03:00Z">
          <w:pPr>
            <w:pStyle w:val="Heading2"/>
            <w:keepNext w:val="0"/>
            <w:keepLines w:val="0"/>
          </w:pPr>
        </w:pPrChange>
      </w:pPr>
      <w:bookmarkStart w:id="3567" w:name="_p2iogrwudlwl" w:colFirst="0" w:colLast="0"/>
      <w:bookmarkEnd w:id="3567"/>
      <w:r>
        <w:rPr>
          <w:rPrChange w:id="3568" w:author="Holli Flanagan" w:date="2025-05-12T15:03:00Z">
            <w:rPr>
              <w:sz w:val="34"/>
              <w:szCs w:val="34"/>
            </w:rPr>
          </w:rPrChange>
        </w:rPr>
        <w:lastRenderedPageBreak/>
        <w:t>Interface methods</w:t>
      </w:r>
    </w:p>
    <w:p w14:paraId="427B5602"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Interfaces can contain methods as well. They don’t include the implementation, they are just stating that the class must contain that method in order to compile, so users of the class know it contains that method.</w:t>
      </w:r>
    </w:p>
    <w:p w14:paraId="109F66D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E381C78" w14:textId="77777777" w:rsidR="00B32DEF" w:rsidRDefault="00000000">
      <w:pPr>
        <w:shd w:val="clear" w:color="auto" w:fill="FFFFFF"/>
        <w:spacing w:after="240"/>
        <w:rPr>
          <w:ins w:id="3569" w:author="Holli Flanagan" w:date="2025-05-12T17:50: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can see that </w:t>
      </w:r>
      <w:commentRangeStart w:id="3570"/>
      <w:r>
        <w:rPr>
          <w:rFonts w:ascii="Times New Roman" w:eastAsia="Times New Roman" w:hAnsi="Times New Roman" w:cs="Times New Roman"/>
          <w:color w:val="212529"/>
          <w:sz w:val="24"/>
          <w:szCs w:val="24"/>
        </w:rPr>
        <w:t xml:space="preserve">Triangle </w:t>
      </w:r>
      <w:commentRangeEnd w:id="3570"/>
      <w:r>
        <w:commentReference w:id="3570"/>
      </w:r>
      <w:r>
        <w:rPr>
          <w:rFonts w:ascii="Times New Roman" w:eastAsia="Times New Roman" w:hAnsi="Times New Roman" w:cs="Times New Roman"/>
          <w:color w:val="212529"/>
          <w:sz w:val="24"/>
          <w:szCs w:val="24"/>
        </w:rPr>
        <w:t xml:space="preserve">contains an array of </w:t>
      </w:r>
      <w:del w:id="3571" w:author="Holli Flanagan" w:date="2025-05-12T17:51:00Z">
        <w:r>
          <w:rPr>
            <w:rFonts w:ascii="Times New Roman" w:eastAsia="Times New Roman" w:hAnsi="Times New Roman" w:cs="Times New Roman"/>
            <w:color w:val="212529"/>
            <w:sz w:val="24"/>
            <w:szCs w:val="24"/>
          </w:rPr>
          <w:delText>P</w:delText>
        </w:r>
      </w:del>
      <w:ins w:id="3572" w:author="Holli Flanagan" w:date="2025-05-12T17:51: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objects, and a draw method, therefore it correctly implements the </w:t>
      </w:r>
      <w:del w:id="3573" w:author="Holli Flanagan" w:date="2025-05-12T17:51:00Z">
        <w:r>
          <w:rPr>
            <w:rFonts w:ascii="Times New Roman" w:eastAsia="Times New Roman" w:hAnsi="Times New Roman" w:cs="Times New Roman"/>
            <w:color w:val="212529"/>
            <w:sz w:val="24"/>
            <w:szCs w:val="24"/>
          </w:rPr>
          <w:delText>D</w:delText>
        </w:r>
      </w:del>
      <w:ins w:id="3574" w:author="Holli Flanagan" w:date="2025-05-12T17:51: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rawable interface.</w:t>
      </w:r>
    </w:p>
    <w:p w14:paraId="59A8F871" w14:textId="77777777" w:rsidR="00B32DEF" w:rsidRDefault="00000000">
      <w:pPr>
        <w:shd w:val="clear" w:color="auto" w:fill="FFFFFF"/>
        <w:spacing w:after="240"/>
        <w:rPr>
          <w:rFonts w:ascii="Times New Roman" w:eastAsia="Times New Roman" w:hAnsi="Times New Roman" w:cs="Times New Roman"/>
          <w:color w:val="212529"/>
          <w:sz w:val="24"/>
          <w:szCs w:val="24"/>
        </w:rPr>
      </w:pPr>
      <w:del w:id="3575" w:author="Holli Flanagan" w:date="2025-05-12T17:50:00Z">
        <w:r>
          <w:rPr>
            <w:rFonts w:ascii="Times New Roman" w:eastAsia="Times New Roman" w:hAnsi="Times New Roman" w:cs="Times New Roman"/>
            <w:color w:val="212529"/>
            <w:sz w:val="24"/>
            <w:szCs w:val="24"/>
          </w:rPr>
          <w:br/>
        </w:r>
      </w:del>
      <w:r>
        <w:rPr>
          <w:rFonts w:ascii="Times New Roman" w:eastAsia="Times New Roman" w:hAnsi="Times New Roman" w:cs="Times New Roman"/>
          <w:color w:val="212529"/>
          <w:sz w:val="24"/>
          <w:szCs w:val="24"/>
        </w:rPr>
        <w:t xml:space="preserve">If a class implements an interface, then the class can be referenced as an object of interface type and will always have the points array and draw method or it </w:t>
      </w:r>
      <w:ins w:id="3576" w:author="Holli Flanagan" w:date="2025-05-12T17:51:00Z">
        <w:r>
          <w:rPr>
            <w:rFonts w:ascii="Times New Roman" w:eastAsia="Times New Roman" w:hAnsi="Times New Roman" w:cs="Times New Roman"/>
            <w:color w:val="212529"/>
            <w:sz w:val="24"/>
            <w:szCs w:val="24"/>
          </w:rPr>
          <w:t>will</w:t>
        </w:r>
      </w:ins>
      <w:del w:id="3577" w:author="Holli Flanagan" w:date="2025-05-12T17:51:00Z">
        <w:r>
          <w:rPr>
            <w:rFonts w:ascii="Times New Roman" w:eastAsia="Times New Roman" w:hAnsi="Times New Roman" w:cs="Times New Roman"/>
            <w:color w:val="212529"/>
            <w:sz w:val="24"/>
            <w:szCs w:val="24"/>
          </w:rPr>
          <w:delText>would</w:delText>
        </w:r>
      </w:del>
      <w:r>
        <w:rPr>
          <w:rFonts w:ascii="Times New Roman" w:eastAsia="Times New Roman" w:hAnsi="Times New Roman" w:cs="Times New Roman"/>
          <w:color w:val="212529"/>
          <w:sz w:val="24"/>
          <w:szCs w:val="24"/>
        </w:rPr>
        <w:t xml:space="preserve"> not compile.</w:t>
      </w:r>
    </w:p>
    <w:p w14:paraId="424FE084" w14:textId="77777777" w:rsidR="00B32DEF" w:rsidRPr="00B32DEF" w:rsidRDefault="00000000">
      <w:pPr>
        <w:pStyle w:val="Heading2"/>
        <w:rPr>
          <w:rPrChange w:id="3578" w:author="Holli Flanagan" w:date="2025-05-12T15:03:00Z">
            <w:rPr>
              <w:sz w:val="34"/>
              <w:szCs w:val="34"/>
            </w:rPr>
          </w:rPrChange>
        </w:rPr>
        <w:pPrChange w:id="3579" w:author="Holli Flanagan" w:date="2025-05-12T15:03:00Z">
          <w:pPr>
            <w:pStyle w:val="Heading2"/>
            <w:keepNext w:val="0"/>
            <w:keepLines w:val="0"/>
          </w:pPr>
        </w:pPrChange>
      </w:pPr>
      <w:bookmarkStart w:id="3580" w:name="_lfyr76cvs2t4" w:colFirst="0" w:colLast="0"/>
      <w:bookmarkEnd w:id="3580"/>
      <w:r>
        <w:rPr>
          <w:rPrChange w:id="3581" w:author="Holli Flanagan" w:date="2025-05-12T15:03:00Z">
            <w:rPr>
              <w:sz w:val="34"/>
              <w:szCs w:val="34"/>
            </w:rPr>
          </w:rPrChange>
        </w:rPr>
        <w:t>Multiple Interfaces</w:t>
      </w:r>
    </w:p>
    <w:p w14:paraId="0D64FD26"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A class cannot extend more than one class in typescript, but it can implement many interfaces.</w:t>
      </w:r>
    </w:p>
    <w:p w14:paraId="7650626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4DD2F0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we have a class that implements two interfaces. We can see that it provides the implementation that matches the signatures in all of the interface.</w:t>
      </w:r>
    </w:p>
    <w:p w14:paraId="3462701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I can use it to write a function:</w:t>
      </w:r>
    </w:p>
    <w:p w14:paraId="3F72296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9ABE7A2" w14:textId="77777777" w:rsidR="00B32DEF" w:rsidRPr="00B32DEF" w:rsidRDefault="00000000">
      <w:pPr>
        <w:pStyle w:val="Heading2"/>
        <w:rPr>
          <w:rPrChange w:id="3582" w:author="Holli Flanagan" w:date="2025-05-12T15:03:00Z">
            <w:rPr>
              <w:sz w:val="34"/>
              <w:szCs w:val="34"/>
            </w:rPr>
          </w:rPrChange>
        </w:rPr>
        <w:pPrChange w:id="3583" w:author="Holli Flanagan" w:date="2025-05-12T15:03:00Z">
          <w:pPr>
            <w:pStyle w:val="Heading2"/>
            <w:keepNext w:val="0"/>
            <w:keepLines w:val="0"/>
          </w:pPr>
        </w:pPrChange>
      </w:pPr>
      <w:bookmarkStart w:id="3584" w:name="_qn7ilyxr1qox" w:colFirst="0" w:colLast="0"/>
      <w:bookmarkEnd w:id="3584"/>
      <w:r>
        <w:rPr>
          <w:rPrChange w:id="3585" w:author="Holli Flanagan" w:date="2025-05-12T15:03:00Z">
            <w:rPr>
              <w:sz w:val="34"/>
              <w:szCs w:val="34"/>
            </w:rPr>
          </w:rPrChange>
        </w:rPr>
        <w:t>Using Interfaces</w:t>
      </w:r>
    </w:p>
    <w:p w14:paraId="72E1EBB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Interfaces</w:t>
      </w:r>
      <w:r>
        <w:rPr>
          <w:rFonts w:ascii="Times New Roman" w:eastAsia="Times New Roman" w:hAnsi="Times New Roman" w:cs="Times New Roman"/>
          <w:color w:val="212529"/>
          <w:sz w:val="24"/>
          <w:szCs w:val="24"/>
        </w:rPr>
        <w:t xml:space="preserve"> have many uses, primarily:</w:t>
      </w:r>
    </w:p>
    <w:p w14:paraId="601BEE31" w14:textId="77777777" w:rsidR="00B32DEF" w:rsidRDefault="00000000">
      <w:pPr>
        <w:numPr>
          <w:ilvl w:val="0"/>
          <w:numId w:val="156"/>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Describe the shape of data to guarantee that the data is in the right form.</w:t>
      </w:r>
    </w:p>
    <w:p w14:paraId="2A8DC89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C55D759" w14:textId="77777777" w:rsidR="00B32DEF" w:rsidRDefault="00000000">
      <w:pPr>
        <w:numPr>
          <w:ilvl w:val="0"/>
          <w:numId w:val="132"/>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Describe certain features that we want to enforce when we create a class so that if we know the class implements the interface, we know that the interface members actually exist in the class and are implemented for us.</w:t>
      </w:r>
    </w:p>
    <w:p w14:paraId="24334089"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interface</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Drawable{</w:t>
      </w:r>
      <w:proofErr w:type="gramEnd"/>
      <w:r>
        <w:rPr>
          <w:rFonts w:ascii="Times New Roman" w:eastAsia="Times New Roman" w:hAnsi="Times New Roman" w:cs="Times New Roman"/>
          <w:color w:val="188038"/>
          <w:sz w:val="24"/>
          <w:szCs w:val="24"/>
        </w:rPr>
        <w:t>points: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proofErr w:type="gramStart"/>
      <w:r>
        <w:rPr>
          <w:rFonts w:ascii="Times New Roman" w:eastAsia="Times New Roman" w:hAnsi="Times New Roman" w:cs="Times New Roman"/>
          <w:color w:val="188038"/>
          <w:sz w:val="24"/>
          <w:szCs w:val="24"/>
        </w:rPr>
        <w:t>];draw</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):void</w:t>
      </w:r>
      <w:proofErr w:type="gramEnd"/>
      <w:r>
        <w:rPr>
          <w:rFonts w:ascii="Times New Roman" w:eastAsia="Times New Roman" w:hAnsi="Times New Roman" w:cs="Times New Roman"/>
          <w:color w:val="188038"/>
          <w:sz w:val="24"/>
          <w:szCs w:val="24"/>
        </w:rPr>
        <w:t>;}</w:t>
      </w:r>
    </w:p>
    <w:p w14:paraId="5D3F7B05"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Triangle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implements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Drawable{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675F51F2" w14:textId="77777777" w:rsidR="00B32DEF" w:rsidRDefault="00000000">
      <w:pPr>
        <w:numPr>
          <w:ilvl w:val="0"/>
          <w:numId w:val="168"/>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color w:val="212529"/>
          <w:sz w:val="24"/>
          <w:szCs w:val="24"/>
        </w:rPr>
        <w:t xml:space="preserve">Using </w:t>
      </w:r>
      <w:proofErr w:type="gramStart"/>
      <w:r>
        <w:rPr>
          <w:rFonts w:ascii="Times New Roman" w:eastAsia="Times New Roman" w:hAnsi="Times New Roman" w:cs="Times New Roman"/>
          <w:color w:val="212529"/>
          <w:sz w:val="24"/>
          <w:szCs w:val="24"/>
        </w:rPr>
        <w:t>interfaces</w:t>
      </w:r>
      <w:proofErr w:type="gramEnd"/>
      <w:r>
        <w:rPr>
          <w:rFonts w:ascii="Times New Roman" w:eastAsia="Times New Roman" w:hAnsi="Times New Roman" w:cs="Times New Roman"/>
          <w:color w:val="212529"/>
          <w:sz w:val="24"/>
          <w:szCs w:val="24"/>
        </w:rPr>
        <w:t xml:space="preserve"> we can simplify coding by having multiple (very different) classes that all implement the interface, then we can call the interface methods on the objects even though they are otherwise</w:t>
      </w:r>
    </w:p>
    <w:p w14:paraId="4ED796AB"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Elephant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implements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Serializable{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3FBBEB39"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Tomato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implements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Serializable{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73BC007" w14:textId="77777777" w:rsidR="00B32DEF" w:rsidRPr="00B32DEF" w:rsidRDefault="00000000">
      <w:pPr>
        <w:pStyle w:val="Heading2"/>
        <w:rPr>
          <w:rPrChange w:id="3586" w:author="Holli Flanagan" w:date="2025-05-12T15:03:00Z">
            <w:rPr>
              <w:sz w:val="34"/>
              <w:szCs w:val="34"/>
            </w:rPr>
          </w:rPrChange>
        </w:rPr>
        <w:pPrChange w:id="3587" w:author="Holli Flanagan" w:date="2025-05-12T15:03:00Z">
          <w:pPr>
            <w:pStyle w:val="Heading2"/>
            <w:keepNext w:val="0"/>
            <w:keepLines w:val="0"/>
          </w:pPr>
        </w:pPrChange>
      </w:pPr>
      <w:bookmarkStart w:id="3588" w:name="_lnkh0th4i6r" w:colFirst="0" w:colLast="0"/>
      <w:bookmarkEnd w:id="3588"/>
      <w:r>
        <w:rPr>
          <w:color w:val="5C5962"/>
        </w:rPr>
        <w:t></w:t>
      </w:r>
      <w:r>
        <w:rPr>
          <w:rPrChange w:id="3589" w:author="Holli Flanagan" w:date="2025-05-12T15:03:00Z">
            <w:rPr>
              <w:sz w:val="34"/>
              <w:szCs w:val="34"/>
            </w:rPr>
          </w:rPrChange>
        </w:rPr>
        <w:t>Notes on Interfaces</w:t>
      </w:r>
    </w:p>
    <w:p w14:paraId="3A42899C" w14:textId="77777777" w:rsidR="00B32DEF" w:rsidRDefault="00000000">
      <w:pPr>
        <w:numPr>
          <w:ilvl w:val="0"/>
          <w:numId w:val="100"/>
        </w:numPr>
        <w:shd w:val="clear" w:color="auto" w:fill="FFFFFF"/>
        <w:spacing w:before="180"/>
        <w:rPr>
          <w:rFonts w:ascii="Times New Roman" w:eastAsia="Times New Roman" w:hAnsi="Times New Roman" w:cs="Times New Roman"/>
        </w:rPr>
        <w:pPrChange w:id="3590"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Interfaces allow us to further type our data by specifying what methods and properties an object must contain.</w:t>
      </w:r>
    </w:p>
    <w:p w14:paraId="25A600F0" w14:textId="77777777" w:rsidR="00B32DEF" w:rsidRDefault="00000000">
      <w:pPr>
        <w:numPr>
          <w:ilvl w:val="0"/>
          <w:numId w:val="100"/>
        </w:numPr>
        <w:shd w:val="clear" w:color="auto" w:fill="FFFFFF"/>
        <w:rPr>
          <w:rFonts w:ascii="Times New Roman" w:eastAsia="Times New Roman" w:hAnsi="Times New Roman" w:cs="Times New Roman"/>
        </w:rPr>
        <w:pPrChange w:id="3591"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Unlike extending classes (inheritance), we can implement multiple interfaces in a single class.</w:t>
      </w:r>
    </w:p>
    <w:p w14:paraId="6C7EB3CD" w14:textId="77777777" w:rsidR="00B32DEF" w:rsidRDefault="00000000">
      <w:pPr>
        <w:numPr>
          <w:ilvl w:val="0"/>
          <w:numId w:val="100"/>
        </w:numPr>
        <w:shd w:val="clear" w:color="auto" w:fill="FFFFFF"/>
        <w:rPr>
          <w:rFonts w:ascii="Times New Roman" w:eastAsia="Times New Roman" w:hAnsi="Times New Roman" w:cs="Times New Roman"/>
        </w:rPr>
        <w:pPrChange w:id="3592"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If a class implements an interface, then that class can be stored in a variable whose type is the interface, and we can access the interfaces members through that variable.</w:t>
      </w:r>
    </w:p>
    <w:p w14:paraId="53C4BDA7" w14:textId="77777777" w:rsidR="00B32DEF" w:rsidRDefault="00000000">
      <w:pPr>
        <w:numPr>
          <w:ilvl w:val="0"/>
          <w:numId w:val="100"/>
        </w:numPr>
        <w:shd w:val="clear" w:color="auto" w:fill="FFFFFF"/>
        <w:rPr>
          <w:rFonts w:ascii="Times New Roman" w:eastAsia="Times New Roman" w:hAnsi="Times New Roman" w:cs="Times New Roman"/>
        </w:rPr>
        <w:pPrChange w:id="3593"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Interfaces can be very useful to describe typescript objects that are otherwise untyped (like complex data returned from an API call). Once described, the interface will enforce that the object is indeed the correct shape and contains all of the interface members (methods and properties).</w:t>
      </w:r>
    </w:p>
    <w:p w14:paraId="3DAC8503" w14:textId="77777777" w:rsidR="00B32DEF" w:rsidRDefault="00000000">
      <w:pPr>
        <w:numPr>
          <w:ilvl w:val="0"/>
          <w:numId w:val="100"/>
        </w:numPr>
        <w:shd w:val="clear" w:color="auto" w:fill="FFFFFF"/>
        <w:spacing w:after="300"/>
        <w:rPr>
          <w:rFonts w:ascii="Times New Roman" w:eastAsia="Times New Roman" w:hAnsi="Times New Roman" w:cs="Times New Roman"/>
        </w:rPr>
        <w:pPrChange w:id="3594"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Interfaces are common in most </w:t>
      </w:r>
      <w:del w:id="3595" w:author="Holli Flanagan" w:date="2025-05-12T17:52:00Z">
        <w:r>
          <w:rPr>
            <w:rFonts w:ascii="Times New Roman" w:eastAsia="Times New Roman" w:hAnsi="Times New Roman" w:cs="Times New Roman"/>
            <w:color w:val="212529"/>
            <w:sz w:val="24"/>
            <w:szCs w:val="24"/>
          </w:rPr>
          <w:delText>O</w:delText>
        </w:r>
      </w:del>
      <w:ins w:id="3596" w:author="Holli Flanagan" w:date="2025-05-12T17:52: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bject</w:t>
      </w:r>
      <w:ins w:id="3597" w:author="Holli Flanagan" w:date="2025-05-12T17:52:00Z">
        <w:r>
          <w:rPr>
            <w:rFonts w:ascii="Times New Roman" w:eastAsia="Times New Roman" w:hAnsi="Times New Roman" w:cs="Times New Roman"/>
            <w:color w:val="212529"/>
            <w:sz w:val="24"/>
            <w:szCs w:val="24"/>
          </w:rPr>
          <w:t>-</w:t>
        </w:r>
      </w:ins>
      <w:del w:id="3598" w:author="Holli Flanagan" w:date="2025-05-12T17:52:00Z">
        <w:r>
          <w:rPr>
            <w:rFonts w:ascii="Times New Roman" w:eastAsia="Times New Roman" w:hAnsi="Times New Roman" w:cs="Times New Roman"/>
            <w:color w:val="212529"/>
            <w:sz w:val="24"/>
            <w:szCs w:val="24"/>
          </w:rPr>
          <w:delText xml:space="preserve"> O</w:delText>
        </w:r>
      </w:del>
      <w:ins w:id="3599" w:author="Holli Flanagan" w:date="2025-05-12T17:52: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riented programming languages and provide a convenient means to strengthen typing within our code.</w:t>
      </w:r>
    </w:p>
    <w:p w14:paraId="1E7799A9" w14:textId="77777777" w:rsidR="00B32DEF" w:rsidRPr="00B32DEF" w:rsidRDefault="00000000">
      <w:pPr>
        <w:pStyle w:val="Heading2"/>
        <w:rPr>
          <w:rPrChange w:id="3600" w:author="Holli Flanagan" w:date="2025-05-12T15:03:00Z">
            <w:rPr>
              <w:sz w:val="34"/>
              <w:szCs w:val="34"/>
            </w:rPr>
          </w:rPrChange>
        </w:rPr>
        <w:pPrChange w:id="3601" w:author="Holli Flanagan" w:date="2025-05-12T15:03:00Z">
          <w:pPr>
            <w:pStyle w:val="Heading2"/>
            <w:keepNext w:val="0"/>
            <w:keepLines w:val="0"/>
          </w:pPr>
        </w:pPrChange>
      </w:pPr>
      <w:bookmarkStart w:id="3602" w:name="_iothlhcd9ppb" w:colFirst="0" w:colLast="0"/>
      <w:bookmarkEnd w:id="3602"/>
      <w:r>
        <w:rPr>
          <w:rPrChange w:id="3603" w:author="Holli Flanagan" w:date="2025-05-12T15:03:00Z">
            <w:rPr>
              <w:sz w:val="34"/>
              <w:szCs w:val="34"/>
            </w:rPr>
          </w:rPrChange>
        </w:rPr>
        <w:t>Summary</w:t>
      </w:r>
    </w:p>
    <w:p w14:paraId="6D4EAC8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Interfaces</w:t>
      </w:r>
      <w:r>
        <w:rPr>
          <w:rFonts w:ascii="Times New Roman" w:eastAsia="Times New Roman" w:hAnsi="Times New Roman" w:cs="Times New Roman"/>
          <w:color w:val="212529"/>
          <w:sz w:val="24"/>
          <w:szCs w:val="24"/>
        </w:rPr>
        <w:t xml:space="preserve"> provide another powerful mechanism for creating type safe reusable code. By specifying the </w:t>
      </w:r>
      <w:r>
        <w:rPr>
          <w:rFonts w:ascii="Times New Roman" w:eastAsia="Times New Roman" w:hAnsi="Times New Roman" w:cs="Times New Roman"/>
          <w:i/>
          <w:color w:val="212529"/>
          <w:sz w:val="24"/>
          <w:szCs w:val="24"/>
        </w:rPr>
        <w:t>contract</w:t>
      </w:r>
      <w:r>
        <w:rPr>
          <w:rFonts w:ascii="Times New Roman" w:eastAsia="Times New Roman" w:hAnsi="Times New Roman" w:cs="Times New Roman"/>
          <w:color w:val="212529"/>
          <w:sz w:val="24"/>
          <w:szCs w:val="24"/>
        </w:rPr>
        <w:t xml:space="preserve"> that a class or method must adhere to, users of the class or type can be assured that the type contains the members specified in the interface. In this way, </w:t>
      </w:r>
      <w:ins w:id="3604" w:author="Holli Flanagan" w:date="2025-05-12T17:52:00Z">
        <w:r>
          <w:rPr>
            <w:rFonts w:ascii="Times New Roman" w:eastAsia="Times New Roman" w:hAnsi="Times New Roman" w:cs="Times New Roman"/>
            <w:color w:val="212529"/>
            <w:sz w:val="24"/>
            <w:szCs w:val="24"/>
          </w:rPr>
          <w:t>disparate</w:t>
        </w:r>
      </w:ins>
      <w:del w:id="3605" w:author="Holli Flanagan" w:date="2025-05-12T17:52:00Z">
        <w:r>
          <w:rPr>
            <w:rFonts w:ascii="Times New Roman" w:eastAsia="Times New Roman" w:hAnsi="Times New Roman" w:cs="Times New Roman"/>
            <w:color w:val="212529"/>
            <w:sz w:val="24"/>
            <w:szCs w:val="24"/>
          </w:rPr>
          <w:delText>disperate</w:delText>
        </w:r>
      </w:del>
      <w:r>
        <w:rPr>
          <w:rFonts w:ascii="Times New Roman" w:eastAsia="Times New Roman" w:hAnsi="Times New Roman" w:cs="Times New Roman"/>
          <w:color w:val="212529"/>
          <w:sz w:val="24"/>
          <w:szCs w:val="24"/>
        </w:rPr>
        <w:t xml:space="preserve"> objects can be used as if they are the same object so long as they implement a given interface.</w:t>
      </w:r>
    </w:p>
    <w:p w14:paraId="7E3CAEF8" w14:textId="77777777" w:rsidR="00B32DEF" w:rsidRPr="00B32DEF" w:rsidRDefault="00000000">
      <w:pPr>
        <w:pStyle w:val="Heading2"/>
        <w:keepNext w:val="0"/>
        <w:keepLines w:val="0"/>
        <w:spacing w:before="700"/>
        <w:rPr>
          <w:rPrChange w:id="3606" w:author="Holli Flanagan" w:date="2025-05-12T15:03:00Z">
            <w:rPr>
              <w:sz w:val="46"/>
              <w:szCs w:val="46"/>
            </w:rPr>
          </w:rPrChange>
        </w:rPr>
        <w:pPrChange w:id="3607" w:author="Holli Flanagan" w:date="2025-05-12T15:03:00Z">
          <w:pPr>
            <w:pStyle w:val="Heading1"/>
            <w:keepNext w:val="0"/>
            <w:keepLines w:val="0"/>
            <w:spacing w:before="700"/>
          </w:pPr>
        </w:pPrChange>
      </w:pPr>
      <w:bookmarkStart w:id="3608" w:name="_da7i1a12cmgq" w:colFirst="0" w:colLast="0"/>
      <w:bookmarkEnd w:id="3608"/>
      <w:r>
        <w:rPr>
          <w:rPrChange w:id="3609" w:author="Holli Flanagan" w:date="2025-05-12T15:03:00Z">
            <w:rPr>
              <w:sz w:val="46"/>
              <w:szCs w:val="46"/>
            </w:rPr>
          </w:rPrChange>
        </w:rPr>
        <w:t>Next Step</w:t>
      </w:r>
    </w:p>
    <w:p w14:paraId="791165B0" w14:textId="2A4501C9" w:rsidR="00B32DEF" w:rsidRDefault="00000000">
      <w:pPr>
        <w:shd w:val="clear" w:color="auto" w:fill="FFFFFF"/>
        <w:spacing w:after="240"/>
        <w:rPr>
          <w:rFonts w:ascii="Times New Roman" w:eastAsia="Times New Roman" w:hAnsi="Times New Roman" w:cs="Times New Roman"/>
          <w:color w:val="0D6EFD"/>
          <w:sz w:val="24"/>
          <w:szCs w:val="24"/>
          <w:u w:val="single"/>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Union Types</w:t>
      </w:r>
      <w:ins w:id="3610" w:author="Holli Flanagan" w:date="2025-05-12T15:0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3611" w:author="Holli Flanagan" w:date="2025-05-12T15:04:00Z">
        <w:r>
          <w:fldChar w:fldCharType="begin"/>
        </w:r>
        <w:r>
          <w:delInstrText>HYPERLINK "https://boots-edu.github.io/textbook/text/11-typescript-advanced/unions.html"</w:delInstrText>
        </w:r>
        <w:r>
          <w:fldChar w:fldCharType="separate"/>
        </w:r>
        <w:r>
          <w:rPr>
            <w:rFonts w:ascii="Times New Roman" w:eastAsia="Times New Roman" w:hAnsi="Times New Roman" w:cs="Times New Roman"/>
            <w:color w:val="0D6EFD"/>
            <w:sz w:val="24"/>
            <w:szCs w:val="24"/>
            <w:u w:val="single"/>
          </w:rPr>
          <w:delText>Union Types »</w:delText>
        </w:r>
        <w:r>
          <w:fldChar w:fldCharType="end"/>
        </w:r>
      </w:del>
    </w:p>
    <w:p w14:paraId="2B770C0C" w14:textId="77777777" w:rsidR="00B32DEF" w:rsidRDefault="00000000">
      <w:pPr>
        <w:shd w:val="clear" w:color="auto" w:fill="FFFFFF"/>
        <w:spacing w:after="240"/>
        <w:rPr>
          <w:rFonts w:ascii="Times New Roman" w:eastAsia="Times New Roman" w:hAnsi="Times New Roman" w:cs="Times New Roman"/>
          <w:sz w:val="24"/>
          <w:szCs w:val="24"/>
        </w:rPr>
      </w:pPr>
      <w:r>
        <w:br w:type="page"/>
      </w:r>
    </w:p>
    <w:p w14:paraId="1115EC9F" w14:textId="77777777" w:rsidR="00B32DEF" w:rsidRPr="00B32DEF" w:rsidRDefault="00000000">
      <w:pPr>
        <w:pStyle w:val="Heading1"/>
        <w:rPr>
          <w:rPrChange w:id="3612" w:author="Holli Flanagan" w:date="2025-05-12T15:04:00Z">
            <w:rPr>
              <w:color w:val="0D6EFD"/>
              <w:highlight w:val="white"/>
              <w:u w:val="single"/>
            </w:rPr>
          </w:rPrChange>
        </w:rPr>
        <w:pPrChange w:id="3613" w:author="Holli Flanagan" w:date="2025-05-12T15:04:00Z">
          <w:pPr>
            <w:pStyle w:val="Heading1"/>
            <w:keepNext w:val="0"/>
            <w:keepLines w:val="0"/>
          </w:pPr>
        </w:pPrChange>
      </w:pPr>
      <w:bookmarkStart w:id="3614" w:name="_4ium0pn6on2" w:colFirst="0" w:colLast="0"/>
      <w:bookmarkEnd w:id="3614"/>
      <w:r>
        <w:rPr>
          <w:rPrChange w:id="3615" w:author="Holli Flanagan" w:date="2025-05-12T15:04:00Z">
            <w:rPr>
              <w:sz w:val="48"/>
              <w:szCs w:val="48"/>
              <w:highlight w:val="white"/>
            </w:rPr>
          </w:rPrChange>
        </w:rPr>
        <w:lastRenderedPageBreak/>
        <w:t>Union Types</w:t>
      </w:r>
    </w:p>
    <w:p w14:paraId="11235573" w14:textId="77777777" w:rsidR="00B32DEF" w:rsidRPr="00B32DEF" w:rsidRDefault="00000000">
      <w:pPr>
        <w:pStyle w:val="Heading2"/>
        <w:rPr>
          <w:rPrChange w:id="3616" w:author="Holli Flanagan" w:date="2025-05-12T15:04:00Z">
            <w:rPr>
              <w:sz w:val="36"/>
              <w:szCs w:val="36"/>
            </w:rPr>
          </w:rPrChange>
        </w:rPr>
        <w:pPrChange w:id="3617" w:author="Holli Flanagan" w:date="2025-05-12T15:04:00Z">
          <w:pPr>
            <w:pStyle w:val="Heading2"/>
            <w:keepNext w:val="0"/>
            <w:keepLines w:val="0"/>
            <w:spacing w:before="540" w:after="100"/>
          </w:pPr>
        </w:pPrChange>
      </w:pPr>
      <w:bookmarkStart w:id="3618" w:name="_13zpvyky028t" w:colFirst="0" w:colLast="0"/>
      <w:bookmarkEnd w:id="3618"/>
      <w:r>
        <w:rPr>
          <w:rPrChange w:id="3619" w:author="Holli Flanagan" w:date="2025-05-12T15:04:00Z">
            <w:rPr>
              <w:sz w:val="36"/>
              <w:szCs w:val="36"/>
            </w:rPr>
          </w:rPrChange>
        </w:rPr>
        <w:t>Key Idea</w:t>
      </w:r>
    </w:p>
    <w:p w14:paraId="1391CD69"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Union types</w:t>
      </w:r>
      <w:r>
        <w:rPr>
          <w:rFonts w:ascii="Times New Roman" w:eastAsia="Times New Roman" w:hAnsi="Times New Roman" w:cs="Times New Roman"/>
          <w:color w:val="212529"/>
          <w:sz w:val="24"/>
          <w:szCs w:val="24"/>
          <w:highlight w:val="white"/>
        </w:rPr>
        <w:t xml:space="preserve"> are a way of declaring a variable that can hold values of two or more different types.</w:t>
      </w:r>
    </w:p>
    <w:p w14:paraId="5B81E433" w14:textId="77777777" w:rsidR="00B32DEF" w:rsidRPr="00B32DEF" w:rsidRDefault="00000000">
      <w:pPr>
        <w:pStyle w:val="Heading2"/>
        <w:rPr>
          <w:rPrChange w:id="3620" w:author="Holli Flanagan" w:date="2025-05-12T15:04:00Z">
            <w:rPr>
              <w:sz w:val="36"/>
              <w:szCs w:val="36"/>
            </w:rPr>
          </w:rPrChange>
        </w:rPr>
        <w:pPrChange w:id="3621" w:author="Holli Flanagan" w:date="2025-05-12T15:04:00Z">
          <w:pPr>
            <w:pStyle w:val="Heading2"/>
            <w:keepNext w:val="0"/>
            <w:keepLines w:val="0"/>
            <w:spacing w:before="540" w:after="100"/>
          </w:pPr>
        </w:pPrChange>
      </w:pPr>
      <w:bookmarkStart w:id="3622" w:name="_iodwbsfybxds" w:colFirst="0" w:colLast="0"/>
      <w:bookmarkEnd w:id="3622"/>
      <w:r>
        <w:rPr>
          <w:rPrChange w:id="3623" w:author="Holli Flanagan" w:date="2025-05-12T15:04:00Z">
            <w:rPr>
              <w:sz w:val="36"/>
              <w:szCs w:val="36"/>
            </w:rPr>
          </w:rPrChange>
        </w:rPr>
        <w:t xml:space="preserve">Combining types in </w:t>
      </w:r>
      <w:ins w:id="3624" w:author="Holli Flanagan" w:date="2025-05-09T15:22:00Z">
        <w:r>
          <w:rPr>
            <w:rPrChange w:id="3625" w:author="Holli Flanagan" w:date="2025-05-12T15:04:00Z">
              <w:rPr>
                <w:sz w:val="36"/>
                <w:szCs w:val="36"/>
              </w:rPr>
            </w:rPrChange>
          </w:rPr>
          <w:t>TypeScript</w:t>
        </w:r>
      </w:ins>
      <w:del w:id="3626" w:author="Holli Flanagan" w:date="2025-05-09T15:22:00Z">
        <w:r>
          <w:rPr>
            <w:rPrChange w:id="3627" w:author="Holli Flanagan" w:date="2025-05-12T15:04:00Z">
              <w:rPr>
                <w:sz w:val="36"/>
                <w:szCs w:val="36"/>
              </w:rPr>
            </w:rPrChange>
          </w:rPr>
          <w:delText>Typescript</w:delText>
        </w:r>
      </w:del>
    </w:p>
    <w:p w14:paraId="211C5511"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know we can declare new types in typescript by creating classes and interfaces, and we can use these types in our programs. What if we don’t know the type, but we know that it </w:t>
      </w:r>
      <w:proofErr w:type="gramStart"/>
      <w:r>
        <w:rPr>
          <w:rFonts w:ascii="Times New Roman" w:eastAsia="Times New Roman" w:hAnsi="Times New Roman" w:cs="Times New Roman"/>
          <w:color w:val="212529"/>
          <w:sz w:val="24"/>
          <w:szCs w:val="24"/>
          <w:highlight w:val="white"/>
        </w:rPr>
        <w:t>one</w:t>
      </w:r>
      <w:proofErr w:type="gramEnd"/>
      <w:r>
        <w:rPr>
          <w:rFonts w:ascii="Times New Roman" w:eastAsia="Times New Roman" w:hAnsi="Times New Roman" w:cs="Times New Roman"/>
          <w:color w:val="212529"/>
          <w:sz w:val="24"/>
          <w:szCs w:val="24"/>
          <w:highlight w:val="white"/>
        </w:rPr>
        <w:t xml:space="preserve"> of a finite number of types:</w:t>
      </w:r>
    </w:p>
    <w:p w14:paraId="56F82D2A" w14:textId="77777777" w:rsidR="00B32DEF" w:rsidRDefault="00000000">
      <w:pPr>
        <w:numPr>
          <w:ilvl w:val="0"/>
          <w:numId w:val="101"/>
        </w:numPr>
        <w:shd w:val="clear" w:color="auto" w:fill="FFFFFF"/>
        <w:spacing w:before="180"/>
        <w:rPr>
          <w:rFonts w:ascii="Times New Roman" w:eastAsia="Times New Roman" w:hAnsi="Times New Roman" w:cs="Times New Roman"/>
        </w:rPr>
        <w:pPrChange w:id="3628" w:author="Holli Flanagan" w:date="2025-05-12T17:52:00Z">
          <w:pPr>
            <w:numPr>
              <w:numId w:val="226"/>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could be a number or a string</w:t>
      </w:r>
      <w:ins w:id="3629" w:author="Holli Flanagan" w:date="2025-05-12T17:52:00Z">
        <w:r>
          <w:rPr>
            <w:rFonts w:ascii="Times New Roman" w:eastAsia="Times New Roman" w:hAnsi="Times New Roman" w:cs="Times New Roman"/>
            <w:color w:val="212529"/>
            <w:sz w:val="24"/>
            <w:szCs w:val="24"/>
            <w:highlight w:val="white"/>
          </w:rPr>
          <w:t>.</w:t>
        </w:r>
      </w:ins>
    </w:p>
    <w:p w14:paraId="09E982BF" w14:textId="77777777" w:rsidR="00B32DEF" w:rsidRDefault="00000000">
      <w:pPr>
        <w:numPr>
          <w:ilvl w:val="0"/>
          <w:numId w:val="101"/>
        </w:numPr>
        <w:shd w:val="clear" w:color="auto" w:fill="FFFFFF"/>
        <w:spacing w:after="300"/>
        <w:rPr>
          <w:rFonts w:ascii="Times New Roman" w:eastAsia="Times New Roman" w:hAnsi="Times New Roman" w:cs="Times New Roman"/>
        </w:rPr>
        <w:pPrChange w:id="3630" w:author="Holli Flanagan" w:date="2025-05-12T17:52:00Z">
          <w:pPr>
            <w:numPr>
              <w:numId w:val="226"/>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could be a class instance or null</w:t>
      </w:r>
      <w:ins w:id="3631" w:author="Holli Flanagan" w:date="2025-05-12T17:52:00Z">
        <w:r>
          <w:rPr>
            <w:rFonts w:ascii="Times New Roman" w:eastAsia="Times New Roman" w:hAnsi="Times New Roman" w:cs="Times New Roman"/>
            <w:color w:val="212529"/>
            <w:sz w:val="24"/>
            <w:szCs w:val="24"/>
            <w:highlight w:val="white"/>
          </w:rPr>
          <w:t>.</w:t>
        </w:r>
      </w:ins>
    </w:p>
    <w:p w14:paraId="5E498EBC"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combine types into a new either/or type by creating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When a variable is declared as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it can take on either type of value, but the value must be one of those types.</w:t>
      </w:r>
    </w:p>
    <w:p w14:paraId="46F5A8B9" w14:textId="77777777" w:rsidR="00B32DEF" w:rsidRDefault="00000000">
      <w:pPr>
        <w:shd w:val="clear" w:color="auto" w:fill="FFFFFF"/>
        <w:spacing w:after="240"/>
        <w:rPr>
          <w:del w:id="3632" w:author="Holli Flanagan" w:date="2025-05-12T17:52: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Imagine we want to create a function that pads a string on the left.</w:t>
      </w:r>
      <w:ins w:id="3633" w:author="Holli Flanagan" w:date="2025-05-12T17:52:00Z">
        <w:r>
          <w:rPr>
            <w:rFonts w:ascii="Times New Roman" w:eastAsia="Times New Roman" w:hAnsi="Times New Roman" w:cs="Times New Roman"/>
            <w:color w:val="212529"/>
            <w:sz w:val="24"/>
            <w:szCs w:val="24"/>
            <w:highlight w:val="white"/>
          </w:rPr>
          <w:t xml:space="preserve"> </w:t>
        </w:r>
      </w:ins>
    </w:p>
    <w:p w14:paraId="5956A6A9"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We might want it to take a string to prepend</w:t>
      </w:r>
      <w:ins w:id="3634" w:author="Holli Flanagan" w:date="2025-05-12T17:52:00Z">
        <w:r>
          <w:rPr>
            <w:rFonts w:ascii="Times New Roman" w:eastAsia="Times New Roman" w:hAnsi="Times New Roman" w:cs="Times New Roman"/>
            <w:color w:val="212529"/>
            <w:sz w:val="24"/>
            <w:szCs w:val="24"/>
            <w:highlight w:val="white"/>
          </w:rPr>
          <w:t>.</w:t>
        </w:r>
      </w:ins>
    </w:p>
    <w:p w14:paraId="6C4478FC"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9E2425A"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We might want it to take a number and add that many spaces to the front</w:t>
      </w:r>
      <w:ins w:id="3635" w:author="Holli Flanagan" w:date="2025-05-12T17:53:00Z">
        <w:r>
          <w:rPr>
            <w:rFonts w:ascii="Times New Roman" w:eastAsia="Times New Roman" w:hAnsi="Times New Roman" w:cs="Times New Roman"/>
            <w:color w:val="212529"/>
            <w:sz w:val="24"/>
            <w:szCs w:val="24"/>
            <w:highlight w:val="white"/>
          </w:rPr>
          <w:t>.</w:t>
        </w:r>
      </w:ins>
    </w:p>
    <w:p w14:paraId="18183244"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34D1DB0"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It would be great if we could combine these into one function, but not allow invalid types.</w:t>
      </w:r>
    </w:p>
    <w:p w14:paraId="7078D19C"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We can use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to combine the signatures Then check the type of padding and act accordingly:</w:t>
      </w:r>
    </w:p>
    <w:p w14:paraId="660E446E"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C642C6B"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apply this to other types as well</w:t>
      </w:r>
      <w:ins w:id="3636" w:author="Holli Flanagan" w:date="2025-05-12T17:53:00Z">
        <w:r>
          <w:rPr>
            <w:rFonts w:ascii="Times New Roman" w:eastAsia="Times New Roman" w:hAnsi="Times New Roman" w:cs="Times New Roman"/>
            <w:color w:val="212529"/>
            <w:sz w:val="24"/>
            <w:szCs w:val="24"/>
            <w:highlight w:val="white"/>
          </w:rPr>
          <w:t>—</w:t>
        </w:r>
      </w:ins>
      <w:del w:id="3637" w:author="Holli Flanagan" w:date="2025-05-12T17:53:00Z">
        <w:r>
          <w:rPr>
            <w:rFonts w:ascii="Times New Roman" w:eastAsia="Times New Roman" w:hAnsi="Times New Roman" w:cs="Times New Roman"/>
            <w:color w:val="212529"/>
            <w:sz w:val="24"/>
            <w:szCs w:val="24"/>
            <w:highlight w:val="white"/>
          </w:rPr>
          <w:delText>. C</w:delText>
        </w:r>
      </w:del>
      <w:ins w:id="3638" w:author="Holli Flanagan" w:date="2025-05-12T17:53: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lasses, interfaces, etc.</w:t>
      </w:r>
    </w:p>
    <w:p w14:paraId="3A08D366" w14:textId="77777777" w:rsidR="00B32DEF" w:rsidRPr="00B32DEF" w:rsidRDefault="00000000">
      <w:pPr>
        <w:pStyle w:val="Heading2"/>
        <w:rPr>
          <w:rPrChange w:id="3639" w:author="Holli Flanagan" w:date="2025-05-12T15:04:00Z">
            <w:rPr>
              <w:sz w:val="36"/>
              <w:szCs w:val="36"/>
            </w:rPr>
          </w:rPrChange>
        </w:rPr>
        <w:pPrChange w:id="3640" w:author="Holli Flanagan" w:date="2025-05-12T15:04:00Z">
          <w:pPr>
            <w:pStyle w:val="Heading2"/>
            <w:keepNext w:val="0"/>
            <w:keepLines w:val="0"/>
            <w:spacing w:before="540" w:after="100"/>
          </w:pPr>
        </w:pPrChange>
      </w:pPr>
      <w:bookmarkStart w:id="3641" w:name="_enn7lpsgp2y5" w:colFirst="0" w:colLast="0"/>
      <w:bookmarkEnd w:id="3641"/>
      <w:r>
        <w:rPr>
          <w:rPrChange w:id="3642" w:author="Holli Flanagan" w:date="2025-05-12T15:04:00Z">
            <w:rPr>
              <w:sz w:val="36"/>
              <w:szCs w:val="36"/>
            </w:rPr>
          </w:rPrChange>
        </w:rPr>
        <w:t>Union types with classes</w:t>
      </w:r>
    </w:p>
    <w:p w14:paraId="7FA2B150"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Consider these classes:</w:t>
      </w:r>
    </w:p>
    <w:p w14:paraId="1F795249"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C5676B1"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We can union these classes together and through the variable </w:t>
      </w:r>
      <w:proofErr w:type="spellStart"/>
      <w:r>
        <w:rPr>
          <w:rFonts w:ascii="Times New Roman" w:eastAsia="Times New Roman" w:hAnsi="Times New Roman" w:cs="Times New Roman"/>
          <w:color w:val="D63384"/>
          <w:sz w:val="21"/>
          <w:szCs w:val="21"/>
          <w:shd w:val="clear" w:color="auto" w:fill="F5F6FA"/>
        </w:rPr>
        <w:t>whatisit</w:t>
      </w:r>
      <w:proofErr w:type="spellEnd"/>
      <w:r>
        <w:rPr>
          <w:rFonts w:ascii="Times New Roman" w:eastAsia="Times New Roman" w:hAnsi="Times New Roman" w:cs="Times New Roman"/>
          <w:color w:val="212529"/>
          <w:sz w:val="24"/>
          <w:szCs w:val="24"/>
          <w:highlight w:val="white"/>
        </w:rPr>
        <w:t xml:space="preserve">, we can access any members that both </w:t>
      </w:r>
      <w:r>
        <w:rPr>
          <w:rFonts w:ascii="Times New Roman" w:eastAsia="Times New Roman" w:hAnsi="Times New Roman" w:cs="Times New Roman"/>
          <w:color w:val="D63384"/>
          <w:sz w:val="21"/>
          <w:szCs w:val="21"/>
          <w:shd w:val="clear" w:color="auto" w:fill="F5F6FA"/>
        </w:rPr>
        <w:t>Tree</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color w:val="D63384"/>
          <w:sz w:val="21"/>
          <w:szCs w:val="21"/>
          <w:shd w:val="clear" w:color="auto" w:fill="F5F6FA"/>
        </w:rPr>
        <w:t>Tiger</w:t>
      </w:r>
      <w:r>
        <w:rPr>
          <w:rFonts w:ascii="Times New Roman" w:eastAsia="Times New Roman" w:hAnsi="Times New Roman" w:cs="Times New Roman"/>
          <w:color w:val="212529"/>
          <w:sz w:val="24"/>
          <w:szCs w:val="24"/>
          <w:highlight w:val="white"/>
        </w:rPr>
        <w:t xml:space="preserve"> share in common.</w:t>
      </w:r>
    </w:p>
    <w:p w14:paraId="6C14124E"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cannot access members that are not shared in common through the variable because its type only supports members that are in both.</w:t>
      </w:r>
    </w:p>
    <w:p w14:paraId="590F2868" w14:textId="77777777" w:rsidR="00B32DEF" w:rsidRPr="00B32DEF" w:rsidRDefault="00000000">
      <w:pPr>
        <w:pStyle w:val="Heading2"/>
        <w:rPr>
          <w:rPrChange w:id="3643" w:author="Holli Flanagan" w:date="2025-05-12T15:04:00Z">
            <w:rPr>
              <w:sz w:val="36"/>
              <w:szCs w:val="36"/>
            </w:rPr>
          </w:rPrChange>
        </w:rPr>
        <w:pPrChange w:id="3644" w:author="Holli Flanagan" w:date="2025-05-12T15:04:00Z">
          <w:pPr>
            <w:pStyle w:val="Heading2"/>
            <w:keepNext w:val="0"/>
            <w:keepLines w:val="0"/>
            <w:spacing w:before="540" w:after="100"/>
          </w:pPr>
        </w:pPrChange>
      </w:pPr>
      <w:bookmarkStart w:id="3645" w:name="_ni14alkqurzs" w:colFirst="0" w:colLast="0"/>
      <w:bookmarkEnd w:id="3645"/>
      <w:r>
        <w:rPr>
          <w:rPrChange w:id="3646" w:author="Holli Flanagan" w:date="2025-05-12T15:04:00Z">
            <w:rPr>
              <w:sz w:val="36"/>
              <w:szCs w:val="36"/>
            </w:rPr>
          </w:rPrChange>
        </w:rPr>
        <w:t>Type Aliases</w:t>
      </w:r>
    </w:p>
    <w:p w14:paraId="358DF12D"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We can create a </w:t>
      </w:r>
      <w:del w:id="3647" w:author="Holli Flanagan" w:date="2025-05-12T17:53:00Z">
        <w:r>
          <w:rPr>
            <w:rFonts w:ascii="Times New Roman" w:eastAsia="Times New Roman" w:hAnsi="Times New Roman" w:cs="Times New Roman"/>
            <w:i/>
            <w:color w:val="212529"/>
            <w:sz w:val="24"/>
            <w:szCs w:val="24"/>
            <w:highlight w:val="white"/>
          </w:rPr>
          <w:delText>T</w:delText>
        </w:r>
      </w:del>
      <w:ins w:id="3648" w:author="Holli Flanagan" w:date="2025-05-12T17:53: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 xml:space="preserve">ype </w:t>
      </w:r>
      <w:del w:id="3649" w:author="Holli Flanagan" w:date="2025-05-12T17:53:00Z">
        <w:r>
          <w:rPr>
            <w:rFonts w:ascii="Times New Roman" w:eastAsia="Times New Roman" w:hAnsi="Times New Roman" w:cs="Times New Roman"/>
            <w:i/>
            <w:color w:val="212529"/>
            <w:sz w:val="24"/>
            <w:szCs w:val="24"/>
            <w:highlight w:val="white"/>
          </w:rPr>
          <w:delText>A</w:delText>
        </w:r>
      </w:del>
      <w:ins w:id="3650" w:author="Holli Flanagan" w:date="2025-05-12T17:53:00Z">
        <w:r>
          <w:rPr>
            <w:rFonts w:ascii="Times New Roman" w:eastAsia="Times New Roman" w:hAnsi="Times New Roman" w:cs="Times New Roman"/>
            <w:i/>
            <w:color w:val="212529"/>
            <w:sz w:val="24"/>
            <w:szCs w:val="24"/>
            <w:highlight w:val="white"/>
          </w:rPr>
          <w:t>a</w:t>
        </w:r>
      </w:ins>
      <w:r>
        <w:rPr>
          <w:rFonts w:ascii="Times New Roman" w:eastAsia="Times New Roman" w:hAnsi="Times New Roman" w:cs="Times New Roman"/>
          <w:i/>
          <w:color w:val="212529"/>
          <w:sz w:val="24"/>
          <w:szCs w:val="24"/>
          <w:highlight w:val="white"/>
        </w:rPr>
        <w:t>lias</w:t>
      </w:r>
      <w:r>
        <w:rPr>
          <w:rFonts w:ascii="Times New Roman" w:eastAsia="Times New Roman" w:hAnsi="Times New Roman" w:cs="Times New Roman"/>
          <w:color w:val="212529"/>
          <w:sz w:val="24"/>
          <w:szCs w:val="24"/>
          <w:highlight w:val="white"/>
        </w:rPr>
        <w:t xml:space="preserve"> to combine types, then use our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alias in our programs to represent the union type.</w:t>
      </w:r>
    </w:p>
    <w:p w14:paraId="216A2B8F"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115C91F"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declared type </w:t>
      </w:r>
      <w:proofErr w:type="spellStart"/>
      <w:r>
        <w:rPr>
          <w:rFonts w:ascii="Times New Roman" w:eastAsia="Times New Roman" w:hAnsi="Times New Roman" w:cs="Times New Roman"/>
          <w:color w:val="D63384"/>
          <w:sz w:val="21"/>
          <w:szCs w:val="21"/>
          <w:shd w:val="clear" w:color="auto" w:fill="F5F6FA"/>
        </w:rPr>
        <w:t>ThingsThatStartWithT</w:t>
      </w:r>
      <w:proofErr w:type="spellEnd"/>
      <w:r>
        <w:rPr>
          <w:rFonts w:ascii="Times New Roman" w:eastAsia="Times New Roman" w:hAnsi="Times New Roman" w:cs="Times New Roman"/>
          <w:color w:val="212529"/>
          <w:sz w:val="24"/>
          <w:szCs w:val="24"/>
          <w:highlight w:val="white"/>
        </w:rPr>
        <w:t xml:space="preserve"> can be used like any other type, but it represents the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of combining </w:t>
      </w:r>
      <w:r>
        <w:rPr>
          <w:rFonts w:ascii="Times New Roman" w:eastAsia="Times New Roman" w:hAnsi="Times New Roman" w:cs="Times New Roman"/>
          <w:color w:val="D63384"/>
          <w:sz w:val="21"/>
          <w:szCs w:val="21"/>
          <w:shd w:val="clear" w:color="auto" w:fill="F5F6FA"/>
        </w:rPr>
        <w:t>Tiger</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color w:val="D63384"/>
          <w:sz w:val="21"/>
          <w:szCs w:val="21"/>
          <w:shd w:val="clear" w:color="auto" w:fill="F5F6FA"/>
        </w:rPr>
        <w:t>Tree</w:t>
      </w:r>
      <w:r>
        <w:rPr>
          <w:rFonts w:ascii="Times New Roman" w:eastAsia="Times New Roman" w:hAnsi="Times New Roman" w:cs="Times New Roman"/>
          <w:color w:val="212529"/>
          <w:sz w:val="24"/>
          <w:szCs w:val="24"/>
          <w:highlight w:val="white"/>
        </w:rPr>
        <w:t>.</w:t>
      </w:r>
    </w:p>
    <w:p w14:paraId="3BD15845" w14:textId="77777777" w:rsidR="00B32DEF" w:rsidRPr="00B32DEF" w:rsidRDefault="00000000">
      <w:pPr>
        <w:pStyle w:val="Heading2"/>
        <w:rPr>
          <w:rPrChange w:id="3651" w:author="Holli Flanagan" w:date="2025-05-12T15:04:00Z">
            <w:rPr>
              <w:sz w:val="36"/>
              <w:szCs w:val="36"/>
            </w:rPr>
          </w:rPrChange>
        </w:rPr>
        <w:pPrChange w:id="3652" w:author="Holli Flanagan" w:date="2025-05-12T15:04:00Z">
          <w:pPr>
            <w:pStyle w:val="Heading2"/>
            <w:keepNext w:val="0"/>
            <w:keepLines w:val="0"/>
            <w:spacing w:before="540" w:after="100"/>
          </w:pPr>
        </w:pPrChange>
      </w:pPr>
      <w:bookmarkStart w:id="3653" w:name="_y7oe2igvdt48" w:colFirst="0" w:colLast="0"/>
      <w:bookmarkEnd w:id="3653"/>
      <w:r>
        <w:rPr>
          <w:rPrChange w:id="3654" w:author="Holli Flanagan" w:date="2025-05-12T15:04:00Z">
            <w:rPr>
              <w:sz w:val="36"/>
              <w:szCs w:val="36"/>
            </w:rPr>
          </w:rPrChange>
        </w:rPr>
        <w:t>Summary</w:t>
      </w:r>
    </w:p>
    <w:p w14:paraId="693416C6"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simple way to combine the functionality of multiple types is a </w:t>
      </w:r>
      <w:del w:id="3655" w:author="Holli Flanagan" w:date="2025-05-12T17:53:00Z">
        <w:r>
          <w:rPr>
            <w:rFonts w:ascii="Times New Roman" w:eastAsia="Times New Roman" w:hAnsi="Times New Roman" w:cs="Times New Roman"/>
            <w:i/>
            <w:color w:val="212529"/>
            <w:sz w:val="24"/>
            <w:szCs w:val="24"/>
            <w:highlight w:val="white"/>
          </w:rPr>
          <w:delText>U</w:delText>
        </w:r>
      </w:del>
      <w:ins w:id="3656" w:author="Holli Flanagan" w:date="2025-05-12T17:53:00Z">
        <w:r>
          <w:rPr>
            <w:rFonts w:ascii="Times New Roman" w:eastAsia="Times New Roman" w:hAnsi="Times New Roman" w:cs="Times New Roman"/>
            <w:i/>
            <w:color w:val="212529"/>
            <w:sz w:val="24"/>
            <w:szCs w:val="24"/>
            <w:highlight w:val="white"/>
          </w:rPr>
          <w:t>u</w:t>
        </w:r>
      </w:ins>
      <w:r>
        <w:rPr>
          <w:rFonts w:ascii="Times New Roman" w:eastAsia="Times New Roman" w:hAnsi="Times New Roman" w:cs="Times New Roman"/>
          <w:i/>
          <w:color w:val="212529"/>
          <w:sz w:val="24"/>
          <w:szCs w:val="24"/>
          <w:highlight w:val="white"/>
        </w:rPr>
        <w:t xml:space="preserve">nion </w:t>
      </w:r>
      <w:del w:id="3657" w:author="Holli Flanagan" w:date="2025-05-12T17:53:00Z">
        <w:r>
          <w:rPr>
            <w:rFonts w:ascii="Times New Roman" w:eastAsia="Times New Roman" w:hAnsi="Times New Roman" w:cs="Times New Roman"/>
            <w:i/>
            <w:color w:val="212529"/>
            <w:sz w:val="24"/>
            <w:szCs w:val="24"/>
            <w:highlight w:val="white"/>
          </w:rPr>
          <w:delText>T</w:delText>
        </w:r>
      </w:del>
      <w:ins w:id="3658" w:author="Holli Flanagan" w:date="2025-05-12T17:53: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ype</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i/>
          <w:color w:val="212529"/>
          <w:sz w:val="24"/>
          <w:szCs w:val="24"/>
          <w:highlight w:val="white"/>
        </w:rPr>
        <w:t xml:space="preserve">Union </w:t>
      </w:r>
      <w:del w:id="3659" w:author="Holli Flanagan" w:date="2025-05-12T17:54:00Z">
        <w:r>
          <w:rPr>
            <w:rFonts w:ascii="Times New Roman" w:eastAsia="Times New Roman" w:hAnsi="Times New Roman" w:cs="Times New Roman"/>
            <w:i/>
            <w:color w:val="212529"/>
            <w:sz w:val="24"/>
            <w:szCs w:val="24"/>
            <w:highlight w:val="white"/>
          </w:rPr>
          <w:delText>T</w:delText>
        </w:r>
      </w:del>
      <w:ins w:id="3660" w:author="Holli Flanagan" w:date="2025-05-12T17:54: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ypes</w:t>
      </w:r>
      <w:r>
        <w:rPr>
          <w:rFonts w:ascii="Times New Roman" w:eastAsia="Times New Roman" w:hAnsi="Times New Roman" w:cs="Times New Roman"/>
          <w:color w:val="212529"/>
          <w:sz w:val="24"/>
          <w:szCs w:val="24"/>
          <w:highlight w:val="white"/>
        </w:rPr>
        <w:t xml:space="preserve"> represent an either/or relationship. Variables defined as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can be any of the types in the statement and get any properties or methods that are shared between all of the types in the statement.</w:t>
      </w:r>
    </w:p>
    <w:p w14:paraId="0E5A88B8" w14:textId="77777777" w:rsidR="00B32DEF" w:rsidRPr="00B32DEF" w:rsidRDefault="00000000">
      <w:pPr>
        <w:pStyle w:val="Heading2"/>
        <w:keepNext w:val="0"/>
        <w:keepLines w:val="0"/>
        <w:spacing w:before="720"/>
        <w:rPr>
          <w:rPrChange w:id="3661" w:author="Holli Flanagan" w:date="2025-05-12T15:04:00Z">
            <w:rPr>
              <w:sz w:val="48"/>
              <w:szCs w:val="48"/>
              <w:highlight w:val="white"/>
            </w:rPr>
          </w:rPrChange>
        </w:rPr>
        <w:pPrChange w:id="3662" w:author="Holli Flanagan" w:date="2025-05-12T15:04:00Z">
          <w:pPr>
            <w:pStyle w:val="Heading1"/>
            <w:keepNext w:val="0"/>
            <w:keepLines w:val="0"/>
            <w:spacing w:before="720"/>
          </w:pPr>
        </w:pPrChange>
      </w:pPr>
      <w:bookmarkStart w:id="3663" w:name="_unt7z6kh9a4s" w:colFirst="0" w:colLast="0"/>
      <w:bookmarkEnd w:id="3663"/>
      <w:r>
        <w:rPr>
          <w:rPrChange w:id="3664" w:author="Holli Flanagan" w:date="2025-05-12T15:04:00Z">
            <w:rPr>
              <w:sz w:val="48"/>
              <w:szCs w:val="48"/>
            </w:rPr>
          </w:rPrChange>
        </w:rPr>
        <w:t>Next Step</w:t>
      </w:r>
    </w:p>
    <w:p w14:paraId="423BA5B4" w14:textId="3A416C44" w:rsidR="00B32DEF" w:rsidRDefault="00000000">
      <w:pPr>
        <w:shd w:val="clear" w:color="auto" w:fill="FFFFFF"/>
        <w:spacing w:after="240"/>
        <w:rPr>
          <w:rFonts w:ascii="Times New Roman" w:eastAsia="Times New Roman" w:hAnsi="Times New Roman" w:cs="Times New Roman"/>
          <w:color w:val="0D6EFD"/>
          <w:sz w:val="24"/>
          <w:szCs w:val="24"/>
          <w:highlight w:val="white"/>
          <w:u w:val="single"/>
        </w:rPr>
      </w:pPr>
      <w:r>
        <w:rPr>
          <w:rFonts w:ascii="Times New Roman" w:eastAsia="Times New Roman" w:hAnsi="Times New Roman" w:cs="Times New Roman"/>
          <w:color w:val="212529"/>
          <w:sz w:val="24"/>
          <w:szCs w:val="24"/>
          <w:highlight w:val="white"/>
        </w:rPr>
        <w:t xml:space="preserve">Next we’ll learn about </w:t>
      </w:r>
      <w:del w:id="3665" w:author="Oestreich, Julia" w:date="2025-05-15T17:55:00Z" w16du:dateUtc="2025-05-15T21:55:00Z">
        <w:r w:rsidDel="00EB1376">
          <w:rPr>
            <w:rFonts w:ascii="Times New Roman" w:eastAsia="Times New Roman" w:hAnsi="Times New Roman" w:cs="Times New Roman"/>
            <w:color w:val="212529"/>
            <w:sz w:val="24"/>
            <w:szCs w:val="24"/>
            <w:highlight w:val="white"/>
          </w:rPr>
          <w:delText>h</w:delText>
        </w:r>
      </w:del>
      <w:ins w:id="3666" w:author="Oestreich, Julia" w:date="2025-05-15T17:55:00Z" w16du:dateUtc="2025-05-15T21:55:00Z">
        <w:r w:rsidR="00EB1376">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 xml:space="preserve">igher </w:t>
      </w:r>
      <w:del w:id="3667" w:author="Oestreich, Julia" w:date="2025-05-15T17:55:00Z" w16du:dateUtc="2025-05-15T21:55:00Z">
        <w:r w:rsidDel="00EB1376">
          <w:rPr>
            <w:rFonts w:ascii="Times New Roman" w:eastAsia="Times New Roman" w:hAnsi="Times New Roman" w:cs="Times New Roman"/>
            <w:color w:val="212529"/>
            <w:sz w:val="24"/>
            <w:szCs w:val="24"/>
            <w:highlight w:val="white"/>
          </w:rPr>
          <w:delText>o</w:delText>
        </w:r>
      </w:del>
      <w:ins w:id="3668" w:author="Oestreich, Julia" w:date="2025-05-15T17:55:00Z" w16du:dateUtc="2025-05-15T21:55:00Z">
        <w:r w:rsidR="00EB1376">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 xml:space="preserve">rder </w:t>
      </w:r>
      <w:del w:id="3669" w:author="Oestreich, Julia" w:date="2025-05-15T17:55:00Z" w16du:dateUtc="2025-05-15T21:55:00Z">
        <w:r w:rsidDel="00EB1376">
          <w:rPr>
            <w:rFonts w:ascii="Times New Roman" w:eastAsia="Times New Roman" w:hAnsi="Times New Roman" w:cs="Times New Roman"/>
            <w:color w:val="212529"/>
            <w:sz w:val="24"/>
            <w:szCs w:val="24"/>
            <w:highlight w:val="white"/>
          </w:rPr>
          <w:delText>m</w:delText>
        </w:r>
      </w:del>
      <w:ins w:id="3670" w:author="Oestreich, Julia" w:date="2025-05-15T17:55:00Z" w16du:dateUtc="2025-05-15T21:55:00Z">
        <w:r w:rsidR="00EB1376">
          <w:rPr>
            <w:rFonts w:ascii="Times New Roman" w:eastAsia="Times New Roman" w:hAnsi="Times New Roman" w:cs="Times New Roman"/>
            <w:color w:val="212529"/>
            <w:sz w:val="24"/>
            <w:szCs w:val="24"/>
            <w:highlight w:val="white"/>
          </w:rPr>
          <w:t>M</w:t>
        </w:r>
      </w:ins>
      <w:r>
        <w:rPr>
          <w:rFonts w:ascii="Times New Roman" w:eastAsia="Times New Roman" w:hAnsi="Times New Roman" w:cs="Times New Roman"/>
          <w:color w:val="212529"/>
          <w:sz w:val="24"/>
          <w:szCs w:val="24"/>
          <w:highlight w:val="white"/>
        </w:rPr>
        <w:t>ethods</w:t>
      </w:r>
      <w:ins w:id="3671" w:author="Holli Flanagan" w:date="2025-05-12T15:04:00Z">
        <w:r>
          <w:rPr>
            <w:rFonts w:ascii="Times New Roman" w:eastAsia="Times New Roman" w:hAnsi="Times New Roman" w:cs="Times New Roman"/>
            <w:color w:val="212529"/>
            <w:sz w:val="24"/>
            <w:szCs w:val="24"/>
            <w:highlight w:val="white"/>
          </w:rPr>
          <w:t>.</w:t>
        </w:r>
      </w:ins>
      <w:del w:id="3672" w:author="Holli Flanagan" w:date="2025-05-12T15:04: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"https://boots-edu.github.io/textbook/text/12-high-order-methods/"</w:delInstrText>
        </w:r>
        <w:r>
          <w:fldChar w:fldCharType="separate"/>
        </w:r>
        <w:r>
          <w:rPr>
            <w:rFonts w:ascii="Times New Roman" w:eastAsia="Times New Roman" w:hAnsi="Times New Roman" w:cs="Times New Roman"/>
            <w:color w:val="0D6EFD"/>
            <w:sz w:val="24"/>
            <w:szCs w:val="24"/>
            <w:highlight w:val="white"/>
            <w:u w:val="single"/>
          </w:rPr>
          <w:delText>Higher Order Methods »</w:delText>
        </w:r>
        <w:r>
          <w:fldChar w:fldCharType="end"/>
        </w:r>
      </w:del>
    </w:p>
    <w:p w14:paraId="0550C056"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05EF63D6" w14:textId="77777777" w:rsidR="00B32DEF" w:rsidRDefault="00000000">
      <w:pPr>
        <w:shd w:val="clear" w:color="auto" w:fill="FFFFFF"/>
        <w:spacing w:after="240"/>
        <w:rPr>
          <w:rFonts w:ascii="Times New Roman" w:eastAsia="Times New Roman" w:hAnsi="Times New Roman" w:cs="Times New Roman"/>
          <w:sz w:val="24"/>
          <w:szCs w:val="24"/>
        </w:rPr>
      </w:pPr>
      <w:r>
        <w:br w:type="page"/>
      </w:r>
    </w:p>
    <w:p w14:paraId="4BD5ABE2" w14:textId="77777777" w:rsidR="00B32DEF" w:rsidRDefault="00000000">
      <w:pPr>
        <w:pStyle w:val="Heading1"/>
        <w:keepNext w:val="0"/>
        <w:keepLines w:val="0"/>
      </w:pPr>
      <w:bookmarkStart w:id="3673" w:name="_3ssz1b11409" w:colFirst="0" w:colLast="0"/>
      <w:bookmarkEnd w:id="3673"/>
      <w:r>
        <w:rPr>
          <w:rPrChange w:id="3674" w:author="Holli Flanagan" w:date="2025-05-12T15:04:00Z">
            <w:rPr>
              <w:sz w:val="48"/>
              <w:szCs w:val="48"/>
              <w:highlight w:val="white"/>
            </w:rPr>
          </w:rPrChange>
        </w:rPr>
        <w:lastRenderedPageBreak/>
        <w:t>Chapter 12 - Higher Order Methods</w:t>
      </w:r>
    </w:p>
    <w:p w14:paraId="5F2FDE35" w14:textId="77777777" w:rsidR="00B32DEF" w:rsidRPr="00B32DEF" w:rsidRDefault="00000000">
      <w:pPr>
        <w:pStyle w:val="Heading1"/>
        <w:rPr>
          <w:rPrChange w:id="3675" w:author="Holli Flanagan" w:date="2025-05-12T15:04:00Z">
            <w:rPr>
              <w:color w:val="0D6EFD"/>
              <w:highlight w:val="white"/>
              <w:u w:val="single"/>
            </w:rPr>
          </w:rPrChange>
        </w:rPr>
        <w:pPrChange w:id="3676" w:author="Holli Flanagan" w:date="2025-05-12T15:04:00Z">
          <w:pPr>
            <w:pStyle w:val="Heading1"/>
            <w:keepNext w:val="0"/>
            <w:keepLines w:val="0"/>
          </w:pPr>
        </w:pPrChange>
      </w:pPr>
      <w:bookmarkStart w:id="3677" w:name="_4cuooo1zubyl" w:colFirst="0" w:colLast="0"/>
      <w:bookmarkEnd w:id="3677"/>
      <w:r>
        <w:rPr>
          <w:rPrChange w:id="3678" w:author="Holli Flanagan" w:date="2025-05-12T15:04:00Z">
            <w:rPr>
              <w:sz w:val="46"/>
              <w:szCs w:val="46"/>
            </w:rPr>
          </w:rPrChange>
        </w:rPr>
        <w:t>Higher Order String Methods</w:t>
      </w:r>
    </w:p>
    <w:p w14:paraId="4A6C80AD" w14:textId="77777777" w:rsidR="00B32DEF" w:rsidRPr="00B32DEF" w:rsidRDefault="00000000">
      <w:pPr>
        <w:pStyle w:val="Heading2"/>
        <w:rPr>
          <w:rPrChange w:id="3679" w:author="Holli Flanagan" w:date="2025-05-12T15:04:00Z">
            <w:rPr>
              <w:sz w:val="34"/>
              <w:szCs w:val="34"/>
            </w:rPr>
          </w:rPrChange>
        </w:rPr>
        <w:pPrChange w:id="3680" w:author="Holli Flanagan" w:date="2025-05-12T15:04:00Z">
          <w:pPr>
            <w:pStyle w:val="Heading2"/>
            <w:keepNext w:val="0"/>
            <w:keepLines w:val="0"/>
          </w:pPr>
        </w:pPrChange>
      </w:pPr>
      <w:bookmarkStart w:id="3681" w:name="_tga0nas9opti" w:colFirst="0" w:colLast="0"/>
      <w:bookmarkEnd w:id="3681"/>
      <w:r>
        <w:rPr>
          <w:rPrChange w:id="3682" w:author="Holli Flanagan" w:date="2025-05-12T15:04:00Z">
            <w:rPr>
              <w:sz w:val="34"/>
              <w:szCs w:val="34"/>
            </w:rPr>
          </w:rPrChange>
        </w:rPr>
        <w:t>Key Idea</w:t>
      </w:r>
    </w:p>
    <w:p w14:paraId="3F915C7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higher order function</w:t>
      </w:r>
      <w:r>
        <w:rPr>
          <w:rFonts w:ascii="Times New Roman" w:eastAsia="Times New Roman" w:hAnsi="Times New Roman" w:cs="Times New Roman"/>
          <w:color w:val="212529"/>
          <w:sz w:val="24"/>
          <w:szCs w:val="24"/>
        </w:rPr>
        <w:t xml:space="preserve"> is a function that takes as an argument and/or returns a function.</w:t>
      </w:r>
    </w:p>
    <w:p w14:paraId="469619FA" w14:textId="77777777" w:rsidR="00B32DEF" w:rsidRPr="00B32DEF" w:rsidRDefault="00000000">
      <w:pPr>
        <w:pStyle w:val="Heading2"/>
        <w:rPr>
          <w:rPrChange w:id="3683" w:author="Holli Flanagan" w:date="2025-05-12T15:05:00Z">
            <w:rPr>
              <w:sz w:val="34"/>
              <w:szCs w:val="34"/>
            </w:rPr>
          </w:rPrChange>
        </w:rPr>
        <w:pPrChange w:id="3684" w:author="Holli Flanagan" w:date="2025-05-12T15:05:00Z">
          <w:pPr>
            <w:pStyle w:val="Heading2"/>
            <w:keepNext w:val="0"/>
            <w:keepLines w:val="0"/>
          </w:pPr>
        </w:pPrChange>
      </w:pPr>
      <w:bookmarkStart w:id="3685" w:name="_fdpzmmb6dr4v" w:colFirst="0" w:colLast="0"/>
      <w:bookmarkEnd w:id="3685"/>
      <w:r>
        <w:rPr>
          <w:rPrChange w:id="3686" w:author="Holli Flanagan" w:date="2025-05-12T15:05:00Z">
            <w:rPr>
              <w:sz w:val="34"/>
              <w:szCs w:val="34"/>
            </w:rPr>
          </w:rPrChange>
        </w:rPr>
        <w:t>Higher Order Methods in General</w:t>
      </w:r>
    </w:p>
    <w:p w14:paraId="076F5B40"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term </w:t>
      </w:r>
      <w:del w:id="3687" w:author="Holli Flanagan" w:date="2025-05-12T15:05:00Z">
        <w:r>
          <w:rPr>
            <w:rFonts w:ascii="Times New Roman" w:eastAsia="Times New Roman" w:hAnsi="Times New Roman" w:cs="Times New Roman"/>
            <w:i/>
            <w:color w:val="212529"/>
            <w:sz w:val="24"/>
            <w:szCs w:val="24"/>
          </w:rPr>
          <w:delText>H</w:delText>
        </w:r>
      </w:del>
      <w:ins w:id="3688" w:author="Holli Flanagan" w:date="2025-05-12T15:05:00Z">
        <w:r>
          <w:rPr>
            <w:rFonts w:ascii="Times New Roman" w:eastAsia="Times New Roman" w:hAnsi="Times New Roman" w:cs="Times New Roman"/>
            <w:i/>
            <w:color w:val="212529"/>
            <w:sz w:val="24"/>
            <w:szCs w:val="24"/>
          </w:rPr>
          <w:t>h</w:t>
        </w:r>
      </w:ins>
      <w:r>
        <w:rPr>
          <w:rFonts w:ascii="Times New Roman" w:eastAsia="Times New Roman" w:hAnsi="Times New Roman" w:cs="Times New Roman"/>
          <w:i/>
          <w:color w:val="212529"/>
          <w:sz w:val="24"/>
          <w:szCs w:val="24"/>
        </w:rPr>
        <w:t xml:space="preserve">igher </w:t>
      </w:r>
      <w:del w:id="3689" w:author="Holli Flanagan" w:date="2025-05-12T15:05:00Z">
        <w:r>
          <w:rPr>
            <w:rFonts w:ascii="Times New Roman" w:eastAsia="Times New Roman" w:hAnsi="Times New Roman" w:cs="Times New Roman"/>
            <w:i/>
            <w:color w:val="212529"/>
            <w:sz w:val="24"/>
            <w:szCs w:val="24"/>
          </w:rPr>
          <w:delText>O</w:delText>
        </w:r>
      </w:del>
      <w:ins w:id="3690" w:author="Holli Flanagan" w:date="2025-05-12T15:05:00Z">
        <w:r>
          <w:rPr>
            <w:rFonts w:ascii="Times New Roman" w:eastAsia="Times New Roman" w:hAnsi="Times New Roman" w:cs="Times New Roman"/>
            <w:i/>
            <w:color w:val="212529"/>
            <w:sz w:val="24"/>
            <w:szCs w:val="24"/>
          </w:rPr>
          <w:t>o</w:t>
        </w:r>
      </w:ins>
      <w:r>
        <w:rPr>
          <w:rFonts w:ascii="Times New Roman" w:eastAsia="Times New Roman" w:hAnsi="Times New Roman" w:cs="Times New Roman"/>
          <w:i/>
          <w:color w:val="212529"/>
          <w:sz w:val="24"/>
          <w:szCs w:val="24"/>
        </w:rPr>
        <w:t xml:space="preserve">rder </w:t>
      </w:r>
      <w:del w:id="3691" w:author="Holli Flanagan" w:date="2025-05-12T15:05:00Z">
        <w:r>
          <w:rPr>
            <w:rFonts w:ascii="Times New Roman" w:eastAsia="Times New Roman" w:hAnsi="Times New Roman" w:cs="Times New Roman"/>
            <w:i/>
            <w:color w:val="212529"/>
            <w:sz w:val="24"/>
            <w:szCs w:val="24"/>
          </w:rPr>
          <w:delText>M</w:delText>
        </w:r>
      </w:del>
      <w:ins w:id="3692" w:author="Holli Flanagan" w:date="2025-05-12T15:05:00Z">
        <w:r>
          <w:rPr>
            <w:rFonts w:ascii="Times New Roman" w:eastAsia="Times New Roman" w:hAnsi="Times New Roman" w:cs="Times New Roman"/>
            <w:i/>
            <w:color w:val="212529"/>
            <w:sz w:val="24"/>
            <w:szCs w:val="24"/>
          </w:rPr>
          <w:t>m</w:t>
        </w:r>
      </w:ins>
      <w:r>
        <w:rPr>
          <w:rFonts w:ascii="Times New Roman" w:eastAsia="Times New Roman" w:hAnsi="Times New Roman" w:cs="Times New Roman"/>
          <w:i/>
          <w:color w:val="212529"/>
          <w:sz w:val="24"/>
          <w:szCs w:val="24"/>
        </w:rPr>
        <w:t>ethod</w:t>
      </w:r>
      <w:r>
        <w:rPr>
          <w:rFonts w:ascii="Times New Roman" w:eastAsia="Times New Roman" w:hAnsi="Times New Roman" w:cs="Times New Roman"/>
          <w:color w:val="212529"/>
          <w:sz w:val="24"/>
          <w:szCs w:val="24"/>
        </w:rPr>
        <w:t xml:space="preserve"> simply refers to any method which takes a function as an argument, returns a function, or both. This is nothing new for us. We have seen this before in the describe and test methods we use in our </w:t>
      </w:r>
      <w:ins w:id="3693" w:author="Holli Flanagan" w:date="2025-05-09T18:38:00Z">
        <w:r>
          <w:rPr>
            <w:rFonts w:ascii="Times New Roman" w:eastAsia="Times New Roman" w:hAnsi="Times New Roman" w:cs="Times New Roman"/>
            <w:color w:val="212529"/>
            <w:sz w:val="24"/>
            <w:szCs w:val="24"/>
          </w:rPr>
          <w:t>Jest</w:t>
        </w:r>
      </w:ins>
      <w:del w:id="3694"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test code.</w:t>
      </w:r>
    </w:p>
    <w:p w14:paraId="560C480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034A4C4" w14:textId="6FE5D230"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also saw this in the Webz library with the Notifier class’</w:t>
      </w:r>
      <w:ins w:id="3695" w:author="Oestreich, Julia" w:date="2025-05-15T17:55:00Z" w16du:dateUtc="2025-05-15T21:55:00Z">
        <w:r w:rsidR="00EB1376">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subscribe method:</w:t>
      </w:r>
    </w:p>
    <w:p w14:paraId="6EA1B3B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C785C6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w:t>
      </w:r>
      <w:ins w:id="3696" w:author="Holli Flanagan" w:date="2025-05-09T15:22:00Z">
        <w:r>
          <w:rPr>
            <w:rFonts w:ascii="Times New Roman" w:eastAsia="Times New Roman" w:hAnsi="Times New Roman" w:cs="Times New Roman"/>
            <w:color w:val="212529"/>
            <w:sz w:val="24"/>
            <w:szCs w:val="24"/>
          </w:rPr>
          <w:t>TypeScript</w:t>
        </w:r>
      </w:ins>
      <w:del w:id="3697"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when passing a function as an argument, it is often convenient to use an </w:t>
      </w:r>
      <w:r>
        <w:rPr>
          <w:rFonts w:ascii="Times New Roman" w:eastAsia="Times New Roman" w:hAnsi="Times New Roman" w:cs="Times New Roman"/>
          <w:i/>
          <w:color w:val="212529"/>
          <w:sz w:val="24"/>
          <w:szCs w:val="24"/>
        </w:rPr>
        <w:t>anonymous function</w:t>
      </w:r>
      <w:r>
        <w:rPr>
          <w:rFonts w:ascii="Times New Roman" w:eastAsia="Times New Roman" w:hAnsi="Times New Roman" w:cs="Times New Roman"/>
          <w:color w:val="212529"/>
          <w:sz w:val="24"/>
          <w:szCs w:val="24"/>
        </w:rPr>
        <w:t xml:space="preserve"> which we have talked about already. You can always spot this because it will have the =&gt; operator.</w:t>
      </w:r>
    </w:p>
    <w:p w14:paraId="407CDA7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Since functions in typescript are </w:t>
      </w:r>
      <w:r>
        <w:rPr>
          <w:rFonts w:ascii="Times New Roman" w:eastAsia="Times New Roman" w:hAnsi="Times New Roman" w:cs="Times New Roman"/>
          <w:i/>
          <w:color w:val="212529"/>
          <w:sz w:val="24"/>
          <w:szCs w:val="24"/>
        </w:rPr>
        <w:t>first order objects</w:t>
      </w:r>
      <w:r>
        <w:rPr>
          <w:rFonts w:ascii="Times New Roman" w:eastAsia="Times New Roman" w:hAnsi="Times New Roman" w:cs="Times New Roman"/>
          <w:color w:val="212529"/>
          <w:sz w:val="24"/>
          <w:szCs w:val="24"/>
        </w:rPr>
        <w:t>, we can use them as parameters and return values. We can specify the shape or signature of the expected parameter or return type when we declare the method.</w:t>
      </w:r>
    </w:p>
    <w:p w14:paraId="10D5F048"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gramStart"/>
      <w:r>
        <w:rPr>
          <w:rFonts w:ascii="Times New Roman" w:eastAsia="Times New Roman" w:hAnsi="Times New Roman" w:cs="Times New Roman"/>
          <w:color w:val="188038"/>
          <w:sz w:val="24"/>
          <w:szCs w:val="24"/>
        </w:rPr>
        <w:t>subscribe(</w:t>
      </w:r>
      <w:proofErr w:type="gramEnd"/>
      <w:r>
        <w:rPr>
          <w:rFonts w:ascii="Times New Roman" w:eastAsia="Times New Roman" w:hAnsi="Times New Roman" w:cs="Times New Roman"/>
          <w:color w:val="188038"/>
          <w:sz w:val="24"/>
          <w:szCs w:val="24"/>
        </w:rPr>
        <w:t>callback:</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void,</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error?:</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Error)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void</w:t>
      </w:r>
      <w:proofErr w:type="gramStart"/>
      <w:r>
        <w:rPr>
          <w:rFonts w:ascii="Times New Roman" w:eastAsia="Times New Roman" w:hAnsi="Times New Roman" w:cs="Times New Roman"/>
          <w:color w:val="188038"/>
          <w:sz w:val="24"/>
          <w:szCs w:val="24"/>
        </w:rPr>
        <w:t>):number</w:t>
      </w:r>
      <w:proofErr w:type="gramEnd"/>
    </w:p>
    <w:p w14:paraId="7A6FC6F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In this signature for the subscribe method, the parameter named callback is of type (value: T) =&gt; void and the parameter named error is of type (</w:t>
      </w:r>
      <w:proofErr w:type="spellStart"/>
      <w:proofErr w:type="gramStart"/>
      <w:r>
        <w:rPr>
          <w:rFonts w:ascii="Times New Roman" w:eastAsia="Times New Roman" w:hAnsi="Times New Roman" w:cs="Times New Roman"/>
          <w:color w:val="212529"/>
          <w:sz w:val="24"/>
          <w:szCs w:val="24"/>
        </w:rPr>
        <w:t>value:Error</w:t>
      </w:r>
      <w:proofErr w:type="spellEnd"/>
      <w:proofErr w:type="gramEnd"/>
      <w:r>
        <w:rPr>
          <w:rFonts w:ascii="Times New Roman" w:eastAsia="Times New Roman" w:hAnsi="Times New Roman" w:cs="Times New Roman"/>
          <w:color w:val="212529"/>
          <w:sz w:val="24"/>
          <w:szCs w:val="24"/>
        </w:rPr>
        <w:t xml:space="preserve">)=&gt;void where T is a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used when creating an instance of the class and Error is the error type provided by </w:t>
      </w:r>
      <w:ins w:id="3698" w:author="Holli Flanagan" w:date="2025-05-09T15:22:00Z">
        <w:r>
          <w:rPr>
            <w:rFonts w:ascii="Times New Roman" w:eastAsia="Times New Roman" w:hAnsi="Times New Roman" w:cs="Times New Roman"/>
            <w:color w:val="212529"/>
            <w:sz w:val="24"/>
            <w:szCs w:val="24"/>
          </w:rPr>
          <w:t>TypeScript</w:t>
        </w:r>
      </w:ins>
      <w:del w:id="3699"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w:t>
      </w:r>
    </w:p>
    <w:p w14:paraId="2D3085D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language feature of typescript (and many other languages where functions are </w:t>
      </w:r>
      <w:r>
        <w:rPr>
          <w:rFonts w:ascii="Times New Roman" w:eastAsia="Times New Roman" w:hAnsi="Times New Roman" w:cs="Times New Roman"/>
          <w:i/>
          <w:color w:val="212529"/>
          <w:sz w:val="24"/>
          <w:szCs w:val="24"/>
        </w:rPr>
        <w:t>first order objects</w:t>
      </w:r>
      <w:r>
        <w:rPr>
          <w:rFonts w:ascii="Times New Roman" w:eastAsia="Times New Roman" w:hAnsi="Times New Roman" w:cs="Times New Roman"/>
          <w:color w:val="212529"/>
          <w:sz w:val="24"/>
          <w:szCs w:val="24"/>
        </w:rPr>
        <w:t>) allows for some useful and interesting ways to write code and typescript (</w:t>
      </w:r>
      <w:proofErr w:type="spellStart"/>
      <w:r>
        <w:rPr>
          <w:rFonts w:ascii="Times New Roman" w:eastAsia="Times New Roman" w:hAnsi="Times New Roman" w:cs="Times New Roman"/>
          <w:color w:val="212529"/>
          <w:sz w:val="24"/>
          <w:szCs w:val="24"/>
        </w:rPr>
        <w:t>javascript</w:t>
      </w:r>
      <w:proofErr w:type="spellEnd"/>
      <w:r>
        <w:rPr>
          <w:rFonts w:ascii="Times New Roman" w:eastAsia="Times New Roman" w:hAnsi="Times New Roman" w:cs="Times New Roman"/>
          <w:color w:val="212529"/>
          <w:sz w:val="24"/>
          <w:szCs w:val="24"/>
        </w:rPr>
        <w:t>) provides some built-in functions that take advantage of this.</w:t>
      </w:r>
    </w:p>
    <w:p w14:paraId="398A4A1D"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Use of these built-in methods will make your code shorter, simpler and more readable. There is nothing </w:t>
      </w:r>
      <w:ins w:id="3700" w:author="Holli Flanagan" w:date="2025-05-12T17:54:00Z">
        <w:r>
          <w:rPr>
            <w:rFonts w:ascii="Times New Roman" w:eastAsia="Times New Roman" w:hAnsi="Times New Roman" w:cs="Times New Roman"/>
            <w:color w:val="212529"/>
            <w:sz w:val="24"/>
            <w:szCs w:val="24"/>
          </w:rPr>
          <w:t>they</w:t>
        </w:r>
      </w:ins>
      <w:del w:id="3701" w:author="Holli Flanagan" w:date="2025-05-12T17:54:00Z">
        <w:r>
          <w:rPr>
            <w:rFonts w:ascii="Times New Roman" w:eastAsia="Times New Roman" w:hAnsi="Times New Roman" w:cs="Times New Roman"/>
            <w:color w:val="212529"/>
            <w:sz w:val="24"/>
            <w:szCs w:val="24"/>
          </w:rPr>
          <w:delText>these</w:delText>
        </w:r>
      </w:del>
      <w:r>
        <w:rPr>
          <w:rFonts w:ascii="Times New Roman" w:eastAsia="Times New Roman" w:hAnsi="Times New Roman" w:cs="Times New Roman"/>
          <w:color w:val="212529"/>
          <w:sz w:val="24"/>
          <w:szCs w:val="24"/>
        </w:rPr>
        <w:t xml:space="preserve"> can do that we could not write in some other way, but they simplify things considerably. We will examine several methods that can be applied to arrays including map, </w:t>
      </w:r>
      <w:r>
        <w:rPr>
          <w:rFonts w:ascii="Times New Roman" w:eastAsia="Times New Roman" w:hAnsi="Times New Roman" w:cs="Times New Roman"/>
          <w:color w:val="212529"/>
          <w:sz w:val="24"/>
          <w:szCs w:val="24"/>
        </w:rPr>
        <w:lastRenderedPageBreak/>
        <w:t xml:space="preserve">filter, reduce, </w:t>
      </w:r>
      <w:proofErr w:type="spellStart"/>
      <w:r>
        <w:rPr>
          <w:rFonts w:ascii="Times New Roman" w:eastAsia="Times New Roman" w:hAnsi="Times New Roman" w:cs="Times New Roman"/>
          <w:color w:val="212529"/>
          <w:sz w:val="24"/>
          <w:szCs w:val="24"/>
        </w:rPr>
        <w:t>reduceRight</w:t>
      </w:r>
      <w:proofErr w:type="spellEnd"/>
      <w:r>
        <w:rPr>
          <w:rFonts w:ascii="Times New Roman" w:eastAsia="Times New Roman" w:hAnsi="Times New Roman" w:cs="Times New Roman"/>
          <w:color w:val="212529"/>
          <w:sz w:val="24"/>
          <w:szCs w:val="24"/>
        </w:rPr>
        <w:t xml:space="preserve">, every, some, find, </w:t>
      </w:r>
      <w:proofErr w:type="spellStart"/>
      <w:r>
        <w:rPr>
          <w:rFonts w:ascii="Times New Roman" w:eastAsia="Times New Roman" w:hAnsi="Times New Roman" w:cs="Times New Roman"/>
          <w:color w:val="212529"/>
          <w:sz w:val="24"/>
          <w:szCs w:val="24"/>
        </w:rPr>
        <w:t>findIndex</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findLastIndex</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flatMap</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forEach</w:t>
      </w:r>
      <w:proofErr w:type="spellEnd"/>
      <w:r>
        <w:rPr>
          <w:rFonts w:ascii="Times New Roman" w:eastAsia="Times New Roman" w:hAnsi="Times New Roman" w:cs="Times New Roman"/>
          <w:color w:val="212529"/>
          <w:sz w:val="24"/>
          <w:szCs w:val="24"/>
        </w:rPr>
        <w:t>, and sort</w:t>
      </w:r>
      <w:ins w:id="3702" w:author="Holli Flanagan" w:date="2025-05-12T17:54:00Z">
        <w:r>
          <w:rPr>
            <w:rFonts w:ascii="Times New Roman" w:eastAsia="Times New Roman" w:hAnsi="Times New Roman" w:cs="Times New Roman"/>
            <w:color w:val="212529"/>
            <w:sz w:val="24"/>
            <w:szCs w:val="24"/>
          </w:rPr>
          <w:t>.</w:t>
        </w:r>
      </w:ins>
      <w:del w:id="3703" w:author="Holli Flanagan" w:date="2025-05-12T17:54:00Z">
        <w:r>
          <w:rPr>
            <w:rFonts w:ascii="Times New Roman" w:eastAsia="Times New Roman" w:hAnsi="Times New Roman" w:cs="Times New Roman"/>
            <w:color w:val="212529"/>
            <w:sz w:val="24"/>
            <w:szCs w:val="24"/>
          </w:rPr>
          <w:delText>,</w:delText>
        </w:r>
      </w:del>
    </w:p>
    <w:p w14:paraId="094A144E" w14:textId="77777777" w:rsidR="00B32DEF" w:rsidRPr="00B32DEF" w:rsidRDefault="00000000">
      <w:pPr>
        <w:pStyle w:val="Heading2"/>
        <w:rPr>
          <w:rPrChange w:id="3704" w:author="Holli Flanagan" w:date="2025-05-12T15:05:00Z">
            <w:rPr>
              <w:sz w:val="34"/>
              <w:szCs w:val="34"/>
            </w:rPr>
          </w:rPrChange>
        </w:rPr>
        <w:pPrChange w:id="3705" w:author="Holli Flanagan" w:date="2025-05-12T15:05:00Z">
          <w:pPr>
            <w:pStyle w:val="Heading2"/>
            <w:keepNext w:val="0"/>
            <w:keepLines w:val="0"/>
          </w:pPr>
        </w:pPrChange>
      </w:pPr>
      <w:bookmarkStart w:id="3706" w:name="_evp0vup17wfi" w:colFirst="0" w:colLast="0"/>
      <w:bookmarkEnd w:id="3706"/>
      <w:r>
        <w:rPr>
          <w:rPrChange w:id="3707" w:author="Holli Flanagan" w:date="2025-05-12T15:05:00Z">
            <w:rPr>
              <w:sz w:val="34"/>
              <w:szCs w:val="34"/>
            </w:rPr>
          </w:rPrChange>
        </w:rPr>
        <w:t>Higher Order Array Methods</w:t>
      </w:r>
    </w:p>
    <w:p w14:paraId="79F998AC"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08" w:name="_64ckd8mrgg9q" w:colFirst="0" w:colLast="0"/>
      <w:bookmarkEnd w:id="3708"/>
      <w:r>
        <w:rPr>
          <w:rFonts w:ascii="Times New Roman" w:eastAsia="Times New Roman" w:hAnsi="Times New Roman" w:cs="Times New Roman"/>
          <w:color w:val="27262B"/>
          <w:sz w:val="26"/>
          <w:szCs w:val="26"/>
        </w:rPr>
        <w:t xml:space="preserve">The </w:t>
      </w:r>
      <w:proofErr w:type="spellStart"/>
      <w:r>
        <w:rPr>
          <w:rFonts w:ascii="Times New Roman" w:eastAsia="Times New Roman" w:hAnsi="Times New Roman" w:cs="Times New Roman"/>
          <w:color w:val="27262B"/>
          <w:sz w:val="26"/>
          <w:szCs w:val="26"/>
        </w:rPr>
        <w:t>forEach</w:t>
      </w:r>
      <w:proofErr w:type="spellEnd"/>
      <w:r>
        <w:rPr>
          <w:rFonts w:ascii="Times New Roman" w:eastAsia="Times New Roman" w:hAnsi="Times New Roman" w:cs="Times New Roman"/>
          <w:color w:val="27262B"/>
          <w:sz w:val="26"/>
          <w:szCs w:val="26"/>
        </w:rPr>
        <w:t xml:space="preserve"> Method</w:t>
      </w:r>
    </w:p>
    <w:p w14:paraId="7763025B"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simplest and most </w:t>
      </w:r>
      <w:ins w:id="3709" w:author="Holli Flanagan" w:date="2025-05-12T17:54:00Z">
        <w:r>
          <w:rPr>
            <w:rFonts w:ascii="Times New Roman" w:eastAsia="Times New Roman" w:hAnsi="Times New Roman" w:cs="Times New Roman"/>
            <w:color w:val="212529"/>
            <w:sz w:val="24"/>
            <w:szCs w:val="24"/>
          </w:rPr>
          <w:t>straightforward</w:t>
        </w:r>
      </w:ins>
      <w:del w:id="3710" w:author="Holli Flanagan" w:date="2025-05-12T17:54:00Z">
        <w:r>
          <w:rPr>
            <w:rFonts w:ascii="Times New Roman" w:eastAsia="Times New Roman" w:hAnsi="Times New Roman" w:cs="Times New Roman"/>
            <w:color w:val="212529"/>
            <w:sz w:val="24"/>
            <w:szCs w:val="24"/>
          </w:rPr>
          <w:delText>straight forward</w:delText>
        </w:r>
      </w:del>
      <w:r>
        <w:rPr>
          <w:rFonts w:ascii="Times New Roman" w:eastAsia="Times New Roman" w:hAnsi="Times New Roman" w:cs="Times New Roman"/>
          <w:color w:val="212529"/>
          <w:sz w:val="24"/>
          <w:szCs w:val="24"/>
        </w:rPr>
        <w:t xml:space="preserve"> higher order array method is </w:t>
      </w:r>
      <w:proofErr w:type="spellStart"/>
      <w:proofErr w:type="gramStart"/>
      <w:r>
        <w:rPr>
          <w:rFonts w:ascii="Times New Roman" w:eastAsia="Times New Roman" w:hAnsi="Times New Roman" w:cs="Times New Roman"/>
          <w:i/>
          <w:color w:val="212529"/>
          <w:sz w:val="24"/>
          <w:szCs w:val="24"/>
        </w:rPr>
        <w:t>forEach</w:t>
      </w:r>
      <w:proofErr w:type="spellEnd"/>
      <w:proofErr w:type="gramEnd"/>
      <w:r>
        <w:rPr>
          <w:rFonts w:ascii="Times New Roman" w:eastAsia="Times New Roman" w:hAnsi="Times New Roman" w:cs="Times New Roman"/>
          <w:color w:val="212529"/>
          <w:sz w:val="24"/>
          <w:szCs w:val="24"/>
        </w:rPr>
        <w:t xml:space="preserve"> which takes a function as its only argument and executes that function on each argument in the list. If we wanted to do this without using the </w:t>
      </w:r>
      <w:proofErr w:type="spellStart"/>
      <w:r>
        <w:rPr>
          <w:rFonts w:ascii="Times New Roman" w:eastAsia="Times New Roman" w:hAnsi="Times New Roman" w:cs="Times New Roman"/>
          <w:color w:val="212529"/>
          <w:sz w:val="24"/>
          <w:szCs w:val="24"/>
        </w:rPr>
        <w:t>forEach</w:t>
      </w:r>
      <w:proofErr w:type="spellEnd"/>
      <w:r>
        <w:rPr>
          <w:rFonts w:ascii="Times New Roman" w:eastAsia="Times New Roman" w:hAnsi="Times New Roman" w:cs="Times New Roman"/>
          <w:color w:val="212529"/>
          <w:sz w:val="24"/>
          <w:szCs w:val="24"/>
        </w:rPr>
        <w:t xml:space="preserve"> method, we could certainly do it with a simple for loop:</w:t>
      </w:r>
    </w:p>
    <w:p w14:paraId="2C5E514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60B9C8"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use our new higher </w:t>
      </w:r>
      <w:proofErr w:type="gramStart"/>
      <w:r>
        <w:rPr>
          <w:rFonts w:ascii="Times New Roman" w:eastAsia="Times New Roman" w:hAnsi="Times New Roman" w:cs="Times New Roman"/>
          <w:color w:val="212529"/>
          <w:sz w:val="24"/>
          <w:szCs w:val="24"/>
        </w:rPr>
        <w:t xml:space="preserve">order </w:t>
      </w:r>
      <w:proofErr w:type="spellStart"/>
      <w:r>
        <w:rPr>
          <w:rFonts w:ascii="Times New Roman" w:eastAsia="Times New Roman" w:hAnsi="Times New Roman" w:cs="Times New Roman"/>
          <w:i/>
          <w:color w:val="212529"/>
          <w:sz w:val="24"/>
          <w:szCs w:val="24"/>
        </w:rPr>
        <w:t>forEach</w:t>
      </w:r>
      <w:proofErr w:type="spellEnd"/>
      <w:proofErr w:type="gramEnd"/>
      <w:r>
        <w:rPr>
          <w:rFonts w:ascii="Times New Roman" w:eastAsia="Times New Roman" w:hAnsi="Times New Roman" w:cs="Times New Roman"/>
          <w:color w:val="212529"/>
          <w:sz w:val="24"/>
          <w:szCs w:val="24"/>
        </w:rPr>
        <w:t xml:space="preserve"> method to accomplish the same thing. Notice that the only difference is that we are passing a simple method to the </w:t>
      </w:r>
      <w:proofErr w:type="spellStart"/>
      <w:r>
        <w:rPr>
          <w:rFonts w:ascii="Times New Roman" w:eastAsia="Times New Roman" w:hAnsi="Times New Roman" w:cs="Times New Roman"/>
          <w:i/>
          <w:color w:val="212529"/>
          <w:sz w:val="24"/>
          <w:szCs w:val="24"/>
        </w:rPr>
        <w:t>forEach</w:t>
      </w:r>
      <w:proofErr w:type="spellEnd"/>
      <w:r>
        <w:rPr>
          <w:rFonts w:ascii="Times New Roman" w:eastAsia="Times New Roman" w:hAnsi="Times New Roman" w:cs="Times New Roman"/>
          <w:color w:val="212529"/>
          <w:sz w:val="24"/>
          <w:szCs w:val="24"/>
        </w:rPr>
        <w:t xml:space="preserve"> function which accomplishes whatever we want to do in the loop body by calling that function on each element of the array.</w:t>
      </w:r>
    </w:p>
    <w:p w14:paraId="4EC3EED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DAEAF5B"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If we want to call a member function instead, we can simply call it in the body of the anonymous function.</w:t>
      </w:r>
    </w:p>
    <w:p w14:paraId="418A1C9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A76865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does not mutate the array in any way.</w:t>
      </w:r>
    </w:p>
    <w:p w14:paraId="600DBDFB" w14:textId="77777777" w:rsidR="00B32DEF" w:rsidRPr="00B32DEF" w:rsidRDefault="00000000">
      <w:pPr>
        <w:pStyle w:val="Heading3"/>
        <w:keepNext w:val="0"/>
        <w:keepLines w:val="0"/>
        <w:rPr>
          <w:rFonts w:ascii="Times New Roman" w:eastAsia="Times New Roman" w:hAnsi="Times New Roman" w:cs="Times New Roman"/>
          <w:color w:val="27262B"/>
          <w:u w:val="single"/>
          <w:rPrChange w:id="3711" w:author="Holli Flanagan" w:date="2025-05-12T17:56:00Z">
            <w:rPr>
              <w:rFonts w:ascii="Times New Roman" w:eastAsia="Times New Roman" w:hAnsi="Times New Roman" w:cs="Times New Roman"/>
              <w:color w:val="27262B"/>
              <w:sz w:val="26"/>
              <w:szCs w:val="26"/>
            </w:rPr>
          </w:rPrChange>
        </w:rPr>
        <w:pPrChange w:id="3712" w:author="Holli Flanagan" w:date="2025-05-12T17:57:00Z">
          <w:pPr>
            <w:pStyle w:val="Heading3"/>
            <w:keepNext w:val="0"/>
            <w:keepLines w:val="0"/>
            <w:shd w:val="clear" w:color="auto" w:fill="FFFFFF"/>
            <w:spacing w:before="400" w:after="60" w:line="288" w:lineRule="auto"/>
          </w:pPr>
        </w:pPrChange>
      </w:pPr>
      <w:bookmarkStart w:id="3713" w:name="_15xdgvfwh2tl" w:colFirst="0" w:colLast="0"/>
      <w:bookmarkEnd w:id="3713"/>
      <w:proofErr w:type="gramStart"/>
      <w:r>
        <w:rPr>
          <w:rFonts w:ascii="Times New Roman" w:eastAsia="Times New Roman" w:hAnsi="Times New Roman" w:cs="Times New Roman"/>
          <w:color w:val="27262B"/>
          <w:u w:val="single"/>
          <w:rPrChange w:id="3714" w:author="Holli Flanagan" w:date="2025-05-12T17:56:00Z">
            <w:rPr>
              <w:rFonts w:ascii="Times New Roman" w:eastAsia="Times New Roman" w:hAnsi="Times New Roman" w:cs="Times New Roman"/>
              <w:color w:val="27262B"/>
              <w:sz w:val="26"/>
              <w:szCs w:val="26"/>
            </w:rPr>
          </w:rPrChange>
        </w:rPr>
        <w:t>The every</w:t>
      </w:r>
      <w:proofErr w:type="gramEnd"/>
      <w:r>
        <w:rPr>
          <w:rFonts w:ascii="Times New Roman" w:eastAsia="Times New Roman" w:hAnsi="Times New Roman" w:cs="Times New Roman"/>
          <w:color w:val="27262B"/>
          <w:u w:val="single"/>
          <w:rPrChange w:id="3715" w:author="Holli Flanagan" w:date="2025-05-12T17:56:00Z">
            <w:rPr>
              <w:rFonts w:ascii="Times New Roman" w:eastAsia="Times New Roman" w:hAnsi="Times New Roman" w:cs="Times New Roman"/>
              <w:color w:val="27262B"/>
              <w:sz w:val="26"/>
              <w:szCs w:val="26"/>
            </w:rPr>
          </w:rPrChange>
        </w:rPr>
        <w:t xml:space="preserve"> and some methods</w:t>
      </w:r>
    </w:p>
    <w:p w14:paraId="0A3E2D5D" w14:textId="2311E460" w:rsidR="00B32DEF" w:rsidRDefault="00000000">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every</w:t>
      </w:r>
      <w:proofErr w:type="gram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i/>
          <w:color w:val="212529"/>
          <w:sz w:val="24"/>
          <w:szCs w:val="24"/>
        </w:rPr>
        <w:t>some</w:t>
      </w:r>
      <w:r>
        <w:rPr>
          <w:rFonts w:ascii="Times New Roman" w:eastAsia="Times New Roman" w:hAnsi="Times New Roman" w:cs="Times New Roman"/>
          <w:color w:val="212529"/>
          <w:sz w:val="24"/>
          <w:szCs w:val="24"/>
        </w:rPr>
        <w:t xml:space="preserve"> method execute a function that returns a </w:t>
      </w:r>
      <w:del w:id="3716" w:author="Oestreich, Julia" w:date="2025-05-15T17:55:00Z" w16du:dateUtc="2025-05-15T21:55:00Z">
        <w:r w:rsidDel="00EB1376">
          <w:rPr>
            <w:rFonts w:ascii="Times New Roman" w:eastAsia="Times New Roman" w:hAnsi="Times New Roman" w:cs="Times New Roman"/>
            <w:color w:val="212529"/>
            <w:sz w:val="24"/>
            <w:szCs w:val="24"/>
          </w:rPr>
          <w:delText>b</w:delText>
        </w:r>
      </w:del>
      <w:ins w:id="3717" w:author="Oestreich, Julia" w:date="2025-05-15T17:55:00Z" w16du:dateUtc="2025-05-15T21:55:00Z">
        <w:r w:rsidR="00EB1376">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on each element of the array and returns true if the passed function returns true for (every/some) of the elements in the array.</w:t>
      </w:r>
    </w:p>
    <w:p w14:paraId="0E5F00D6" w14:textId="77777777" w:rsidR="00B32DEF" w:rsidRDefault="00000000">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every</w:t>
      </w:r>
      <w:proofErr w:type="gramEnd"/>
      <w:r>
        <w:rPr>
          <w:rFonts w:ascii="Times New Roman" w:eastAsia="Times New Roman" w:hAnsi="Times New Roman" w:cs="Times New Roman"/>
          <w:color w:val="212529"/>
          <w:sz w:val="24"/>
          <w:szCs w:val="24"/>
        </w:rPr>
        <w:t xml:space="preserve"> method:</w:t>
      </w:r>
    </w:p>
    <w:p w14:paraId="6DAFC01F" w14:textId="77777777" w:rsidR="00B32DEF" w:rsidRDefault="00000000">
      <w:pPr>
        <w:numPr>
          <w:ilvl w:val="0"/>
          <w:numId w:val="24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true if the function returns true on all of the elements</w:t>
      </w:r>
      <w:ins w:id="3718" w:author="Holli Flanagan" w:date="2025-05-12T17:56:00Z">
        <w:r>
          <w:rPr>
            <w:rFonts w:ascii="Times New Roman" w:eastAsia="Times New Roman" w:hAnsi="Times New Roman" w:cs="Times New Roman"/>
            <w:color w:val="212529"/>
            <w:sz w:val="24"/>
            <w:szCs w:val="24"/>
          </w:rPr>
          <w:t>.</w:t>
        </w:r>
      </w:ins>
    </w:p>
    <w:p w14:paraId="0A6A4FD0" w14:textId="77777777" w:rsidR="00B32DEF" w:rsidRDefault="00000000">
      <w:pPr>
        <w:numPr>
          <w:ilvl w:val="0"/>
          <w:numId w:val="24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false if the function is false on any single element</w:t>
      </w:r>
      <w:ins w:id="3719" w:author="Holli Flanagan" w:date="2025-05-12T17:56:00Z">
        <w:r>
          <w:rPr>
            <w:rFonts w:ascii="Times New Roman" w:eastAsia="Times New Roman" w:hAnsi="Times New Roman" w:cs="Times New Roman"/>
            <w:color w:val="212529"/>
            <w:sz w:val="24"/>
            <w:szCs w:val="24"/>
          </w:rPr>
          <w:t>.</w:t>
        </w:r>
      </w:ins>
    </w:p>
    <w:p w14:paraId="2B849D6E" w14:textId="77777777" w:rsidR="00B32DEF" w:rsidRDefault="00000000">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some</w:t>
      </w:r>
      <w:proofErr w:type="gramEnd"/>
      <w:r>
        <w:rPr>
          <w:rFonts w:ascii="Times New Roman" w:eastAsia="Times New Roman" w:hAnsi="Times New Roman" w:cs="Times New Roman"/>
          <w:color w:val="212529"/>
          <w:sz w:val="24"/>
          <w:szCs w:val="24"/>
        </w:rPr>
        <w:t xml:space="preserve"> method:</w:t>
      </w:r>
    </w:p>
    <w:p w14:paraId="199847A6" w14:textId="77777777" w:rsidR="00B32DEF" w:rsidRDefault="00000000">
      <w:pPr>
        <w:numPr>
          <w:ilvl w:val="0"/>
          <w:numId w:val="181"/>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true if the function returns true on any single element</w:t>
      </w:r>
      <w:ins w:id="3720" w:author="Holli Flanagan" w:date="2025-05-12T17:55:00Z">
        <w:r>
          <w:rPr>
            <w:rFonts w:ascii="Times New Roman" w:eastAsia="Times New Roman" w:hAnsi="Times New Roman" w:cs="Times New Roman"/>
            <w:color w:val="212529"/>
            <w:sz w:val="24"/>
            <w:szCs w:val="24"/>
          </w:rPr>
          <w:t>.</w:t>
        </w:r>
      </w:ins>
    </w:p>
    <w:p w14:paraId="0201781C" w14:textId="77777777" w:rsidR="00B32DEF" w:rsidRDefault="00000000">
      <w:pPr>
        <w:numPr>
          <w:ilvl w:val="0"/>
          <w:numId w:val="181"/>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false if the function returns false on all of the elements</w:t>
      </w:r>
      <w:ins w:id="3721" w:author="Holli Flanagan" w:date="2025-05-12T17:55:00Z">
        <w:r>
          <w:rPr>
            <w:rFonts w:ascii="Times New Roman" w:eastAsia="Times New Roman" w:hAnsi="Times New Roman" w:cs="Times New Roman"/>
            <w:color w:val="212529"/>
            <w:sz w:val="24"/>
            <w:szCs w:val="24"/>
          </w:rPr>
          <w:t>.</w:t>
        </w:r>
      </w:ins>
    </w:p>
    <w:p w14:paraId="0D69849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24116EF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These do not mutate the array in any way.</w:t>
      </w:r>
    </w:p>
    <w:p w14:paraId="4BDA510B" w14:textId="77777777" w:rsidR="00B32DEF" w:rsidRPr="00B32DEF" w:rsidRDefault="00000000">
      <w:pPr>
        <w:pStyle w:val="Heading3"/>
        <w:rPr>
          <w:rPrChange w:id="3722" w:author="Holli Flanagan" w:date="2025-05-12T17:58:00Z">
            <w:rPr>
              <w:rFonts w:ascii="Times New Roman" w:eastAsia="Times New Roman" w:hAnsi="Times New Roman" w:cs="Times New Roman"/>
              <w:color w:val="27262B"/>
              <w:sz w:val="26"/>
              <w:szCs w:val="26"/>
            </w:rPr>
          </w:rPrChange>
        </w:rPr>
        <w:pPrChange w:id="3723" w:author="Holli Flanagan" w:date="2025-05-12T17:58:00Z">
          <w:pPr>
            <w:pStyle w:val="Heading3"/>
            <w:keepNext w:val="0"/>
            <w:keepLines w:val="0"/>
            <w:shd w:val="clear" w:color="auto" w:fill="FFFFFF"/>
            <w:spacing w:before="400" w:after="60" w:line="288" w:lineRule="auto"/>
          </w:pPr>
        </w:pPrChange>
      </w:pPr>
      <w:bookmarkStart w:id="3724" w:name="_peo5olvp1z44" w:colFirst="0" w:colLast="0"/>
      <w:bookmarkEnd w:id="3724"/>
      <w:r>
        <w:rPr>
          <w:rPrChange w:id="3725" w:author="Holli Flanagan" w:date="2025-05-12T17:58:00Z">
            <w:rPr>
              <w:rFonts w:ascii="Times New Roman" w:eastAsia="Times New Roman" w:hAnsi="Times New Roman" w:cs="Times New Roman"/>
              <w:color w:val="27262B"/>
              <w:sz w:val="26"/>
              <w:szCs w:val="26"/>
            </w:rPr>
          </w:rPrChange>
        </w:rPr>
        <w:t xml:space="preserve">The find and </w:t>
      </w:r>
      <w:proofErr w:type="spellStart"/>
      <w:r>
        <w:rPr>
          <w:rPrChange w:id="3726" w:author="Holli Flanagan" w:date="2025-05-12T17:58:00Z">
            <w:rPr>
              <w:rFonts w:ascii="Times New Roman" w:eastAsia="Times New Roman" w:hAnsi="Times New Roman" w:cs="Times New Roman"/>
              <w:color w:val="27262B"/>
              <w:sz w:val="26"/>
              <w:szCs w:val="26"/>
            </w:rPr>
          </w:rPrChange>
        </w:rPr>
        <w:t>findIndex</w:t>
      </w:r>
      <w:proofErr w:type="spellEnd"/>
      <w:r>
        <w:rPr>
          <w:rPrChange w:id="3727" w:author="Holli Flanagan" w:date="2025-05-12T17:58:00Z">
            <w:rPr>
              <w:rFonts w:ascii="Times New Roman" w:eastAsia="Times New Roman" w:hAnsi="Times New Roman" w:cs="Times New Roman"/>
              <w:color w:val="27262B"/>
              <w:sz w:val="26"/>
              <w:szCs w:val="26"/>
            </w:rPr>
          </w:rPrChange>
        </w:rPr>
        <w:t xml:space="preserve"> methods</w:t>
      </w:r>
    </w:p>
    <w:p w14:paraId="1163FB00" w14:textId="0248AC45"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find</w:t>
      </w:r>
      <w:r>
        <w:rPr>
          <w:rFonts w:ascii="Times New Roman" w:eastAsia="Times New Roman" w:hAnsi="Times New Roman" w:cs="Times New Roman"/>
          <w:color w:val="212529"/>
          <w:sz w:val="24"/>
          <w:szCs w:val="24"/>
        </w:rPr>
        <w:t xml:space="preserve"> method </w:t>
      </w:r>
      <w:ins w:id="3728" w:author="Holli Flanagan" w:date="2025-05-12T17:56:00Z">
        <w:r>
          <w:rPr>
            <w:rFonts w:ascii="Times New Roman" w:eastAsia="Times New Roman" w:hAnsi="Times New Roman" w:cs="Times New Roman"/>
            <w:color w:val="212529"/>
            <w:sz w:val="24"/>
            <w:szCs w:val="24"/>
          </w:rPr>
          <w:t>executes</w:t>
        </w:r>
      </w:ins>
      <w:del w:id="3729" w:author="Holli Flanagan" w:date="2025-05-12T17:56:00Z">
        <w:r>
          <w:rPr>
            <w:rFonts w:ascii="Times New Roman" w:eastAsia="Times New Roman" w:hAnsi="Times New Roman" w:cs="Times New Roman"/>
            <w:color w:val="212529"/>
            <w:sz w:val="24"/>
            <w:szCs w:val="24"/>
          </w:rPr>
          <w:delText>execute</w:delText>
        </w:r>
      </w:del>
      <w:r>
        <w:rPr>
          <w:rFonts w:ascii="Times New Roman" w:eastAsia="Times New Roman" w:hAnsi="Times New Roman" w:cs="Times New Roman"/>
          <w:color w:val="212529"/>
          <w:sz w:val="24"/>
          <w:szCs w:val="24"/>
        </w:rPr>
        <w:t xml:space="preserve"> a function (</w:t>
      </w:r>
      <w:del w:id="3730" w:author="Holli Flanagan" w:date="2025-05-12T17:56:00Z">
        <w:r>
          <w:rPr>
            <w:rFonts w:ascii="Times New Roman" w:eastAsia="Times New Roman" w:hAnsi="Times New Roman" w:cs="Times New Roman"/>
            <w:color w:val="212529"/>
            <w:sz w:val="24"/>
            <w:szCs w:val="24"/>
          </w:rPr>
          <w:delText>T</w:delText>
        </w:r>
      </w:del>
      <w:ins w:id="3731" w:author="Holli Flanagan" w:date="2025-05-12T17:5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est method) that returns a </w:t>
      </w:r>
      <w:del w:id="3732" w:author="Oestreich, Julia" w:date="2025-05-15T17:56:00Z" w16du:dateUtc="2025-05-15T21:56:00Z">
        <w:r w:rsidDel="00EB1376">
          <w:rPr>
            <w:rFonts w:ascii="Times New Roman" w:eastAsia="Times New Roman" w:hAnsi="Times New Roman" w:cs="Times New Roman"/>
            <w:color w:val="212529"/>
            <w:sz w:val="24"/>
            <w:szCs w:val="24"/>
          </w:rPr>
          <w:delText>b</w:delText>
        </w:r>
      </w:del>
      <w:ins w:id="3733" w:author="Oestreich, Julia" w:date="2025-05-15T17:56:00Z" w16du:dateUtc="2025-05-15T21:56:00Z">
        <w:r w:rsidR="00EB1376">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on each element of the array and returns the first element where the function returns true. The </w:t>
      </w:r>
      <w:proofErr w:type="spellStart"/>
      <w:r>
        <w:rPr>
          <w:rFonts w:ascii="Times New Roman" w:eastAsia="Times New Roman" w:hAnsi="Times New Roman" w:cs="Times New Roman"/>
          <w:i/>
          <w:color w:val="212529"/>
          <w:sz w:val="24"/>
          <w:szCs w:val="24"/>
        </w:rPr>
        <w:t>findIndex</w:t>
      </w:r>
      <w:proofErr w:type="spellEnd"/>
      <w:r>
        <w:rPr>
          <w:rFonts w:ascii="Times New Roman" w:eastAsia="Times New Roman" w:hAnsi="Times New Roman" w:cs="Times New Roman"/>
          <w:color w:val="212529"/>
          <w:sz w:val="24"/>
          <w:szCs w:val="24"/>
        </w:rPr>
        <w:t xml:space="preserve"> method returns the cardinal index of the element in the array instead.</w:t>
      </w:r>
    </w:p>
    <w:p w14:paraId="43A0E6F9" w14:textId="77777777" w:rsidR="00B32DEF" w:rsidRDefault="00000000">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i/>
          <w:color w:val="212529"/>
          <w:sz w:val="24"/>
          <w:szCs w:val="24"/>
        </w:rPr>
        <w:t>find:</w:t>
      </w:r>
    </w:p>
    <w:p w14:paraId="0EC9AC3C" w14:textId="77777777" w:rsidR="00B32DEF" w:rsidRDefault="00000000">
      <w:pPr>
        <w:numPr>
          <w:ilvl w:val="0"/>
          <w:numId w:val="82"/>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the first element where the test function returns true</w:t>
      </w:r>
      <w:ins w:id="3734" w:author="Holli Flanagan" w:date="2025-05-12T17:56:00Z">
        <w:r>
          <w:rPr>
            <w:rFonts w:ascii="Times New Roman" w:eastAsia="Times New Roman" w:hAnsi="Times New Roman" w:cs="Times New Roman"/>
            <w:color w:val="212529"/>
            <w:sz w:val="24"/>
            <w:szCs w:val="24"/>
          </w:rPr>
          <w:t>.</w:t>
        </w:r>
      </w:ins>
    </w:p>
    <w:p w14:paraId="69E1421A" w14:textId="77777777" w:rsidR="00B32DEF" w:rsidRDefault="00000000">
      <w:pPr>
        <w:numPr>
          <w:ilvl w:val="0"/>
          <w:numId w:val="82"/>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undefined if the test function returns false on all elements</w:t>
      </w:r>
      <w:ins w:id="3735" w:author="Holli Flanagan" w:date="2025-05-12T17:56:00Z">
        <w:r>
          <w:rPr>
            <w:rFonts w:ascii="Times New Roman" w:eastAsia="Times New Roman" w:hAnsi="Times New Roman" w:cs="Times New Roman"/>
            <w:color w:val="212529"/>
            <w:sz w:val="24"/>
            <w:szCs w:val="24"/>
          </w:rPr>
          <w:t>.</w:t>
        </w:r>
      </w:ins>
    </w:p>
    <w:p w14:paraId="01B1C427" w14:textId="77777777" w:rsidR="00B32DEF" w:rsidRDefault="00000000">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color w:val="212529"/>
          <w:sz w:val="24"/>
          <w:szCs w:val="24"/>
          <w:highlight w:val="yellow"/>
        </w:rPr>
        <w:t>[INSERT CODE BLOCK]</w:t>
      </w:r>
    </w:p>
    <w:p w14:paraId="1BBEC471" w14:textId="77777777" w:rsidR="00B32DEF" w:rsidRDefault="00000000">
      <w:pPr>
        <w:shd w:val="clear" w:color="auto" w:fill="FFFFFF"/>
        <w:spacing w:after="240"/>
        <w:rPr>
          <w:rFonts w:ascii="Times New Roman" w:eastAsia="Times New Roman" w:hAnsi="Times New Roman" w:cs="Times New Roman"/>
          <w:i/>
          <w:color w:val="212529"/>
          <w:sz w:val="24"/>
          <w:szCs w:val="24"/>
        </w:rPr>
      </w:pPr>
      <w:proofErr w:type="spellStart"/>
      <w:r>
        <w:rPr>
          <w:rFonts w:ascii="Times New Roman" w:eastAsia="Times New Roman" w:hAnsi="Times New Roman" w:cs="Times New Roman"/>
          <w:i/>
          <w:color w:val="212529"/>
          <w:sz w:val="24"/>
          <w:szCs w:val="24"/>
        </w:rPr>
        <w:t>findIndex</w:t>
      </w:r>
      <w:proofErr w:type="spellEnd"/>
      <w:r>
        <w:rPr>
          <w:rFonts w:ascii="Times New Roman" w:eastAsia="Times New Roman" w:hAnsi="Times New Roman" w:cs="Times New Roman"/>
          <w:i/>
          <w:color w:val="212529"/>
          <w:sz w:val="24"/>
          <w:szCs w:val="24"/>
        </w:rPr>
        <w:t>:</w:t>
      </w:r>
    </w:p>
    <w:p w14:paraId="0082E658" w14:textId="77777777" w:rsidR="00B32DEF" w:rsidRDefault="00000000">
      <w:pPr>
        <w:numPr>
          <w:ilvl w:val="0"/>
          <w:numId w:val="31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the index of the first element where the test function returns true</w:t>
      </w:r>
      <w:ins w:id="3736" w:author="Holli Flanagan" w:date="2025-05-12T17:56:00Z">
        <w:r>
          <w:rPr>
            <w:rFonts w:ascii="Times New Roman" w:eastAsia="Times New Roman" w:hAnsi="Times New Roman" w:cs="Times New Roman"/>
            <w:color w:val="212529"/>
            <w:sz w:val="24"/>
            <w:szCs w:val="24"/>
          </w:rPr>
          <w:t>.</w:t>
        </w:r>
      </w:ins>
    </w:p>
    <w:p w14:paraId="38CB666E" w14:textId="77777777" w:rsidR="00B32DEF" w:rsidRDefault="00000000">
      <w:pPr>
        <w:numPr>
          <w:ilvl w:val="0"/>
          <w:numId w:val="31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-1 if the test function returns false on all elements</w:t>
      </w:r>
      <w:ins w:id="3737" w:author="Holli Flanagan" w:date="2025-05-12T17:56:00Z">
        <w:r>
          <w:rPr>
            <w:rFonts w:ascii="Times New Roman" w:eastAsia="Times New Roman" w:hAnsi="Times New Roman" w:cs="Times New Roman"/>
            <w:color w:val="212529"/>
            <w:sz w:val="24"/>
            <w:szCs w:val="24"/>
          </w:rPr>
          <w:t>.</w:t>
        </w:r>
      </w:ins>
    </w:p>
    <w:p w14:paraId="6E25671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BF106E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also </w:t>
      </w:r>
      <w:proofErr w:type="gramStart"/>
      <w:r>
        <w:rPr>
          <w:rFonts w:ascii="Times New Roman" w:eastAsia="Times New Roman" w:hAnsi="Times New Roman" w:cs="Times New Roman"/>
          <w:i/>
          <w:color w:val="212529"/>
          <w:sz w:val="24"/>
          <w:szCs w:val="24"/>
        </w:rPr>
        <w:t>last</w:t>
      </w:r>
      <w:proofErr w:type="gramEnd"/>
      <w:r>
        <w:rPr>
          <w:rFonts w:ascii="Times New Roman" w:eastAsia="Times New Roman" w:hAnsi="Times New Roman" w:cs="Times New Roman"/>
          <w:color w:val="212529"/>
          <w:sz w:val="24"/>
          <w:szCs w:val="24"/>
        </w:rPr>
        <w:t xml:space="preserve"> versions of these methods that return the last element that matches. These are </w:t>
      </w:r>
      <w:proofErr w:type="spellStart"/>
      <w:r>
        <w:rPr>
          <w:rFonts w:ascii="Times New Roman" w:eastAsia="Times New Roman" w:hAnsi="Times New Roman" w:cs="Times New Roman"/>
          <w:i/>
          <w:color w:val="212529"/>
          <w:sz w:val="24"/>
          <w:szCs w:val="24"/>
        </w:rPr>
        <w:t>findLast</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i/>
          <w:color w:val="212529"/>
          <w:sz w:val="24"/>
          <w:szCs w:val="24"/>
        </w:rPr>
        <w:t>findLastIndex</w:t>
      </w:r>
      <w:proofErr w:type="spellEnd"/>
      <w:r>
        <w:rPr>
          <w:rFonts w:ascii="Times New Roman" w:eastAsia="Times New Roman" w:hAnsi="Times New Roman" w:cs="Times New Roman"/>
          <w:color w:val="212529"/>
          <w:sz w:val="24"/>
          <w:szCs w:val="24"/>
        </w:rPr>
        <w:t>.</w:t>
      </w:r>
    </w:p>
    <w:p w14:paraId="58A3414F"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These do not mutate the array in any way.</w:t>
      </w:r>
    </w:p>
    <w:p w14:paraId="0A0D48AC"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38" w:name="_493je8aufx5c" w:colFirst="0" w:colLast="0"/>
      <w:bookmarkEnd w:id="3738"/>
      <w:r>
        <w:rPr>
          <w:rFonts w:ascii="Times New Roman" w:eastAsia="Times New Roman" w:hAnsi="Times New Roman" w:cs="Times New Roman"/>
          <w:color w:val="27262B"/>
          <w:sz w:val="26"/>
          <w:szCs w:val="26"/>
        </w:rPr>
        <w:t>The filter method</w:t>
      </w:r>
    </w:p>
    <w:p w14:paraId="3AA9A136" w14:textId="559E0B8F"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filter method executes a function (Test method) that returns a </w:t>
      </w:r>
      <w:del w:id="3739" w:author="Oestreich, Julia" w:date="2025-05-15T17:56:00Z" w16du:dateUtc="2025-05-15T21:56:00Z">
        <w:r w:rsidDel="00EB1376">
          <w:rPr>
            <w:rFonts w:ascii="Times New Roman" w:eastAsia="Times New Roman" w:hAnsi="Times New Roman" w:cs="Times New Roman"/>
            <w:color w:val="212529"/>
            <w:sz w:val="24"/>
            <w:szCs w:val="24"/>
          </w:rPr>
          <w:delText>b</w:delText>
        </w:r>
      </w:del>
      <w:ins w:id="3740" w:author="Oestreich, Julia" w:date="2025-05-15T17:56:00Z" w16du:dateUtc="2025-05-15T21:56:00Z">
        <w:r w:rsidR="00EB1376">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on each element of the array. It </w:t>
      </w:r>
      <w:proofErr w:type="gramStart"/>
      <w:r>
        <w:rPr>
          <w:rFonts w:ascii="Times New Roman" w:eastAsia="Times New Roman" w:hAnsi="Times New Roman" w:cs="Times New Roman"/>
          <w:color w:val="212529"/>
          <w:sz w:val="24"/>
          <w:szCs w:val="24"/>
        </w:rPr>
        <w:t>returns</w:t>
      </w:r>
      <w:proofErr w:type="gramEnd"/>
      <w:r>
        <w:rPr>
          <w:rFonts w:ascii="Times New Roman" w:eastAsia="Times New Roman" w:hAnsi="Times New Roman" w:cs="Times New Roman"/>
          <w:color w:val="212529"/>
          <w:sz w:val="24"/>
          <w:szCs w:val="24"/>
        </w:rPr>
        <w:t xml:space="preserve"> a new array of the elements where the test function returns true.</w:t>
      </w:r>
    </w:p>
    <w:p w14:paraId="189A6D56" w14:textId="77777777" w:rsidR="00B32DEF" w:rsidRDefault="00000000">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color w:val="212529"/>
          <w:sz w:val="24"/>
          <w:szCs w:val="24"/>
          <w:highlight w:val="yellow"/>
        </w:rPr>
        <w:t>[INSERT CODE BLOCK]</w:t>
      </w:r>
    </w:p>
    <w:p w14:paraId="7761321D" w14:textId="047D8912"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Filter</w:t>
      </w:r>
      <w:r>
        <w:rPr>
          <w:rFonts w:ascii="Times New Roman" w:eastAsia="Times New Roman" w:hAnsi="Times New Roman" w:cs="Times New Roman"/>
          <w:color w:val="212529"/>
          <w:sz w:val="24"/>
          <w:szCs w:val="24"/>
        </w:rPr>
        <w:t xml:space="preserve"> returns an array with all of the elements (Jane in our example) where the function returns true.</w:t>
      </w:r>
      <w:ins w:id="3741" w:author="Oestreich, Julia" w:date="2025-05-15T17:56:00Z" w16du:dateUtc="2025-05-15T21:56:00Z">
        <w:r w:rsidR="00EB1376">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If the function returns false on all elements, it returns an empty array [].</w:t>
      </w:r>
    </w:p>
    <w:p w14:paraId="66CC736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Since it does not mutate the original array, you must capture the return value.</w:t>
      </w:r>
    </w:p>
    <w:p w14:paraId="4C7318FE"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7692B06C"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42" w:name="_lof5n4fc4mm" w:colFirst="0" w:colLast="0"/>
      <w:bookmarkEnd w:id="3742"/>
      <w:r>
        <w:rPr>
          <w:rFonts w:ascii="Times New Roman" w:eastAsia="Times New Roman" w:hAnsi="Times New Roman" w:cs="Times New Roman"/>
          <w:color w:val="27262B"/>
          <w:sz w:val="26"/>
          <w:szCs w:val="26"/>
        </w:rPr>
        <w:t>The map method</w:t>
      </w:r>
    </w:p>
    <w:p w14:paraId="74870B81"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The map method executes a function that returns a new array consisting of the return values of the function applied to each element of the array.</w:t>
      </w:r>
    </w:p>
    <w:p w14:paraId="7BD13FD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58AC4D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example, the method is called on each </w:t>
      </w:r>
      <w:proofErr w:type="gramStart"/>
      <w:r>
        <w:rPr>
          <w:rFonts w:ascii="Times New Roman" w:eastAsia="Times New Roman" w:hAnsi="Times New Roman" w:cs="Times New Roman"/>
          <w:color w:val="212529"/>
          <w:sz w:val="24"/>
          <w:szCs w:val="24"/>
        </w:rPr>
        <w:t>person</w:t>
      </w:r>
      <w:proofErr w:type="gramEnd"/>
      <w:r>
        <w:rPr>
          <w:rFonts w:ascii="Times New Roman" w:eastAsia="Times New Roman" w:hAnsi="Times New Roman" w:cs="Times New Roman"/>
          <w:color w:val="212529"/>
          <w:sz w:val="24"/>
          <w:szCs w:val="24"/>
        </w:rPr>
        <w:t xml:space="preserve"> object, and returns the age of that person. The result is an array containing the ages of each person in the same order as the people in the original array.</w:t>
      </w:r>
    </w:p>
    <w:p w14:paraId="57AE4CB0"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It is not critical that the method USE the element of the array, suppose I wanted to create an array containing 0’s for each element in our array.</w:t>
      </w:r>
    </w:p>
    <w:p w14:paraId="54C0DAF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59C5C0C" w14:textId="77777777" w:rsidR="00B32DEF" w:rsidRDefault="00000000">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Map</w:t>
      </w:r>
      <w:proofErr w:type="gramEnd"/>
      <w:r>
        <w:rPr>
          <w:rFonts w:ascii="Times New Roman" w:eastAsia="Times New Roman" w:hAnsi="Times New Roman" w:cs="Times New Roman"/>
          <w:color w:val="212529"/>
          <w:sz w:val="24"/>
          <w:szCs w:val="24"/>
        </w:rPr>
        <w:t xml:space="preserve"> is very useful for extracting data from an array of objects.</w:t>
      </w:r>
    </w:p>
    <w:p w14:paraId="5A83DB93"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0F8B7E7B"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43" w:name="_h7861bnif84l" w:colFirst="0" w:colLast="0"/>
      <w:bookmarkEnd w:id="3743"/>
      <w:r>
        <w:rPr>
          <w:rFonts w:ascii="Times New Roman" w:eastAsia="Times New Roman" w:hAnsi="Times New Roman" w:cs="Times New Roman"/>
          <w:color w:val="27262B"/>
          <w:sz w:val="26"/>
          <w:szCs w:val="26"/>
        </w:rPr>
        <w:t xml:space="preserve">The </w:t>
      </w:r>
      <w:proofErr w:type="spellStart"/>
      <w:r>
        <w:rPr>
          <w:rFonts w:ascii="Times New Roman" w:eastAsia="Times New Roman" w:hAnsi="Times New Roman" w:cs="Times New Roman"/>
          <w:color w:val="27262B"/>
          <w:sz w:val="26"/>
          <w:szCs w:val="26"/>
        </w:rPr>
        <w:t>flatMap</w:t>
      </w:r>
      <w:proofErr w:type="spellEnd"/>
      <w:r>
        <w:rPr>
          <w:rFonts w:ascii="Times New Roman" w:eastAsia="Times New Roman" w:hAnsi="Times New Roman" w:cs="Times New Roman"/>
          <w:color w:val="27262B"/>
          <w:sz w:val="26"/>
          <w:szCs w:val="26"/>
        </w:rPr>
        <w:t xml:space="preserve"> method</w:t>
      </w:r>
    </w:p>
    <w:p w14:paraId="757FF39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212529"/>
          <w:sz w:val="24"/>
          <w:szCs w:val="24"/>
        </w:rPr>
        <w:t>flatMap</w:t>
      </w:r>
      <w:proofErr w:type="spellEnd"/>
      <w:r>
        <w:rPr>
          <w:rFonts w:ascii="Times New Roman" w:eastAsia="Times New Roman" w:hAnsi="Times New Roman" w:cs="Times New Roman"/>
          <w:color w:val="212529"/>
          <w:sz w:val="24"/>
          <w:szCs w:val="24"/>
        </w:rPr>
        <w:t xml:space="preserve"> method executes a function and returns a new array consisting of the return values of the function applied to each element in a nested array.</w:t>
      </w:r>
    </w:p>
    <w:p w14:paraId="48B20AC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1546369" w14:textId="77777777" w:rsidR="00B32DEF" w:rsidRDefault="00000000">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rPr>
        <w:t xml:space="preserve">In the example, the method is called on each person object, but the function returns an array which is then combined with the other arrays returned into a single array (merge). Here map would return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admin','user</w:t>
      </w:r>
      <w:proofErr w:type="spell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but </w:t>
      </w:r>
      <w:proofErr w:type="spellStart"/>
      <w:r>
        <w:rPr>
          <w:rFonts w:ascii="Times New Roman" w:eastAsia="Times New Roman" w:hAnsi="Times New Roman" w:cs="Times New Roman"/>
          <w:color w:val="212529"/>
          <w:sz w:val="24"/>
          <w:szCs w:val="24"/>
        </w:rPr>
        <w:t>flatMap</w:t>
      </w:r>
      <w:proofErr w:type="spellEnd"/>
      <w:r>
        <w:rPr>
          <w:rFonts w:ascii="Times New Roman" w:eastAsia="Times New Roman" w:hAnsi="Times New Roman" w:cs="Times New Roman"/>
          <w:color w:val="212529"/>
          <w:sz w:val="24"/>
          <w:szCs w:val="24"/>
        </w:rPr>
        <w:t xml:space="preserve"> flattens it into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admin','user','editor</w:t>
      </w:r>
      <w:proofErr w:type="spellEnd"/>
      <w:r>
        <w:rPr>
          <w:rFonts w:ascii="Times New Roman" w:eastAsia="Times New Roman" w:hAnsi="Times New Roman" w:cs="Times New Roman"/>
          <w:color w:val="D63384"/>
          <w:sz w:val="21"/>
          <w:szCs w:val="21"/>
          <w:shd w:val="clear" w:color="auto" w:fill="F5F6FA"/>
        </w:rPr>
        <w:t>']</w:t>
      </w:r>
    </w:p>
    <w:p w14:paraId="4D769B4B"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5A3078AB"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44" w:name="_ipl323pei8cb" w:colFirst="0" w:colLast="0"/>
      <w:bookmarkEnd w:id="3744"/>
      <w:r>
        <w:rPr>
          <w:rFonts w:ascii="Times New Roman" w:eastAsia="Times New Roman" w:hAnsi="Times New Roman" w:cs="Times New Roman"/>
          <w:color w:val="27262B"/>
          <w:sz w:val="26"/>
          <w:szCs w:val="26"/>
        </w:rPr>
        <w:t xml:space="preserve">The </w:t>
      </w:r>
      <w:proofErr w:type="gramStart"/>
      <w:r>
        <w:rPr>
          <w:rFonts w:ascii="Times New Roman" w:eastAsia="Times New Roman" w:hAnsi="Times New Roman" w:cs="Times New Roman"/>
          <w:color w:val="27262B"/>
          <w:sz w:val="26"/>
          <w:szCs w:val="26"/>
        </w:rPr>
        <w:t>reduce</w:t>
      </w:r>
      <w:proofErr w:type="gramEnd"/>
      <w:r>
        <w:rPr>
          <w:rFonts w:ascii="Times New Roman" w:eastAsia="Times New Roman" w:hAnsi="Times New Roman" w:cs="Times New Roman"/>
          <w:color w:val="27262B"/>
          <w:sz w:val="26"/>
          <w:szCs w:val="26"/>
        </w:rPr>
        <w:t xml:space="preserve"> method</w:t>
      </w:r>
    </w:p>
    <w:p w14:paraId="10920B98" w14:textId="77777777" w:rsidR="00B32DEF" w:rsidRDefault="00000000">
      <w:pPr>
        <w:shd w:val="clear" w:color="auto" w:fill="FFFFFF"/>
        <w:spacing w:after="240"/>
        <w:rPr>
          <w:ins w:id="3745" w:author="Holli Flanagan" w:date="2025-05-12T17:59: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method takes a function of two parameters. The first is the array element and the second is an accumulator variable which gets passed to each function along with the array element.</w:t>
      </w:r>
    </w:p>
    <w:p w14:paraId="4DD38708"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 xml:space="preserve">The accumulator value is passed from one function call to the next allowing us to Reduce the array into a single value. 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method returns a single value that is the accumulated result of all of the </w:t>
      </w:r>
      <w:ins w:id="3746" w:author="Holli Flanagan" w:date="2025-05-12T17:59:00Z">
        <w:r>
          <w:rPr>
            <w:rFonts w:ascii="Times New Roman" w:eastAsia="Times New Roman" w:hAnsi="Times New Roman" w:cs="Times New Roman"/>
            <w:color w:val="212529"/>
            <w:sz w:val="24"/>
            <w:szCs w:val="24"/>
          </w:rPr>
          <w:t>function</w:t>
        </w:r>
      </w:ins>
      <w:del w:id="3747" w:author="Holli Flanagan" w:date="2025-05-12T17:59:00Z">
        <w:r>
          <w:rPr>
            <w:rFonts w:ascii="Times New Roman" w:eastAsia="Times New Roman" w:hAnsi="Times New Roman" w:cs="Times New Roman"/>
            <w:color w:val="212529"/>
            <w:sz w:val="24"/>
            <w:szCs w:val="24"/>
          </w:rPr>
          <w:delText>functions</w:delText>
        </w:r>
      </w:del>
      <w:r>
        <w:rPr>
          <w:rFonts w:ascii="Times New Roman" w:eastAsia="Times New Roman" w:hAnsi="Times New Roman" w:cs="Times New Roman"/>
          <w:color w:val="212529"/>
          <w:sz w:val="24"/>
          <w:szCs w:val="24"/>
        </w:rPr>
        <w:t xml:space="preserve"> calls on each element of the array.</w:t>
      </w:r>
    </w:p>
    <w:p w14:paraId="46F01C51"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function ignores empty array elements.</w:t>
      </w:r>
    </w:p>
    <w:p w14:paraId="047B242C"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number[</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0327702C"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vals.reduce</w:t>
      </w:r>
      <w:proofErr w:type="spellEnd"/>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1B0706B4"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console.log(sum</w:t>
      </w:r>
      <w:proofErr w:type="gramStart"/>
      <w:r>
        <w:rPr>
          <w:rFonts w:ascii="Times New Roman" w:eastAsia="Times New Roman" w:hAnsi="Times New Roman" w:cs="Times New Roman"/>
          <w:color w:val="188038"/>
          <w:sz w:val="24"/>
          <w:szCs w:val="24"/>
        </w:rPr>
        <w:t>);</w:t>
      </w:r>
      <w:proofErr w:type="gramEnd"/>
    </w:p>
    <w:p w14:paraId="7798DC2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In the example we are summing up the numbers in an array by adding each number to acc. The initial value of acc is the second parameter to reduce.</w:t>
      </w:r>
    </w:p>
    <w:p w14:paraId="3E423D20"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Here is a product example (note that for this we set the initial value of accumulator to 1):</w:t>
      </w:r>
    </w:p>
    <w:p w14:paraId="0E2FCBC5"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number[</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5AA9018F"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product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vals.reduce</w:t>
      </w:r>
      <w:proofErr w:type="spellEnd"/>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proofErr w:type="gramStart"/>
      <w:r>
        <w:rPr>
          <w:rFonts w:ascii="Times New Roman" w:eastAsia="Times New Roman" w:hAnsi="Times New Roman" w:cs="Times New Roman"/>
          <w:color w:val="188038"/>
          <w:sz w:val="24"/>
          <w:szCs w:val="24"/>
        </w:rPr>
        <w:t>);</w:t>
      </w:r>
      <w:proofErr w:type="gramEnd"/>
    </w:p>
    <w:p w14:paraId="20AD9F3F"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console.log(product</w:t>
      </w:r>
      <w:proofErr w:type="gramStart"/>
      <w:r>
        <w:rPr>
          <w:rFonts w:ascii="Times New Roman" w:eastAsia="Times New Roman" w:hAnsi="Times New Roman" w:cs="Times New Roman"/>
          <w:color w:val="188038"/>
          <w:sz w:val="24"/>
          <w:szCs w:val="24"/>
        </w:rPr>
        <w:t>);</w:t>
      </w:r>
      <w:proofErr w:type="gramEnd"/>
    </w:p>
    <w:p w14:paraId="3FC2F4A0"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For something a little bit more interesting, we can compute some basic statistics on an array. Note that we can do anything inside the function and any changes we make to the accumulator parameter get passed on to the function call for the next element in the array.</w:t>
      </w:r>
    </w:p>
    <w:p w14:paraId="352F7591"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8BE148A"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Notice that without the braces {} the value is returned automatically by the anonymous function (as in min, max, and average above), but with the braces I must explicitly call return (as in </w:t>
      </w:r>
      <w:commentRangeStart w:id="3748"/>
      <w:proofErr w:type="spellStart"/>
      <w:r>
        <w:rPr>
          <w:rFonts w:ascii="Times New Roman" w:eastAsia="Times New Roman" w:hAnsi="Times New Roman" w:cs="Times New Roman"/>
          <w:color w:val="212529"/>
          <w:sz w:val="24"/>
          <w:szCs w:val="24"/>
          <w:highlight w:val="white"/>
        </w:rPr>
        <w:t>stdev</w:t>
      </w:r>
      <w:proofErr w:type="spellEnd"/>
      <w:r>
        <w:rPr>
          <w:rFonts w:ascii="Times New Roman" w:eastAsia="Times New Roman" w:hAnsi="Times New Roman" w:cs="Times New Roman"/>
          <w:color w:val="212529"/>
          <w:sz w:val="24"/>
          <w:szCs w:val="24"/>
          <w:highlight w:val="white"/>
        </w:rPr>
        <w:t xml:space="preserve"> </w:t>
      </w:r>
      <w:commentRangeEnd w:id="3748"/>
      <w:r>
        <w:commentReference w:id="3748"/>
      </w:r>
      <w:r>
        <w:rPr>
          <w:rFonts w:ascii="Times New Roman" w:eastAsia="Times New Roman" w:hAnsi="Times New Roman" w:cs="Times New Roman"/>
          <w:color w:val="212529"/>
          <w:sz w:val="24"/>
          <w:szCs w:val="24"/>
          <w:highlight w:val="white"/>
        </w:rPr>
        <w:t>above). This is true of all anonymous functions.</w:t>
      </w:r>
    </w:p>
    <w:p w14:paraId="2F26DC4F"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exclude some values from our count, and also map some values first. Here we are summing up the odd integers in our </w:t>
      </w:r>
      <w:proofErr w:type="gramStart"/>
      <w:r>
        <w:rPr>
          <w:rFonts w:ascii="Times New Roman" w:eastAsia="Times New Roman" w:hAnsi="Times New Roman" w:cs="Times New Roman"/>
          <w:color w:val="212529"/>
          <w:sz w:val="24"/>
          <w:szCs w:val="24"/>
        </w:rPr>
        <w:t>array</w:t>
      </w:r>
      <w:proofErr w:type="gram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vals</w:t>
      </w:r>
      <w:proofErr w:type="spellEnd"/>
      <w:r>
        <w:rPr>
          <w:rFonts w:ascii="Times New Roman" w:eastAsia="Times New Roman" w:hAnsi="Times New Roman" w:cs="Times New Roman"/>
          <w:color w:val="212529"/>
          <w:sz w:val="24"/>
          <w:szCs w:val="24"/>
        </w:rPr>
        <w:t>.</w:t>
      </w:r>
    </w:p>
    <w:p w14:paraId="00DE850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3A19469"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Even though we are supposed to return a single value, that value can be a complex object. Here we compute all the statistics in a single pass through the array.</w:t>
      </w:r>
    </w:p>
    <w:p w14:paraId="18C7759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6F5C63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even use it to combine map and filter in a single step.</w:t>
      </w:r>
    </w:p>
    <w:p w14:paraId="0DC30375" w14:textId="77777777" w:rsidR="00B32DEF" w:rsidRDefault="00000000">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D68453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example creates an array of the squares of the odd numbers in the array.</w:t>
      </w:r>
    </w:p>
    <w:p w14:paraId="743350A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 array:</w:t>
      </w:r>
    </w:p>
    <w:p w14:paraId="6FA9E71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1 | 4 | 11 | 7 | | — | — | — | — |</w:t>
      </w:r>
    </w:p>
    <w:p w14:paraId="64124D44"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will use this function to </w:t>
      </w:r>
      <w:proofErr w:type="gramStart"/>
      <w:r>
        <w:rPr>
          <w:rFonts w:ascii="Times New Roman" w:eastAsia="Times New Roman" w:hAnsi="Times New Roman" w:cs="Times New Roman"/>
          <w:color w:val="212529"/>
          <w:sz w:val="24"/>
          <w:szCs w:val="24"/>
        </w:rPr>
        <w:t>sum</w:t>
      </w:r>
      <w:proofErr w:type="gramEnd"/>
      <w:r>
        <w:rPr>
          <w:rFonts w:ascii="Times New Roman" w:eastAsia="Times New Roman" w:hAnsi="Times New Roman" w:cs="Times New Roman"/>
          <w:color w:val="212529"/>
          <w:sz w:val="24"/>
          <w:szCs w:val="24"/>
        </w:rPr>
        <w:t xml:space="preserve"> the array.</w:t>
      </w:r>
    </w:p>
    <w:p w14:paraId="2D2B1EAB"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6A444E5A"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vals.reduce</w:t>
      </w:r>
      <w:proofErr w:type="spellEnd"/>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597EB06E"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console.log(sum</w:t>
      </w:r>
      <w:proofErr w:type="gramStart"/>
      <w:r>
        <w:rPr>
          <w:rFonts w:ascii="Times New Roman" w:eastAsia="Times New Roman" w:hAnsi="Times New Roman" w:cs="Times New Roman"/>
          <w:color w:val="188038"/>
          <w:sz w:val="24"/>
          <w:szCs w:val="24"/>
        </w:rPr>
        <w:t>);</w:t>
      </w:r>
      <w:proofErr w:type="gramEnd"/>
    </w:p>
    <w:p w14:paraId="6C434EB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The first parameter is our function which takes the accumulator variable and a variable to receive each element of our array. The second parameter is the initial value of the accumulator.</w:t>
      </w:r>
    </w:p>
    <w:p w14:paraId="6D2FABC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step through the operation of this to make sure we understand what is happening.</w:t>
      </w:r>
    </w:p>
    <w:p w14:paraId="58DCECE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the first call (element with value 1) to our function, the values of the parameters and return value are:</w:t>
      </w:r>
    </w:p>
    <w:tbl>
      <w:tblPr>
        <w:tblStyle w:val="a2"/>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1657F3C1"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2E78E8AE" w14:textId="77777777" w:rsidR="00B32DEF" w:rsidRDefault="00000000">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6F832CBB" w14:textId="77777777" w:rsidR="00B32DEF" w:rsidRDefault="00000000">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6373E13E" w14:textId="77777777">
        <w:trPr>
          <w:trHeight w:val="725"/>
        </w:trPr>
        <w:tc>
          <w:tcPr>
            <w:tcW w:w="4655" w:type="dxa"/>
            <w:tcBorders>
              <w:top w:val="nil"/>
              <w:left w:val="nil"/>
              <w:bottom w:val="nil"/>
              <w:right w:val="nil"/>
            </w:tcBorders>
            <w:tcMar>
              <w:top w:w="100" w:type="dxa"/>
              <w:left w:w="100" w:type="dxa"/>
              <w:bottom w:w="100" w:type="dxa"/>
              <w:right w:w="100" w:type="dxa"/>
            </w:tcMar>
          </w:tcPr>
          <w:p w14:paraId="472EE34B"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6CD28637"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0</w:t>
            </w:r>
          </w:p>
        </w:tc>
      </w:tr>
      <w:tr w:rsidR="00B32DEF" w14:paraId="43733CCE" w14:textId="77777777">
        <w:trPr>
          <w:trHeight w:val="725"/>
        </w:trPr>
        <w:tc>
          <w:tcPr>
            <w:tcW w:w="4655" w:type="dxa"/>
            <w:tcBorders>
              <w:top w:val="nil"/>
              <w:left w:val="nil"/>
              <w:bottom w:val="nil"/>
              <w:right w:val="nil"/>
            </w:tcBorders>
            <w:tcMar>
              <w:top w:w="100" w:type="dxa"/>
              <w:left w:w="100" w:type="dxa"/>
              <w:bottom w:w="100" w:type="dxa"/>
              <w:right w:w="100" w:type="dxa"/>
            </w:tcMar>
          </w:tcPr>
          <w:p w14:paraId="6F94EBB3"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3F232C9C"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r>
      <w:tr w:rsidR="00B32DEF" w14:paraId="5106F531" w14:textId="77777777">
        <w:trPr>
          <w:trHeight w:val="785"/>
        </w:trPr>
        <w:tc>
          <w:tcPr>
            <w:tcW w:w="4655" w:type="dxa"/>
            <w:tcBorders>
              <w:top w:val="nil"/>
              <w:left w:val="nil"/>
              <w:bottom w:val="nil"/>
              <w:right w:val="nil"/>
            </w:tcBorders>
            <w:tcMar>
              <w:top w:w="100" w:type="dxa"/>
              <w:left w:w="100" w:type="dxa"/>
              <w:bottom w:w="100" w:type="dxa"/>
              <w:right w:w="100" w:type="dxa"/>
            </w:tcMar>
          </w:tcPr>
          <w:p w14:paraId="36F08666"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4655" w:type="dxa"/>
            <w:tcBorders>
              <w:top w:val="nil"/>
              <w:left w:val="nil"/>
              <w:bottom w:val="nil"/>
              <w:right w:val="nil"/>
            </w:tcBorders>
            <w:tcMar>
              <w:top w:w="100" w:type="dxa"/>
              <w:left w:w="100" w:type="dxa"/>
              <w:bottom w:w="100" w:type="dxa"/>
              <w:right w:w="100" w:type="dxa"/>
            </w:tcMar>
          </w:tcPr>
          <w:p w14:paraId="4460CF8C"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r>
    </w:tbl>
    <w:p w14:paraId="12F92FA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second call, the return value of the first call becomes the value </w:t>
      </w:r>
      <w:ins w:id="3749" w:author="Holli Flanagan" w:date="2025-05-12T18:00:00Z">
        <w:r>
          <w:rPr>
            <w:rFonts w:ascii="Times New Roman" w:eastAsia="Times New Roman" w:hAnsi="Times New Roman" w:cs="Times New Roman"/>
            <w:color w:val="212529"/>
            <w:sz w:val="24"/>
            <w:szCs w:val="24"/>
          </w:rPr>
          <w:t>of the accumulator</w:t>
        </w:r>
      </w:ins>
      <w:del w:id="3750" w:author="Holli Flanagan" w:date="2025-05-12T18:00:00Z">
        <w:r>
          <w:rPr>
            <w:rFonts w:ascii="Times New Roman" w:eastAsia="Times New Roman" w:hAnsi="Times New Roman" w:cs="Times New Roman"/>
            <w:color w:val="212529"/>
            <w:sz w:val="24"/>
            <w:szCs w:val="24"/>
          </w:rPr>
          <w:delText>of accumulator</w:delText>
        </w:r>
      </w:del>
      <w:r>
        <w:rPr>
          <w:rFonts w:ascii="Times New Roman" w:eastAsia="Times New Roman" w:hAnsi="Times New Roman" w:cs="Times New Roman"/>
          <w:color w:val="212529"/>
          <w:sz w:val="24"/>
          <w:szCs w:val="24"/>
        </w:rPr>
        <w:t>.</w:t>
      </w:r>
    </w:p>
    <w:tbl>
      <w:tblPr>
        <w:tblStyle w:val="a3"/>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4DDAD0C4"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7CA5946B" w14:textId="77777777" w:rsidR="00B32DEF" w:rsidRDefault="00000000">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773BD803" w14:textId="77777777" w:rsidR="00B32DEF" w:rsidRDefault="00000000">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34D6EE2D" w14:textId="77777777">
        <w:trPr>
          <w:trHeight w:val="725"/>
        </w:trPr>
        <w:tc>
          <w:tcPr>
            <w:tcW w:w="4655" w:type="dxa"/>
            <w:tcBorders>
              <w:top w:val="nil"/>
              <w:left w:val="nil"/>
              <w:bottom w:val="nil"/>
              <w:right w:val="nil"/>
            </w:tcBorders>
            <w:tcMar>
              <w:top w:w="100" w:type="dxa"/>
              <w:left w:w="100" w:type="dxa"/>
              <w:bottom w:w="100" w:type="dxa"/>
              <w:right w:w="100" w:type="dxa"/>
            </w:tcMar>
          </w:tcPr>
          <w:p w14:paraId="5E87DBC6"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1D071C57"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r>
      <w:tr w:rsidR="00B32DEF" w14:paraId="3D0C7ECD" w14:textId="77777777">
        <w:trPr>
          <w:trHeight w:val="725"/>
        </w:trPr>
        <w:tc>
          <w:tcPr>
            <w:tcW w:w="4655" w:type="dxa"/>
            <w:tcBorders>
              <w:top w:val="nil"/>
              <w:left w:val="nil"/>
              <w:bottom w:val="nil"/>
              <w:right w:val="nil"/>
            </w:tcBorders>
            <w:tcMar>
              <w:top w:w="100" w:type="dxa"/>
              <w:left w:w="100" w:type="dxa"/>
              <w:bottom w:w="100" w:type="dxa"/>
              <w:right w:w="100" w:type="dxa"/>
            </w:tcMar>
          </w:tcPr>
          <w:p w14:paraId="347C1382"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17052FEE"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4</w:t>
            </w:r>
          </w:p>
        </w:tc>
      </w:tr>
      <w:tr w:rsidR="00B32DEF" w14:paraId="779CE5CC" w14:textId="77777777">
        <w:trPr>
          <w:trHeight w:val="785"/>
        </w:trPr>
        <w:tc>
          <w:tcPr>
            <w:tcW w:w="4655" w:type="dxa"/>
            <w:tcBorders>
              <w:top w:val="nil"/>
              <w:left w:val="nil"/>
              <w:bottom w:val="nil"/>
              <w:right w:val="nil"/>
            </w:tcBorders>
            <w:tcMar>
              <w:top w:w="100" w:type="dxa"/>
              <w:left w:w="100" w:type="dxa"/>
              <w:bottom w:w="100" w:type="dxa"/>
              <w:right w:w="100" w:type="dxa"/>
            </w:tcMar>
          </w:tcPr>
          <w:p w14:paraId="236940F0"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Returns</w:t>
            </w:r>
          </w:p>
        </w:tc>
        <w:tc>
          <w:tcPr>
            <w:tcW w:w="4655" w:type="dxa"/>
            <w:tcBorders>
              <w:top w:val="nil"/>
              <w:left w:val="nil"/>
              <w:bottom w:val="nil"/>
              <w:right w:val="nil"/>
            </w:tcBorders>
            <w:tcMar>
              <w:top w:w="100" w:type="dxa"/>
              <w:left w:w="100" w:type="dxa"/>
              <w:bottom w:w="100" w:type="dxa"/>
              <w:right w:w="100" w:type="dxa"/>
            </w:tcMar>
          </w:tcPr>
          <w:p w14:paraId="17ECEF16"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bl>
    <w:p w14:paraId="5928B5E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third call, the return value of the second call becomes the value </w:t>
      </w:r>
      <w:ins w:id="3751" w:author="Holli Flanagan" w:date="2025-05-12T18:00:00Z">
        <w:r>
          <w:rPr>
            <w:rFonts w:ascii="Times New Roman" w:eastAsia="Times New Roman" w:hAnsi="Times New Roman" w:cs="Times New Roman"/>
            <w:color w:val="212529"/>
            <w:sz w:val="24"/>
            <w:szCs w:val="24"/>
          </w:rPr>
          <w:t>of the accumulator</w:t>
        </w:r>
      </w:ins>
      <w:del w:id="3752" w:author="Holli Flanagan" w:date="2025-05-12T18:00:00Z">
        <w:r>
          <w:rPr>
            <w:rFonts w:ascii="Times New Roman" w:eastAsia="Times New Roman" w:hAnsi="Times New Roman" w:cs="Times New Roman"/>
            <w:color w:val="212529"/>
            <w:sz w:val="24"/>
            <w:szCs w:val="24"/>
          </w:rPr>
          <w:delText>of accumulator</w:delText>
        </w:r>
      </w:del>
      <w:r>
        <w:rPr>
          <w:rFonts w:ascii="Times New Roman" w:eastAsia="Times New Roman" w:hAnsi="Times New Roman" w:cs="Times New Roman"/>
          <w:color w:val="212529"/>
          <w:sz w:val="24"/>
          <w:szCs w:val="24"/>
        </w:rPr>
        <w:t>.</w:t>
      </w:r>
    </w:p>
    <w:tbl>
      <w:tblPr>
        <w:tblStyle w:val="a4"/>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592377DE"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09D71CE3" w14:textId="77777777" w:rsidR="00B32DEF" w:rsidRDefault="00000000">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1C7BEC43" w14:textId="77777777" w:rsidR="00B32DEF" w:rsidRDefault="00000000">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288CBF69" w14:textId="77777777">
        <w:trPr>
          <w:trHeight w:val="725"/>
        </w:trPr>
        <w:tc>
          <w:tcPr>
            <w:tcW w:w="4655" w:type="dxa"/>
            <w:tcBorders>
              <w:top w:val="nil"/>
              <w:left w:val="nil"/>
              <w:bottom w:val="nil"/>
              <w:right w:val="nil"/>
            </w:tcBorders>
            <w:tcMar>
              <w:top w:w="100" w:type="dxa"/>
              <w:left w:w="100" w:type="dxa"/>
              <w:bottom w:w="100" w:type="dxa"/>
              <w:right w:w="100" w:type="dxa"/>
            </w:tcMar>
          </w:tcPr>
          <w:p w14:paraId="40BA5BF6"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4866BDD0"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08BD39A5" w14:textId="77777777">
        <w:trPr>
          <w:trHeight w:val="725"/>
        </w:trPr>
        <w:tc>
          <w:tcPr>
            <w:tcW w:w="4655" w:type="dxa"/>
            <w:tcBorders>
              <w:top w:val="nil"/>
              <w:left w:val="nil"/>
              <w:bottom w:val="nil"/>
              <w:right w:val="nil"/>
            </w:tcBorders>
            <w:tcMar>
              <w:top w:w="100" w:type="dxa"/>
              <w:left w:w="100" w:type="dxa"/>
              <w:bottom w:w="100" w:type="dxa"/>
              <w:right w:w="100" w:type="dxa"/>
            </w:tcMar>
          </w:tcPr>
          <w:p w14:paraId="3A97F9BC"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73546BEC"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11</w:t>
            </w:r>
          </w:p>
        </w:tc>
      </w:tr>
      <w:tr w:rsidR="00B32DEF" w14:paraId="30738D42" w14:textId="77777777">
        <w:trPr>
          <w:trHeight w:val="785"/>
        </w:trPr>
        <w:tc>
          <w:tcPr>
            <w:tcW w:w="4655" w:type="dxa"/>
            <w:tcBorders>
              <w:top w:val="nil"/>
              <w:left w:val="nil"/>
              <w:bottom w:val="nil"/>
              <w:right w:val="nil"/>
            </w:tcBorders>
            <w:tcMar>
              <w:top w:w="100" w:type="dxa"/>
              <w:left w:w="100" w:type="dxa"/>
              <w:bottom w:w="100" w:type="dxa"/>
              <w:right w:w="100" w:type="dxa"/>
            </w:tcMar>
          </w:tcPr>
          <w:p w14:paraId="5E591AA0"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4655" w:type="dxa"/>
            <w:tcBorders>
              <w:top w:val="nil"/>
              <w:left w:val="nil"/>
              <w:bottom w:val="nil"/>
              <w:right w:val="nil"/>
            </w:tcBorders>
            <w:tcMar>
              <w:top w:w="100" w:type="dxa"/>
              <w:left w:w="100" w:type="dxa"/>
              <w:bottom w:w="100" w:type="dxa"/>
              <w:right w:w="100" w:type="dxa"/>
            </w:tcMar>
          </w:tcPr>
          <w:p w14:paraId="1B5F41FF"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16</w:t>
            </w:r>
          </w:p>
        </w:tc>
      </w:tr>
    </w:tbl>
    <w:p w14:paraId="5BFEEA9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the fourth call, the return value of the third call becomes the value of the accumulator.</w:t>
      </w:r>
    </w:p>
    <w:tbl>
      <w:tblPr>
        <w:tblStyle w:val="a5"/>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73A744A1"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5D7AF6AD" w14:textId="77777777" w:rsidR="00B32DEF" w:rsidRDefault="00000000">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515637CB" w14:textId="77777777" w:rsidR="00B32DEF" w:rsidRDefault="00000000">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38A1998E" w14:textId="77777777">
        <w:trPr>
          <w:trHeight w:val="725"/>
        </w:trPr>
        <w:tc>
          <w:tcPr>
            <w:tcW w:w="4655" w:type="dxa"/>
            <w:tcBorders>
              <w:top w:val="nil"/>
              <w:left w:val="nil"/>
              <w:bottom w:val="nil"/>
              <w:right w:val="nil"/>
            </w:tcBorders>
            <w:tcMar>
              <w:top w:w="100" w:type="dxa"/>
              <w:left w:w="100" w:type="dxa"/>
              <w:bottom w:w="100" w:type="dxa"/>
              <w:right w:w="100" w:type="dxa"/>
            </w:tcMar>
          </w:tcPr>
          <w:p w14:paraId="7300C52D"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7F9956BD"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16</w:t>
            </w:r>
          </w:p>
        </w:tc>
      </w:tr>
      <w:tr w:rsidR="00B32DEF" w14:paraId="59837954" w14:textId="77777777">
        <w:trPr>
          <w:trHeight w:val="725"/>
        </w:trPr>
        <w:tc>
          <w:tcPr>
            <w:tcW w:w="4655" w:type="dxa"/>
            <w:tcBorders>
              <w:top w:val="nil"/>
              <w:left w:val="nil"/>
              <w:bottom w:val="nil"/>
              <w:right w:val="nil"/>
            </w:tcBorders>
            <w:tcMar>
              <w:top w:w="100" w:type="dxa"/>
              <w:left w:w="100" w:type="dxa"/>
              <w:bottom w:w="100" w:type="dxa"/>
              <w:right w:w="100" w:type="dxa"/>
            </w:tcMar>
          </w:tcPr>
          <w:p w14:paraId="2A8CB108"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72704E94"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7</w:t>
            </w:r>
          </w:p>
        </w:tc>
      </w:tr>
      <w:tr w:rsidR="00B32DEF" w14:paraId="54327C8A" w14:textId="77777777">
        <w:trPr>
          <w:trHeight w:val="785"/>
        </w:trPr>
        <w:tc>
          <w:tcPr>
            <w:tcW w:w="4655" w:type="dxa"/>
            <w:tcBorders>
              <w:top w:val="nil"/>
              <w:left w:val="nil"/>
              <w:bottom w:val="nil"/>
              <w:right w:val="nil"/>
            </w:tcBorders>
            <w:tcMar>
              <w:top w:w="100" w:type="dxa"/>
              <w:left w:w="100" w:type="dxa"/>
              <w:bottom w:w="100" w:type="dxa"/>
              <w:right w:w="100" w:type="dxa"/>
            </w:tcMar>
          </w:tcPr>
          <w:p w14:paraId="23D26535"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4655" w:type="dxa"/>
            <w:tcBorders>
              <w:top w:val="nil"/>
              <w:left w:val="nil"/>
              <w:bottom w:val="nil"/>
              <w:right w:val="nil"/>
            </w:tcBorders>
            <w:tcMar>
              <w:top w:w="100" w:type="dxa"/>
              <w:left w:w="100" w:type="dxa"/>
              <w:bottom w:w="100" w:type="dxa"/>
              <w:right w:w="100" w:type="dxa"/>
            </w:tcMar>
          </w:tcPr>
          <w:p w14:paraId="598165FD"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23</w:t>
            </w:r>
          </w:p>
        </w:tc>
      </w:tr>
    </w:tbl>
    <w:p w14:paraId="2FE0ADF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Since we have made calls on each element of the array we are done, and </w:t>
      </w:r>
      <w:r>
        <w:rPr>
          <w:rFonts w:ascii="Times New Roman" w:eastAsia="Times New Roman" w:hAnsi="Times New Roman" w:cs="Times New Roman"/>
          <w:i/>
          <w:color w:val="212529"/>
          <w:sz w:val="24"/>
          <w:szCs w:val="24"/>
        </w:rPr>
        <w:t>reduce</w:t>
      </w:r>
      <w:r>
        <w:rPr>
          <w:rFonts w:ascii="Times New Roman" w:eastAsia="Times New Roman" w:hAnsi="Times New Roman" w:cs="Times New Roman"/>
          <w:color w:val="212529"/>
          <w:sz w:val="24"/>
          <w:szCs w:val="24"/>
        </w:rPr>
        <w:t xml:space="preserve"> returns the value returned by the last function call (23 in our example).</w:t>
      </w:r>
    </w:p>
    <w:p w14:paraId="597EFC40"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There is a variant of 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method that traverses the array in reverse order (i.e. right to left instead of left to right). This method is </w:t>
      </w:r>
      <w:proofErr w:type="spellStart"/>
      <w:r>
        <w:rPr>
          <w:rFonts w:ascii="Times New Roman" w:eastAsia="Times New Roman" w:hAnsi="Times New Roman" w:cs="Times New Roman"/>
          <w:i/>
          <w:color w:val="212529"/>
          <w:sz w:val="24"/>
          <w:szCs w:val="24"/>
        </w:rPr>
        <w:t>reduceRight</w:t>
      </w:r>
      <w:proofErr w:type="spellEnd"/>
      <w:r>
        <w:rPr>
          <w:rFonts w:ascii="Times New Roman" w:eastAsia="Times New Roman" w:hAnsi="Times New Roman" w:cs="Times New Roman"/>
          <w:color w:val="212529"/>
          <w:sz w:val="24"/>
          <w:szCs w:val="24"/>
        </w:rPr>
        <w:t>.</w:t>
      </w:r>
    </w:p>
    <w:p w14:paraId="77A0186F"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53D65DD3"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vals.reduceRight</w:t>
      </w:r>
      <w:proofErr w:type="spellEnd"/>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61DA3919"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console.log(sum</w:t>
      </w:r>
      <w:proofErr w:type="gramStart"/>
      <w:r>
        <w:rPr>
          <w:rFonts w:ascii="Times New Roman" w:eastAsia="Times New Roman" w:hAnsi="Times New Roman" w:cs="Times New Roman"/>
          <w:color w:val="188038"/>
          <w:sz w:val="24"/>
          <w:szCs w:val="24"/>
        </w:rPr>
        <w:t>);</w:t>
      </w:r>
      <w:proofErr w:type="gramEnd"/>
    </w:p>
    <w:p w14:paraId="0BCD5EE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Obviously, for the examples so far, this makes no difference (sum and product are </w:t>
      </w:r>
      <w:ins w:id="3753" w:author="Holli Flanagan" w:date="2025-05-12T18:00:00Z">
        <w:r>
          <w:rPr>
            <w:rFonts w:ascii="Times New Roman" w:eastAsia="Times New Roman" w:hAnsi="Times New Roman" w:cs="Times New Roman"/>
            <w:color w:val="212529"/>
            <w:sz w:val="24"/>
            <w:szCs w:val="24"/>
          </w:rPr>
          <w:t>commutative</w:t>
        </w:r>
      </w:ins>
      <w:del w:id="3754" w:author="Holli Flanagan" w:date="2025-05-12T18:00:00Z">
        <w:r>
          <w:rPr>
            <w:rFonts w:ascii="Times New Roman" w:eastAsia="Times New Roman" w:hAnsi="Times New Roman" w:cs="Times New Roman"/>
            <w:color w:val="212529"/>
            <w:sz w:val="24"/>
            <w:szCs w:val="24"/>
          </w:rPr>
          <w:delText>communative</w:delText>
        </w:r>
      </w:del>
      <w:r>
        <w:rPr>
          <w:rFonts w:ascii="Times New Roman" w:eastAsia="Times New Roman" w:hAnsi="Times New Roman" w:cs="Times New Roman"/>
          <w:color w:val="212529"/>
          <w:sz w:val="24"/>
          <w:szCs w:val="24"/>
        </w:rPr>
        <w:t xml:space="preserve">), but there are cases </w:t>
      </w:r>
      <w:ins w:id="3755" w:author="Holli Flanagan" w:date="2025-05-12T18:00:00Z">
        <w:r>
          <w:rPr>
            <w:rFonts w:ascii="Times New Roman" w:eastAsia="Times New Roman" w:hAnsi="Times New Roman" w:cs="Times New Roman"/>
            <w:color w:val="212529"/>
            <w:sz w:val="24"/>
            <w:szCs w:val="24"/>
          </w:rPr>
          <w:t>where</w:t>
        </w:r>
      </w:ins>
      <w:del w:id="3756" w:author="Holli Flanagan" w:date="2025-05-12T18:00:00Z">
        <w:r>
          <w:rPr>
            <w:rFonts w:ascii="Times New Roman" w:eastAsia="Times New Roman" w:hAnsi="Times New Roman" w:cs="Times New Roman"/>
            <w:color w:val="212529"/>
            <w:sz w:val="24"/>
            <w:szCs w:val="24"/>
          </w:rPr>
          <w:delText>wehre</w:delText>
        </w:r>
      </w:del>
      <w:r>
        <w:rPr>
          <w:rFonts w:ascii="Times New Roman" w:eastAsia="Times New Roman" w:hAnsi="Times New Roman" w:cs="Times New Roman"/>
          <w:color w:val="212529"/>
          <w:sz w:val="24"/>
          <w:szCs w:val="24"/>
        </w:rPr>
        <w:t xml:space="preserve"> it would.</w:t>
      </w:r>
    </w:p>
    <w:p w14:paraId="60BFAB0C"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Consider the following:</w:t>
      </w:r>
    </w:p>
    <w:p w14:paraId="3411DC5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C3F3F3D"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This </w:t>
      </w:r>
      <w:proofErr w:type="gramStart"/>
      <w:r>
        <w:rPr>
          <w:rFonts w:ascii="Times New Roman" w:eastAsia="Times New Roman" w:hAnsi="Times New Roman" w:cs="Times New Roman"/>
          <w:color w:val="212529"/>
          <w:sz w:val="24"/>
          <w:szCs w:val="24"/>
        </w:rPr>
        <w:t>returns</w:t>
      </w:r>
      <w:proofErr w:type="gramEnd"/>
      <w:r>
        <w:rPr>
          <w:rFonts w:ascii="Times New Roman" w:eastAsia="Times New Roman" w:hAnsi="Times New Roman" w:cs="Times New Roman"/>
          <w:color w:val="212529"/>
          <w:sz w:val="24"/>
          <w:szCs w:val="24"/>
        </w:rPr>
        <w:t xml:space="preserve"> the first even number. If we use </w:t>
      </w:r>
      <w:proofErr w:type="spellStart"/>
      <w:r>
        <w:rPr>
          <w:rFonts w:ascii="Times New Roman" w:eastAsia="Times New Roman" w:hAnsi="Times New Roman" w:cs="Times New Roman"/>
          <w:color w:val="212529"/>
          <w:sz w:val="24"/>
          <w:szCs w:val="24"/>
        </w:rPr>
        <w:t>reduceRight</w:t>
      </w:r>
      <w:proofErr w:type="spellEnd"/>
      <w:r>
        <w:rPr>
          <w:rFonts w:ascii="Times New Roman" w:eastAsia="Times New Roman" w:hAnsi="Times New Roman" w:cs="Times New Roman"/>
          <w:color w:val="212529"/>
          <w:sz w:val="24"/>
          <w:szCs w:val="24"/>
        </w:rPr>
        <w:t xml:space="preserve"> instead of </w:t>
      </w:r>
      <w:proofErr w:type="gramStart"/>
      <w:r>
        <w:rPr>
          <w:rFonts w:ascii="Times New Roman" w:eastAsia="Times New Roman" w:hAnsi="Times New Roman" w:cs="Times New Roman"/>
          <w:color w:val="212529"/>
          <w:sz w:val="24"/>
          <w:szCs w:val="24"/>
        </w:rPr>
        <w:t>reduce</w:t>
      </w:r>
      <w:proofErr w:type="gramEnd"/>
      <w:r>
        <w:rPr>
          <w:rFonts w:ascii="Times New Roman" w:eastAsia="Times New Roman" w:hAnsi="Times New Roman" w:cs="Times New Roman"/>
          <w:color w:val="212529"/>
          <w:sz w:val="24"/>
          <w:szCs w:val="24"/>
        </w:rPr>
        <w:t xml:space="preserve">, it </w:t>
      </w:r>
      <w:proofErr w:type="gramStart"/>
      <w:r>
        <w:rPr>
          <w:rFonts w:ascii="Times New Roman" w:eastAsia="Times New Roman" w:hAnsi="Times New Roman" w:cs="Times New Roman"/>
          <w:color w:val="212529"/>
          <w:sz w:val="24"/>
          <w:szCs w:val="24"/>
        </w:rPr>
        <w:t>would</w:t>
      </w:r>
      <w:proofErr w:type="gramEnd"/>
      <w:r>
        <w:rPr>
          <w:rFonts w:ascii="Times New Roman" w:eastAsia="Times New Roman" w:hAnsi="Times New Roman" w:cs="Times New Roman"/>
          <w:color w:val="212529"/>
          <w:sz w:val="24"/>
          <w:szCs w:val="24"/>
        </w:rPr>
        <w:t xml:space="preserve"> return the last even number in the list.</w:t>
      </w:r>
    </w:p>
    <w:p w14:paraId="1169D923"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4BBBC41"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5131C75A"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57" w:name="_m24a4ht9r1gr" w:colFirst="0" w:colLast="0"/>
      <w:bookmarkEnd w:id="3757"/>
      <w:r>
        <w:rPr>
          <w:rFonts w:ascii="Times New Roman" w:eastAsia="Times New Roman" w:hAnsi="Times New Roman" w:cs="Times New Roman"/>
          <w:color w:val="27262B"/>
          <w:sz w:val="26"/>
          <w:szCs w:val="26"/>
        </w:rPr>
        <w:t xml:space="preserve">The </w:t>
      </w:r>
      <w:proofErr w:type="gramStart"/>
      <w:r>
        <w:rPr>
          <w:rFonts w:ascii="Times New Roman" w:eastAsia="Times New Roman" w:hAnsi="Times New Roman" w:cs="Times New Roman"/>
          <w:color w:val="27262B"/>
          <w:sz w:val="26"/>
          <w:szCs w:val="26"/>
        </w:rPr>
        <w:t>sort</w:t>
      </w:r>
      <w:proofErr w:type="gramEnd"/>
      <w:r>
        <w:rPr>
          <w:rFonts w:ascii="Times New Roman" w:eastAsia="Times New Roman" w:hAnsi="Times New Roman" w:cs="Times New Roman"/>
          <w:color w:val="27262B"/>
          <w:sz w:val="26"/>
          <w:szCs w:val="26"/>
        </w:rPr>
        <w:t xml:space="preserve"> method</w:t>
      </w:r>
    </w:p>
    <w:p w14:paraId="7DB9BB4E"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With no arguments, </w:t>
      </w:r>
      <w:r>
        <w:rPr>
          <w:rFonts w:ascii="Times New Roman" w:eastAsia="Times New Roman" w:hAnsi="Times New Roman" w:cs="Times New Roman"/>
          <w:i/>
          <w:color w:val="212529"/>
          <w:sz w:val="24"/>
          <w:szCs w:val="24"/>
        </w:rPr>
        <w:t>sort</w:t>
      </w:r>
      <w:r>
        <w:rPr>
          <w:rFonts w:ascii="Times New Roman" w:eastAsia="Times New Roman" w:hAnsi="Times New Roman" w:cs="Times New Roman"/>
          <w:color w:val="212529"/>
          <w:sz w:val="24"/>
          <w:szCs w:val="24"/>
        </w:rPr>
        <w:t xml:space="preserve"> returns the </w:t>
      </w:r>
      <w:ins w:id="3758" w:author="Holli Flanagan" w:date="2025-05-12T18:00:00Z">
        <w:r>
          <w:rPr>
            <w:rFonts w:ascii="Times New Roman" w:eastAsia="Times New Roman" w:hAnsi="Times New Roman" w:cs="Times New Roman"/>
            <w:color w:val="212529"/>
            <w:sz w:val="24"/>
            <w:szCs w:val="24"/>
          </w:rPr>
          <w:t>elements</w:t>
        </w:r>
      </w:ins>
      <w:del w:id="3759" w:author="Holli Flanagan" w:date="2025-05-12T18:00:00Z">
        <w:r>
          <w:rPr>
            <w:rFonts w:ascii="Times New Roman" w:eastAsia="Times New Roman" w:hAnsi="Times New Roman" w:cs="Times New Roman"/>
            <w:color w:val="212529"/>
            <w:sz w:val="24"/>
            <w:szCs w:val="24"/>
          </w:rPr>
          <w:delText>elments</w:delText>
        </w:r>
      </w:del>
      <w:r>
        <w:rPr>
          <w:rFonts w:ascii="Times New Roman" w:eastAsia="Times New Roman" w:hAnsi="Times New Roman" w:cs="Times New Roman"/>
          <w:color w:val="212529"/>
          <w:sz w:val="24"/>
          <w:szCs w:val="24"/>
        </w:rPr>
        <w:t xml:space="preserve"> in the array in ascending or alphabetical order.</w:t>
      </w:r>
    </w:p>
    <w:p w14:paraId="5953A9F4"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79ABD0FA" w14:textId="77777777" w:rsidR="00B32DEF" w:rsidRDefault="00000000">
      <w:pPr>
        <w:shd w:val="clear" w:color="auto" w:fill="FFFFFF"/>
        <w:spacing w:after="240"/>
        <w:rPr>
          <w:rFonts w:ascii="Times New Roman" w:eastAsia="Times New Roman" w:hAnsi="Times New Roman" w:cs="Times New Roman"/>
          <w:color w:val="5C5962"/>
          <w:sz w:val="24"/>
          <w:szCs w:val="24"/>
        </w:rPr>
      </w:pPr>
      <w:proofErr w:type="spellStart"/>
      <w:proofErr w:type="gramStart"/>
      <w:r>
        <w:rPr>
          <w:rFonts w:ascii="Times New Roman" w:eastAsia="Times New Roman" w:hAnsi="Times New Roman" w:cs="Times New Roman"/>
          <w:color w:val="188038"/>
          <w:sz w:val="24"/>
          <w:szCs w:val="24"/>
        </w:rPr>
        <w:t>vals.sort</w:t>
      </w:r>
      <w:proofErr w:type="spellEnd"/>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4F7CF0C5"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vals</w:t>
      </w:r>
      <w:proofErr w:type="spellEnd"/>
      <w:proofErr w:type="gramStart"/>
      <w:r>
        <w:rPr>
          <w:rFonts w:ascii="Times New Roman" w:eastAsia="Times New Roman" w:hAnsi="Times New Roman" w:cs="Times New Roman"/>
          <w:color w:val="188038"/>
          <w:sz w:val="24"/>
          <w:szCs w:val="24"/>
        </w:rPr>
        <w:t>);</w:t>
      </w:r>
      <w:proofErr w:type="gramEnd"/>
    </w:p>
    <w:p w14:paraId="072D896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we provide a comparison function, we can define the sort order. The function should </w:t>
      </w:r>
      <w:proofErr w:type="gramStart"/>
      <w:r>
        <w:rPr>
          <w:rFonts w:ascii="Times New Roman" w:eastAsia="Times New Roman" w:hAnsi="Times New Roman" w:cs="Times New Roman"/>
          <w:color w:val="212529"/>
          <w:sz w:val="24"/>
          <w:szCs w:val="24"/>
        </w:rPr>
        <w:t>return</w:t>
      </w:r>
      <w:proofErr w:type="gramEnd"/>
      <w:r>
        <w:rPr>
          <w:rFonts w:ascii="Times New Roman" w:eastAsia="Times New Roman" w:hAnsi="Times New Roman" w:cs="Times New Roman"/>
          <w:color w:val="212529"/>
          <w:sz w:val="24"/>
          <w:szCs w:val="24"/>
        </w:rPr>
        <w:t>:</w:t>
      </w:r>
    </w:p>
    <w:p w14:paraId="78FD64CC" w14:textId="77777777" w:rsidR="00B32DEF" w:rsidRDefault="00000000">
      <w:pPr>
        <w:numPr>
          <w:ilvl w:val="0"/>
          <w:numId w:val="102"/>
        </w:numPr>
        <w:shd w:val="clear" w:color="auto" w:fill="FFFFFF"/>
        <w:spacing w:before="180"/>
        <w:rPr>
          <w:rFonts w:ascii="Times New Roman" w:eastAsia="Times New Roman" w:hAnsi="Times New Roman" w:cs="Times New Roman"/>
        </w:rPr>
        <w:pPrChange w:id="3760" w:author="Holli Flanagan" w:date="2025-05-12T18:00:00Z">
          <w:pPr>
            <w:numPr>
              <w:numId w:val="299"/>
            </w:numPr>
            <w:shd w:val="clear" w:color="auto" w:fill="FFFFFF"/>
            <w:spacing w:before="180" w:after="300"/>
            <w:ind w:left="720" w:hanging="360"/>
          </w:pPr>
        </w:pPrChange>
      </w:pPr>
      <w:r>
        <w:rPr>
          <w:rFonts w:ascii="Times New Roman" w:eastAsia="Times New Roman" w:hAnsi="Times New Roman" w:cs="Times New Roman"/>
          <w:color w:val="212529"/>
          <w:sz w:val="24"/>
          <w:szCs w:val="24"/>
        </w:rPr>
        <w:t>positive if the first value comes second in the sort order.</w:t>
      </w:r>
    </w:p>
    <w:p w14:paraId="2C10D647" w14:textId="77777777" w:rsidR="00B32DEF" w:rsidRDefault="00000000">
      <w:pPr>
        <w:numPr>
          <w:ilvl w:val="0"/>
          <w:numId w:val="102"/>
        </w:numPr>
        <w:shd w:val="clear" w:color="auto" w:fill="FFFFFF"/>
        <w:rPr>
          <w:rFonts w:ascii="Times New Roman" w:eastAsia="Times New Roman" w:hAnsi="Times New Roman" w:cs="Times New Roman"/>
        </w:rPr>
        <w:pPrChange w:id="3761" w:author="Holli Flanagan" w:date="2025-05-12T18:00:00Z">
          <w:pPr>
            <w:numPr>
              <w:numId w:val="299"/>
            </w:numPr>
            <w:shd w:val="clear" w:color="auto" w:fill="FFFFFF"/>
            <w:spacing w:before="180" w:after="300"/>
            <w:ind w:left="720" w:hanging="360"/>
          </w:pPr>
        </w:pPrChange>
      </w:pPr>
      <w:r>
        <w:rPr>
          <w:rFonts w:ascii="Times New Roman" w:eastAsia="Times New Roman" w:hAnsi="Times New Roman" w:cs="Times New Roman"/>
          <w:color w:val="212529"/>
          <w:sz w:val="24"/>
          <w:szCs w:val="24"/>
        </w:rPr>
        <w:t>negative if the first value comes after the second value.</w:t>
      </w:r>
    </w:p>
    <w:p w14:paraId="1CF9387D" w14:textId="77777777" w:rsidR="00B32DEF" w:rsidRDefault="00000000">
      <w:pPr>
        <w:numPr>
          <w:ilvl w:val="0"/>
          <w:numId w:val="102"/>
        </w:numPr>
        <w:shd w:val="clear" w:color="auto" w:fill="FFFFFF"/>
        <w:spacing w:after="300"/>
        <w:rPr>
          <w:rFonts w:ascii="Times New Roman" w:eastAsia="Times New Roman" w:hAnsi="Times New Roman" w:cs="Times New Roman"/>
        </w:rPr>
        <w:pPrChange w:id="3762" w:author="Holli Flanagan" w:date="2025-05-12T18:00:00Z">
          <w:pPr>
            <w:numPr>
              <w:numId w:val="299"/>
            </w:numPr>
            <w:shd w:val="clear" w:color="auto" w:fill="FFFFFF"/>
            <w:spacing w:before="180" w:after="300"/>
            <w:ind w:left="720" w:hanging="360"/>
          </w:pPr>
        </w:pPrChange>
      </w:pPr>
      <w:r>
        <w:rPr>
          <w:rFonts w:ascii="Times New Roman" w:eastAsia="Times New Roman" w:hAnsi="Times New Roman" w:cs="Times New Roman"/>
          <w:color w:val="212529"/>
          <w:sz w:val="24"/>
          <w:szCs w:val="24"/>
        </w:rPr>
        <w:t>0 if the values are the same.</w:t>
      </w:r>
    </w:p>
    <w:p w14:paraId="1FF8CCF5"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6,</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proofErr w:type="gramStart"/>
      <w:r>
        <w:rPr>
          <w:rFonts w:ascii="Times New Roman" w:eastAsia="Times New Roman" w:hAnsi="Times New Roman" w:cs="Times New Roman"/>
          <w:color w:val="188038"/>
          <w:sz w:val="24"/>
          <w:szCs w:val="24"/>
        </w:rPr>
        <w:t>];</w:t>
      </w:r>
      <w:proofErr w:type="gramEnd"/>
    </w:p>
    <w:p w14:paraId="26DB99AA"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//make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clone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since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sort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destructive</w:t>
      </w:r>
    </w:p>
    <w:p w14:paraId="51A2CD3F"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Array.from</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vals</w:t>
      </w:r>
      <w:proofErr w:type="spellEnd"/>
      <w:proofErr w:type="gramStart"/>
      <w:r>
        <w:rPr>
          <w:rFonts w:ascii="Times New Roman" w:eastAsia="Times New Roman" w:hAnsi="Times New Roman" w:cs="Times New Roman"/>
          <w:color w:val="188038"/>
          <w:sz w:val="24"/>
          <w:szCs w:val="24"/>
        </w:rPr>
        <w:t>);</w:t>
      </w:r>
      <w:proofErr w:type="gramEnd"/>
    </w:p>
    <w:p w14:paraId="6DA8D675"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ascending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vals.sort</w:t>
      </w:r>
      <w:proofErr w:type="spellEnd"/>
      <w:proofErr w:type="gramEnd"/>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proofErr w:type="gramStart"/>
      <w:r>
        <w:rPr>
          <w:rFonts w:ascii="Times New Roman" w:eastAsia="Times New Roman" w:hAnsi="Times New Roman" w:cs="Times New Roman"/>
          <w:color w:val="188038"/>
          <w:sz w:val="24"/>
          <w:szCs w:val="24"/>
        </w:rPr>
        <w:t>);</w:t>
      </w:r>
      <w:proofErr w:type="gramEnd"/>
    </w:p>
    <w:p w14:paraId="013827EA"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descending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vals2.</w:t>
      </w:r>
      <w:proofErr w:type="gramStart"/>
      <w:r>
        <w:rPr>
          <w:rFonts w:ascii="Times New Roman" w:eastAsia="Times New Roman" w:hAnsi="Times New Roman" w:cs="Times New Roman"/>
          <w:color w:val="188038"/>
          <w:sz w:val="24"/>
          <w:szCs w:val="24"/>
        </w:rPr>
        <w:t>sort((</w:t>
      </w:r>
      <w:proofErr w:type="gramEnd"/>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w:t>
      </w:r>
      <w:proofErr w:type="gramStart"/>
      <w:r>
        <w:rPr>
          <w:rFonts w:ascii="Times New Roman" w:eastAsia="Times New Roman" w:hAnsi="Times New Roman" w:cs="Times New Roman"/>
          <w:color w:val="188038"/>
          <w:sz w:val="24"/>
          <w:szCs w:val="24"/>
        </w:rPr>
        <w:t>);</w:t>
      </w:r>
      <w:proofErr w:type="gramEnd"/>
    </w:p>
    <w:p w14:paraId="625FF494"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console.log(ascending</w:t>
      </w:r>
      <w:proofErr w:type="gramStart"/>
      <w:r>
        <w:rPr>
          <w:rFonts w:ascii="Times New Roman" w:eastAsia="Times New Roman" w:hAnsi="Times New Roman" w:cs="Times New Roman"/>
          <w:color w:val="188038"/>
          <w:sz w:val="24"/>
          <w:szCs w:val="24"/>
        </w:rPr>
        <w:t>);</w:t>
      </w:r>
      <w:proofErr w:type="gramEnd"/>
    </w:p>
    <w:p w14:paraId="1636B0EE" w14:textId="77777777" w:rsidR="00B32DEF" w:rsidRDefault="00000000">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console.log(descending</w:t>
      </w:r>
      <w:proofErr w:type="gramStart"/>
      <w:r>
        <w:rPr>
          <w:rFonts w:ascii="Times New Roman" w:eastAsia="Times New Roman" w:hAnsi="Times New Roman" w:cs="Times New Roman"/>
          <w:color w:val="188038"/>
          <w:sz w:val="24"/>
          <w:szCs w:val="24"/>
        </w:rPr>
        <w:t>);</w:t>
      </w:r>
      <w:proofErr w:type="gramEnd"/>
    </w:p>
    <w:p w14:paraId="4B2E4D4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Since we pass a function, we can sort arrays of complex objects or classes in any way we wish.</w:t>
      </w:r>
    </w:p>
    <w:p w14:paraId="4A56E306"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w:t>
      </w:r>
      <w:ins w:id="3763" w:author="Holli Flanagan" w:date="2025-05-12T18:01:00Z">
        <w:r>
          <w:rPr>
            <w:rFonts w:ascii="Times New Roman" w:eastAsia="Times New Roman" w:hAnsi="Times New Roman" w:cs="Times New Roman"/>
            <w:color w:val="212529"/>
            <w:sz w:val="24"/>
            <w:szCs w:val="24"/>
            <w:highlight w:val="white"/>
          </w:rPr>
          <w:t>ote</w:t>
        </w:r>
      </w:ins>
      <w:del w:id="3764" w:author="Holli Flanagan" w:date="2025-05-12T18:01:00Z">
        <w:r>
          <w:rPr>
            <w:rFonts w:ascii="Times New Roman" w:eastAsia="Times New Roman" w:hAnsi="Times New Roman" w:cs="Times New Roman"/>
            <w:color w:val="212529"/>
            <w:sz w:val="24"/>
            <w:szCs w:val="24"/>
            <w:highlight w:val="white"/>
          </w:rPr>
          <w:delText>OTE</w:delText>
        </w:r>
      </w:del>
      <w:r>
        <w:rPr>
          <w:rFonts w:ascii="Times New Roman" w:eastAsia="Times New Roman" w:hAnsi="Times New Roman" w:cs="Times New Roman"/>
          <w:color w:val="212529"/>
          <w:sz w:val="24"/>
          <w:szCs w:val="24"/>
          <w:highlight w:val="white"/>
        </w:rPr>
        <w:t>: This method is destructive and overwrites the array. If you don’t want this to happen, you have to clone the array first.</w:t>
      </w:r>
    </w:p>
    <w:p w14:paraId="0250354D" w14:textId="77777777" w:rsidR="00B32DEF" w:rsidRPr="00B32DEF" w:rsidRDefault="00000000">
      <w:pPr>
        <w:pStyle w:val="Heading2"/>
        <w:rPr>
          <w:rPrChange w:id="3765" w:author="Holli Flanagan" w:date="2025-05-12T15:05:00Z">
            <w:rPr>
              <w:sz w:val="34"/>
              <w:szCs w:val="34"/>
            </w:rPr>
          </w:rPrChange>
        </w:rPr>
        <w:pPrChange w:id="3766" w:author="Holli Flanagan" w:date="2025-05-12T15:05:00Z">
          <w:pPr>
            <w:pStyle w:val="Heading2"/>
            <w:keepNext w:val="0"/>
            <w:keepLines w:val="0"/>
          </w:pPr>
        </w:pPrChange>
      </w:pPr>
      <w:bookmarkStart w:id="3767" w:name="_3zptd6reruu0" w:colFirst="0" w:colLast="0"/>
      <w:bookmarkEnd w:id="3767"/>
      <w:r>
        <w:rPr>
          <w:rPrChange w:id="3768" w:author="Holli Flanagan" w:date="2025-05-12T15:05:00Z">
            <w:rPr>
              <w:sz w:val="34"/>
              <w:szCs w:val="34"/>
            </w:rPr>
          </w:rPrChange>
        </w:rPr>
        <w:t>Summary</w:t>
      </w:r>
    </w:p>
    <w:p w14:paraId="5A196F7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High order methods</w:t>
      </w:r>
      <w:r>
        <w:rPr>
          <w:rFonts w:ascii="Times New Roman" w:eastAsia="Times New Roman" w:hAnsi="Times New Roman" w:cs="Times New Roman"/>
          <w:color w:val="212529"/>
          <w:sz w:val="24"/>
          <w:szCs w:val="24"/>
        </w:rPr>
        <w:t xml:space="preserve"> are methods where we pass a function as an argument, or return a function. Specifically, we examined a number of </w:t>
      </w:r>
      <w:r>
        <w:rPr>
          <w:rFonts w:ascii="Times New Roman" w:eastAsia="Times New Roman" w:hAnsi="Times New Roman" w:cs="Times New Roman"/>
          <w:i/>
          <w:color w:val="212529"/>
          <w:sz w:val="24"/>
          <w:szCs w:val="24"/>
        </w:rPr>
        <w:t>high order methods</w:t>
      </w:r>
      <w:r>
        <w:rPr>
          <w:rFonts w:ascii="Times New Roman" w:eastAsia="Times New Roman" w:hAnsi="Times New Roman" w:cs="Times New Roman"/>
          <w:color w:val="212529"/>
          <w:sz w:val="24"/>
          <w:szCs w:val="24"/>
        </w:rPr>
        <w:t xml:space="preserve"> for working with arrays of objects. These methods provide convenient, concise, and clear ways to handle various tasks which we might wish to accomplish on arrays.</w:t>
      </w:r>
    </w:p>
    <w:p w14:paraId="1CD5ED52" w14:textId="77777777" w:rsidR="00B32DEF" w:rsidRPr="00B32DEF" w:rsidRDefault="00000000">
      <w:pPr>
        <w:pStyle w:val="Heading2"/>
        <w:keepNext w:val="0"/>
        <w:keepLines w:val="0"/>
        <w:spacing w:before="700"/>
        <w:rPr>
          <w:rPrChange w:id="3769" w:author="Holli Flanagan" w:date="2025-05-12T15:05:00Z">
            <w:rPr>
              <w:sz w:val="46"/>
              <w:szCs w:val="46"/>
            </w:rPr>
          </w:rPrChange>
        </w:rPr>
        <w:pPrChange w:id="3770" w:author="Holli Flanagan" w:date="2025-05-12T15:05:00Z">
          <w:pPr>
            <w:pStyle w:val="Heading1"/>
            <w:keepNext w:val="0"/>
            <w:keepLines w:val="0"/>
            <w:spacing w:before="700"/>
          </w:pPr>
        </w:pPrChange>
      </w:pPr>
      <w:bookmarkStart w:id="3771" w:name="_eemrvojqh5y3" w:colFirst="0" w:colLast="0"/>
      <w:bookmarkEnd w:id="3771"/>
      <w:r>
        <w:rPr>
          <w:rPrChange w:id="3772" w:author="Holli Flanagan" w:date="2025-05-12T15:05:00Z">
            <w:rPr>
              <w:sz w:val="46"/>
              <w:szCs w:val="46"/>
            </w:rPr>
          </w:rPrChange>
        </w:rPr>
        <w:t>Next Step</w:t>
      </w:r>
    </w:p>
    <w:p w14:paraId="55FE1909" w14:textId="6D48B340" w:rsidR="00B32DEF" w:rsidRDefault="00000000">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see how we could re-implement these higher-order methods ourselves in </w:t>
      </w:r>
      <w:ins w:id="3773" w:author="Oestreich, Julia" w:date="2025-05-15T17:57:00Z" w16du:dateUtc="2025-05-15T21:57:00Z">
        <w:r w:rsidR="006A65C1">
          <w:rPr>
            <w:rFonts w:ascii="Times New Roman" w:eastAsia="Times New Roman" w:hAnsi="Times New Roman" w:cs="Times New Roman"/>
            <w:color w:val="212529"/>
            <w:sz w:val="24"/>
            <w:szCs w:val="24"/>
          </w:rPr>
          <w:t xml:space="preserve">Example </w:t>
        </w:r>
      </w:ins>
      <w:del w:id="3774" w:author="Holli Flanagan" w:date="2025-05-12T15:05:00Z">
        <w:r>
          <w:fldChar w:fldCharType="begin"/>
        </w:r>
        <w:r>
          <w:delInstrText>HYPERLINK "https://boots-edu.github.io/textbook/text/12-high-order-methods/implementation.html"</w:delInstrText>
        </w:r>
        <w:r>
          <w:fldChar w:fldCharType="separate"/>
        </w:r>
      </w:del>
      <w:r>
        <w:rPr>
          <w:rFonts w:ascii="Times New Roman" w:eastAsia="Times New Roman" w:hAnsi="Times New Roman" w:cs="Times New Roman"/>
          <w:color w:val="0D6EFD"/>
          <w:sz w:val="24"/>
          <w:szCs w:val="24"/>
          <w:u w:val="single"/>
        </w:rPr>
        <w:t>Implementation of Higher Order Methods</w:t>
      </w:r>
      <w:ins w:id="3775" w:author="Oestreich, Julia" w:date="2025-05-15T17:57:00Z" w16du:dateUtc="2025-05-15T21:57:00Z">
        <w:r w:rsidR="006A65C1">
          <w:rPr>
            <w:rFonts w:ascii="Times New Roman" w:eastAsia="Times New Roman" w:hAnsi="Times New Roman" w:cs="Times New Roman"/>
            <w:color w:val="0D6EFD"/>
            <w:sz w:val="24"/>
            <w:szCs w:val="24"/>
            <w:u w:val="single"/>
          </w:rPr>
          <w:t>.</w:t>
        </w:r>
      </w:ins>
      <w:del w:id="3776" w:author="Holli Flanagan" w:date="2025-05-12T15:05:00Z">
        <w:r>
          <w:rPr>
            <w:rFonts w:ascii="Times New Roman" w:eastAsia="Times New Roman" w:hAnsi="Times New Roman" w:cs="Times New Roman"/>
            <w:color w:val="0D6EFD"/>
            <w:sz w:val="24"/>
            <w:szCs w:val="24"/>
            <w:u w:val="single"/>
          </w:rPr>
          <w:delText xml:space="preserve"> »</w:delText>
        </w:r>
        <w:r>
          <w:fldChar w:fldCharType="end"/>
        </w:r>
        <w:r>
          <w:rPr>
            <w:rFonts w:ascii="Times New Roman" w:eastAsia="Times New Roman" w:hAnsi="Times New Roman" w:cs="Times New Roman"/>
            <w:sz w:val="24"/>
            <w:szCs w:val="24"/>
          </w:rPr>
          <w:delText xml:space="preserve"> </w:delText>
        </w:r>
        <w:r>
          <w:br w:type="page"/>
        </w:r>
      </w:del>
    </w:p>
    <w:p w14:paraId="10135B98" w14:textId="649998F3" w:rsidR="00B32DEF" w:rsidRPr="00B32DEF" w:rsidRDefault="00000000">
      <w:pPr>
        <w:pStyle w:val="Heading1"/>
        <w:rPr>
          <w:rPrChange w:id="3777" w:author="Holli Flanagan" w:date="2025-05-12T15:05:00Z">
            <w:rPr>
              <w:sz w:val="46"/>
              <w:szCs w:val="46"/>
            </w:rPr>
          </w:rPrChange>
        </w:rPr>
        <w:pPrChange w:id="3778" w:author="Holli Flanagan" w:date="2025-05-12T15:05:00Z">
          <w:pPr>
            <w:pStyle w:val="Heading1"/>
            <w:keepNext w:val="0"/>
            <w:keepLines w:val="0"/>
          </w:pPr>
        </w:pPrChange>
      </w:pPr>
      <w:bookmarkStart w:id="3779" w:name="_ybqalq6dhwrl" w:colFirst="0" w:colLast="0"/>
      <w:bookmarkEnd w:id="3779"/>
      <w:r>
        <w:rPr>
          <w:rPrChange w:id="3780" w:author="Holli Flanagan" w:date="2025-05-12T15:05:00Z">
            <w:rPr>
              <w:sz w:val="46"/>
              <w:szCs w:val="46"/>
            </w:rPr>
          </w:rPrChange>
        </w:rPr>
        <w:lastRenderedPageBreak/>
        <w:t>Example Implementation of H</w:t>
      </w:r>
      <w:ins w:id="3781" w:author="Oestreich, Julia" w:date="2025-05-15T17:58:00Z" w16du:dateUtc="2025-05-15T21:58:00Z">
        <w:r w:rsidR="006A65C1">
          <w:t xml:space="preserve">igher </w:t>
        </w:r>
      </w:ins>
      <w:r>
        <w:rPr>
          <w:rPrChange w:id="3782" w:author="Holli Flanagan" w:date="2025-05-12T15:05:00Z">
            <w:rPr>
              <w:sz w:val="46"/>
              <w:szCs w:val="46"/>
            </w:rPr>
          </w:rPrChange>
        </w:rPr>
        <w:t>O</w:t>
      </w:r>
      <w:ins w:id="3783" w:author="Oestreich, Julia" w:date="2025-05-15T17:58:00Z" w16du:dateUtc="2025-05-15T21:58:00Z">
        <w:r w:rsidR="006A65C1">
          <w:t>rder</w:t>
        </w:r>
      </w:ins>
      <w:r>
        <w:rPr>
          <w:rPrChange w:id="3784" w:author="Holli Flanagan" w:date="2025-05-12T15:05:00Z">
            <w:rPr>
              <w:sz w:val="46"/>
              <w:szCs w:val="46"/>
            </w:rPr>
          </w:rPrChange>
        </w:rPr>
        <w:t xml:space="preserve"> Methods</w:t>
      </w:r>
    </w:p>
    <w:p w14:paraId="51AD8A38" w14:textId="77777777" w:rsidR="00B32DEF" w:rsidRPr="00B32DEF" w:rsidRDefault="00000000">
      <w:pPr>
        <w:pStyle w:val="Heading2"/>
        <w:rPr>
          <w:rPrChange w:id="3785" w:author="Holli Flanagan" w:date="2025-05-12T15:05:00Z">
            <w:rPr>
              <w:sz w:val="34"/>
              <w:szCs w:val="34"/>
            </w:rPr>
          </w:rPrChange>
        </w:rPr>
        <w:pPrChange w:id="3786" w:author="Holli Flanagan" w:date="2025-05-12T15:05:00Z">
          <w:pPr>
            <w:pStyle w:val="Heading2"/>
            <w:keepNext w:val="0"/>
            <w:keepLines w:val="0"/>
          </w:pPr>
        </w:pPrChange>
      </w:pPr>
      <w:bookmarkStart w:id="3787" w:name="_mymuq5xgdtie" w:colFirst="0" w:colLast="0"/>
      <w:bookmarkEnd w:id="3787"/>
      <w:r>
        <w:rPr>
          <w:rPrChange w:id="3788" w:author="Holli Flanagan" w:date="2025-05-12T15:05:00Z">
            <w:rPr>
              <w:sz w:val="34"/>
              <w:szCs w:val="34"/>
            </w:rPr>
          </w:rPrChange>
        </w:rPr>
        <w:t>Key Idea</w:t>
      </w:r>
    </w:p>
    <w:p w14:paraId="099C626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higher order function</w:t>
      </w:r>
      <w:r>
        <w:rPr>
          <w:rFonts w:ascii="Times New Roman" w:eastAsia="Times New Roman" w:hAnsi="Times New Roman" w:cs="Times New Roman"/>
          <w:color w:val="212529"/>
          <w:sz w:val="24"/>
          <w:szCs w:val="24"/>
        </w:rPr>
        <w:t xml:space="preserve"> is a function that takes as an argument and/or returns a function.</w:t>
      </w:r>
    </w:p>
    <w:p w14:paraId="4F78F8DE" w14:textId="77777777" w:rsidR="00B32DEF" w:rsidRPr="00B32DEF" w:rsidRDefault="00000000">
      <w:pPr>
        <w:pStyle w:val="Heading2"/>
        <w:rPr>
          <w:rPrChange w:id="3789" w:author="Holli Flanagan" w:date="2025-05-12T15:05:00Z">
            <w:rPr>
              <w:sz w:val="34"/>
              <w:szCs w:val="34"/>
            </w:rPr>
          </w:rPrChange>
        </w:rPr>
        <w:pPrChange w:id="3790" w:author="Holli Flanagan" w:date="2025-05-12T15:05:00Z">
          <w:pPr>
            <w:pStyle w:val="Heading2"/>
            <w:keepNext w:val="0"/>
            <w:keepLines w:val="0"/>
          </w:pPr>
        </w:pPrChange>
      </w:pPr>
      <w:bookmarkStart w:id="3791" w:name="_6q3b7vqaiolr" w:colFirst="0" w:colLast="0"/>
      <w:bookmarkEnd w:id="3791"/>
      <w:r>
        <w:rPr>
          <w:rPrChange w:id="3792" w:author="Holli Flanagan" w:date="2025-05-12T15:05:00Z">
            <w:rPr>
              <w:sz w:val="34"/>
              <w:szCs w:val="34"/>
            </w:rPr>
          </w:rPrChange>
        </w:rPr>
        <w:t>Overview</w:t>
      </w:r>
    </w:p>
    <w:p w14:paraId="6EF02D7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page provides an example implementation of </w:t>
      </w:r>
      <w:commentRangeStart w:id="3793"/>
      <w:r>
        <w:rPr>
          <w:rFonts w:ascii="Times New Roman" w:eastAsia="Times New Roman" w:hAnsi="Times New Roman" w:cs="Times New Roman"/>
          <w:i/>
          <w:color w:val="212529"/>
          <w:sz w:val="24"/>
          <w:szCs w:val="24"/>
        </w:rPr>
        <w:t>higher order methods</w:t>
      </w:r>
      <w:commentRangeEnd w:id="3793"/>
      <w:r>
        <w:commentReference w:id="3793"/>
      </w:r>
      <w:r>
        <w:rPr>
          <w:rFonts w:ascii="Times New Roman" w:eastAsia="Times New Roman" w:hAnsi="Times New Roman" w:cs="Times New Roman"/>
          <w:color w:val="212529"/>
          <w:sz w:val="24"/>
          <w:szCs w:val="24"/>
        </w:rPr>
        <w:t xml:space="preserve"> in TypeScript. We will re-implement all of the higher-order array methods in our own custom </w:t>
      </w:r>
      <w:r>
        <w:rPr>
          <w:rFonts w:ascii="Times New Roman" w:eastAsia="Times New Roman" w:hAnsi="Times New Roman" w:cs="Times New Roman"/>
          <w:color w:val="D63384"/>
          <w:sz w:val="21"/>
          <w:szCs w:val="21"/>
          <w:shd w:val="clear" w:color="auto" w:fill="F5F6FA"/>
        </w:rPr>
        <w:t>List</w:t>
      </w:r>
      <w:r>
        <w:rPr>
          <w:rFonts w:ascii="Times New Roman" w:eastAsia="Times New Roman" w:hAnsi="Times New Roman" w:cs="Times New Roman"/>
          <w:color w:val="212529"/>
          <w:sz w:val="24"/>
          <w:szCs w:val="24"/>
        </w:rPr>
        <w:t xml:space="preserve"> class.</w:t>
      </w:r>
    </w:p>
    <w:p w14:paraId="0F0E3A9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you do not have to implement these methods yourself - they are built into the JavaScript array class. This is just an explanation of </w:t>
      </w:r>
      <w:r>
        <w:rPr>
          <w:rFonts w:ascii="Times New Roman" w:eastAsia="Times New Roman" w:hAnsi="Times New Roman" w:cs="Times New Roman"/>
          <w:i/>
          <w:color w:val="212529"/>
          <w:sz w:val="24"/>
          <w:szCs w:val="24"/>
        </w:rPr>
        <w:t>how</w:t>
      </w:r>
      <w:r>
        <w:rPr>
          <w:rFonts w:ascii="Times New Roman" w:eastAsia="Times New Roman" w:hAnsi="Times New Roman" w:cs="Times New Roman"/>
          <w:color w:val="212529"/>
          <w:sz w:val="24"/>
          <w:szCs w:val="24"/>
        </w:rPr>
        <w:t xml:space="preserve"> they work. Examples of using them are at the bottom of the page.</w:t>
      </w:r>
    </w:p>
    <w:p w14:paraId="2FEAFB4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more information about the built-in array methods, see the </w:t>
      </w:r>
      <w:del w:id="3794" w:author="Holli Flanagan" w:date="2025-05-12T15:06:00Z">
        <w:r>
          <w:fldChar w:fldCharType="begin"/>
        </w:r>
        <w:r>
          <w:delInstrText>HYPERLINK "https://developer.mozilla.org/en-US/docs/Web/JavaScript/Reference/Global_Objects/Array"</w:delInstrText>
        </w:r>
        <w:r>
          <w:fldChar w:fldCharType="separate"/>
        </w:r>
        <w:r>
          <w:rPr>
            <w:rFonts w:ascii="Times New Roman" w:eastAsia="Times New Roman" w:hAnsi="Times New Roman" w:cs="Times New Roman"/>
            <w:color w:val="0D6EFD"/>
            <w:sz w:val="24"/>
            <w:szCs w:val="24"/>
            <w:u w:val="single"/>
          </w:rPr>
          <w:delText>MDN documentation</w:delText>
        </w:r>
        <w:r>
          <w:fldChar w:fldCharType="end"/>
        </w:r>
      </w:del>
      <w:ins w:id="3795" w:author="Holli Flanagan" w:date="2025-05-12T15:06:00Z">
        <w:r>
          <w:rPr>
            <w:rFonts w:ascii="Times New Roman" w:eastAsia="Times New Roman" w:hAnsi="Times New Roman" w:cs="Times New Roman"/>
            <w:sz w:val="24"/>
            <w:szCs w:val="24"/>
          </w:rPr>
          <w:t>MDN documentation</w:t>
        </w:r>
      </w:ins>
      <w:r>
        <w:rPr>
          <w:rFonts w:ascii="Times New Roman" w:eastAsia="Times New Roman" w:hAnsi="Times New Roman" w:cs="Times New Roman"/>
          <w:color w:val="212529"/>
          <w:sz w:val="24"/>
          <w:szCs w:val="24"/>
        </w:rPr>
        <w:t>.</w:t>
      </w:r>
    </w:p>
    <w:p w14:paraId="64B71B7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FA4F540" w14:textId="77777777" w:rsidR="00B32DEF" w:rsidRPr="00B32DEF" w:rsidRDefault="00000000">
      <w:pPr>
        <w:pStyle w:val="Heading2"/>
        <w:keepNext w:val="0"/>
        <w:keepLines w:val="0"/>
        <w:rPr>
          <w:rPrChange w:id="3796" w:author="Holli Flanagan" w:date="2025-05-12T15:07:00Z">
            <w:rPr>
              <w:sz w:val="34"/>
              <w:szCs w:val="34"/>
            </w:rPr>
          </w:rPrChange>
        </w:rPr>
      </w:pPr>
      <w:bookmarkStart w:id="3797" w:name="_svdar6etmnvu" w:colFirst="0" w:colLast="0"/>
      <w:bookmarkEnd w:id="3797"/>
      <w:proofErr w:type="spellStart"/>
      <w:r>
        <w:rPr>
          <w:color w:val="D63384"/>
          <w:shd w:val="clear" w:color="auto" w:fill="F5F6FA"/>
          <w:rPrChange w:id="3798" w:author="Holli Flanagan" w:date="2025-05-12T15:07:00Z">
            <w:rPr>
              <w:color w:val="D63384"/>
              <w:sz w:val="30"/>
              <w:szCs w:val="30"/>
              <w:shd w:val="clear" w:color="auto" w:fill="F5F6FA"/>
            </w:rPr>
          </w:rPrChange>
        </w:rPr>
        <w:t>forEach</w:t>
      </w:r>
      <w:proofErr w:type="spellEnd"/>
      <w:r>
        <w:rPr>
          <w:rPrChange w:id="3799" w:author="Holli Flanagan" w:date="2025-05-12T15:07:00Z">
            <w:rPr>
              <w:sz w:val="34"/>
              <w:szCs w:val="34"/>
            </w:rPr>
          </w:rPrChange>
        </w:rPr>
        <w:t xml:space="preserve"> Method</w:t>
      </w:r>
    </w:p>
    <w:p w14:paraId="5661765C" w14:textId="77777777" w:rsidR="00B32DEF" w:rsidRDefault="00000000">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740686A7" w14:textId="77777777" w:rsidR="00B32DEF" w:rsidRPr="00B32DEF" w:rsidRDefault="00000000">
      <w:pPr>
        <w:pStyle w:val="Heading2"/>
        <w:keepNext w:val="0"/>
        <w:keepLines w:val="0"/>
        <w:rPr>
          <w:rPrChange w:id="3800" w:author="Holli Flanagan" w:date="2025-05-12T15:07:00Z">
            <w:rPr>
              <w:sz w:val="34"/>
              <w:szCs w:val="34"/>
            </w:rPr>
          </w:rPrChange>
        </w:rPr>
      </w:pPr>
      <w:bookmarkStart w:id="3801" w:name="_h80uub55fap" w:colFirst="0" w:colLast="0"/>
      <w:bookmarkEnd w:id="3801"/>
      <w:r>
        <w:rPr>
          <w:color w:val="D63384"/>
          <w:shd w:val="clear" w:color="auto" w:fill="F5F6FA"/>
          <w:rPrChange w:id="3802" w:author="Holli Flanagan" w:date="2025-05-12T15:07:00Z">
            <w:rPr>
              <w:color w:val="D63384"/>
              <w:sz w:val="30"/>
              <w:szCs w:val="30"/>
              <w:shd w:val="clear" w:color="auto" w:fill="F5F6FA"/>
            </w:rPr>
          </w:rPrChange>
        </w:rPr>
        <w:t>filter</w:t>
      </w:r>
      <w:r>
        <w:rPr>
          <w:rPrChange w:id="3803" w:author="Holli Flanagan" w:date="2025-05-12T15:07:00Z">
            <w:rPr>
              <w:sz w:val="34"/>
              <w:szCs w:val="34"/>
            </w:rPr>
          </w:rPrChange>
        </w:rPr>
        <w:t xml:space="preserve"> Method</w:t>
      </w:r>
    </w:p>
    <w:p w14:paraId="3968AFB3" w14:textId="77777777" w:rsidR="00B32DEF" w:rsidRDefault="00000000">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002949C3" w14:textId="77777777" w:rsidR="00B32DEF" w:rsidRPr="00B32DEF" w:rsidRDefault="00000000">
      <w:pPr>
        <w:pStyle w:val="Heading2"/>
        <w:keepNext w:val="0"/>
        <w:keepLines w:val="0"/>
        <w:rPr>
          <w:rPrChange w:id="3804" w:author="Holli Flanagan" w:date="2025-05-12T15:07:00Z">
            <w:rPr>
              <w:sz w:val="34"/>
              <w:szCs w:val="34"/>
            </w:rPr>
          </w:rPrChange>
        </w:rPr>
      </w:pPr>
      <w:bookmarkStart w:id="3805" w:name="_a4wopf6yqj4g" w:colFirst="0" w:colLast="0"/>
      <w:bookmarkEnd w:id="3805"/>
      <w:r>
        <w:rPr>
          <w:color w:val="D63384"/>
          <w:shd w:val="clear" w:color="auto" w:fill="F5F6FA"/>
          <w:rPrChange w:id="3806" w:author="Holli Flanagan" w:date="2025-05-12T15:07:00Z">
            <w:rPr>
              <w:color w:val="D63384"/>
              <w:sz w:val="30"/>
              <w:szCs w:val="30"/>
              <w:shd w:val="clear" w:color="auto" w:fill="F5F6FA"/>
            </w:rPr>
          </w:rPrChange>
        </w:rPr>
        <w:t>some</w:t>
      </w:r>
      <w:r>
        <w:rPr>
          <w:rPrChange w:id="3807" w:author="Holli Flanagan" w:date="2025-05-12T15:07:00Z">
            <w:rPr>
              <w:sz w:val="34"/>
              <w:szCs w:val="34"/>
            </w:rPr>
          </w:rPrChange>
        </w:rPr>
        <w:t xml:space="preserve"> </w:t>
      </w:r>
      <w:proofErr w:type="gramStart"/>
      <w:r>
        <w:rPr>
          <w:rPrChange w:id="3808" w:author="Holli Flanagan" w:date="2025-05-12T15:07:00Z">
            <w:rPr>
              <w:sz w:val="34"/>
              <w:szCs w:val="34"/>
            </w:rPr>
          </w:rPrChange>
        </w:rPr>
        <w:t>Method</w:t>
      </w:r>
      <w:proofErr w:type="gramEnd"/>
    </w:p>
    <w:p w14:paraId="4AFF6840" w14:textId="77777777" w:rsidR="00B32DEF" w:rsidRDefault="00000000">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34F31BF" w14:textId="77777777" w:rsidR="00B32DEF" w:rsidRPr="00B32DEF" w:rsidRDefault="00000000">
      <w:pPr>
        <w:pStyle w:val="Heading2"/>
        <w:keepNext w:val="0"/>
        <w:keepLines w:val="0"/>
        <w:rPr>
          <w:rPrChange w:id="3809" w:author="Holli Flanagan" w:date="2025-05-12T15:07:00Z">
            <w:rPr>
              <w:sz w:val="34"/>
              <w:szCs w:val="34"/>
            </w:rPr>
          </w:rPrChange>
        </w:rPr>
      </w:pPr>
      <w:bookmarkStart w:id="3810" w:name="_vef0c65wo9t2" w:colFirst="0" w:colLast="0"/>
      <w:bookmarkEnd w:id="3810"/>
      <w:r>
        <w:rPr>
          <w:color w:val="D63384"/>
          <w:shd w:val="clear" w:color="auto" w:fill="F5F6FA"/>
          <w:rPrChange w:id="3811" w:author="Holli Flanagan" w:date="2025-05-12T15:07:00Z">
            <w:rPr>
              <w:color w:val="D63384"/>
              <w:sz w:val="30"/>
              <w:szCs w:val="30"/>
              <w:shd w:val="clear" w:color="auto" w:fill="F5F6FA"/>
            </w:rPr>
          </w:rPrChange>
        </w:rPr>
        <w:t>every</w:t>
      </w:r>
      <w:r>
        <w:rPr>
          <w:rPrChange w:id="3812" w:author="Holli Flanagan" w:date="2025-05-12T15:07:00Z">
            <w:rPr>
              <w:sz w:val="34"/>
              <w:szCs w:val="34"/>
            </w:rPr>
          </w:rPrChange>
        </w:rPr>
        <w:t xml:space="preserve"> Method</w:t>
      </w:r>
    </w:p>
    <w:p w14:paraId="50345416" w14:textId="77777777" w:rsidR="00B32DEF" w:rsidRDefault="00000000">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028AB8D2" w14:textId="77777777" w:rsidR="00B32DEF" w:rsidRPr="00B32DEF" w:rsidRDefault="00000000">
      <w:pPr>
        <w:pStyle w:val="Heading2"/>
        <w:keepNext w:val="0"/>
        <w:keepLines w:val="0"/>
        <w:rPr>
          <w:rPrChange w:id="3813" w:author="Holli Flanagan" w:date="2025-05-12T15:07:00Z">
            <w:rPr>
              <w:sz w:val="34"/>
              <w:szCs w:val="34"/>
            </w:rPr>
          </w:rPrChange>
        </w:rPr>
      </w:pPr>
      <w:bookmarkStart w:id="3814" w:name="_mj1cattqcu86" w:colFirst="0" w:colLast="0"/>
      <w:bookmarkEnd w:id="3814"/>
      <w:r>
        <w:rPr>
          <w:color w:val="D63384"/>
          <w:shd w:val="clear" w:color="auto" w:fill="F5F6FA"/>
          <w:rPrChange w:id="3815" w:author="Holli Flanagan" w:date="2025-05-12T15:07:00Z">
            <w:rPr>
              <w:color w:val="D63384"/>
              <w:sz w:val="30"/>
              <w:szCs w:val="30"/>
              <w:shd w:val="clear" w:color="auto" w:fill="F5F6FA"/>
            </w:rPr>
          </w:rPrChange>
        </w:rPr>
        <w:t>map</w:t>
      </w:r>
      <w:r>
        <w:rPr>
          <w:rPrChange w:id="3816" w:author="Holli Flanagan" w:date="2025-05-12T15:07:00Z">
            <w:rPr>
              <w:sz w:val="34"/>
              <w:szCs w:val="34"/>
            </w:rPr>
          </w:rPrChange>
        </w:rPr>
        <w:t xml:space="preserve"> Method</w:t>
      </w:r>
    </w:p>
    <w:p w14:paraId="1EE10830" w14:textId="77777777" w:rsidR="00B32DEF" w:rsidRDefault="00000000">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3A03E03F" w14:textId="77777777" w:rsidR="00B32DEF" w:rsidRPr="00B32DEF" w:rsidRDefault="00000000">
      <w:pPr>
        <w:pStyle w:val="Heading2"/>
        <w:keepNext w:val="0"/>
        <w:keepLines w:val="0"/>
        <w:rPr>
          <w:rPrChange w:id="3817" w:author="Holli Flanagan" w:date="2025-05-12T15:08:00Z">
            <w:rPr>
              <w:sz w:val="34"/>
              <w:szCs w:val="34"/>
            </w:rPr>
          </w:rPrChange>
        </w:rPr>
      </w:pPr>
      <w:bookmarkStart w:id="3818" w:name="_axlrrpo439ep" w:colFirst="0" w:colLast="0"/>
      <w:bookmarkEnd w:id="3818"/>
      <w:r>
        <w:rPr>
          <w:color w:val="D63384"/>
          <w:shd w:val="clear" w:color="auto" w:fill="F5F6FA"/>
          <w:rPrChange w:id="3819" w:author="Holli Flanagan" w:date="2025-05-12T15:08:00Z">
            <w:rPr>
              <w:color w:val="D63384"/>
              <w:sz w:val="30"/>
              <w:szCs w:val="30"/>
              <w:shd w:val="clear" w:color="auto" w:fill="F5F6FA"/>
            </w:rPr>
          </w:rPrChange>
        </w:rPr>
        <w:t>reduce</w:t>
      </w:r>
      <w:r>
        <w:rPr>
          <w:rPrChange w:id="3820" w:author="Holli Flanagan" w:date="2025-05-12T15:08:00Z">
            <w:rPr>
              <w:sz w:val="34"/>
              <w:szCs w:val="34"/>
            </w:rPr>
          </w:rPrChange>
        </w:rPr>
        <w:t xml:space="preserve"> Method</w:t>
      </w:r>
    </w:p>
    <w:p w14:paraId="41BEB451" w14:textId="77777777" w:rsidR="00B32DEF" w:rsidRDefault="00000000">
      <w:pPr>
        <w:shd w:val="clear" w:color="auto" w:fill="FFFFFF"/>
        <w:spacing w:after="240"/>
      </w:pPr>
      <w:r>
        <w:rPr>
          <w:rFonts w:ascii="Times New Roman" w:eastAsia="Times New Roman" w:hAnsi="Times New Roman" w:cs="Times New Roman"/>
          <w:color w:val="212529"/>
          <w:sz w:val="24"/>
          <w:szCs w:val="24"/>
          <w:highlight w:val="yellow"/>
        </w:rPr>
        <w:lastRenderedPageBreak/>
        <w:t>[INSERT CODE BLOCK]</w:t>
      </w:r>
    </w:p>
    <w:p w14:paraId="4C1862B0" w14:textId="77777777" w:rsidR="00B32DEF" w:rsidRPr="00B32DEF" w:rsidRDefault="00000000">
      <w:pPr>
        <w:pStyle w:val="Heading2"/>
        <w:keepNext w:val="0"/>
        <w:keepLines w:val="0"/>
        <w:rPr>
          <w:rPrChange w:id="3821" w:author="Holli Flanagan" w:date="2025-05-12T15:08:00Z">
            <w:rPr>
              <w:sz w:val="34"/>
              <w:szCs w:val="34"/>
            </w:rPr>
          </w:rPrChange>
        </w:rPr>
      </w:pPr>
      <w:bookmarkStart w:id="3822" w:name="_wtugo0xlnizo" w:colFirst="0" w:colLast="0"/>
      <w:bookmarkEnd w:id="3822"/>
      <w:proofErr w:type="spellStart"/>
      <w:r>
        <w:rPr>
          <w:color w:val="D63384"/>
          <w:shd w:val="clear" w:color="auto" w:fill="F5F6FA"/>
          <w:rPrChange w:id="3823" w:author="Holli Flanagan" w:date="2025-05-12T15:08:00Z">
            <w:rPr>
              <w:color w:val="D63384"/>
              <w:sz w:val="30"/>
              <w:szCs w:val="30"/>
              <w:shd w:val="clear" w:color="auto" w:fill="F5F6FA"/>
            </w:rPr>
          </w:rPrChange>
        </w:rPr>
        <w:t>rightReduce</w:t>
      </w:r>
      <w:proofErr w:type="spellEnd"/>
      <w:r>
        <w:rPr>
          <w:rPrChange w:id="3824" w:author="Holli Flanagan" w:date="2025-05-12T15:08:00Z">
            <w:rPr>
              <w:sz w:val="34"/>
              <w:szCs w:val="34"/>
            </w:rPr>
          </w:rPrChange>
        </w:rPr>
        <w:t xml:space="preserve"> Method</w:t>
      </w:r>
    </w:p>
    <w:p w14:paraId="5E8EDCEB" w14:textId="77777777" w:rsidR="00B32DEF" w:rsidRDefault="00000000">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29BDFB30" w14:textId="77777777" w:rsidR="00B32DEF" w:rsidRPr="00B32DEF" w:rsidRDefault="00000000">
      <w:pPr>
        <w:pStyle w:val="Heading2"/>
        <w:keepNext w:val="0"/>
        <w:keepLines w:val="0"/>
        <w:rPr>
          <w:rPrChange w:id="3825" w:author="Holli Flanagan" w:date="2025-05-12T15:08:00Z">
            <w:rPr>
              <w:sz w:val="34"/>
              <w:szCs w:val="34"/>
            </w:rPr>
          </w:rPrChange>
        </w:rPr>
      </w:pPr>
      <w:bookmarkStart w:id="3826" w:name="_t39pggfxr7rw" w:colFirst="0" w:colLast="0"/>
      <w:bookmarkEnd w:id="3826"/>
      <w:r>
        <w:rPr>
          <w:color w:val="D63384"/>
          <w:shd w:val="clear" w:color="auto" w:fill="F5F6FA"/>
          <w:rPrChange w:id="3827" w:author="Holli Flanagan" w:date="2025-05-12T15:08:00Z">
            <w:rPr>
              <w:color w:val="D63384"/>
              <w:sz w:val="30"/>
              <w:szCs w:val="30"/>
              <w:shd w:val="clear" w:color="auto" w:fill="F5F6FA"/>
            </w:rPr>
          </w:rPrChange>
        </w:rPr>
        <w:t>find</w:t>
      </w:r>
      <w:r>
        <w:rPr>
          <w:rPrChange w:id="3828" w:author="Holli Flanagan" w:date="2025-05-12T15:08:00Z">
            <w:rPr>
              <w:sz w:val="34"/>
              <w:szCs w:val="34"/>
            </w:rPr>
          </w:rPrChange>
        </w:rPr>
        <w:t xml:space="preserve"> Method</w:t>
      </w:r>
    </w:p>
    <w:p w14:paraId="785A35C7" w14:textId="77777777" w:rsidR="00B32DEF" w:rsidRDefault="00000000">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37CE0F3A" w14:textId="77777777" w:rsidR="00B32DEF" w:rsidRPr="00B32DEF" w:rsidRDefault="00000000">
      <w:pPr>
        <w:pStyle w:val="Heading2"/>
        <w:keepNext w:val="0"/>
        <w:keepLines w:val="0"/>
        <w:rPr>
          <w:rPrChange w:id="3829" w:author="Holli Flanagan" w:date="2025-05-12T15:08:00Z">
            <w:rPr>
              <w:sz w:val="34"/>
              <w:szCs w:val="34"/>
            </w:rPr>
          </w:rPrChange>
        </w:rPr>
      </w:pPr>
      <w:bookmarkStart w:id="3830" w:name="_b2s7pfoewq1k" w:colFirst="0" w:colLast="0"/>
      <w:bookmarkEnd w:id="3830"/>
      <w:proofErr w:type="spellStart"/>
      <w:r>
        <w:rPr>
          <w:color w:val="D63384"/>
          <w:shd w:val="clear" w:color="auto" w:fill="F5F6FA"/>
          <w:rPrChange w:id="3831" w:author="Holli Flanagan" w:date="2025-05-12T15:08:00Z">
            <w:rPr>
              <w:color w:val="D63384"/>
              <w:sz w:val="30"/>
              <w:szCs w:val="30"/>
              <w:shd w:val="clear" w:color="auto" w:fill="F5F6FA"/>
            </w:rPr>
          </w:rPrChange>
        </w:rPr>
        <w:t>findIndex</w:t>
      </w:r>
      <w:proofErr w:type="spellEnd"/>
      <w:r>
        <w:rPr>
          <w:rPrChange w:id="3832" w:author="Holli Flanagan" w:date="2025-05-12T15:08:00Z">
            <w:rPr>
              <w:sz w:val="34"/>
              <w:szCs w:val="34"/>
            </w:rPr>
          </w:rPrChange>
        </w:rPr>
        <w:t xml:space="preserve"> Method</w:t>
      </w:r>
    </w:p>
    <w:p w14:paraId="772AE854" w14:textId="77777777" w:rsidR="00B32DEF" w:rsidRDefault="00000000">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41FCA90" w14:textId="77777777" w:rsidR="00B32DEF" w:rsidRPr="00B32DEF" w:rsidRDefault="00000000">
      <w:pPr>
        <w:pStyle w:val="Heading2"/>
        <w:keepNext w:val="0"/>
        <w:keepLines w:val="0"/>
        <w:rPr>
          <w:rPrChange w:id="3833" w:author="Holli Flanagan" w:date="2025-05-12T15:08:00Z">
            <w:rPr>
              <w:sz w:val="34"/>
              <w:szCs w:val="34"/>
            </w:rPr>
          </w:rPrChange>
        </w:rPr>
      </w:pPr>
      <w:bookmarkStart w:id="3834" w:name="_q9h582sxtk03" w:colFirst="0" w:colLast="0"/>
      <w:bookmarkEnd w:id="3834"/>
      <w:proofErr w:type="spellStart"/>
      <w:r>
        <w:rPr>
          <w:color w:val="D63384"/>
          <w:shd w:val="clear" w:color="auto" w:fill="F5F6FA"/>
          <w:rPrChange w:id="3835" w:author="Holli Flanagan" w:date="2025-05-12T15:08:00Z">
            <w:rPr>
              <w:color w:val="D63384"/>
              <w:sz w:val="30"/>
              <w:szCs w:val="30"/>
              <w:shd w:val="clear" w:color="auto" w:fill="F5F6FA"/>
            </w:rPr>
          </w:rPrChange>
        </w:rPr>
        <w:t>findLast</w:t>
      </w:r>
      <w:proofErr w:type="spellEnd"/>
      <w:r>
        <w:rPr>
          <w:rPrChange w:id="3836" w:author="Holli Flanagan" w:date="2025-05-12T15:08:00Z">
            <w:rPr>
              <w:sz w:val="34"/>
              <w:szCs w:val="34"/>
            </w:rPr>
          </w:rPrChange>
        </w:rPr>
        <w:t xml:space="preserve"> Method</w:t>
      </w:r>
    </w:p>
    <w:p w14:paraId="12AACD75" w14:textId="77777777" w:rsidR="00B32DEF" w:rsidRDefault="00000000">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3D98BE7F" w14:textId="77777777" w:rsidR="00B32DEF" w:rsidRPr="00B32DEF" w:rsidRDefault="00000000">
      <w:pPr>
        <w:pStyle w:val="Heading2"/>
        <w:keepNext w:val="0"/>
        <w:keepLines w:val="0"/>
        <w:rPr>
          <w:rPrChange w:id="3837" w:author="Holli Flanagan" w:date="2025-05-12T15:08:00Z">
            <w:rPr>
              <w:sz w:val="34"/>
              <w:szCs w:val="34"/>
            </w:rPr>
          </w:rPrChange>
        </w:rPr>
      </w:pPr>
      <w:bookmarkStart w:id="3838" w:name="_ch65zvwfequ3" w:colFirst="0" w:colLast="0"/>
      <w:bookmarkEnd w:id="3838"/>
      <w:proofErr w:type="spellStart"/>
      <w:r>
        <w:rPr>
          <w:color w:val="D63384"/>
          <w:shd w:val="clear" w:color="auto" w:fill="F5F6FA"/>
          <w:rPrChange w:id="3839" w:author="Holli Flanagan" w:date="2025-05-12T15:08:00Z">
            <w:rPr>
              <w:color w:val="D63384"/>
              <w:sz w:val="30"/>
              <w:szCs w:val="30"/>
              <w:shd w:val="clear" w:color="auto" w:fill="F5F6FA"/>
            </w:rPr>
          </w:rPrChange>
        </w:rPr>
        <w:t>findLastIndex</w:t>
      </w:r>
      <w:proofErr w:type="spellEnd"/>
      <w:r>
        <w:rPr>
          <w:rPrChange w:id="3840" w:author="Holli Flanagan" w:date="2025-05-12T15:08:00Z">
            <w:rPr>
              <w:sz w:val="34"/>
              <w:szCs w:val="34"/>
            </w:rPr>
          </w:rPrChange>
        </w:rPr>
        <w:t xml:space="preserve"> Method</w:t>
      </w:r>
    </w:p>
    <w:p w14:paraId="27D0E26F" w14:textId="77777777" w:rsidR="00B32DEF" w:rsidRDefault="00000000">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138B7D11" w14:textId="77777777" w:rsidR="00B32DEF" w:rsidRPr="00B32DEF" w:rsidRDefault="00000000">
      <w:pPr>
        <w:pStyle w:val="Heading2"/>
        <w:keepNext w:val="0"/>
        <w:keepLines w:val="0"/>
        <w:rPr>
          <w:rPrChange w:id="3841" w:author="Holli Flanagan" w:date="2025-05-12T15:08:00Z">
            <w:rPr>
              <w:sz w:val="34"/>
              <w:szCs w:val="34"/>
            </w:rPr>
          </w:rPrChange>
        </w:rPr>
      </w:pPr>
      <w:bookmarkStart w:id="3842" w:name="_93cn4uo5dbn8" w:colFirst="0" w:colLast="0"/>
      <w:bookmarkEnd w:id="3842"/>
      <w:r>
        <w:rPr>
          <w:color w:val="D63384"/>
          <w:shd w:val="clear" w:color="auto" w:fill="F5F6FA"/>
          <w:rPrChange w:id="3843" w:author="Holli Flanagan" w:date="2025-05-12T15:08:00Z">
            <w:rPr>
              <w:color w:val="D63384"/>
              <w:sz w:val="30"/>
              <w:szCs w:val="30"/>
              <w:shd w:val="clear" w:color="auto" w:fill="F5F6FA"/>
            </w:rPr>
          </w:rPrChange>
        </w:rPr>
        <w:t>sort</w:t>
      </w:r>
      <w:r>
        <w:rPr>
          <w:rPrChange w:id="3844" w:author="Holli Flanagan" w:date="2025-05-12T15:08:00Z">
            <w:rPr>
              <w:sz w:val="34"/>
              <w:szCs w:val="34"/>
            </w:rPr>
          </w:rPrChange>
        </w:rPr>
        <w:t xml:space="preserve"> Method</w:t>
      </w:r>
    </w:p>
    <w:p w14:paraId="6949A640" w14:textId="77777777" w:rsidR="00B32DEF" w:rsidRDefault="00000000">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97BE47A" w14:textId="77777777" w:rsidR="00B32DEF" w:rsidRPr="00B32DEF" w:rsidRDefault="00000000">
      <w:pPr>
        <w:pStyle w:val="Heading2"/>
        <w:rPr>
          <w:rPrChange w:id="3845" w:author="Holli Flanagan" w:date="2025-05-12T15:08:00Z">
            <w:rPr>
              <w:sz w:val="34"/>
              <w:szCs w:val="34"/>
            </w:rPr>
          </w:rPrChange>
        </w:rPr>
        <w:pPrChange w:id="3846" w:author="Holli Flanagan" w:date="2025-05-12T15:08:00Z">
          <w:pPr>
            <w:pStyle w:val="Heading2"/>
            <w:keepNext w:val="0"/>
            <w:keepLines w:val="0"/>
          </w:pPr>
        </w:pPrChange>
      </w:pPr>
      <w:bookmarkStart w:id="3847" w:name="_wvecq4kh94vy" w:colFirst="0" w:colLast="0"/>
      <w:bookmarkEnd w:id="3847"/>
      <w:r>
        <w:rPr>
          <w:rPrChange w:id="3848" w:author="Holli Flanagan" w:date="2025-05-12T15:08:00Z">
            <w:rPr>
              <w:sz w:val="34"/>
              <w:szCs w:val="34"/>
            </w:rPr>
          </w:rPrChange>
        </w:rPr>
        <w:t>Usage Examples</w:t>
      </w:r>
    </w:p>
    <w:p w14:paraId="30F9067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following is an example of how you could use our new </w:t>
      </w:r>
      <w:r>
        <w:rPr>
          <w:rFonts w:ascii="Times New Roman" w:eastAsia="Times New Roman" w:hAnsi="Times New Roman" w:cs="Times New Roman"/>
          <w:color w:val="D63384"/>
          <w:sz w:val="21"/>
          <w:szCs w:val="21"/>
          <w:shd w:val="clear" w:color="auto" w:fill="F5F6FA"/>
        </w:rPr>
        <w:t>List</w:t>
      </w:r>
      <w:r>
        <w:rPr>
          <w:rFonts w:ascii="Times New Roman" w:eastAsia="Times New Roman" w:hAnsi="Times New Roman" w:cs="Times New Roman"/>
          <w:color w:val="212529"/>
          <w:sz w:val="24"/>
          <w:szCs w:val="24"/>
        </w:rPr>
        <w:t xml:space="preserve"> class:</w:t>
      </w:r>
    </w:p>
    <w:p w14:paraId="5C7AF85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497443A"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849" w:name="_xi80gxsafum8" w:colFirst="0" w:colLast="0"/>
      <w:bookmarkEnd w:id="3849"/>
      <w:r>
        <w:rPr>
          <w:rFonts w:ascii="Times New Roman" w:eastAsia="Times New Roman" w:hAnsi="Times New Roman" w:cs="Times New Roman"/>
          <w:color w:val="27262B"/>
          <w:sz w:val="26"/>
          <w:szCs w:val="26"/>
        </w:rPr>
        <w:t>More Examples</w:t>
      </w:r>
    </w:p>
    <w:p w14:paraId="6A215E9A" w14:textId="77777777" w:rsidR="00B32DEF" w:rsidRDefault="00000000">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1D372BC4" w14:textId="77777777" w:rsidR="00B32DEF" w:rsidRPr="00B32DEF" w:rsidRDefault="00000000">
      <w:pPr>
        <w:pStyle w:val="Heading2"/>
        <w:rPr>
          <w:rPrChange w:id="3850" w:author="Holli Flanagan" w:date="2025-05-12T15:08:00Z">
            <w:rPr>
              <w:sz w:val="34"/>
              <w:szCs w:val="34"/>
            </w:rPr>
          </w:rPrChange>
        </w:rPr>
        <w:pPrChange w:id="3851" w:author="Holli Flanagan" w:date="2025-05-12T15:08:00Z">
          <w:pPr>
            <w:pStyle w:val="Heading2"/>
            <w:keepNext w:val="0"/>
            <w:keepLines w:val="0"/>
          </w:pPr>
        </w:pPrChange>
      </w:pPr>
      <w:bookmarkStart w:id="3852" w:name="_cgae18yru0" w:colFirst="0" w:colLast="0"/>
      <w:bookmarkEnd w:id="3852"/>
      <w:r>
        <w:rPr>
          <w:rPrChange w:id="3853" w:author="Holli Flanagan" w:date="2025-05-12T15:08:00Z">
            <w:rPr>
              <w:sz w:val="34"/>
              <w:szCs w:val="34"/>
            </w:rPr>
          </w:rPrChange>
        </w:rPr>
        <w:t>Summary</w:t>
      </w:r>
    </w:p>
    <w:p w14:paraId="6896AE4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is nothing special about these built-in methods, except that they are conveniently provided for us. We can re-implement them with the existing control structures we </w:t>
      </w:r>
      <w:proofErr w:type="gramStart"/>
      <w:r>
        <w:rPr>
          <w:rFonts w:ascii="Times New Roman" w:eastAsia="Times New Roman" w:hAnsi="Times New Roman" w:cs="Times New Roman"/>
          <w:color w:val="212529"/>
          <w:sz w:val="24"/>
          <w:szCs w:val="24"/>
        </w:rPr>
        <w:t>already</w:t>
      </w:r>
      <w:proofErr w:type="gramEnd"/>
      <w:r>
        <w:rPr>
          <w:rFonts w:ascii="Times New Roman" w:eastAsia="Times New Roman" w:hAnsi="Times New Roman" w:cs="Times New Roman"/>
          <w:color w:val="212529"/>
          <w:sz w:val="24"/>
          <w:szCs w:val="24"/>
        </w:rPr>
        <w:t xml:space="preserve"> learned.</w:t>
      </w:r>
    </w:p>
    <w:p w14:paraId="77A9D7B3" w14:textId="77777777" w:rsidR="00B32DEF" w:rsidRPr="00B32DEF" w:rsidRDefault="00000000">
      <w:pPr>
        <w:pStyle w:val="Heading2"/>
        <w:keepNext w:val="0"/>
        <w:keepLines w:val="0"/>
        <w:spacing w:before="700"/>
        <w:rPr>
          <w:rPrChange w:id="3854" w:author="Holli Flanagan" w:date="2025-05-12T15:08:00Z">
            <w:rPr>
              <w:sz w:val="46"/>
              <w:szCs w:val="46"/>
            </w:rPr>
          </w:rPrChange>
        </w:rPr>
        <w:pPrChange w:id="3855" w:author="Holli Flanagan" w:date="2025-05-12T15:08:00Z">
          <w:pPr>
            <w:pStyle w:val="Heading1"/>
            <w:keepNext w:val="0"/>
            <w:keepLines w:val="0"/>
            <w:spacing w:before="700"/>
          </w:pPr>
        </w:pPrChange>
      </w:pPr>
      <w:bookmarkStart w:id="3856" w:name="_auaigofwmtah" w:colFirst="0" w:colLast="0"/>
      <w:bookmarkEnd w:id="3856"/>
      <w:r>
        <w:rPr>
          <w:rPrChange w:id="3857" w:author="Holli Flanagan" w:date="2025-05-12T15:08:00Z">
            <w:rPr>
              <w:sz w:val="46"/>
              <w:szCs w:val="46"/>
            </w:rPr>
          </w:rPrChange>
        </w:rPr>
        <w:lastRenderedPageBreak/>
        <w:t>Next Step</w:t>
      </w:r>
    </w:p>
    <w:p w14:paraId="49C4E769" w14:textId="2811BD99" w:rsidR="00B32DEF" w:rsidRDefault="00000000">
      <w:pPr>
        <w:shd w:val="clear" w:color="auto" w:fill="FFFFFF"/>
        <w:spacing w:after="240"/>
        <w:rPr>
          <w:rFonts w:ascii="Times New Roman" w:eastAsia="Times New Roman" w:hAnsi="Times New Roman" w:cs="Times New Roman"/>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Recursion</w:t>
      </w:r>
      <w:ins w:id="3858" w:author="Holli Flanagan" w:date="2025-05-12T15:0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3859" w:author="Holli Flanagan" w:date="2025-05-12T15:08:00Z">
        <w:r>
          <w:fldChar w:fldCharType="begin"/>
        </w:r>
        <w:r>
          <w:delInstrText>HYPERLINK "https://boots-edu.github.io/textbook/text/13-Recursion/"</w:delInstrText>
        </w:r>
        <w:r>
          <w:fldChar w:fldCharType="separate"/>
        </w:r>
        <w:r>
          <w:rPr>
            <w:rFonts w:ascii="Times New Roman" w:eastAsia="Times New Roman" w:hAnsi="Times New Roman" w:cs="Times New Roman"/>
            <w:color w:val="0D6EFD"/>
            <w:sz w:val="24"/>
            <w:szCs w:val="24"/>
            <w:u w:val="single"/>
          </w:rPr>
          <w:delText>Recursion »</w:delText>
        </w:r>
        <w:r>
          <w:fldChar w:fldCharType="end"/>
        </w:r>
        <w:r>
          <w:rPr>
            <w:rFonts w:ascii="Times New Roman" w:eastAsia="Times New Roman" w:hAnsi="Times New Roman" w:cs="Times New Roman"/>
            <w:sz w:val="24"/>
            <w:szCs w:val="24"/>
          </w:rPr>
          <w:delText xml:space="preserve"> </w:delText>
        </w:r>
        <w:r>
          <w:br w:type="page"/>
        </w:r>
      </w:del>
    </w:p>
    <w:p w14:paraId="21EE8AE0" w14:textId="77777777" w:rsidR="00B32DEF" w:rsidRDefault="00000000">
      <w:pPr>
        <w:pStyle w:val="Heading1"/>
        <w:pPrChange w:id="3860" w:author="Holli Flanagan" w:date="2025-05-12T15:09:00Z">
          <w:pPr>
            <w:pStyle w:val="Heading1"/>
            <w:keepNext w:val="0"/>
            <w:keepLines w:val="0"/>
          </w:pPr>
        </w:pPrChange>
      </w:pPr>
      <w:bookmarkStart w:id="3861" w:name="_sdpjwq5vk7ob" w:colFirst="0" w:colLast="0"/>
      <w:bookmarkEnd w:id="3861"/>
      <w:r>
        <w:rPr>
          <w:rPrChange w:id="3862" w:author="Holli Flanagan" w:date="2025-05-12T15:09:00Z">
            <w:rPr>
              <w:sz w:val="46"/>
              <w:szCs w:val="46"/>
            </w:rPr>
          </w:rPrChange>
        </w:rPr>
        <w:lastRenderedPageBreak/>
        <w:t>Chapter 13 - Recursion</w:t>
      </w:r>
    </w:p>
    <w:p w14:paraId="57528426" w14:textId="77777777" w:rsidR="00B32DEF" w:rsidRPr="00B32DEF" w:rsidRDefault="00000000">
      <w:pPr>
        <w:pStyle w:val="Heading1"/>
        <w:rPr>
          <w:rPrChange w:id="3863" w:author="Holli Flanagan" w:date="2025-05-12T15:09:00Z">
            <w:rPr>
              <w:sz w:val="48"/>
              <w:szCs w:val="48"/>
              <w:highlight w:val="white"/>
            </w:rPr>
          </w:rPrChange>
        </w:rPr>
        <w:pPrChange w:id="3864" w:author="Holli Flanagan" w:date="2025-05-12T15:09:00Z">
          <w:pPr>
            <w:pStyle w:val="Heading1"/>
            <w:keepNext w:val="0"/>
            <w:keepLines w:val="0"/>
          </w:pPr>
        </w:pPrChange>
      </w:pPr>
      <w:bookmarkStart w:id="3865" w:name="_lgvvhclce1ud" w:colFirst="0" w:colLast="0"/>
      <w:bookmarkEnd w:id="3865"/>
      <w:r>
        <w:rPr>
          <w:rPrChange w:id="3866" w:author="Holli Flanagan" w:date="2025-05-12T15:09:00Z">
            <w:rPr>
              <w:sz w:val="48"/>
              <w:szCs w:val="48"/>
              <w:highlight w:val="white"/>
            </w:rPr>
          </w:rPrChange>
        </w:rPr>
        <w:t>Description and Definition of Recursion</w:t>
      </w:r>
    </w:p>
    <w:p w14:paraId="13A4784E" w14:textId="77777777" w:rsidR="00B32DEF" w:rsidRPr="00B32DEF" w:rsidRDefault="00000000">
      <w:pPr>
        <w:pStyle w:val="Heading2"/>
        <w:rPr>
          <w:rPrChange w:id="3867" w:author="Holli Flanagan" w:date="2025-05-12T15:09:00Z">
            <w:rPr>
              <w:sz w:val="36"/>
              <w:szCs w:val="36"/>
            </w:rPr>
          </w:rPrChange>
        </w:rPr>
        <w:pPrChange w:id="3868" w:author="Holli Flanagan" w:date="2025-05-12T15:09:00Z">
          <w:pPr>
            <w:pStyle w:val="Heading2"/>
            <w:keepNext w:val="0"/>
            <w:keepLines w:val="0"/>
            <w:spacing w:before="540" w:after="100"/>
          </w:pPr>
        </w:pPrChange>
      </w:pPr>
      <w:bookmarkStart w:id="3869" w:name="_m4fat6ydhgg1" w:colFirst="0" w:colLast="0"/>
      <w:bookmarkEnd w:id="3869"/>
      <w:r>
        <w:rPr>
          <w:rPrChange w:id="3870" w:author="Holli Flanagan" w:date="2025-05-12T15:09:00Z">
            <w:rPr>
              <w:sz w:val="36"/>
              <w:szCs w:val="36"/>
            </w:rPr>
          </w:rPrChange>
        </w:rPr>
        <w:t>Key Idea</w:t>
      </w:r>
    </w:p>
    <w:p w14:paraId="27A7FB4A"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*Recursion is a method in </w:t>
      </w:r>
      <w:del w:id="3871" w:author="Holli Flanagan" w:date="2025-05-12T15:10:00Z">
        <w:r>
          <w:rPr>
            <w:rFonts w:ascii="Times New Roman" w:eastAsia="Times New Roman" w:hAnsi="Times New Roman" w:cs="Times New Roman"/>
            <w:color w:val="212529"/>
            <w:sz w:val="24"/>
            <w:szCs w:val="24"/>
            <w:highlight w:val="white"/>
          </w:rPr>
          <w:delText>C</w:delText>
        </w:r>
      </w:del>
      <w:ins w:id="3872" w:author="Holli Flanagan" w:date="2025-05-12T15:10: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 xml:space="preserve">omputer </w:t>
      </w:r>
      <w:del w:id="3873" w:author="Holli Flanagan" w:date="2025-05-12T15:10:00Z">
        <w:r>
          <w:rPr>
            <w:rFonts w:ascii="Times New Roman" w:eastAsia="Times New Roman" w:hAnsi="Times New Roman" w:cs="Times New Roman"/>
            <w:color w:val="212529"/>
            <w:sz w:val="24"/>
            <w:szCs w:val="24"/>
            <w:highlight w:val="white"/>
          </w:rPr>
          <w:delText>S</w:delText>
        </w:r>
      </w:del>
      <w:ins w:id="3874" w:author="Holli Flanagan" w:date="2025-05-12T15:10: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cience where we state a problem in terms of a smaller instance of that problem, then write a function which calls itself to solve the smaller version of the problem.</w:t>
      </w:r>
    </w:p>
    <w:p w14:paraId="72600D23" w14:textId="77777777" w:rsidR="00B32DEF" w:rsidRPr="00B32DEF" w:rsidRDefault="00000000">
      <w:pPr>
        <w:pStyle w:val="Heading2"/>
        <w:rPr>
          <w:rPrChange w:id="3875" w:author="Holli Flanagan" w:date="2025-05-12T15:10:00Z">
            <w:rPr>
              <w:sz w:val="36"/>
              <w:szCs w:val="36"/>
            </w:rPr>
          </w:rPrChange>
        </w:rPr>
        <w:pPrChange w:id="3876" w:author="Holli Flanagan" w:date="2025-05-12T15:10:00Z">
          <w:pPr>
            <w:pStyle w:val="Heading2"/>
            <w:keepNext w:val="0"/>
            <w:keepLines w:val="0"/>
            <w:spacing w:before="540" w:after="100"/>
          </w:pPr>
        </w:pPrChange>
      </w:pPr>
      <w:bookmarkStart w:id="3877" w:name="_7jk7tvcynoj" w:colFirst="0" w:colLast="0"/>
      <w:bookmarkEnd w:id="3877"/>
      <w:proofErr w:type="gramStart"/>
      <w:r>
        <w:rPr>
          <w:rPrChange w:id="3878" w:author="Holli Flanagan" w:date="2025-05-12T15:10:00Z">
            <w:rPr>
              <w:sz w:val="36"/>
              <w:szCs w:val="36"/>
            </w:rPr>
          </w:rPrChange>
        </w:rPr>
        <w:t>Stating</w:t>
      </w:r>
      <w:proofErr w:type="gramEnd"/>
      <w:r>
        <w:rPr>
          <w:rPrChange w:id="3879" w:author="Holli Flanagan" w:date="2025-05-12T15:10:00Z">
            <w:rPr>
              <w:sz w:val="36"/>
              <w:szCs w:val="36"/>
            </w:rPr>
          </w:rPrChange>
        </w:rPr>
        <w:t xml:space="preserve"> a problem recursively</w:t>
      </w:r>
    </w:p>
    <w:p w14:paraId="69E4EDF3"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In general, Recursion involves stating a large problem in terms of a smaller version of the same problem.</w:t>
      </w:r>
    </w:p>
    <w:p w14:paraId="0E897565"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Consider the problem of teaching all of you a concept. We can </w:t>
      </w:r>
      <w:proofErr w:type="gramStart"/>
      <w:r>
        <w:rPr>
          <w:rFonts w:ascii="Times New Roman" w:eastAsia="Times New Roman" w:hAnsi="Times New Roman" w:cs="Times New Roman"/>
          <w:color w:val="212529"/>
          <w:sz w:val="24"/>
          <w:szCs w:val="24"/>
          <w:highlight w:val="white"/>
        </w:rPr>
        <w:t>restate</w:t>
      </w:r>
      <w:proofErr w:type="gramEnd"/>
      <w:r>
        <w:rPr>
          <w:rFonts w:ascii="Times New Roman" w:eastAsia="Times New Roman" w:hAnsi="Times New Roman" w:cs="Times New Roman"/>
          <w:color w:val="212529"/>
          <w:sz w:val="24"/>
          <w:szCs w:val="24"/>
          <w:highlight w:val="white"/>
        </w:rPr>
        <w:t xml:space="preserve"> this problem as</w:t>
      </w:r>
    </w:p>
    <w:p w14:paraId="4A696FAB" w14:textId="77777777" w:rsidR="00B32DEF" w:rsidRDefault="00000000">
      <w:pPr>
        <w:numPr>
          <w:ilvl w:val="0"/>
          <w:numId w:val="232"/>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Teach one student</w:t>
      </w:r>
      <w:ins w:id="3880" w:author="Holli Flanagan" w:date="2025-05-09T15:13:00Z">
        <w:r>
          <w:rPr>
            <w:rFonts w:ascii="Times New Roman" w:eastAsia="Times New Roman" w:hAnsi="Times New Roman" w:cs="Times New Roman"/>
            <w:color w:val="212529"/>
            <w:sz w:val="24"/>
            <w:szCs w:val="24"/>
            <w:highlight w:val="white"/>
          </w:rPr>
          <w:t>.</w:t>
        </w:r>
      </w:ins>
    </w:p>
    <w:p w14:paraId="49EDD401" w14:textId="77777777" w:rsidR="00B32DEF" w:rsidRDefault="00000000">
      <w:pPr>
        <w:numPr>
          <w:ilvl w:val="0"/>
          <w:numId w:val="232"/>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Teach the rest of the students (this is a smaller group with 1 less student)</w:t>
      </w:r>
      <w:ins w:id="3881" w:author="Holli Flanagan" w:date="2025-05-09T15:13:00Z">
        <w:r>
          <w:rPr>
            <w:rFonts w:ascii="Times New Roman" w:eastAsia="Times New Roman" w:hAnsi="Times New Roman" w:cs="Times New Roman"/>
            <w:color w:val="212529"/>
            <w:sz w:val="24"/>
            <w:szCs w:val="24"/>
            <w:highlight w:val="white"/>
          </w:rPr>
          <w:t>.</w:t>
        </w:r>
      </w:ins>
    </w:p>
    <w:p w14:paraId="43EAFEE2"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Eventually there are no more students to </w:t>
      </w:r>
      <w:proofErr w:type="gramStart"/>
      <w:r>
        <w:rPr>
          <w:rFonts w:ascii="Times New Roman" w:eastAsia="Times New Roman" w:hAnsi="Times New Roman" w:cs="Times New Roman"/>
          <w:color w:val="212529"/>
          <w:sz w:val="24"/>
          <w:szCs w:val="24"/>
          <w:highlight w:val="white"/>
        </w:rPr>
        <w:t>teach</w:t>
      </w:r>
      <w:proofErr w:type="gramEnd"/>
      <w:r>
        <w:rPr>
          <w:rFonts w:ascii="Times New Roman" w:eastAsia="Times New Roman" w:hAnsi="Times New Roman" w:cs="Times New Roman"/>
          <w:color w:val="212529"/>
          <w:sz w:val="24"/>
          <w:szCs w:val="24"/>
          <w:highlight w:val="white"/>
        </w:rPr>
        <w:t xml:space="preserve"> and we are done. That is the basic idea behind recursion</w:t>
      </w:r>
      <w:ins w:id="3882" w:author="Holli Flanagan" w:date="2025-05-09T15:12:00Z">
        <w:r>
          <w:rPr>
            <w:rFonts w:ascii="Times New Roman" w:eastAsia="Times New Roman" w:hAnsi="Times New Roman" w:cs="Times New Roman"/>
            <w:color w:val="212529"/>
            <w:sz w:val="24"/>
            <w:szCs w:val="24"/>
            <w:highlight w:val="white"/>
          </w:rPr>
          <w:t>.</w:t>
        </w:r>
      </w:ins>
    </w:p>
    <w:p w14:paraId="2940F9BF"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Consider </w:t>
      </w:r>
      <w:proofErr w:type="gramStart"/>
      <w:r>
        <w:rPr>
          <w:rFonts w:ascii="Times New Roman" w:eastAsia="Times New Roman" w:hAnsi="Times New Roman" w:cs="Times New Roman"/>
          <w:color w:val="212529"/>
          <w:sz w:val="24"/>
          <w:szCs w:val="24"/>
          <w:highlight w:val="white"/>
        </w:rPr>
        <w:t>a problem</w:t>
      </w:r>
      <w:proofErr w:type="gramEnd"/>
      <w:r>
        <w:rPr>
          <w:rFonts w:ascii="Times New Roman" w:eastAsia="Times New Roman" w:hAnsi="Times New Roman" w:cs="Times New Roman"/>
          <w:color w:val="212529"/>
          <w:sz w:val="24"/>
          <w:szCs w:val="24"/>
          <w:highlight w:val="white"/>
        </w:rPr>
        <w:t xml:space="preserve"> where we have a container of balls that are all colored either red or yellow. If we want to know if there are any yellow balls in the container, we can state this problem recursively</w:t>
      </w:r>
      <w:ins w:id="3883" w:author="Holli Flanagan" w:date="2025-05-12T18:02:00Z">
        <w:r>
          <w:rPr>
            <w:rFonts w:ascii="Times New Roman" w:eastAsia="Times New Roman" w:hAnsi="Times New Roman" w:cs="Times New Roman"/>
            <w:color w:val="212529"/>
            <w:sz w:val="24"/>
            <w:szCs w:val="24"/>
            <w:highlight w:val="white"/>
          </w:rPr>
          <w:t>:</w:t>
        </w:r>
      </w:ins>
      <w:del w:id="3884" w:author="Holli Flanagan" w:date="2025-05-12T18:02:00Z">
        <w:r>
          <w:rPr>
            <w:rFonts w:ascii="Times New Roman" w:eastAsia="Times New Roman" w:hAnsi="Times New Roman" w:cs="Times New Roman"/>
            <w:color w:val="212529"/>
            <w:sz w:val="24"/>
            <w:szCs w:val="24"/>
            <w:highlight w:val="white"/>
          </w:rPr>
          <w:delText>.</w:delText>
        </w:r>
      </w:del>
    </w:p>
    <w:p w14:paraId="3CB9DF77" w14:textId="77777777" w:rsidR="00B32DEF" w:rsidRDefault="00000000">
      <w:pPr>
        <w:numPr>
          <w:ilvl w:val="0"/>
          <w:numId w:val="103"/>
        </w:numPr>
        <w:shd w:val="clear" w:color="auto" w:fill="FFFFFF"/>
        <w:spacing w:before="180"/>
        <w:rPr>
          <w:rFonts w:ascii="Times New Roman" w:eastAsia="Times New Roman" w:hAnsi="Times New Roman" w:cs="Times New Roman"/>
        </w:rPr>
        <w:pPrChange w:id="3885" w:author="Holli Flanagan" w:date="2025-05-12T18:02:00Z">
          <w:pPr>
            <w:numPr>
              <w:numId w:val="164"/>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Checking one ball is easy, so if we remove a ball we know if it is yellow or not.</w:t>
      </w:r>
    </w:p>
    <w:p w14:paraId="41BEB238" w14:textId="77777777" w:rsidR="00B32DEF" w:rsidRDefault="00000000">
      <w:pPr>
        <w:numPr>
          <w:ilvl w:val="0"/>
          <w:numId w:val="103"/>
        </w:numPr>
        <w:shd w:val="clear" w:color="auto" w:fill="FFFFFF"/>
        <w:rPr>
          <w:rFonts w:ascii="Times New Roman" w:eastAsia="Times New Roman" w:hAnsi="Times New Roman" w:cs="Times New Roman"/>
          <w:color w:val="212529"/>
          <w:sz w:val="24"/>
          <w:szCs w:val="24"/>
          <w:highlight w:val="white"/>
        </w:rPr>
        <w:pPrChange w:id="3886" w:author="Holli Flanagan" w:date="2025-05-12T18:02:00Z">
          <w:pPr>
            <w:numPr>
              <w:numId w:val="164"/>
            </w:numPr>
            <w:shd w:val="clear" w:color="auto" w:fill="FFFFFF"/>
            <w:ind w:left="720" w:hanging="360"/>
          </w:pPr>
        </w:pPrChange>
      </w:pPr>
      <w:r>
        <w:rPr>
          <w:rFonts w:ascii="Times New Roman" w:eastAsia="Times New Roman" w:hAnsi="Times New Roman" w:cs="Times New Roman"/>
          <w:color w:val="212529"/>
          <w:sz w:val="24"/>
          <w:szCs w:val="24"/>
          <w:highlight w:val="white"/>
        </w:rPr>
        <w:t>If the ball is yellow, we are done, so return true.</w:t>
      </w:r>
    </w:p>
    <w:p w14:paraId="4BC7EDF4" w14:textId="77777777" w:rsidR="00B32DEF" w:rsidRDefault="00000000">
      <w:pPr>
        <w:numPr>
          <w:ilvl w:val="0"/>
          <w:numId w:val="103"/>
        </w:numPr>
        <w:shd w:val="clear" w:color="auto" w:fill="FFFFFF"/>
        <w:rPr>
          <w:rFonts w:ascii="Times New Roman" w:eastAsia="Times New Roman" w:hAnsi="Times New Roman" w:cs="Times New Roman"/>
          <w:color w:val="212529"/>
          <w:sz w:val="24"/>
          <w:szCs w:val="24"/>
          <w:highlight w:val="white"/>
        </w:rPr>
        <w:pPrChange w:id="3887" w:author="Holli Flanagan" w:date="2025-05-12T18:02:00Z">
          <w:pPr>
            <w:numPr>
              <w:numId w:val="164"/>
            </w:numPr>
            <w:shd w:val="clear" w:color="auto" w:fill="FFFFFF"/>
            <w:ind w:left="720" w:hanging="360"/>
          </w:pPr>
        </w:pPrChange>
      </w:pPr>
      <w:r>
        <w:rPr>
          <w:rFonts w:ascii="Times New Roman" w:eastAsia="Times New Roman" w:hAnsi="Times New Roman" w:cs="Times New Roman"/>
          <w:color w:val="212529"/>
          <w:sz w:val="24"/>
          <w:szCs w:val="24"/>
          <w:highlight w:val="white"/>
        </w:rPr>
        <w:t>If the ball is red, we can remove the ball from the set</w:t>
      </w:r>
      <w:ins w:id="3888" w:author="Holli Flanagan" w:date="2025-05-09T15:13:00Z">
        <w:r>
          <w:rPr>
            <w:rFonts w:ascii="Times New Roman" w:eastAsia="Times New Roman" w:hAnsi="Times New Roman" w:cs="Times New Roman"/>
            <w:color w:val="212529"/>
            <w:sz w:val="24"/>
            <w:szCs w:val="24"/>
            <w:highlight w:val="white"/>
          </w:rPr>
          <w:t>.</w:t>
        </w:r>
      </w:ins>
    </w:p>
    <w:p w14:paraId="50007ACA" w14:textId="77777777" w:rsidR="00B32DEF" w:rsidRDefault="00000000">
      <w:pPr>
        <w:numPr>
          <w:ilvl w:val="2"/>
          <w:numId w:val="103"/>
        </w:numPr>
        <w:shd w:val="clear" w:color="auto" w:fill="FFFFFF"/>
        <w:spacing w:after="420"/>
        <w:ind w:left="720"/>
        <w:rPr>
          <w:rFonts w:ascii="Times New Roman" w:eastAsia="Times New Roman" w:hAnsi="Times New Roman" w:cs="Times New Roman"/>
        </w:rPr>
        <w:pPrChange w:id="3889" w:author="Holli Flanagan" w:date="2025-05-12T18:02:00Z">
          <w:pPr>
            <w:numPr>
              <w:ilvl w:val="2"/>
              <w:numId w:val="164"/>
            </w:numPr>
            <w:shd w:val="clear" w:color="auto" w:fill="FFFFFF"/>
            <w:spacing w:before="540" w:after="420"/>
            <w:ind w:left="2160" w:hanging="360"/>
          </w:pPr>
        </w:pPrChange>
      </w:pPr>
      <w:r>
        <w:rPr>
          <w:rFonts w:ascii="Times New Roman" w:eastAsia="Times New Roman" w:hAnsi="Times New Roman" w:cs="Times New Roman"/>
          <w:color w:val="212529"/>
          <w:sz w:val="24"/>
          <w:szCs w:val="24"/>
          <w:highlight w:val="white"/>
        </w:rPr>
        <w:t>Now we have the same problem, only there are fewer balls to look at.</w:t>
      </w:r>
    </w:p>
    <w:p w14:paraId="3D73665C"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42D66AE5" wp14:editId="36CFB9EB">
            <wp:extent cx="3533775" cy="3562350"/>
            <wp:effectExtent l="9525" t="9525" r="9525" b="9525"/>
            <wp:docPr id="100"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05"/>
                    <a:srcRect/>
                    <a:stretch>
                      <a:fillRect/>
                    </a:stretch>
                  </pic:blipFill>
                  <pic:spPr>
                    <a:xfrm>
                      <a:off x="0" y="0"/>
                      <a:ext cx="3533775" cy="3562350"/>
                    </a:xfrm>
                    <a:prstGeom prst="rect">
                      <a:avLst/>
                    </a:prstGeom>
                    <a:ln w="9525">
                      <a:solidFill>
                        <a:srgbClr val="DDDDDD"/>
                      </a:solidFill>
                      <a:prstDash val="solid"/>
                    </a:ln>
                  </pic:spPr>
                </pic:pic>
              </a:graphicData>
            </a:graphic>
          </wp:inline>
        </w:drawing>
      </w:r>
    </w:p>
    <w:p w14:paraId="0F2A9C22" w14:textId="77777777" w:rsidR="00B32DEF" w:rsidRDefault="00000000">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212529"/>
          <w:sz w:val="24"/>
          <w:szCs w:val="24"/>
          <w:highlight w:val="white"/>
        </w:rPr>
        <w:t xml:space="preserve">Eventually, we will find a yellow ball, or we will empty the container making the problem trivial. </w:t>
      </w:r>
      <w:r>
        <w:rPr>
          <w:rFonts w:ascii="Times New Roman" w:eastAsia="Times New Roman" w:hAnsi="Times New Roman" w:cs="Times New Roman"/>
          <w:i/>
          <w:color w:val="212529"/>
          <w:sz w:val="24"/>
          <w:szCs w:val="24"/>
          <w:highlight w:val="white"/>
        </w:rPr>
        <w:t>Are there any yellow balls in the empty container?</w:t>
      </w:r>
    </w:p>
    <w:p w14:paraId="70B48D7B" w14:textId="77777777" w:rsidR="00B32DEF" w:rsidRPr="00B32DEF" w:rsidRDefault="00000000">
      <w:pPr>
        <w:pStyle w:val="Heading2"/>
        <w:rPr>
          <w:rPrChange w:id="3890" w:author="Holli Flanagan" w:date="2025-05-12T15:10:00Z">
            <w:rPr>
              <w:sz w:val="36"/>
              <w:szCs w:val="36"/>
            </w:rPr>
          </w:rPrChange>
        </w:rPr>
        <w:pPrChange w:id="3891" w:author="Holli Flanagan" w:date="2025-05-12T15:10:00Z">
          <w:pPr>
            <w:pStyle w:val="Heading2"/>
            <w:keepNext w:val="0"/>
            <w:keepLines w:val="0"/>
            <w:spacing w:before="540" w:after="100"/>
          </w:pPr>
        </w:pPrChange>
      </w:pPr>
      <w:bookmarkStart w:id="3892" w:name="_pqb8g8tw2qiz" w:colFirst="0" w:colLast="0"/>
      <w:bookmarkEnd w:id="3892"/>
      <w:r>
        <w:rPr>
          <w:rPrChange w:id="3893" w:author="Holli Flanagan" w:date="2025-05-12T15:10:00Z">
            <w:rPr>
              <w:sz w:val="36"/>
              <w:szCs w:val="36"/>
            </w:rPr>
          </w:rPrChange>
        </w:rPr>
        <w:t>Recursion Terminology</w:t>
      </w:r>
    </w:p>
    <w:p w14:paraId="59A48C50"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When we find a yellow </w:t>
      </w:r>
      <w:proofErr w:type="gramStart"/>
      <w:r>
        <w:rPr>
          <w:rFonts w:ascii="Times New Roman" w:eastAsia="Times New Roman" w:hAnsi="Times New Roman" w:cs="Times New Roman"/>
          <w:color w:val="212529"/>
          <w:sz w:val="24"/>
          <w:szCs w:val="24"/>
          <w:highlight w:val="white"/>
        </w:rPr>
        <w:t>ball</w:t>
      </w:r>
      <w:proofErr w:type="gramEnd"/>
      <w:r>
        <w:rPr>
          <w:rFonts w:ascii="Times New Roman" w:eastAsia="Times New Roman" w:hAnsi="Times New Roman" w:cs="Times New Roman"/>
          <w:color w:val="212529"/>
          <w:sz w:val="24"/>
          <w:szCs w:val="24"/>
          <w:highlight w:val="white"/>
        </w:rPr>
        <w:t xml:space="preserve"> we are done. The answer is “yes” there is a yellow ball. When the container is </w:t>
      </w:r>
      <w:proofErr w:type="gramStart"/>
      <w:r>
        <w:rPr>
          <w:rFonts w:ascii="Times New Roman" w:eastAsia="Times New Roman" w:hAnsi="Times New Roman" w:cs="Times New Roman"/>
          <w:color w:val="212529"/>
          <w:sz w:val="24"/>
          <w:szCs w:val="24"/>
          <w:highlight w:val="white"/>
        </w:rPr>
        <w:t>empty</w:t>
      </w:r>
      <w:proofErr w:type="gramEnd"/>
      <w:r>
        <w:rPr>
          <w:rFonts w:ascii="Times New Roman" w:eastAsia="Times New Roman" w:hAnsi="Times New Roman" w:cs="Times New Roman"/>
          <w:color w:val="212529"/>
          <w:sz w:val="24"/>
          <w:szCs w:val="24"/>
          <w:highlight w:val="white"/>
        </w:rPr>
        <w:t xml:space="preserve"> we are done. The answer is “no” because there are clearly no yellow balls in the empty container, and while making it empty, we didn’t see any. These cases where the answer is trivial are know</w:t>
      </w:r>
      <w:ins w:id="3894" w:author="Holli Flanagan" w:date="2025-05-09T15:13: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 as </w:t>
      </w:r>
      <w:r>
        <w:rPr>
          <w:rFonts w:ascii="Times New Roman" w:eastAsia="Times New Roman" w:hAnsi="Times New Roman" w:cs="Times New Roman"/>
          <w:i/>
          <w:color w:val="212529"/>
          <w:sz w:val="24"/>
          <w:szCs w:val="24"/>
          <w:highlight w:val="white"/>
        </w:rPr>
        <w:t>stop conditions</w:t>
      </w:r>
      <w:r>
        <w:rPr>
          <w:rFonts w:ascii="Times New Roman" w:eastAsia="Times New Roman" w:hAnsi="Times New Roman" w:cs="Times New Roman"/>
          <w:color w:val="212529"/>
          <w:sz w:val="24"/>
          <w:szCs w:val="24"/>
          <w:highlight w:val="white"/>
        </w:rPr>
        <w:t xml:space="preserve"> or the </w:t>
      </w:r>
      <w:r>
        <w:rPr>
          <w:rFonts w:ascii="Times New Roman" w:eastAsia="Times New Roman" w:hAnsi="Times New Roman" w:cs="Times New Roman"/>
          <w:i/>
          <w:color w:val="212529"/>
          <w:sz w:val="24"/>
          <w:szCs w:val="24"/>
          <w:highlight w:val="white"/>
        </w:rPr>
        <w:t>base case</w:t>
      </w:r>
      <w:r>
        <w:rPr>
          <w:rFonts w:ascii="Times New Roman" w:eastAsia="Times New Roman" w:hAnsi="Times New Roman" w:cs="Times New Roman"/>
          <w:color w:val="212529"/>
          <w:sz w:val="24"/>
          <w:szCs w:val="24"/>
          <w:highlight w:val="white"/>
        </w:rPr>
        <w:t xml:space="preserve"> of the recursion.</w:t>
      </w:r>
    </w:p>
    <w:p w14:paraId="18A7B0CE" w14:textId="77777777" w:rsidR="00B32DEF" w:rsidRDefault="00000000">
      <w:pPr>
        <w:shd w:val="clear" w:color="auto" w:fill="FFFFFF"/>
        <w:spacing w:after="240"/>
        <w:rPr>
          <w:del w:id="3895" w:author="Holli Flanagan" w:date="2025-05-12T18:03: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So how do we get there? We need to make sure that whatever we do when the stop conditions are not met </w:t>
      </w:r>
      <w:r>
        <w:rPr>
          <w:rFonts w:ascii="Times New Roman" w:eastAsia="Times New Roman" w:hAnsi="Times New Roman" w:cs="Times New Roman"/>
          <w:i/>
          <w:color w:val="212529"/>
          <w:sz w:val="24"/>
          <w:szCs w:val="24"/>
          <w:highlight w:val="white"/>
        </w:rPr>
        <w:t>approaches</w:t>
      </w:r>
      <w:r>
        <w:rPr>
          <w:rFonts w:ascii="Times New Roman" w:eastAsia="Times New Roman" w:hAnsi="Times New Roman" w:cs="Times New Roman"/>
          <w:color w:val="212529"/>
          <w:sz w:val="24"/>
          <w:szCs w:val="24"/>
          <w:highlight w:val="white"/>
        </w:rPr>
        <w:t xml:space="preserve"> the stop condition. If we keep removing balls one at a time, </w:t>
      </w:r>
      <w:proofErr w:type="gramStart"/>
      <w:r>
        <w:rPr>
          <w:rFonts w:ascii="Times New Roman" w:eastAsia="Times New Roman" w:hAnsi="Times New Roman" w:cs="Times New Roman"/>
          <w:color w:val="212529"/>
          <w:sz w:val="24"/>
          <w:szCs w:val="24"/>
          <w:highlight w:val="white"/>
        </w:rPr>
        <w:t>either we</w:t>
      </w:r>
      <w:proofErr w:type="gramEnd"/>
      <w:r>
        <w:rPr>
          <w:rFonts w:ascii="Times New Roman" w:eastAsia="Times New Roman" w:hAnsi="Times New Roman" w:cs="Times New Roman"/>
          <w:color w:val="212529"/>
          <w:sz w:val="24"/>
          <w:szCs w:val="24"/>
          <w:highlight w:val="white"/>
        </w:rPr>
        <w:t xml:space="preserve"> find the yellow ball or we reduce the number of balls by one. Clearly in all cases, this approaches the stop conditions of finding a yellow ball or emptying the container. The step that handles non-stop conditions and approaches the stop conditions is referred to as the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w:t>
      </w:r>
    </w:p>
    <w:p w14:paraId="74369D35"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6E39FA4E"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1446C82"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highlighted section above is the </w:t>
      </w:r>
      <w:r>
        <w:rPr>
          <w:rFonts w:ascii="Times New Roman" w:eastAsia="Times New Roman" w:hAnsi="Times New Roman" w:cs="Times New Roman"/>
          <w:i/>
          <w:color w:val="212529"/>
          <w:sz w:val="24"/>
          <w:szCs w:val="24"/>
          <w:highlight w:val="white"/>
        </w:rPr>
        <w:t>stop condition</w:t>
      </w:r>
      <w:r>
        <w:rPr>
          <w:rFonts w:ascii="Times New Roman" w:eastAsia="Times New Roman" w:hAnsi="Times New Roman" w:cs="Times New Roman"/>
          <w:color w:val="212529"/>
          <w:sz w:val="24"/>
          <w:szCs w:val="24"/>
          <w:highlight w:val="white"/>
        </w:rPr>
        <w:t xml:space="preserve">. We first check if the array is empty, then we check if the first ball in the array is yellow. If either is </w:t>
      </w:r>
      <w:proofErr w:type="gramStart"/>
      <w:r>
        <w:rPr>
          <w:rFonts w:ascii="Times New Roman" w:eastAsia="Times New Roman" w:hAnsi="Times New Roman" w:cs="Times New Roman"/>
          <w:color w:val="212529"/>
          <w:sz w:val="24"/>
          <w:szCs w:val="24"/>
          <w:highlight w:val="white"/>
        </w:rPr>
        <w:t>true</w:t>
      </w:r>
      <w:proofErr w:type="gramEnd"/>
      <w:r>
        <w:rPr>
          <w:rFonts w:ascii="Times New Roman" w:eastAsia="Times New Roman" w:hAnsi="Times New Roman" w:cs="Times New Roman"/>
          <w:color w:val="212529"/>
          <w:sz w:val="24"/>
          <w:szCs w:val="24"/>
          <w:highlight w:val="white"/>
        </w:rPr>
        <w:t xml:space="preserve"> we are done and we know the answer (false/true respectively).</w:t>
      </w:r>
    </w:p>
    <w:p w14:paraId="79039FE6"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1B1A313E"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highlighted section above is the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Since we know it is not the first element, we simply reinitiate our search on the rest of the array (elements 2…n) by slicing the array and passing the result to our function.</w:t>
      </w:r>
    </w:p>
    <w:p w14:paraId="56DFE692" w14:textId="77777777" w:rsidR="00B32DEF" w:rsidRPr="00B32DEF" w:rsidRDefault="00000000">
      <w:pPr>
        <w:pStyle w:val="Heading2"/>
        <w:rPr>
          <w:rPrChange w:id="3896" w:author="Holli Flanagan" w:date="2025-05-12T15:10:00Z">
            <w:rPr>
              <w:sz w:val="36"/>
              <w:szCs w:val="36"/>
            </w:rPr>
          </w:rPrChange>
        </w:rPr>
        <w:pPrChange w:id="3897" w:author="Holli Flanagan" w:date="2025-05-12T15:10:00Z">
          <w:pPr>
            <w:pStyle w:val="Heading2"/>
            <w:keepNext w:val="0"/>
            <w:keepLines w:val="0"/>
            <w:spacing w:before="540" w:after="100"/>
          </w:pPr>
        </w:pPrChange>
      </w:pPr>
      <w:bookmarkStart w:id="3898" w:name="_i5gs8zhqikp1" w:colFirst="0" w:colLast="0"/>
      <w:bookmarkEnd w:id="3898"/>
      <w:r>
        <w:rPr>
          <w:rPrChange w:id="3899" w:author="Holli Flanagan" w:date="2025-05-12T15:10:00Z">
            <w:rPr>
              <w:sz w:val="36"/>
              <w:szCs w:val="36"/>
            </w:rPr>
          </w:rPrChange>
        </w:rPr>
        <w:t>Recursion Rules</w:t>
      </w:r>
    </w:p>
    <w:p w14:paraId="669D6114" w14:textId="77777777" w:rsidR="00B32DEF" w:rsidRDefault="00000000">
      <w:pPr>
        <w:numPr>
          <w:ilvl w:val="0"/>
          <w:numId w:val="104"/>
        </w:numPr>
        <w:shd w:val="clear" w:color="auto" w:fill="FFFFFF"/>
        <w:spacing w:before="180"/>
        <w:rPr>
          <w:rFonts w:ascii="Times New Roman" w:eastAsia="Times New Roman" w:hAnsi="Times New Roman" w:cs="Times New Roman"/>
        </w:rPr>
        <w:pPrChange w:id="3900" w:author="Holli Flanagan" w:date="2025-05-12T18:03:00Z">
          <w:pPr>
            <w:numPr>
              <w:numId w:val="243"/>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recursive algorithm must have a base case or stop condition</w:t>
      </w:r>
      <w:ins w:id="3901" w:author="Holli Flanagan" w:date="2025-05-12T18:03:00Z">
        <w:r>
          <w:rPr>
            <w:rFonts w:ascii="Times New Roman" w:eastAsia="Times New Roman" w:hAnsi="Times New Roman" w:cs="Times New Roman"/>
            <w:color w:val="212529"/>
            <w:sz w:val="24"/>
            <w:szCs w:val="24"/>
            <w:highlight w:val="white"/>
          </w:rPr>
          <w:t>.</w:t>
        </w:r>
      </w:ins>
    </w:p>
    <w:p w14:paraId="3EA227A3" w14:textId="77777777" w:rsidR="00B32DEF" w:rsidRDefault="00000000">
      <w:pPr>
        <w:numPr>
          <w:ilvl w:val="0"/>
          <w:numId w:val="104"/>
        </w:numPr>
        <w:shd w:val="clear" w:color="auto" w:fill="FFFFFF"/>
        <w:rPr>
          <w:rFonts w:ascii="Times New Roman" w:eastAsia="Times New Roman" w:hAnsi="Times New Roman" w:cs="Times New Roman"/>
        </w:rPr>
        <w:pPrChange w:id="3902" w:author="Holli Flanagan" w:date="2025-05-12T18:03:00Z">
          <w:pPr>
            <w:numPr>
              <w:numId w:val="243"/>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recursive algorithm must change state and move towards the base case</w:t>
      </w:r>
      <w:ins w:id="3903" w:author="Holli Flanagan" w:date="2025-05-12T18:03:00Z">
        <w:r>
          <w:rPr>
            <w:rFonts w:ascii="Times New Roman" w:eastAsia="Times New Roman" w:hAnsi="Times New Roman" w:cs="Times New Roman"/>
            <w:color w:val="212529"/>
            <w:sz w:val="24"/>
            <w:szCs w:val="24"/>
            <w:highlight w:val="white"/>
          </w:rPr>
          <w:t>.</w:t>
        </w:r>
      </w:ins>
    </w:p>
    <w:p w14:paraId="6DD77D37" w14:textId="77777777" w:rsidR="00B32DEF" w:rsidRDefault="00000000">
      <w:pPr>
        <w:numPr>
          <w:ilvl w:val="0"/>
          <w:numId w:val="104"/>
        </w:numPr>
        <w:shd w:val="clear" w:color="auto" w:fill="FFFFFF"/>
        <w:spacing w:after="300"/>
        <w:rPr>
          <w:rFonts w:ascii="Times New Roman" w:eastAsia="Times New Roman" w:hAnsi="Times New Roman" w:cs="Times New Roman"/>
        </w:rPr>
        <w:pPrChange w:id="3904" w:author="Holli Flanagan" w:date="2025-05-12T18:03:00Z">
          <w:pPr>
            <w:numPr>
              <w:numId w:val="243"/>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recursive algorithm must call itself recursively</w:t>
      </w:r>
      <w:ins w:id="3905" w:author="Holli Flanagan" w:date="2025-05-12T18:03:00Z">
        <w:r>
          <w:rPr>
            <w:rFonts w:ascii="Times New Roman" w:eastAsia="Times New Roman" w:hAnsi="Times New Roman" w:cs="Times New Roman"/>
            <w:color w:val="212529"/>
            <w:sz w:val="24"/>
            <w:szCs w:val="24"/>
            <w:highlight w:val="white"/>
          </w:rPr>
          <w:t>.</w:t>
        </w:r>
      </w:ins>
    </w:p>
    <w:p w14:paraId="7EEBA17C" w14:textId="77777777" w:rsidR="00B32DEF" w:rsidRPr="00B32DEF" w:rsidRDefault="00000000">
      <w:pPr>
        <w:pStyle w:val="Heading2"/>
        <w:rPr>
          <w:rPrChange w:id="3906" w:author="Holli Flanagan" w:date="2025-05-12T15:10:00Z">
            <w:rPr>
              <w:sz w:val="36"/>
              <w:szCs w:val="36"/>
            </w:rPr>
          </w:rPrChange>
        </w:rPr>
        <w:pPrChange w:id="3907" w:author="Holli Flanagan" w:date="2025-05-12T15:10:00Z">
          <w:pPr>
            <w:pStyle w:val="Heading2"/>
            <w:keepNext w:val="0"/>
            <w:keepLines w:val="0"/>
            <w:spacing w:before="540" w:after="100"/>
          </w:pPr>
        </w:pPrChange>
      </w:pPr>
      <w:bookmarkStart w:id="3908" w:name="_dwplw51i2hms" w:colFirst="0" w:colLast="0"/>
      <w:bookmarkEnd w:id="3908"/>
      <w:commentRangeStart w:id="3909"/>
      <w:r>
        <w:rPr>
          <w:rPrChange w:id="3910" w:author="Holli Flanagan" w:date="2025-05-12T15:10:00Z">
            <w:rPr>
              <w:sz w:val="36"/>
              <w:szCs w:val="36"/>
            </w:rPr>
          </w:rPrChange>
        </w:rPr>
        <w:t xml:space="preserve">A simple </w:t>
      </w:r>
      <w:del w:id="3911" w:author="Holli Flanagan" w:date="2025-05-12T15:10:00Z">
        <w:r>
          <w:rPr>
            <w:rPrChange w:id="3912" w:author="Holli Flanagan" w:date="2025-05-12T15:10:00Z">
              <w:rPr>
                <w:sz w:val="36"/>
                <w:szCs w:val="36"/>
              </w:rPr>
            </w:rPrChange>
          </w:rPr>
          <w:delText>E</w:delText>
        </w:r>
      </w:del>
      <w:ins w:id="3913" w:author="Holli Flanagan" w:date="2025-05-12T15:10:00Z">
        <w:r>
          <w:rPr>
            <w:rPrChange w:id="3914" w:author="Holli Flanagan" w:date="2025-05-12T15:10:00Z">
              <w:rPr>
                <w:sz w:val="36"/>
                <w:szCs w:val="36"/>
              </w:rPr>
            </w:rPrChange>
          </w:rPr>
          <w:t>e</w:t>
        </w:r>
      </w:ins>
      <w:r>
        <w:rPr>
          <w:rPrChange w:id="3915" w:author="Holli Flanagan" w:date="2025-05-12T15:10:00Z">
            <w:rPr>
              <w:sz w:val="36"/>
              <w:szCs w:val="36"/>
            </w:rPr>
          </w:rPrChange>
        </w:rPr>
        <w:t>xample</w:t>
      </w:r>
      <w:commentRangeEnd w:id="3909"/>
      <w:r>
        <w:commentReference w:id="3909"/>
      </w:r>
    </w:p>
    <w:p w14:paraId="309F11A7"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Consider the </w:t>
      </w:r>
      <w:ins w:id="3916" w:author="Holli Flanagan" w:date="2025-05-12T18:04:00Z">
        <w:r>
          <w:rPr>
            <w:rFonts w:ascii="Times New Roman" w:eastAsia="Times New Roman" w:hAnsi="Times New Roman" w:cs="Times New Roman"/>
            <w:color w:val="212529"/>
            <w:sz w:val="24"/>
            <w:szCs w:val="24"/>
            <w:highlight w:val="white"/>
          </w:rPr>
          <w:t>problem</w:t>
        </w:r>
      </w:ins>
      <w:del w:id="3917" w:author="Holli Flanagan" w:date="2025-05-12T18:04:00Z">
        <w:r>
          <w:rPr>
            <w:rFonts w:ascii="Times New Roman" w:eastAsia="Times New Roman" w:hAnsi="Times New Roman" w:cs="Times New Roman"/>
            <w:color w:val="212529"/>
            <w:sz w:val="24"/>
            <w:szCs w:val="24"/>
            <w:highlight w:val="white"/>
          </w:rPr>
          <w:delText>porblem</w:delText>
        </w:r>
      </w:del>
      <w:r>
        <w:rPr>
          <w:rFonts w:ascii="Times New Roman" w:eastAsia="Times New Roman" w:hAnsi="Times New Roman" w:cs="Times New Roman"/>
          <w:color w:val="212529"/>
          <w:sz w:val="24"/>
          <w:szCs w:val="24"/>
          <w:highlight w:val="white"/>
        </w:rPr>
        <w:t xml:space="preserve"> of computing factorial.</w:t>
      </w:r>
    </w:p>
    <w:p w14:paraId="6174F408" w14:textId="77777777" w:rsidR="00B32DEF" w:rsidRDefault="00000000">
      <w:pPr>
        <w:shd w:val="clear" w:color="auto" w:fill="FFFFFF"/>
        <w:spacing w:after="240"/>
        <w:rPr>
          <w:rFonts w:ascii="Times New Roman" w:eastAsia="Times New Roman" w:hAnsi="Times New Roman" w:cs="Times New Roman"/>
          <w:i/>
          <w:color w:val="212529"/>
          <w:sz w:val="24"/>
          <w:szCs w:val="24"/>
          <w:highlight w:val="white"/>
        </w:rPr>
      </w:pPr>
      <w:proofErr w:type="gramStart"/>
      <w:r>
        <w:rPr>
          <w:rFonts w:ascii="Times New Roman" w:eastAsia="Times New Roman" w:hAnsi="Times New Roman" w:cs="Times New Roman"/>
          <w:color w:val="212529"/>
          <w:sz w:val="24"/>
          <w:szCs w:val="24"/>
          <w:highlight w:val="white"/>
        </w:rPr>
        <w:t>Factorial is</w:t>
      </w:r>
      <w:proofErr w:type="gramEnd"/>
      <w:r>
        <w:rPr>
          <w:rFonts w:ascii="Times New Roman" w:eastAsia="Times New Roman" w:hAnsi="Times New Roman" w:cs="Times New Roman"/>
          <w:color w:val="212529"/>
          <w:sz w:val="24"/>
          <w:szCs w:val="24"/>
          <w:highlight w:val="white"/>
        </w:rPr>
        <w:t xml:space="preserve"> defined as: </w:t>
      </w:r>
      <w:r>
        <w:rPr>
          <w:rFonts w:ascii="Times New Roman" w:eastAsia="Times New Roman" w:hAnsi="Times New Roman" w:cs="Times New Roman"/>
          <w:i/>
          <w:color w:val="212529"/>
          <w:sz w:val="24"/>
          <w:szCs w:val="24"/>
          <w:highlight w:val="white"/>
        </w:rPr>
        <w:t>n! = n * (n-1) * (n-2) * (n-3) * … * 1</w:t>
      </w:r>
    </w:p>
    <w:p w14:paraId="5EC2B1DE" w14:textId="77777777" w:rsidR="00B32DEF" w:rsidRDefault="00000000">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i/>
          <w:color w:val="212529"/>
          <w:sz w:val="24"/>
          <w:szCs w:val="24"/>
          <w:highlight w:val="white"/>
        </w:rPr>
        <w:t></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4</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3</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2</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1</w:t>
      </w:r>
    </w:p>
    <w:p w14:paraId="6E2E7F1E" w14:textId="77777777" w:rsidR="00B32DEF" w:rsidRDefault="00000000">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 xml:space="preserve">We can restate this in terms of an easier instance of factorial: </w:t>
      </w:r>
      <w:r>
        <w:rPr>
          <w:rFonts w:ascii="Times New Roman" w:eastAsia="Times New Roman" w:hAnsi="Times New Roman" w:cs="Times New Roman"/>
          <w:i/>
          <w:color w:val="212529"/>
          <w:sz w:val="24"/>
          <w:szCs w:val="24"/>
          <w:highlight w:val="white"/>
        </w:rPr>
        <w:t>n! = n * (n - 1)!</w:t>
      </w:r>
    </w:p>
    <w:p w14:paraId="08CF8A34" w14:textId="77777777" w:rsidR="00B32DEF" w:rsidRDefault="00000000">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i/>
          <w:color w:val="212529"/>
          <w:sz w:val="24"/>
          <w:szCs w:val="24"/>
          <w:highlight w:val="white"/>
        </w:rPr>
        <w:t></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4!</w:t>
      </w:r>
    </w:p>
    <w:p w14:paraId="1CF59A60"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Since we know that 1! is equal to 1, we can rewrite the definition as:</w:t>
      </w:r>
    </w:p>
    <w:p w14:paraId="1530122B"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5A1C4755" wp14:editId="09E9755A">
            <wp:extent cx="3324225" cy="838200"/>
            <wp:effectExtent l="9525" t="9525" r="9525" b="9525"/>
            <wp:docPr id="118"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106"/>
                    <a:srcRect/>
                    <a:stretch>
                      <a:fillRect/>
                    </a:stretch>
                  </pic:blipFill>
                  <pic:spPr>
                    <a:xfrm>
                      <a:off x="0" y="0"/>
                      <a:ext cx="3324225" cy="838200"/>
                    </a:xfrm>
                    <a:prstGeom prst="rect">
                      <a:avLst/>
                    </a:prstGeom>
                    <a:ln w="9525">
                      <a:solidFill>
                        <a:srgbClr val="DDDDDD"/>
                      </a:solidFill>
                      <a:prstDash val="solid"/>
                    </a:ln>
                  </pic:spPr>
                </pic:pic>
              </a:graphicData>
            </a:graphic>
          </wp:inline>
        </w:drawing>
      </w:r>
    </w:p>
    <w:p w14:paraId="7035C56C" w14:textId="77777777" w:rsidR="00B32DEF" w:rsidRDefault="00000000">
      <w:pPr>
        <w:shd w:val="clear" w:color="auto" w:fill="FFFFFF"/>
        <w:spacing w:before="120"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212529"/>
          <w:sz w:val="24"/>
          <w:szCs w:val="24"/>
          <w:highlight w:val="white"/>
        </w:rPr>
        <w:t xml:space="preserve">This is a recursive definition. It has a stop condition (n === 1), and a recursive step </w:t>
      </w:r>
      <w:r>
        <w:rPr>
          <w:rFonts w:ascii="Times New Roman" w:eastAsia="Times New Roman" w:hAnsi="Times New Roman" w:cs="Times New Roman"/>
          <w:i/>
          <w:color w:val="212529"/>
          <w:sz w:val="24"/>
          <w:szCs w:val="24"/>
          <w:highlight w:val="white"/>
        </w:rPr>
        <w:t>(n*(n-1)!)</w:t>
      </w:r>
    </w:p>
    <w:p w14:paraId="59E3BD37"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So how do we code this:</w:t>
      </w:r>
    </w:p>
    <w:p w14:paraId="10DEBFEC"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5C47BFA1" wp14:editId="478F7DB2">
            <wp:extent cx="5943600" cy="2019300"/>
            <wp:effectExtent l="9525" t="9525" r="9525" b="9525"/>
            <wp:docPr id="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07"/>
                    <a:srcRect/>
                    <a:stretch>
                      <a:fillRect/>
                    </a:stretch>
                  </pic:blipFill>
                  <pic:spPr>
                    <a:xfrm>
                      <a:off x="0" y="0"/>
                      <a:ext cx="5943600" cy="2019300"/>
                    </a:xfrm>
                    <a:prstGeom prst="rect">
                      <a:avLst/>
                    </a:prstGeom>
                    <a:ln w="9525">
                      <a:solidFill>
                        <a:srgbClr val="DDDDDD"/>
                      </a:solidFill>
                      <a:prstDash val="solid"/>
                    </a:ln>
                  </pic:spPr>
                </pic:pic>
              </a:graphicData>
            </a:graphic>
          </wp:inline>
        </w:drawing>
      </w:r>
    </w:p>
    <w:p w14:paraId="4C758B83" w14:textId="77777777" w:rsidR="00B32DEF" w:rsidRDefault="00000000">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Let’s try it:</w:t>
      </w:r>
    </w:p>
    <w:p w14:paraId="54760511"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EAD4D45"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what is actually happening:</w:t>
      </w:r>
    </w:p>
    <w:p w14:paraId="697A1FB7" w14:textId="77777777" w:rsidR="00B32DEF" w:rsidRDefault="00000000">
      <w:pPr>
        <w:numPr>
          <w:ilvl w:val="0"/>
          <w:numId w:val="108"/>
        </w:numPr>
        <w:shd w:val="clear" w:color="auto" w:fill="FFFFFF"/>
        <w:spacing w:before="180"/>
        <w:rPr>
          <w:rFonts w:ascii="Times New Roman" w:eastAsia="Times New Roman" w:hAnsi="Times New Roman" w:cs="Times New Roman"/>
        </w:rPr>
        <w:pPrChange w:id="3918"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5) returns 5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4)</w:t>
      </w:r>
    </w:p>
    <w:p w14:paraId="0D1F8C8B" w14:textId="77777777" w:rsidR="00B32DEF" w:rsidRDefault="00000000">
      <w:pPr>
        <w:numPr>
          <w:ilvl w:val="0"/>
          <w:numId w:val="108"/>
        </w:numPr>
        <w:shd w:val="clear" w:color="auto" w:fill="FFFFFF"/>
        <w:rPr>
          <w:rFonts w:ascii="Times New Roman" w:eastAsia="Times New Roman" w:hAnsi="Times New Roman" w:cs="Times New Roman"/>
        </w:rPr>
        <w:pPrChange w:id="3919"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4) returns 4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3)</w:t>
      </w:r>
    </w:p>
    <w:p w14:paraId="0E5F7AE7" w14:textId="77777777" w:rsidR="00B32DEF" w:rsidRDefault="00000000">
      <w:pPr>
        <w:numPr>
          <w:ilvl w:val="0"/>
          <w:numId w:val="108"/>
        </w:numPr>
        <w:shd w:val="clear" w:color="auto" w:fill="FFFFFF"/>
        <w:rPr>
          <w:rFonts w:ascii="Times New Roman" w:eastAsia="Times New Roman" w:hAnsi="Times New Roman" w:cs="Times New Roman"/>
        </w:rPr>
        <w:pPrChange w:id="3920"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3) returns 3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2)</w:t>
      </w:r>
    </w:p>
    <w:p w14:paraId="7FFAB18D" w14:textId="77777777" w:rsidR="00B32DEF" w:rsidRDefault="00000000">
      <w:pPr>
        <w:numPr>
          <w:ilvl w:val="0"/>
          <w:numId w:val="108"/>
        </w:numPr>
        <w:shd w:val="clear" w:color="auto" w:fill="FFFFFF"/>
        <w:rPr>
          <w:rFonts w:ascii="Times New Roman" w:eastAsia="Times New Roman" w:hAnsi="Times New Roman" w:cs="Times New Roman"/>
        </w:rPr>
        <w:pPrChange w:id="3921"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2) returns 2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1)</w:t>
      </w:r>
    </w:p>
    <w:p w14:paraId="4F7A72EC" w14:textId="77777777" w:rsidR="00B32DEF" w:rsidRDefault="00000000">
      <w:pPr>
        <w:numPr>
          <w:ilvl w:val="0"/>
          <w:numId w:val="108"/>
        </w:numPr>
        <w:shd w:val="clear" w:color="auto" w:fill="FFFFFF"/>
        <w:spacing w:after="300"/>
        <w:rPr>
          <w:rFonts w:ascii="Times New Roman" w:eastAsia="Times New Roman" w:hAnsi="Times New Roman" w:cs="Times New Roman"/>
        </w:rPr>
        <w:pPrChange w:id="3922"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1) returns 1</w:t>
      </w:r>
    </w:p>
    <w:p w14:paraId="27979596"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process leads to the answer being computed during each return from the base case to the original function call.</w:t>
      </w:r>
    </w:p>
    <w:p w14:paraId="7D526AC3"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66D5F951" wp14:editId="39CA8898">
            <wp:extent cx="5943600" cy="2578100"/>
            <wp:effectExtent l="9525" t="9525" r="9525" b="9525"/>
            <wp:docPr id="3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08"/>
                    <a:srcRect/>
                    <a:stretch>
                      <a:fillRect/>
                    </a:stretch>
                  </pic:blipFill>
                  <pic:spPr>
                    <a:xfrm>
                      <a:off x="0" y="0"/>
                      <a:ext cx="5943600" cy="2578100"/>
                    </a:xfrm>
                    <a:prstGeom prst="rect">
                      <a:avLst/>
                    </a:prstGeom>
                    <a:ln w="9525">
                      <a:solidFill>
                        <a:srgbClr val="DDDDDD"/>
                      </a:solidFill>
                      <a:prstDash val="solid"/>
                    </a:ln>
                  </pic:spPr>
                </pic:pic>
              </a:graphicData>
            </a:graphic>
          </wp:inline>
        </w:drawing>
      </w:r>
    </w:p>
    <w:p w14:paraId="5DD6C1C9" w14:textId="77777777" w:rsidR="00B32DEF" w:rsidRPr="00B32DEF" w:rsidRDefault="00000000">
      <w:pPr>
        <w:pStyle w:val="Heading2"/>
        <w:rPr>
          <w:rPrChange w:id="3923" w:author="Holli Flanagan" w:date="2025-05-12T15:11:00Z">
            <w:rPr>
              <w:sz w:val="36"/>
              <w:szCs w:val="36"/>
            </w:rPr>
          </w:rPrChange>
        </w:rPr>
        <w:pPrChange w:id="3924" w:author="Holli Flanagan" w:date="2025-05-12T15:11:00Z">
          <w:pPr>
            <w:pStyle w:val="Heading2"/>
            <w:keepNext w:val="0"/>
            <w:keepLines w:val="0"/>
            <w:spacing w:before="540" w:after="100"/>
          </w:pPr>
        </w:pPrChange>
      </w:pPr>
      <w:bookmarkStart w:id="3925" w:name="_r3fruf5j5ese" w:colFirst="0" w:colLast="0"/>
      <w:bookmarkEnd w:id="3925"/>
      <w:r>
        <w:rPr>
          <w:rPrChange w:id="3926" w:author="Holli Flanagan" w:date="2025-05-12T15:11:00Z">
            <w:rPr>
              <w:sz w:val="36"/>
              <w:szCs w:val="36"/>
            </w:rPr>
          </w:rPrChange>
        </w:rPr>
        <w:lastRenderedPageBreak/>
        <w:t>But why?</w:t>
      </w:r>
    </w:p>
    <w:p w14:paraId="12D51B1B"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In the jar of marbles and factorial examples, we could very easily solve these problems without recursion. A simple loop would be sufficient. While this is true of most/all problems, there are problems that are considerably easier to deal with by using recursion.</w:t>
      </w:r>
    </w:p>
    <w:p w14:paraId="147DA18B"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look at a simple example of binary search.</w:t>
      </w:r>
    </w:p>
    <w:p w14:paraId="32AB16F5" w14:textId="77777777" w:rsidR="00B32DEF" w:rsidRDefault="00000000">
      <w:pPr>
        <w:numPr>
          <w:ilvl w:val="0"/>
          <w:numId w:val="21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In binary search, we start with a sorted list. Instead of checking every element, we check the middle element.</w:t>
      </w:r>
    </w:p>
    <w:p w14:paraId="689C7717" w14:textId="77777777" w:rsidR="00B32DEF" w:rsidRDefault="00B32DEF">
      <w:pPr>
        <w:numPr>
          <w:ilvl w:val="0"/>
          <w:numId w:val="219"/>
        </w:numPr>
        <w:shd w:val="clear" w:color="auto" w:fill="FFFFFF"/>
        <w:rPr>
          <w:ins w:id="3927" w:author="Holli Flanagan" w:date="2025-05-12T18:04:00Z"/>
          <w:rFonts w:ascii="Times New Roman" w:eastAsia="Times New Roman" w:hAnsi="Times New Roman" w:cs="Times New Roman"/>
        </w:rPr>
      </w:pPr>
    </w:p>
    <w:p w14:paraId="55918F23" w14:textId="77777777" w:rsidR="00B32DEF" w:rsidRDefault="00000000">
      <w:pPr>
        <w:numPr>
          <w:ilvl w:val="0"/>
          <w:numId w:val="21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Since the list is sorted, if the value is less than the middle element, then we don’t have to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the second half of the list. If it is greater, </w:t>
      </w:r>
      <w:proofErr w:type="gramStart"/>
      <w:r>
        <w:rPr>
          <w:rFonts w:ascii="Times New Roman" w:eastAsia="Times New Roman" w:hAnsi="Times New Roman" w:cs="Times New Roman"/>
          <w:color w:val="212529"/>
          <w:sz w:val="24"/>
          <w:szCs w:val="24"/>
          <w:highlight w:val="white"/>
        </w:rPr>
        <w:t>than</w:t>
      </w:r>
      <w:proofErr w:type="gramEnd"/>
      <w:r>
        <w:rPr>
          <w:rFonts w:ascii="Times New Roman" w:eastAsia="Times New Roman" w:hAnsi="Times New Roman" w:cs="Times New Roman"/>
          <w:color w:val="212529"/>
          <w:sz w:val="24"/>
          <w:szCs w:val="24"/>
          <w:highlight w:val="white"/>
        </w:rPr>
        <w:t xml:space="preserve"> we don’t have to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the first half.</w:t>
      </w:r>
    </w:p>
    <w:p w14:paraId="4C2D0D20"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Consider:</w:t>
      </w:r>
    </w:p>
    <w:p w14:paraId="775D758A" w14:textId="77777777" w:rsidR="00B32DEF" w:rsidRDefault="00000000">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i/>
          <w:color w:val="212529"/>
          <w:sz w:val="24"/>
          <w:szCs w:val="24"/>
          <w:highlight w:val="white"/>
        </w:rPr>
        <w:t>Find 4 in [1,2,3,4,5,6,7,8,9]</w:t>
      </w:r>
    </w:p>
    <w:p w14:paraId="57732512"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middle element is 5, and since 4 is less, we can restrict further searches to [1,2,3,4] In other words, if the middle element is not what we want, then we have reduced the problem to searching half the list. If it is what we want, then we are done.</w:t>
      </w:r>
    </w:p>
    <w:p w14:paraId="7761F9C7"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Eventually the list will have 0 or 1 elements in it.</w:t>
      </w:r>
    </w:p>
    <w:p w14:paraId="04B84A1F" w14:textId="77777777" w:rsidR="00B32DEF" w:rsidRDefault="00000000">
      <w:pPr>
        <w:numPr>
          <w:ilvl w:val="0"/>
          <w:numId w:val="293"/>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1, it is either what we are looking for or not.</w:t>
      </w:r>
    </w:p>
    <w:p w14:paraId="2D00406F" w14:textId="77777777" w:rsidR="00B32DEF" w:rsidRDefault="00000000">
      <w:pPr>
        <w:numPr>
          <w:ilvl w:val="0"/>
          <w:numId w:val="293"/>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0, then we did not find what we were looking for.</w:t>
      </w:r>
    </w:p>
    <w:p w14:paraId="7DB4AC80"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to complete the example on the array [1,2,3,4,5,6,7,8,9] trying to find 4.</w:t>
      </w:r>
    </w:p>
    <w:p w14:paraId="174AA3F6" w14:textId="77777777" w:rsidR="00B32DEF" w:rsidRDefault="00000000">
      <w:pPr>
        <w:numPr>
          <w:ilvl w:val="0"/>
          <w:numId w:val="15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4 &lt; 5 so we only search for 4 in [1,2,3,4]</w:t>
      </w:r>
    </w:p>
    <w:p w14:paraId="2580D8C7" w14:textId="77777777" w:rsidR="00B32DEF" w:rsidRDefault="00000000">
      <w:pPr>
        <w:numPr>
          <w:ilvl w:val="0"/>
          <w:numId w:val="158"/>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The middle element is either 2 or 3, </w:t>
      </w:r>
      <w:proofErr w:type="spellStart"/>
      <w:r>
        <w:rPr>
          <w:rFonts w:ascii="Times New Roman" w:eastAsia="Times New Roman" w:hAnsi="Times New Roman" w:cs="Times New Roman"/>
          <w:color w:val="212529"/>
          <w:sz w:val="24"/>
          <w:szCs w:val="24"/>
          <w:highlight w:val="white"/>
        </w:rPr>
        <w:t>os</w:t>
      </w:r>
      <w:proofErr w:type="spellEnd"/>
      <w:r>
        <w:rPr>
          <w:rFonts w:ascii="Times New Roman" w:eastAsia="Times New Roman" w:hAnsi="Times New Roman" w:cs="Times New Roman"/>
          <w:color w:val="212529"/>
          <w:sz w:val="24"/>
          <w:szCs w:val="24"/>
          <w:highlight w:val="white"/>
        </w:rPr>
        <w:t xml:space="preserve"> if we pick 3 4&gt;3 so we search for 4 in [4]</w:t>
      </w:r>
    </w:p>
    <w:p w14:paraId="5B091DE9" w14:textId="77777777" w:rsidR="00B32DEF" w:rsidRDefault="00000000">
      <w:pPr>
        <w:numPr>
          <w:ilvl w:val="0"/>
          <w:numId w:val="15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The list </w:t>
      </w:r>
      <w:ins w:id="3928" w:author="Holli Flanagan" w:date="2025-05-12T18:04:00Z">
        <w:r>
          <w:rPr>
            <w:rFonts w:ascii="Times New Roman" w:eastAsia="Times New Roman" w:hAnsi="Times New Roman" w:cs="Times New Roman"/>
            <w:color w:val="212529"/>
            <w:sz w:val="24"/>
            <w:szCs w:val="24"/>
            <w:highlight w:val="white"/>
          </w:rPr>
          <w:t>contains</w:t>
        </w:r>
      </w:ins>
      <w:del w:id="3929" w:author="Holli Flanagan" w:date="2025-05-12T18:04:00Z">
        <w:r>
          <w:rPr>
            <w:rFonts w:ascii="Times New Roman" w:eastAsia="Times New Roman" w:hAnsi="Times New Roman" w:cs="Times New Roman"/>
            <w:color w:val="212529"/>
            <w:sz w:val="24"/>
            <w:szCs w:val="24"/>
            <w:highlight w:val="white"/>
          </w:rPr>
          <w:delText>contians</w:delText>
        </w:r>
      </w:del>
      <w:r>
        <w:rPr>
          <w:rFonts w:ascii="Times New Roman" w:eastAsia="Times New Roman" w:hAnsi="Times New Roman" w:cs="Times New Roman"/>
          <w:color w:val="212529"/>
          <w:sz w:val="24"/>
          <w:szCs w:val="24"/>
          <w:highlight w:val="white"/>
        </w:rPr>
        <w:t xml:space="preserve"> 1 element, and that element is the 4 we are looking for.</w:t>
      </w:r>
    </w:p>
    <w:p w14:paraId="07CD68C3"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Another example, search for 11 in the same array.</w:t>
      </w:r>
    </w:p>
    <w:p w14:paraId="6E38B0A4" w14:textId="77777777" w:rsidR="00B32DEF" w:rsidRDefault="00000000">
      <w:pPr>
        <w:numPr>
          <w:ilvl w:val="0"/>
          <w:numId w:val="17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11 &gt; 5 so search for 11 in [6,7,8,9]</w:t>
      </w:r>
    </w:p>
    <w:p w14:paraId="0FDD7F70" w14:textId="77777777" w:rsidR="00B32DEF" w:rsidRDefault="00000000">
      <w:pPr>
        <w:numPr>
          <w:ilvl w:val="0"/>
          <w:numId w:val="17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11 &gt; 8 so search for 11 in [9]</w:t>
      </w:r>
    </w:p>
    <w:p w14:paraId="3F6EA8E7" w14:textId="77777777" w:rsidR="00B32DEF" w:rsidRDefault="00000000">
      <w:pPr>
        <w:numPr>
          <w:ilvl w:val="0"/>
          <w:numId w:val="176"/>
        </w:numPr>
        <w:shd w:val="clear" w:color="auto" w:fill="FFFFFF"/>
        <w:spacing w:after="300"/>
        <w:rPr>
          <w:rFonts w:ascii="Times New Roman" w:eastAsia="Times New Roman" w:hAnsi="Times New Roman" w:cs="Times New Roman"/>
        </w:rPr>
      </w:pPr>
      <w:proofErr w:type="gramStart"/>
      <w:r>
        <w:rPr>
          <w:rFonts w:ascii="Times New Roman" w:eastAsia="Times New Roman" w:hAnsi="Times New Roman" w:cs="Times New Roman"/>
          <w:color w:val="212529"/>
          <w:sz w:val="24"/>
          <w:szCs w:val="24"/>
          <w:highlight w:val="white"/>
        </w:rPr>
        <w:t>11 !</w:t>
      </w:r>
      <w:proofErr w:type="gramEnd"/>
      <w:r>
        <w:rPr>
          <w:rFonts w:ascii="Times New Roman" w:eastAsia="Times New Roman" w:hAnsi="Times New Roman" w:cs="Times New Roman"/>
          <w:color w:val="212529"/>
          <w:sz w:val="24"/>
          <w:szCs w:val="24"/>
          <w:highlight w:val="white"/>
        </w:rPr>
        <w:t>= 9 so we did not find it.</w:t>
      </w:r>
    </w:p>
    <w:p w14:paraId="13528F1F"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is a lot faster than searching every element one at a time.</w:t>
      </w:r>
    </w:p>
    <w:p w14:paraId="61494CA3"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the case of binary search our </w:t>
      </w:r>
      <w:r>
        <w:rPr>
          <w:rFonts w:ascii="Times New Roman" w:eastAsia="Times New Roman" w:hAnsi="Times New Roman" w:cs="Times New Roman"/>
          <w:i/>
          <w:color w:val="212529"/>
          <w:sz w:val="24"/>
          <w:szCs w:val="24"/>
          <w:highlight w:val="white"/>
        </w:rPr>
        <w:t>stop condition</w:t>
      </w:r>
      <w:r>
        <w:rPr>
          <w:rFonts w:ascii="Times New Roman" w:eastAsia="Times New Roman" w:hAnsi="Times New Roman" w:cs="Times New Roman"/>
          <w:color w:val="212529"/>
          <w:sz w:val="24"/>
          <w:szCs w:val="24"/>
          <w:highlight w:val="white"/>
        </w:rPr>
        <w:t xml:space="preserve"> is:</w:t>
      </w:r>
    </w:p>
    <w:p w14:paraId="540DE1C7" w14:textId="77777777" w:rsidR="00B32DEF" w:rsidRDefault="00000000">
      <w:pPr>
        <w:numPr>
          <w:ilvl w:val="0"/>
          <w:numId w:val="17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lastRenderedPageBreak/>
        <w:t>We stop when there are no elements in the list and return false</w:t>
      </w:r>
      <w:ins w:id="3930" w:author="Holli Flanagan" w:date="2025-05-12T18:04:00Z">
        <w:r>
          <w:rPr>
            <w:rFonts w:ascii="Times New Roman" w:eastAsia="Times New Roman" w:hAnsi="Times New Roman" w:cs="Times New Roman"/>
            <w:color w:val="212529"/>
            <w:sz w:val="24"/>
            <w:szCs w:val="24"/>
            <w:highlight w:val="white"/>
          </w:rPr>
          <w:t>.</w:t>
        </w:r>
      </w:ins>
    </w:p>
    <w:p w14:paraId="339B83F5" w14:textId="77777777" w:rsidR="00B32DEF" w:rsidRDefault="00B32DEF">
      <w:pPr>
        <w:numPr>
          <w:ilvl w:val="0"/>
          <w:numId w:val="170"/>
        </w:numPr>
        <w:shd w:val="clear" w:color="auto" w:fill="FFFFFF"/>
        <w:rPr>
          <w:ins w:id="3931" w:author="Holli Flanagan" w:date="2025-05-12T18:04:00Z"/>
          <w:rFonts w:ascii="Times New Roman" w:eastAsia="Times New Roman" w:hAnsi="Times New Roman" w:cs="Times New Roman"/>
        </w:rPr>
      </w:pPr>
    </w:p>
    <w:p w14:paraId="702220B9" w14:textId="77777777" w:rsidR="00B32DEF" w:rsidRDefault="00000000">
      <w:pPr>
        <w:numPr>
          <w:ilvl w:val="0"/>
          <w:numId w:val="17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We stop when the middle element is the one we are looking for and return true</w:t>
      </w:r>
      <w:ins w:id="3932" w:author="Holli Flanagan" w:date="2025-05-12T18:05:00Z">
        <w:r>
          <w:rPr>
            <w:rFonts w:ascii="Times New Roman" w:eastAsia="Times New Roman" w:hAnsi="Times New Roman" w:cs="Times New Roman"/>
            <w:color w:val="212529"/>
            <w:sz w:val="24"/>
            <w:szCs w:val="24"/>
            <w:highlight w:val="white"/>
          </w:rPr>
          <w:t>.</w:t>
        </w:r>
      </w:ins>
    </w:p>
    <w:p w14:paraId="684E476D"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Our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xml:space="preserve"> is:</w:t>
      </w:r>
    </w:p>
    <w:p w14:paraId="1E1701EF" w14:textId="77777777" w:rsidR="00B32DEF" w:rsidRDefault="00000000">
      <w:pPr>
        <w:numPr>
          <w:ilvl w:val="0"/>
          <w:numId w:val="14"/>
        </w:numPr>
        <w:shd w:val="clear" w:color="auto" w:fill="FFFFFF"/>
        <w:spacing w:before="180"/>
        <w:rPr>
          <w:ins w:id="3933" w:author="Holli Flanagan" w:date="2025-05-12T18:05:00Z"/>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If the search value is greater than the middle value, we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the second half of the list</w:t>
      </w:r>
      <w:ins w:id="3934" w:author="Holli Flanagan" w:date="2025-05-12T18:05:00Z">
        <w:r>
          <w:rPr>
            <w:rFonts w:ascii="Times New Roman" w:eastAsia="Times New Roman" w:hAnsi="Times New Roman" w:cs="Times New Roman"/>
            <w:color w:val="212529"/>
            <w:sz w:val="24"/>
            <w:szCs w:val="24"/>
            <w:highlight w:val="white"/>
          </w:rPr>
          <w:t>.</w:t>
        </w:r>
      </w:ins>
    </w:p>
    <w:p w14:paraId="73B1DF6D" w14:textId="77777777" w:rsidR="00B32DEF" w:rsidRPr="00B32DEF" w:rsidRDefault="00B32DEF">
      <w:pPr>
        <w:numPr>
          <w:ilvl w:val="0"/>
          <w:numId w:val="14"/>
        </w:numPr>
        <w:shd w:val="clear" w:color="auto" w:fill="FFFFFF"/>
        <w:rPr>
          <w:highlight w:val="white"/>
          <w:rPrChange w:id="3935" w:author="Holli Flanagan" w:date="2025-05-12T18:05:00Z">
            <w:rPr>
              <w:rFonts w:ascii="Times New Roman" w:eastAsia="Times New Roman" w:hAnsi="Times New Roman" w:cs="Times New Roman"/>
            </w:rPr>
          </w:rPrChange>
        </w:rPr>
        <w:pPrChange w:id="3936" w:author="Holli Flanagan" w:date="2025-05-12T18:05:00Z">
          <w:pPr>
            <w:numPr>
              <w:numId w:val="14"/>
            </w:numPr>
            <w:shd w:val="clear" w:color="auto" w:fill="FFFFFF"/>
            <w:spacing w:before="180" w:after="300"/>
            <w:ind w:left="720" w:hanging="360"/>
          </w:pPr>
        </w:pPrChange>
      </w:pPr>
    </w:p>
    <w:p w14:paraId="09D53BE2" w14:textId="77777777" w:rsidR="00B32DEF" w:rsidRDefault="00000000">
      <w:pPr>
        <w:numPr>
          <w:ilvl w:val="0"/>
          <w:numId w:val="1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the search value is less than the middle value, we search the first half of the list</w:t>
      </w:r>
      <w:ins w:id="3937" w:author="Holli Flanagan" w:date="2025-05-12T18:05:00Z">
        <w:r>
          <w:rPr>
            <w:rFonts w:ascii="Times New Roman" w:eastAsia="Times New Roman" w:hAnsi="Times New Roman" w:cs="Times New Roman"/>
            <w:color w:val="212529"/>
            <w:sz w:val="24"/>
            <w:szCs w:val="24"/>
            <w:highlight w:val="white"/>
          </w:rPr>
          <w:t>.</w:t>
        </w:r>
      </w:ins>
    </w:p>
    <w:p w14:paraId="5466F423"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Each time, we are </w:t>
      </w:r>
      <w:proofErr w:type="gramStart"/>
      <w:r>
        <w:rPr>
          <w:rFonts w:ascii="Times New Roman" w:eastAsia="Times New Roman" w:hAnsi="Times New Roman" w:cs="Times New Roman"/>
          <w:color w:val="212529"/>
          <w:sz w:val="24"/>
          <w:szCs w:val="24"/>
          <w:highlight w:val="white"/>
        </w:rPr>
        <w:t>searching</w:t>
      </w:r>
      <w:proofErr w:type="gramEnd"/>
      <w:r>
        <w:rPr>
          <w:rFonts w:ascii="Times New Roman" w:eastAsia="Times New Roman" w:hAnsi="Times New Roman" w:cs="Times New Roman"/>
          <w:color w:val="212529"/>
          <w:sz w:val="24"/>
          <w:szCs w:val="24"/>
          <w:highlight w:val="white"/>
        </w:rPr>
        <w:t xml:space="preserve"> a smaller list, so eventually we will find what we </w:t>
      </w:r>
      <w:proofErr w:type="gramStart"/>
      <w:r>
        <w:rPr>
          <w:rFonts w:ascii="Times New Roman" w:eastAsia="Times New Roman" w:hAnsi="Times New Roman" w:cs="Times New Roman"/>
          <w:color w:val="212529"/>
          <w:sz w:val="24"/>
          <w:szCs w:val="24"/>
          <w:highlight w:val="white"/>
        </w:rPr>
        <w:t>want</w:t>
      </w:r>
      <w:proofErr w:type="gramEnd"/>
      <w:r>
        <w:rPr>
          <w:rFonts w:ascii="Times New Roman" w:eastAsia="Times New Roman" w:hAnsi="Times New Roman" w:cs="Times New Roman"/>
          <w:color w:val="212529"/>
          <w:sz w:val="24"/>
          <w:szCs w:val="24"/>
          <w:highlight w:val="white"/>
        </w:rPr>
        <w:t xml:space="preserve"> or the list will be empty.</w:t>
      </w:r>
    </w:p>
    <w:p w14:paraId="0CB0D4E9"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Our stop condition in code:</w:t>
      </w:r>
    </w:p>
    <w:p w14:paraId="76E49B39"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B23DCD5"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Our recursive step simply calls itself on the correct half of the array:</w:t>
      </w:r>
    </w:p>
    <w:p w14:paraId="69DBAC6C"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B728B4B"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And the full search function:</w:t>
      </w:r>
    </w:p>
    <w:p w14:paraId="645690D7"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7FF64B7" w14:textId="77777777" w:rsidR="00B32DEF" w:rsidRPr="00B32DEF" w:rsidRDefault="00000000">
      <w:pPr>
        <w:pStyle w:val="Heading2"/>
        <w:rPr>
          <w:rPrChange w:id="3938" w:author="Holli Flanagan" w:date="2025-05-12T15:11:00Z">
            <w:rPr>
              <w:sz w:val="36"/>
              <w:szCs w:val="36"/>
            </w:rPr>
          </w:rPrChange>
        </w:rPr>
        <w:pPrChange w:id="3939" w:author="Holli Flanagan" w:date="2025-05-12T15:11:00Z">
          <w:pPr>
            <w:pStyle w:val="Heading2"/>
            <w:keepNext w:val="0"/>
            <w:keepLines w:val="0"/>
            <w:spacing w:before="540" w:after="100"/>
          </w:pPr>
        </w:pPrChange>
      </w:pPr>
      <w:bookmarkStart w:id="3940" w:name="_qhgx1bz2f34b" w:colFirst="0" w:colLast="0"/>
      <w:bookmarkEnd w:id="3940"/>
      <w:r>
        <w:rPr>
          <w:rPrChange w:id="3941" w:author="Holli Flanagan" w:date="2025-05-12T15:11:00Z">
            <w:rPr>
              <w:sz w:val="36"/>
              <w:szCs w:val="36"/>
            </w:rPr>
          </w:rPrChange>
        </w:rPr>
        <w:t>Summary</w:t>
      </w:r>
    </w:p>
    <w:p w14:paraId="4BC7ADCD"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Recursion</w:t>
      </w:r>
      <w:r>
        <w:rPr>
          <w:rFonts w:ascii="Times New Roman" w:eastAsia="Times New Roman" w:hAnsi="Times New Roman" w:cs="Times New Roman"/>
          <w:color w:val="212529"/>
          <w:sz w:val="24"/>
          <w:szCs w:val="24"/>
          <w:highlight w:val="white"/>
        </w:rPr>
        <w:t xml:space="preserve"> is a programming technique where a problem is restated in terms of a smaller instance of the same problem. Recursive functions must have a </w:t>
      </w:r>
      <w:r>
        <w:rPr>
          <w:rFonts w:ascii="Times New Roman" w:eastAsia="Times New Roman" w:hAnsi="Times New Roman" w:cs="Times New Roman"/>
          <w:i/>
          <w:color w:val="212529"/>
          <w:sz w:val="24"/>
          <w:szCs w:val="24"/>
          <w:highlight w:val="white"/>
        </w:rPr>
        <w:t>stop condition</w:t>
      </w:r>
      <w:r>
        <w:rPr>
          <w:rFonts w:ascii="Times New Roman" w:eastAsia="Times New Roman" w:hAnsi="Times New Roman" w:cs="Times New Roman"/>
          <w:color w:val="212529"/>
          <w:sz w:val="24"/>
          <w:szCs w:val="24"/>
          <w:highlight w:val="white"/>
        </w:rPr>
        <w:t xml:space="preserve"> when the problem is solved or when the smaller instance becomes trivial. They must also have a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xml:space="preserve"> where they call the same function on a smaller instance of the problem.</w:t>
      </w:r>
    </w:p>
    <w:p w14:paraId="46636BD6" w14:textId="77777777" w:rsidR="00B32DEF" w:rsidRPr="00B32DEF" w:rsidRDefault="00000000">
      <w:pPr>
        <w:pStyle w:val="Heading2"/>
        <w:keepNext w:val="0"/>
        <w:keepLines w:val="0"/>
        <w:spacing w:before="720"/>
        <w:rPr>
          <w:rPrChange w:id="3942" w:author="Holli Flanagan" w:date="2025-05-12T15:11:00Z">
            <w:rPr>
              <w:sz w:val="48"/>
              <w:szCs w:val="48"/>
              <w:highlight w:val="white"/>
            </w:rPr>
          </w:rPrChange>
        </w:rPr>
        <w:pPrChange w:id="3943" w:author="Holli Flanagan" w:date="2025-05-12T15:11:00Z">
          <w:pPr>
            <w:pStyle w:val="Heading1"/>
            <w:keepNext w:val="0"/>
            <w:keepLines w:val="0"/>
            <w:spacing w:before="720"/>
          </w:pPr>
        </w:pPrChange>
      </w:pPr>
      <w:bookmarkStart w:id="3944" w:name="_hyp25o9hidj9" w:colFirst="0" w:colLast="0"/>
      <w:bookmarkEnd w:id="3944"/>
      <w:r>
        <w:rPr>
          <w:rPrChange w:id="3945" w:author="Holli Flanagan" w:date="2025-05-12T15:11:00Z">
            <w:rPr>
              <w:sz w:val="48"/>
              <w:szCs w:val="48"/>
            </w:rPr>
          </w:rPrChange>
        </w:rPr>
        <w:t>Next Step</w:t>
      </w:r>
    </w:p>
    <w:p w14:paraId="6F2CCCD4" w14:textId="4BA36CE6" w:rsidR="00B32DEF" w:rsidRDefault="00000000">
      <w:pPr>
        <w:shd w:val="clear" w:color="auto" w:fill="FFFFFF"/>
        <w:spacing w:after="240"/>
        <w:rPr>
          <w:rFonts w:ascii="Times New Roman" w:eastAsia="Times New Roman" w:hAnsi="Times New Roman" w:cs="Times New Roman"/>
          <w:color w:val="0D6EFD"/>
          <w:sz w:val="24"/>
          <w:szCs w:val="24"/>
          <w:highlight w:val="white"/>
          <w:u w:val="single"/>
        </w:rPr>
      </w:pPr>
      <w:proofErr w:type="gramStart"/>
      <w:r>
        <w:rPr>
          <w:rFonts w:ascii="Times New Roman" w:eastAsia="Times New Roman" w:hAnsi="Times New Roman" w:cs="Times New Roman"/>
          <w:color w:val="212529"/>
          <w:sz w:val="24"/>
          <w:szCs w:val="24"/>
          <w:highlight w:val="white"/>
        </w:rPr>
        <w:t>Next</w:t>
      </w:r>
      <w:proofErr w:type="gramEnd"/>
      <w:r>
        <w:rPr>
          <w:rFonts w:ascii="Times New Roman" w:eastAsia="Times New Roman" w:hAnsi="Times New Roman" w:cs="Times New Roman"/>
          <w:color w:val="212529"/>
          <w:sz w:val="24"/>
          <w:szCs w:val="24"/>
          <w:highlight w:val="white"/>
        </w:rPr>
        <w:t xml:space="preserve"> we’ll learn about Trees</w:t>
      </w:r>
      <w:ins w:id="3946" w:author="Holli Flanagan" w:date="2025-05-12T15:11: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t>
      </w:r>
      <w:del w:id="3947" w:author="Holli Flanagan" w:date="2025-05-12T15:11:00Z">
        <w:r>
          <w:fldChar w:fldCharType="begin"/>
        </w:r>
        <w:r>
          <w:delInstrText>HYPERLINK "https://boots-edu.github.io/textbook/text/13-Recursion/trees.html"</w:delInstrText>
        </w:r>
        <w:r>
          <w:fldChar w:fldCharType="separate"/>
        </w:r>
        <w:r>
          <w:rPr>
            <w:rFonts w:ascii="Times New Roman" w:eastAsia="Times New Roman" w:hAnsi="Times New Roman" w:cs="Times New Roman"/>
            <w:color w:val="0D6EFD"/>
            <w:sz w:val="24"/>
            <w:szCs w:val="24"/>
            <w:highlight w:val="white"/>
            <w:u w:val="single"/>
          </w:rPr>
          <w:delText>Trees »</w:delText>
        </w:r>
        <w:r>
          <w:fldChar w:fldCharType="end"/>
        </w:r>
      </w:del>
    </w:p>
    <w:p w14:paraId="24BAC3EC"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br w:type="page"/>
      </w:r>
    </w:p>
    <w:p w14:paraId="2BFB0595" w14:textId="77777777" w:rsidR="00B32DEF" w:rsidRPr="00B32DEF" w:rsidRDefault="00000000">
      <w:pPr>
        <w:pStyle w:val="Heading1"/>
        <w:rPr>
          <w:rPrChange w:id="3948" w:author="Holli Flanagan" w:date="2025-05-12T15:11:00Z">
            <w:rPr>
              <w:sz w:val="46"/>
              <w:szCs w:val="46"/>
              <w:highlight w:val="white"/>
            </w:rPr>
          </w:rPrChange>
        </w:rPr>
        <w:pPrChange w:id="3949" w:author="Holli Flanagan" w:date="2025-05-12T15:11:00Z">
          <w:pPr>
            <w:pStyle w:val="Heading1"/>
            <w:keepNext w:val="0"/>
            <w:keepLines w:val="0"/>
          </w:pPr>
        </w:pPrChange>
      </w:pPr>
      <w:bookmarkStart w:id="3950" w:name="_9cz2jopcf5lp" w:colFirst="0" w:colLast="0"/>
      <w:bookmarkEnd w:id="3950"/>
      <w:r>
        <w:rPr>
          <w:rPrChange w:id="3951" w:author="Holli Flanagan" w:date="2025-05-12T15:11:00Z">
            <w:rPr>
              <w:sz w:val="46"/>
              <w:szCs w:val="46"/>
              <w:highlight w:val="white"/>
            </w:rPr>
          </w:rPrChange>
        </w:rPr>
        <w:lastRenderedPageBreak/>
        <w:t>Trees</w:t>
      </w:r>
    </w:p>
    <w:p w14:paraId="5811FE98" w14:textId="77777777" w:rsidR="00B32DEF" w:rsidRPr="00B32DEF" w:rsidRDefault="00000000">
      <w:pPr>
        <w:pStyle w:val="Heading2"/>
        <w:rPr>
          <w:rPrChange w:id="3952" w:author="Holli Flanagan" w:date="2025-05-12T15:11:00Z">
            <w:rPr>
              <w:sz w:val="34"/>
              <w:szCs w:val="34"/>
            </w:rPr>
          </w:rPrChange>
        </w:rPr>
        <w:pPrChange w:id="3953" w:author="Holli Flanagan" w:date="2025-05-12T15:11:00Z">
          <w:pPr>
            <w:pStyle w:val="Heading2"/>
            <w:keepNext w:val="0"/>
            <w:keepLines w:val="0"/>
          </w:pPr>
        </w:pPrChange>
      </w:pPr>
      <w:bookmarkStart w:id="3954" w:name="_yz97n13ao3sb" w:colFirst="0" w:colLast="0"/>
      <w:bookmarkEnd w:id="3954"/>
      <w:r>
        <w:rPr>
          <w:rPrChange w:id="3955" w:author="Holli Flanagan" w:date="2025-05-12T15:11:00Z">
            <w:rPr>
              <w:sz w:val="34"/>
              <w:szCs w:val="34"/>
            </w:rPr>
          </w:rPrChange>
        </w:rPr>
        <w:t>Key Idea</w:t>
      </w:r>
    </w:p>
    <w:p w14:paraId="4560E26A"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w:t>
      </w:r>
      <w:r>
        <w:rPr>
          <w:rFonts w:ascii="Times New Roman" w:eastAsia="Times New Roman" w:hAnsi="Times New Roman" w:cs="Times New Roman"/>
          <w:i/>
          <w:color w:val="212529"/>
          <w:sz w:val="24"/>
          <w:szCs w:val="24"/>
          <w:highlight w:val="white"/>
        </w:rPr>
        <w:t>tree</w:t>
      </w:r>
      <w:r>
        <w:rPr>
          <w:rFonts w:ascii="Times New Roman" w:eastAsia="Times New Roman" w:hAnsi="Times New Roman" w:cs="Times New Roman"/>
          <w:color w:val="212529"/>
          <w:sz w:val="24"/>
          <w:szCs w:val="24"/>
          <w:highlight w:val="white"/>
        </w:rPr>
        <w:t xml:space="preserve"> in </w:t>
      </w:r>
      <w:ins w:id="3956" w:author="Holli Flanagan" w:date="2025-05-12T15:14:00Z">
        <w:r>
          <w:rPr>
            <w:rFonts w:ascii="Times New Roman" w:eastAsia="Times New Roman" w:hAnsi="Times New Roman" w:cs="Times New Roman"/>
            <w:color w:val="212529"/>
            <w:sz w:val="24"/>
            <w:szCs w:val="24"/>
            <w:highlight w:val="white"/>
          </w:rPr>
          <w:t>computer science</w:t>
        </w:r>
      </w:ins>
      <w:del w:id="3957" w:author="Holli Flanagan" w:date="2025-05-12T15:14:00Z">
        <w:r>
          <w:rPr>
            <w:rFonts w:ascii="Times New Roman" w:eastAsia="Times New Roman" w:hAnsi="Times New Roman" w:cs="Times New Roman"/>
            <w:color w:val="212529"/>
            <w:sz w:val="24"/>
            <w:szCs w:val="24"/>
            <w:highlight w:val="white"/>
          </w:rPr>
          <w:delText>Computer Science</w:delText>
        </w:r>
      </w:del>
      <w:r>
        <w:rPr>
          <w:rFonts w:ascii="Times New Roman" w:eastAsia="Times New Roman" w:hAnsi="Times New Roman" w:cs="Times New Roman"/>
          <w:color w:val="212529"/>
          <w:sz w:val="24"/>
          <w:szCs w:val="24"/>
          <w:highlight w:val="white"/>
        </w:rPr>
        <w:t xml:space="preserve"> is a data structure that represents data in a parent/child relationship.</w:t>
      </w:r>
    </w:p>
    <w:p w14:paraId="30DAC424" w14:textId="77777777" w:rsidR="00B32DEF" w:rsidRPr="00B32DEF" w:rsidRDefault="00000000">
      <w:pPr>
        <w:pStyle w:val="Heading2"/>
        <w:rPr>
          <w:rPrChange w:id="3958" w:author="Holli Flanagan" w:date="2025-05-12T15:11:00Z">
            <w:rPr>
              <w:sz w:val="34"/>
              <w:szCs w:val="34"/>
            </w:rPr>
          </w:rPrChange>
        </w:rPr>
        <w:pPrChange w:id="3959" w:author="Holli Flanagan" w:date="2025-05-12T15:11:00Z">
          <w:pPr>
            <w:pStyle w:val="Heading2"/>
            <w:keepNext w:val="0"/>
            <w:keepLines w:val="0"/>
          </w:pPr>
        </w:pPrChange>
      </w:pPr>
      <w:bookmarkStart w:id="3960" w:name="_qb4la1w2458x" w:colFirst="0" w:colLast="0"/>
      <w:bookmarkEnd w:id="3960"/>
      <w:r>
        <w:rPr>
          <w:rPrChange w:id="3961" w:author="Holli Flanagan" w:date="2025-05-12T15:11:00Z">
            <w:rPr>
              <w:sz w:val="34"/>
              <w:szCs w:val="34"/>
            </w:rPr>
          </w:rPrChange>
        </w:rPr>
        <w:t>Motivating Recursion</w:t>
      </w:r>
    </w:p>
    <w:p w14:paraId="53A3656E"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All of these would have been very easy to implement using a loop instead. One place where recursion is particularly useful is </w:t>
      </w:r>
      <w:del w:id="3962" w:author="Holli Flanagan" w:date="2025-05-12T18:05:00Z">
        <w:r>
          <w:rPr>
            <w:rFonts w:ascii="Times New Roman" w:eastAsia="Times New Roman" w:hAnsi="Times New Roman" w:cs="Times New Roman"/>
            <w:i/>
            <w:color w:val="212529"/>
            <w:sz w:val="24"/>
            <w:szCs w:val="24"/>
            <w:highlight w:val="white"/>
          </w:rPr>
          <w:delText>T</w:delText>
        </w:r>
      </w:del>
      <w:ins w:id="3963" w:author="Holli Flanagan" w:date="2025-05-12T18:05: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rees</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i/>
          <w:color w:val="212529"/>
          <w:sz w:val="24"/>
          <w:szCs w:val="24"/>
          <w:highlight w:val="white"/>
        </w:rPr>
        <w:t>Trees</w:t>
      </w:r>
      <w:r>
        <w:rPr>
          <w:rFonts w:ascii="Times New Roman" w:eastAsia="Times New Roman" w:hAnsi="Times New Roman" w:cs="Times New Roman"/>
          <w:color w:val="212529"/>
          <w:sz w:val="24"/>
          <w:szCs w:val="24"/>
          <w:highlight w:val="white"/>
        </w:rPr>
        <w:t xml:space="preserve"> are a basic data structure that we can use to represent data in a parent child relationship.</w:t>
      </w:r>
    </w:p>
    <w:p w14:paraId="3E770A52"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Many problems can be modeled </w:t>
      </w:r>
      <w:proofErr w:type="gramStart"/>
      <w:r>
        <w:rPr>
          <w:rFonts w:ascii="Times New Roman" w:eastAsia="Times New Roman" w:hAnsi="Times New Roman" w:cs="Times New Roman"/>
          <w:color w:val="212529"/>
          <w:sz w:val="24"/>
          <w:szCs w:val="24"/>
          <w:highlight w:val="white"/>
        </w:rPr>
        <w:t>as</w:t>
      </w:r>
      <w:proofErr w:type="gramEnd"/>
      <w:r>
        <w:rPr>
          <w:rFonts w:ascii="Times New Roman" w:eastAsia="Times New Roman" w:hAnsi="Times New Roman" w:cs="Times New Roman"/>
          <w:color w:val="212529"/>
          <w:sz w:val="24"/>
          <w:szCs w:val="24"/>
          <w:highlight w:val="white"/>
        </w:rPr>
        <w:t xml:space="preserve"> a tree. As a matter of </w:t>
      </w:r>
      <w:proofErr w:type="gramStart"/>
      <w:r>
        <w:rPr>
          <w:rFonts w:ascii="Times New Roman" w:eastAsia="Times New Roman" w:hAnsi="Times New Roman" w:cs="Times New Roman"/>
          <w:color w:val="212529"/>
          <w:sz w:val="24"/>
          <w:szCs w:val="24"/>
          <w:highlight w:val="white"/>
        </w:rPr>
        <w:t>fact</w:t>
      </w:r>
      <w:proofErr w:type="gramEnd"/>
      <w:r>
        <w:rPr>
          <w:rFonts w:ascii="Times New Roman" w:eastAsia="Times New Roman" w:hAnsi="Times New Roman" w:cs="Times New Roman"/>
          <w:color w:val="212529"/>
          <w:sz w:val="24"/>
          <w:szCs w:val="24"/>
          <w:highlight w:val="white"/>
        </w:rPr>
        <w:t xml:space="preserve"> HTML is actually a tree representation since a parent element can have multiple child elements.</w:t>
      </w:r>
    </w:p>
    <w:p w14:paraId="77D3D210" w14:textId="77777777" w:rsidR="00B32DEF" w:rsidRPr="00B32DEF" w:rsidRDefault="00000000">
      <w:pPr>
        <w:pStyle w:val="Heading2"/>
        <w:rPr>
          <w:rPrChange w:id="3964" w:author="Holli Flanagan" w:date="2025-05-12T15:11:00Z">
            <w:rPr>
              <w:sz w:val="34"/>
              <w:szCs w:val="34"/>
            </w:rPr>
          </w:rPrChange>
        </w:rPr>
        <w:pPrChange w:id="3965" w:author="Holli Flanagan" w:date="2025-05-12T15:11:00Z">
          <w:pPr>
            <w:pStyle w:val="Heading2"/>
            <w:keepNext w:val="0"/>
            <w:keepLines w:val="0"/>
          </w:pPr>
        </w:pPrChange>
      </w:pPr>
      <w:bookmarkStart w:id="3966" w:name="_vb9snobq8cr3" w:colFirst="0" w:colLast="0"/>
      <w:bookmarkEnd w:id="3966"/>
      <w:r>
        <w:rPr>
          <w:rPrChange w:id="3967" w:author="Holli Flanagan" w:date="2025-05-12T15:11:00Z">
            <w:rPr>
              <w:sz w:val="34"/>
              <w:szCs w:val="34"/>
            </w:rPr>
          </w:rPrChange>
        </w:rPr>
        <w:t>Binary Search Trees</w:t>
      </w:r>
    </w:p>
    <w:p w14:paraId="142EADB2"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Consider a tree of numbers instead. If we look at the children of any node in the tree, they are themselves a tree. Just a smaller one.</w:t>
      </w:r>
    </w:p>
    <w:p w14:paraId="5DCA3F22"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Even for the nodes without children we can think of them as trees with no children (empty trees). </w:t>
      </w: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in other words, we can treat each </w:t>
      </w:r>
      <w:ins w:id="3968" w:author="Holli Flanagan" w:date="2025-05-12T18:05:00Z">
        <w:r>
          <w:rPr>
            <w:rFonts w:ascii="Times New Roman" w:eastAsia="Times New Roman" w:hAnsi="Times New Roman" w:cs="Times New Roman"/>
            <w:color w:val="212529"/>
            <w:sz w:val="24"/>
            <w:szCs w:val="24"/>
            <w:highlight w:val="white"/>
          </w:rPr>
          <w:t>subtree</w:t>
        </w:r>
      </w:ins>
      <w:del w:id="3969" w:author="Holli Flanagan" w:date="2025-05-12T18:0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of a tree with a given root as if it were a tree. This feels like a good candidate for recursion.</w:t>
      </w:r>
    </w:p>
    <w:p w14:paraId="32E4E168"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29E705D6" wp14:editId="1ED7BBAF">
            <wp:extent cx="5753100" cy="5448300"/>
            <wp:effectExtent l="9525" t="9525" r="9525" b="9525"/>
            <wp:docPr id="52"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09"/>
                    <a:srcRect/>
                    <a:stretch>
                      <a:fillRect/>
                    </a:stretch>
                  </pic:blipFill>
                  <pic:spPr>
                    <a:xfrm>
                      <a:off x="0" y="0"/>
                      <a:ext cx="5753100" cy="5448300"/>
                    </a:xfrm>
                    <a:prstGeom prst="rect">
                      <a:avLst/>
                    </a:prstGeom>
                    <a:ln w="9525">
                      <a:solidFill>
                        <a:srgbClr val="DDDDDD"/>
                      </a:solidFill>
                      <a:prstDash val="solid"/>
                    </a:ln>
                  </pic:spPr>
                </pic:pic>
              </a:graphicData>
            </a:graphic>
          </wp:inline>
        </w:drawing>
      </w:r>
    </w:p>
    <w:p w14:paraId="11A81565"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As it turns out, this is a special kind of tree called a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w:t>
      </w:r>
    </w:p>
    <w:p w14:paraId="78498985"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It has some specific properties:</w:t>
      </w:r>
    </w:p>
    <w:p w14:paraId="382DBE9C" w14:textId="77777777" w:rsidR="00B32DEF" w:rsidRDefault="00000000">
      <w:pPr>
        <w:numPr>
          <w:ilvl w:val="0"/>
          <w:numId w:val="110"/>
        </w:numPr>
        <w:shd w:val="clear" w:color="auto" w:fill="FFFFFF"/>
        <w:spacing w:before="180"/>
        <w:rPr>
          <w:rFonts w:ascii="Times New Roman" w:eastAsia="Times New Roman" w:hAnsi="Times New Roman" w:cs="Times New Roman"/>
          <w:highlight w:val="white"/>
        </w:rPr>
        <w:pPrChange w:id="3970"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node will have 2 subtrees (possibly empty)</w:t>
      </w:r>
    </w:p>
    <w:p w14:paraId="4DF633EC" w14:textId="77777777" w:rsidR="00B32DEF" w:rsidRDefault="00000000">
      <w:pPr>
        <w:numPr>
          <w:ilvl w:val="0"/>
          <w:numId w:val="110"/>
        </w:numPr>
        <w:shd w:val="clear" w:color="auto" w:fill="FFFFFF"/>
        <w:rPr>
          <w:rFonts w:ascii="Times New Roman" w:eastAsia="Times New Roman" w:hAnsi="Times New Roman" w:cs="Times New Roman"/>
          <w:highlight w:val="white"/>
        </w:rPr>
        <w:pPrChange w:id="3971"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Every number in the left </w:t>
      </w:r>
      <w:ins w:id="3972" w:author="Holli Flanagan" w:date="2025-05-12T18:15:00Z">
        <w:r>
          <w:rPr>
            <w:rFonts w:ascii="Times New Roman" w:eastAsia="Times New Roman" w:hAnsi="Times New Roman" w:cs="Times New Roman"/>
            <w:color w:val="212529"/>
            <w:sz w:val="24"/>
            <w:szCs w:val="24"/>
            <w:highlight w:val="white"/>
          </w:rPr>
          <w:t>subtree</w:t>
        </w:r>
      </w:ins>
      <w:del w:id="3973"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must be less than the value stored in the node</w:t>
      </w:r>
    </w:p>
    <w:p w14:paraId="7932C8FC" w14:textId="77777777" w:rsidR="00B32DEF" w:rsidRDefault="00000000">
      <w:pPr>
        <w:numPr>
          <w:ilvl w:val="0"/>
          <w:numId w:val="110"/>
        </w:numPr>
        <w:shd w:val="clear" w:color="auto" w:fill="FFFFFF"/>
        <w:rPr>
          <w:rFonts w:ascii="Times New Roman" w:eastAsia="Times New Roman" w:hAnsi="Times New Roman" w:cs="Times New Roman"/>
          <w:highlight w:val="white"/>
        </w:rPr>
        <w:pPrChange w:id="3974"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Every number in the right </w:t>
      </w:r>
      <w:ins w:id="3975" w:author="Holli Flanagan" w:date="2025-05-12T18:15:00Z">
        <w:r>
          <w:rPr>
            <w:rFonts w:ascii="Times New Roman" w:eastAsia="Times New Roman" w:hAnsi="Times New Roman" w:cs="Times New Roman"/>
            <w:color w:val="212529"/>
            <w:sz w:val="24"/>
            <w:szCs w:val="24"/>
            <w:highlight w:val="white"/>
          </w:rPr>
          <w:t>subtree</w:t>
        </w:r>
      </w:ins>
      <w:del w:id="3976"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must be greater than the value stored in the node</w:t>
      </w:r>
    </w:p>
    <w:p w14:paraId="2C556D19" w14:textId="77777777" w:rsidR="00B32DEF" w:rsidRDefault="00000000">
      <w:pPr>
        <w:numPr>
          <w:ilvl w:val="0"/>
          <w:numId w:val="110"/>
        </w:numPr>
        <w:shd w:val="clear" w:color="auto" w:fill="FFFFFF"/>
        <w:spacing w:after="300"/>
        <w:rPr>
          <w:rFonts w:ascii="Times New Roman" w:eastAsia="Times New Roman" w:hAnsi="Times New Roman" w:cs="Times New Roman"/>
          <w:highlight w:val="white"/>
        </w:rPr>
        <w:pPrChange w:id="3977"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These must hold for the subtree rooted at every node in the tree.</w:t>
      </w:r>
    </w:p>
    <w:p w14:paraId="6447342B"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search this structure by examining the root node then recursively searching the correct subtree based on the values.</w:t>
      </w:r>
    </w:p>
    <w:p w14:paraId="1AA93887"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Say we have a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method</w:t>
      </w:r>
      <w:ins w:id="3978" w:author="Holli Flanagan" w:date="2025-05-12T18:06:00Z">
        <w:r>
          <w:rPr>
            <w:rFonts w:ascii="Times New Roman" w:eastAsia="Times New Roman" w:hAnsi="Times New Roman" w:cs="Times New Roman"/>
            <w:color w:val="212529"/>
            <w:sz w:val="24"/>
            <w:szCs w:val="24"/>
            <w:highlight w:val="white"/>
          </w:rPr>
          <w:t>…</w:t>
        </w:r>
      </w:ins>
    </w:p>
    <w:p w14:paraId="68EA63E3" w14:textId="77777777" w:rsidR="00B32DEF" w:rsidRDefault="00000000">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function</w:t>
      </w:r>
      <w:r>
        <w:rPr>
          <w:rFonts w:ascii="Times New Roman" w:eastAsia="Times New Roman" w:hAnsi="Times New Roman" w:cs="Times New Roman"/>
          <w:color w:val="5C5962"/>
          <w:sz w:val="24"/>
          <w:szCs w:val="24"/>
          <w:highlight w:val="white"/>
        </w:rPr>
        <w:t xml:space="preserve"> </w:t>
      </w:r>
      <w:proofErr w:type="spellStart"/>
      <w:proofErr w:type="gramStart"/>
      <w:r>
        <w:rPr>
          <w:rFonts w:ascii="Times New Roman" w:eastAsia="Times New Roman" w:hAnsi="Times New Roman" w:cs="Times New Roman"/>
          <w:color w:val="188038"/>
          <w:sz w:val="24"/>
          <w:szCs w:val="24"/>
          <w:highlight w:val="white"/>
        </w:rPr>
        <w:t>treeSearch</w:t>
      </w:r>
      <w:proofErr w:type="spellEnd"/>
      <w:r>
        <w:rPr>
          <w:rFonts w:ascii="Times New Roman" w:eastAsia="Times New Roman" w:hAnsi="Times New Roman" w:cs="Times New Roman"/>
          <w:color w:val="188038"/>
          <w:sz w:val="24"/>
          <w:szCs w:val="24"/>
          <w:highlight w:val="white"/>
        </w:rPr>
        <w:t>(</w:t>
      </w:r>
      <w:proofErr w:type="gramEnd"/>
      <w:r>
        <w:rPr>
          <w:rFonts w:ascii="Times New Roman" w:eastAsia="Times New Roman" w:hAnsi="Times New Roman" w:cs="Times New Roman"/>
          <w:color w:val="188038"/>
          <w:sz w:val="24"/>
          <w:szCs w:val="24"/>
          <w:highlight w:val="white"/>
        </w:rPr>
        <w:t>tree:</w:t>
      </w:r>
      <w:r>
        <w:rPr>
          <w:rFonts w:ascii="Times New Roman" w:eastAsia="Times New Roman" w:hAnsi="Times New Roman" w:cs="Times New Roman"/>
          <w:color w:val="5C5962"/>
          <w:sz w:val="24"/>
          <w:szCs w:val="24"/>
          <w:highlight w:val="white"/>
        </w:rPr>
        <w:t xml:space="preserve"> </w:t>
      </w:r>
      <w:proofErr w:type="spellStart"/>
      <w:r>
        <w:rPr>
          <w:rFonts w:ascii="Times New Roman" w:eastAsia="Times New Roman" w:hAnsi="Times New Roman" w:cs="Times New Roman"/>
          <w:color w:val="188038"/>
          <w:sz w:val="24"/>
          <w:szCs w:val="24"/>
          <w:highlight w:val="white"/>
        </w:rPr>
        <w:t>TreeNode</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target:</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number){</w:t>
      </w:r>
      <w:proofErr w:type="gramEnd"/>
    </w:p>
    <w:p w14:paraId="0306FB4C"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ins w:id="3979" w:author="Holli Flanagan" w:date="2025-05-12T18:06:00Z">
        <w:r>
          <w:rPr>
            <w:rFonts w:ascii="Times New Roman" w:eastAsia="Times New Roman" w:hAnsi="Times New Roman" w:cs="Times New Roman"/>
            <w:color w:val="5C5962"/>
            <w:sz w:val="24"/>
            <w:szCs w:val="24"/>
            <w:highlight w:val="white"/>
          </w:rPr>
          <w:t>…</w:t>
        </w:r>
      </w:ins>
      <w:r>
        <w:rPr>
          <w:rFonts w:ascii="Times New Roman" w:eastAsia="Times New Roman" w:hAnsi="Times New Roman" w:cs="Times New Roman"/>
          <w:color w:val="212529"/>
          <w:sz w:val="24"/>
          <w:szCs w:val="24"/>
          <w:highlight w:val="white"/>
        </w:rPr>
        <w:t xml:space="preserve">and we want to find the number 100 in the tree. We </w:t>
      </w:r>
      <w:ins w:id="3980" w:author="Holli Flanagan" w:date="2025-05-12T18:06:00Z">
        <w:r>
          <w:rPr>
            <w:rFonts w:ascii="Times New Roman" w:eastAsia="Times New Roman" w:hAnsi="Times New Roman" w:cs="Times New Roman"/>
            <w:color w:val="212529"/>
            <w:sz w:val="24"/>
            <w:szCs w:val="24"/>
            <w:highlight w:val="white"/>
          </w:rPr>
          <w:t>would</w:t>
        </w:r>
      </w:ins>
      <w:del w:id="3981" w:author="Holli Flanagan" w:date="2025-05-12T18:06:00Z">
        <w:r>
          <w:rPr>
            <w:rFonts w:ascii="Times New Roman" w:eastAsia="Times New Roman" w:hAnsi="Times New Roman" w:cs="Times New Roman"/>
            <w:color w:val="212529"/>
            <w:sz w:val="24"/>
            <w:szCs w:val="24"/>
            <w:highlight w:val="white"/>
          </w:rPr>
          <w:delText>woudl</w:delText>
        </w:r>
      </w:del>
      <w:r>
        <w:rPr>
          <w:rFonts w:ascii="Times New Roman" w:eastAsia="Times New Roman" w:hAnsi="Times New Roman" w:cs="Times New Roman"/>
          <w:color w:val="212529"/>
          <w:sz w:val="24"/>
          <w:szCs w:val="24"/>
          <w:highlight w:val="white"/>
        </w:rPr>
        <w:t xml:space="preserve"> start by </w:t>
      </w:r>
      <w:ins w:id="3982" w:author="Holli Flanagan" w:date="2025-05-12T18:06:00Z">
        <w:r>
          <w:rPr>
            <w:rFonts w:ascii="Times New Roman" w:eastAsia="Times New Roman" w:hAnsi="Times New Roman" w:cs="Times New Roman"/>
            <w:color w:val="212529"/>
            <w:sz w:val="24"/>
            <w:szCs w:val="24"/>
            <w:highlight w:val="white"/>
          </w:rPr>
          <w:t>comparing</w:t>
        </w:r>
      </w:ins>
      <w:del w:id="3983" w:author="Holli Flanagan" w:date="2025-05-12T18:06:00Z">
        <w:r>
          <w:rPr>
            <w:rFonts w:ascii="Times New Roman" w:eastAsia="Times New Roman" w:hAnsi="Times New Roman" w:cs="Times New Roman"/>
            <w:color w:val="212529"/>
            <w:sz w:val="24"/>
            <w:szCs w:val="24"/>
            <w:highlight w:val="white"/>
          </w:rPr>
          <w:delText>comapring</w:delText>
        </w:r>
      </w:del>
      <w:r>
        <w:rPr>
          <w:rFonts w:ascii="Times New Roman" w:eastAsia="Times New Roman" w:hAnsi="Times New Roman" w:cs="Times New Roman"/>
          <w:color w:val="212529"/>
          <w:sz w:val="24"/>
          <w:szCs w:val="24"/>
          <w:highlight w:val="white"/>
        </w:rPr>
        <w:t xml:space="preserve"> it to 44. Since 100 &gt; 44</w:t>
      </w:r>
      <w:ins w:id="3984" w:author="Holli Flanagan" w:date="2025-05-12T18:06: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we know the answer must be in the right subtree if this is a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w:t>
      </w:r>
    </w:p>
    <w:tbl>
      <w:tblPr>
        <w:tblStyle w:val="a6"/>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525253AF"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3DE34171" w14:textId="77777777" w:rsidR="00B32DEF" w:rsidRDefault="00000000">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5547F35A" wp14:editId="444FA82D">
                  <wp:extent cx="5943600" cy="4927600"/>
                  <wp:effectExtent l="9525" t="9525" r="9525" b="9525"/>
                  <wp:docPr id="117"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10"/>
                          <a:srcRect/>
                          <a:stretch>
                            <a:fillRect/>
                          </a:stretch>
                        </pic:blipFill>
                        <pic:spPr>
                          <a:xfrm>
                            <a:off x="0" y="0"/>
                            <a:ext cx="5943600" cy="4927600"/>
                          </a:xfrm>
                          <a:prstGeom prst="rect">
                            <a:avLst/>
                          </a:prstGeom>
                          <a:ln w="9525">
                            <a:solidFill>
                              <a:srgbClr val="DDDDDD"/>
                            </a:solidFill>
                            <a:prstDash val="solid"/>
                          </a:ln>
                        </pic:spPr>
                      </pic:pic>
                    </a:graphicData>
                  </a:graphic>
                </wp:inline>
              </w:drawing>
            </w:r>
          </w:p>
        </w:tc>
      </w:tr>
      <w:tr w:rsidR="00B32DEF" w14:paraId="1D77D5C2" w14:textId="77777777">
        <w:trPr>
          <w:trHeight w:val="785"/>
        </w:trPr>
        <w:tc>
          <w:tcPr>
            <w:tcW w:w="9110" w:type="dxa"/>
            <w:tcBorders>
              <w:top w:val="nil"/>
              <w:left w:val="nil"/>
              <w:bottom w:val="nil"/>
              <w:right w:val="nil"/>
            </w:tcBorders>
            <w:tcMar>
              <w:top w:w="100" w:type="dxa"/>
              <w:left w:w="100" w:type="dxa"/>
              <w:bottom w:w="100" w:type="dxa"/>
              <w:right w:w="100" w:type="dxa"/>
            </w:tcMar>
          </w:tcPr>
          <w:p w14:paraId="3B6143EE" w14:textId="77777777" w:rsidR="00B32DEF" w:rsidRDefault="00000000">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 xml:space="preserve">Root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orange, subtree to search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yellow.</w:t>
            </w:r>
          </w:p>
        </w:tc>
      </w:tr>
    </w:tbl>
    <w:p w14:paraId="19503438"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now call our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function on just the right subtree. Now we compare 85 to 100. Again, 85 &lt; 100</w:t>
      </w:r>
      <w:ins w:id="3985" w:author="Holli Flanagan" w:date="2025-05-12T18:07: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so we </w:t>
      </w:r>
      <w:proofErr w:type="gramStart"/>
      <w:r>
        <w:rPr>
          <w:rFonts w:ascii="Times New Roman" w:eastAsia="Times New Roman" w:hAnsi="Times New Roman" w:cs="Times New Roman"/>
          <w:color w:val="212529"/>
          <w:sz w:val="24"/>
          <w:szCs w:val="24"/>
          <w:highlight w:val="white"/>
        </w:rPr>
        <w:t>again search</w:t>
      </w:r>
      <w:proofErr w:type="gramEnd"/>
      <w:r>
        <w:rPr>
          <w:rFonts w:ascii="Times New Roman" w:eastAsia="Times New Roman" w:hAnsi="Times New Roman" w:cs="Times New Roman"/>
          <w:color w:val="212529"/>
          <w:sz w:val="24"/>
          <w:szCs w:val="24"/>
          <w:highlight w:val="white"/>
        </w:rPr>
        <w:t xml:space="preserve"> the right subtree.</w:t>
      </w:r>
    </w:p>
    <w:tbl>
      <w:tblPr>
        <w:tblStyle w:val="a7"/>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75407D19"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34EFF96C" w14:textId="77777777" w:rsidR="00B32DEF" w:rsidRDefault="00000000">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3EF39014" wp14:editId="20EB1EEB">
                  <wp:extent cx="4933950" cy="4105275"/>
                  <wp:effectExtent l="9525" t="9525" r="9525" b="9525"/>
                  <wp:docPr id="2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1"/>
                          <a:srcRect/>
                          <a:stretch>
                            <a:fillRect/>
                          </a:stretch>
                        </pic:blipFill>
                        <pic:spPr>
                          <a:xfrm>
                            <a:off x="0" y="0"/>
                            <a:ext cx="4933950" cy="4105275"/>
                          </a:xfrm>
                          <a:prstGeom prst="rect">
                            <a:avLst/>
                          </a:prstGeom>
                          <a:ln w="9525">
                            <a:solidFill>
                              <a:srgbClr val="DDDDDD"/>
                            </a:solidFill>
                            <a:prstDash val="solid"/>
                          </a:ln>
                        </pic:spPr>
                      </pic:pic>
                    </a:graphicData>
                  </a:graphic>
                </wp:inline>
              </w:drawing>
            </w:r>
          </w:p>
        </w:tc>
      </w:tr>
      <w:tr w:rsidR="00B32DEF" w14:paraId="58253049" w14:textId="77777777">
        <w:trPr>
          <w:trHeight w:val="785"/>
        </w:trPr>
        <w:tc>
          <w:tcPr>
            <w:tcW w:w="9110" w:type="dxa"/>
            <w:tcBorders>
              <w:top w:val="nil"/>
              <w:left w:val="nil"/>
              <w:bottom w:val="nil"/>
              <w:right w:val="nil"/>
            </w:tcBorders>
            <w:tcMar>
              <w:top w:w="100" w:type="dxa"/>
              <w:left w:w="100" w:type="dxa"/>
              <w:bottom w:w="100" w:type="dxa"/>
              <w:right w:w="100" w:type="dxa"/>
            </w:tcMar>
          </w:tcPr>
          <w:p w14:paraId="460C1241" w14:textId="77777777" w:rsidR="00B32DEF" w:rsidRDefault="00000000">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 xml:space="preserve">Root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orange, subtree to search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yellow.</w:t>
            </w:r>
          </w:p>
        </w:tc>
      </w:tr>
    </w:tbl>
    <w:p w14:paraId="25BA5735"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This time, we see that the value </w:t>
      </w:r>
      <w:proofErr w:type="gramStart"/>
      <w:r>
        <w:rPr>
          <w:rFonts w:ascii="Times New Roman" w:eastAsia="Times New Roman" w:hAnsi="Times New Roman" w:cs="Times New Roman"/>
          <w:color w:val="212529"/>
          <w:sz w:val="24"/>
          <w:szCs w:val="24"/>
          <w:highlight w:val="white"/>
        </w:rPr>
        <w:t>100</w:t>
      </w:r>
      <w:proofErr w:type="gramEnd"/>
      <w:r>
        <w:rPr>
          <w:rFonts w:ascii="Times New Roman" w:eastAsia="Times New Roman" w:hAnsi="Times New Roman" w:cs="Times New Roman"/>
          <w:color w:val="212529"/>
          <w:sz w:val="24"/>
          <w:szCs w:val="24"/>
          <w:highlight w:val="white"/>
        </w:rPr>
        <w:t xml:space="preserve"> &lt; 126, so we will call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on the left </w:t>
      </w:r>
      <w:ins w:id="3986" w:author="Holli Flanagan" w:date="2025-05-12T18:15:00Z">
        <w:r>
          <w:rPr>
            <w:rFonts w:ascii="Times New Roman" w:eastAsia="Times New Roman" w:hAnsi="Times New Roman" w:cs="Times New Roman"/>
            <w:color w:val="212529"/>
            <w:sz w:val="24"/>
            <w:szCs w:val="24"/>
            <w:highlight w:val="white"/>
          </w:rPr>
          <w:t>subtree</w:t>
        </w:r>
      </w:ins>
      <w:del w:id="3987"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w:t>
      </w:r>
    </w:p>
    <w:tbl>
      <w:tblPr>
        <w:tblStyle w:val="a8"/>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20AB8B04"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78B05B4D" w14:textId="77777777" w:rsidR="00B32DEF" w:rsidRDefault="00000000">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770DD411" wp14:editId="688D80F1">
                  <wp:extent cx="3362325" cy="2838450"/>
                  <wp:effectExtent l="9525" t="9525" r="9525" b="9525"/>
                  <wp:docPr id="109"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12"/>
                          <a:srcRect/>
                          <a:stretch>
                            <a:fillRect/>
                          </a:stretch>
                        </pic:blipFill>
                        <pic:spPr>
                          <a:xfrm>
                            <a:off x="0" y="0"/>
                            <a:ext cx="3362325" cy="2838450"/>
                          </a:xfrm>
                          <a:prstGeom prst="rect">
                            <a:avLst/>
                          </a:prstGeom>
                          <a:ln w="9525">
                            <a:solidFill>
                              <a:srgbClr val="DDDDDD"/>
                            </a:solidFill>
                            <a:prstDash val="solid"/>
                          </a:ln>
                        </pic:spPr>
                      </pic:pic>
                    </a:graphicData>
                  </a:graphic>
                </wp:inline>
              </w:drawing>
            </w:r>
          </w:p>
        </w:tc>
      </w:tr>
      <w:tr w:rsidR="00B32DEF" w14:paraId="6C429C9C" w14:textId="77777777">
        <w:trPr>
          <w:trHeight w:val="785"/>
        </w:trPr>
        <w:tc>
          <w:tcPr>
            <w:tcW w:w="9110" w:type="dxa"/>
            <w:tcBorders>
              <w:top w:val="nil"/>
              <w:left w:val="nil"/>
              <w:bottom w:val="nil"/>
              <w:right w:val="nil"/>
            </w:tcBorders>
            <w:tcMar>
              <w:top w:w="100" w:type="dxa"/>
              <w:left w:w="100" w:type="dxa"/>
              <w:bottom w:w="100" w:type="dxa"/>
              <w:right w:w="100" w:type="dxa"/>
            </w:tcMar>
          </w:tcPr>
          <w:p w14:paraId="7000DD9C" w14:textId="77777777" w:rsidR="00B32DEF" w:rsidRDefault="00000000">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 xml:space="preserve">Root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orange, subtree to search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yellow.</w:t>
            </w:r>
          </w:p>
        </w:tc>
      </w:tr>
    </w:tbl>
    <w:p w14:paraId="527EFF16"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This time when we call on the left subtree, our root is the value we are looking for, so we can return that we </w:t>
      </w:r>
      <w:proofErr w:type="gramStart"/>
      <w:r>
        <w:rPr>
          <w:rFonts w:ascii="Times New Roman" w:eastAsia="Times New Roman" w:hAnsi="Times New Roman" w:cs="Times New Roman"/>
          <w:color w:val="212529"/>
          <w:sz w:val="24"/>
          <w:szCs w:val="24"/>
          <w:highlight w:val="white"/>
        </w:rPr>
        <w:t>found</w:t>
      </w:r>
      <w:proofErr w:type="gramEnd"/>
      <w:r>
        <w:rPr>
          <w:rFonts w:ascii="Times New Roman" w:eastAsia="Times New Roman" w:hAnsi="Times New Roman" w:cs="Times New Roman"/>
          <w:color w:val="212529"/>
          <w:sz w:val="24"/>
          <w:szCs w:val="24"/>
          <w:highlight w:val="white"/>
        </w:rPr>
        <w:t xml:space="preserve"> it.</w:t>
      </w:r>
    </w:p>
    <w:tbl>
      <w:tblPr>
        <w:tblStyle w:val="a9"/>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209DCCBD"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6D0CD6EA" w14:textId="77777777" w:rsidR="00B32DEF" w:rsidRDefault="00000000">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179885A1" wp14:editId="514B306D">
                  <wp:extent cx="1381125" cy="1343025"/>
                  <wp:effectExtent l="9525" t="9525" r="9525" b="9525"/>
                  <wp:docPr id="101"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113"/>
                          <a:srcRect/>
                          <a:stretch>
                            <a:fillRect/>
                          </a:stretch>
                        </pic:blipFill>
                        <pic:spPr>
                          <a:xfrm>
                            <a:off x="0" y="0"/>
                            <a:ext cx="1381125" cy="1343025"/>
                          </a:xfrm>
                          <a:prstGeom prst="rect">
                            <a:avLst/>
                          </a:prstGeom>
                          <a:ln w="9525">
                            <a:solidFill>
                              <a:srgbClr val="DDDDDD"/>
                            </a:solidFill>
                            <a:prstDash val="solid"/>
                          </a:ln>
                        </pic:spPr>
                      </pic:pic>
                    </a:graphicData>
                  </a:graphic>
                </wp:inline>
              </w:drawing>
            </w:r>
          </w:p>
        </w:tc>
      </w:tr>
      <w:tr w:rsidR="00B32DEF" w14:paraId="63F3359F" w14:textId="77777777">
        <w:trPr>
          <w:trHeight w:val="785"/>
        </w:trPr>
        <w:tc>
          <w:tcPr>
            <w:tcW w:w="9110" w:type="dxa"/>
            <w:tcBorders>
              <w:top w:val="nil"/>
              <w:left w:val="nil"/>
              <w:bottom w:val="nil"/>
              <w:right w:val="nil"/>
            </w:tcBorders>
            <w:tcMar>
              <w:top w:w="100" w:type="dxa"/>
              <w:left w:w="100" w:type="dxa"/>
              <w:bottom w:w="100" w:type="dxa"/>
              <w:right w:w="100" w:type="dxa"/>
            </w:tcMar>
          </w:tcPr>
          <w:p w14:paraId="60C440B4" w14:textId="77777777" w:rsidR="00B32DEF" w:rsidRDefault="00000000">
            <w:pPr>
              <w:shd w:val="clear" w:color="auto" w:fill="FFFFFF"/>
              <w:spacing w:before="120" w:after="240"/>
              <w:jc w:val="center"/>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i/>
                <w:color w:val="212529"/>
                <w:sz w:val="24"/>
                <w:szCs w:val="24"/>
                <w:highlight w:val="white"/>
              </w:rPr>
              <w:t>Root</w:t>
            </w:r>
            <w:proofErr w:type="gramEnd"/>
            <w:r>
              <w:rPr>
                <w:rFonts w:ascii="Times New Roman" w:eastAsia="Times New Roman" w:hAnsi="Times New Roman" w:cs="Times New Roman"/>
                <w:i/>
                <w:color w:val="212529"/>
                <w:sz w:val="24"/>
                <w:szCs w:val="24"/>
                <w:highlight w:val="white"/>
              </w:rPr>
              <w:t xml:space="preserve">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orange, </w:t>
            </w:r>
            <w:proofErr w:type="gramStart"/>
            <w:r>
              <w:rPr>
                <w:rFonts w:ascii="Times New Roman" w:eastAsia="Times New Roman" w:hAnsi="Times New Roman" w:cs="Times New Roman"/>
                <w:i/>
                <w:color w:val="212529"/>
                <w:sz w:val="24"/>
                <w:szCs w:val="24"/>
                <w:highlight w:val="white"/>
              </w:rPr>
              <w:t>subtrees</w:t>
            </w:r>
            <w:proofErr w:type="gramEnd"/>
            <w:r>
              <w:rPr>
                <w:rFonts w:ascii="Times New Roman" w:eastAsia="Times New Roman" w:hAnsi="Times New Roman" w:cs="Times New Roman"/>
                <w:i/>
                <w:color w:val="212529"/>
                <w:sz w:val="24"/>
                <w:szCs w:val="24"/>
                <w:highlight w:val="white"/>
              </w:rPr>
              <w:t xml:space="preserve"> are empty.</w:t>
            </w:r>
          </w:p>
        </w:tc>
      </w:tr>
    </w:tbl>
    <w:p w14:paraId="045CF4C0"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t>
      </w:r>
      <w:del w:id="3988" w:author="Holli Flanagan" w:date="2025-05-12T18:07:00Z">
        <w:r>
          <w:rPr>
            <w:rFonts w:ascii="Times New Roman" w:eastAsia="Times New Roman" w:hAnsi="Times New Roman" w:cs="Times New Roman"/>
            <w:color w:val="212529"/>
            <w:sz w:val="24"/>
            <w:szCs w:val="24"/>
            <w:highlight w:val="white"/>
          </w:rPr>
          <w:delText>i</w:delText>
        </w:r>
      </w:del>
      <w:ins w:id="3989" w:author="Holli Flanagan" w:date="2025-05-12T18:07:00Z">
        <w:r>
          <w:rPr>
            <w:rFonts w:ascii="Times New Roman" w:eastAsia="Times New Roman" w:hAnsi="Times New Roman" w:cs="Times New Roman"/>
            <w:color w:val="212529"/>
            <w:sz w:val="24"/>
            <w:szCs w:val="24"/>
            <w:highlight w:val="white"/>
          </w:rPr>
          <w:t>I</w:t>
        </w:r>
      </w:ins>
      <w:r>
        <w:rPr>
          <w:rFonts w:ascii="Times New Roman" w:eastAsia="Times New Roman" w:hAnsi="Times New Roman" w:cs="Times New Roman"/>
          <w:color w:val="212529"/>
          <w:sz w:val="24"/>
          <w:szCs w:val="24"/>
          <w:highlight w:val="white"/>
        </w:rPr>
        <w:t xml:space="preserve">f we had been looking for 99, we would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the left subtree, which would be </w:t>
      </w:r>
      <w:proofErr w:type="gramStart"/>
      <w:r>
        <w:rPr>
          <w:rFonts w:ascii="Times New Roman" w:eastAsia="Times New Roman" w:hAnsi="Times New Roman" w:cs="Times New Roman"/>
          <w:color w:val="212529"/>
          <w:sz w:val="24"/>
          <w:szCs w:val="24"/>
          <w:highlight w:val="white"/>
        </w:rPr>
        <w:t>empty</w:t>
      </w:r>
      <w:proofErr w:type="gramEnd"/>
      <w:r>
        <w:rPr>
          <w:rFonts w:ascii="Times New Roman" w:eastAsia="Times New Roman" w:hAnsi="Times New Roman" w:cs="Times New Roman"/>
          <w:color w:val="212529"/>
          <w:sz w:val="24"/>
          <w:szCs w:val="24"/>
          <w:highlight w:val="white"/>
        </w:rPr>
        <w:t xml:space="preserve"> and we would </w:t>
      </w:r>
      <w:proofErr w:type="gramStart"/>
      <w:r>
        <w:rPr>
          <w:rFonts w:ascii="Times New Roman" w:eastAsia="Times New Roman" w:hAnsi="Times New Roman" w:cs="Times New Roman"/>
          <w:color w:val="212529"/>
          <w:sz w:val="24"/>
          <w:szCs w:val="24"/>
          <w:highlight w:val="white"/>
        </w:rPr>
        <w:t>return</w:t>
      </w:r>
      <w:proofErr w:type="gramEnd"/>
      <w:r>
        <w:rPr>
          <w:rFonts w:ascii="Times New Roman" w:eastAsia="Times New Roman" w:hAnsi="Times New Roman" w:cs="Times New Roman"/>
          <w:color w:val="212529"/>
          <w:sz w:val="24"/>
          <w:szCs w:val="24"/>
          <w:highlight w:val="white"/>
        </w:rPr>
        <w:t xml:space="preserve"> t</w:t>
      </w:r>
      <w:ins w:id="3990" w:author="Holli Flanagan" w:date="2025-05-12T18:07:00Z">
        <w:r>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at we did not find it.</w:t>
      </w:r>
    </w:p>
    <w:p w14:paraId="7D261102"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highlight w:val="white"/>
        </w:rPr>
      </w:pPr>
      <w:bookmarkStart w:id="3991" w:name="_p93mza613d5l" w:colFirst="0" w:colLast="0"/>
      <w:bookmarkEnd w:id="3991"/>
      <w:r>
        <w:rPr>
          <w:rFonts w:ascii="Times New Roman" w:eastAsia="Times New Roman" w:hAnsi="Times New Roman" w:cs="Times New Roman"/>
          <w:color w:val="27262B"/>
          <w:sz w:val="26"/>
          <w:szCs w:val="26"/>
          <w:highlight w:val="white"/>
        </w:rPr>
        <w:t xml:space="preserve">Implementing Binary Search Trees in </w:t>
      </w:r>
      <w:ins w:id="3992" w:author="Holli Flanagan" w:date="2025-05-09T15:22:00Z">
        <w:r>
          <w:rPr>
            <w:rFonts w:ascii="Times New Roman" w:eastAsia="Times New Roman" w:hAnsi="Times New Roman" w:cs="Times New Roman"/>
            <w:color w:val="27262B"/>
            <w:sz w:val="26"/>
            <w:szCs w:val="26"/>
            <w:highlight w:val="white"/>
          </w:rPr>
          <w:t>TypeScript</w:t>
        </w:r>
      </w:ins>
      <w:del w:id="3993" w:author="Holli Flanagan" w:date="2025-05-09T15:22:00Z">
        <w:r>
          <w:rPr>
            <w:rFonts w:ascii="Times New Roman" w:eastAsia="Times New Roman" w:hAnsi="Times New Roman" w:cs="Times New Roman"/>
            <w:color w:val="27262B"/>
            <w:sz w:val="26"/>
            <w:szCs w:val="26"/>
            <w:highlight w:val="white"/>
          </w:rPr>
          <w:delText>Typescript</w:delText>
        </w:r>
      </w:del>
    </w:p>
    <w:p w14:paraId="386780D3"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lastRenderedPageBreak/>
        <w:t>First</w:t>
      </w:r>
      <w:proofErr w:type="gramEnd"/>
      <w:r>
        <w:rPr>
          <w:rFonts w:ascii="Times New Roman" w:eastAsia="Times New Roman" w:hAnsi="Times New Roman" w:cs="Times New Roman"/>
          <w:color w:val="212529"/>
          <w:sz w:val="24"/>
          <w:szCs w:val="24"/>
          <w:highlight w:val="white"/>
        </w:rPr>
        <w:t xml:space="preserve"> we need a way to represent a tree in typescript. Since every node in a tree is itself a tree root, we should implement the node of a tree, then just keep a reference to that node as the root of the tree.</w:t>
      </w:r>
    </w:p>
    <w:p w14:paraId="75C5E54F"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will create a node class that will contain a number and 2 children. Those children themselves will be </w:t>
      </w:r>
      <w:proofErr w:type="gramStart"/>
      <w:r>
        <w:rPr>
          <w:rFonts w:ascii="Times New Roman" w:eastAsia="Times New Roman" w:hAnsi="Times New Roman" w:cs="Times New Roman"/>
          <w:color w:val="212529"/>
          <w:sz w:val="24"/>
          <w:szCs w:val="24"/>
          <w:highlight w:val="white"/>
        </w:rPr>
        <w:t>nodes</w:t>
      </w:r>
      <w:proofErr w:type="gramEnd"/>
      <w:r>
        <w:rPr>
          <w:rFonts w:ascii="Times New Roman" w:eastAsia="Times New Roman" w:hAnsi="Times New Roman" w:cs="Times New Roman"/>
          <w:color w:val="212529"/>
          <w:sz w:val="24"/>
          <w:szCs w:val="24"/>
          <w:highlight w:val="white"/>
        </w:rPr>
        <w:t xml:space="preserve"> (possibly empty).</w:t>
      </w:r>
    </w:p>
    <w:p w14:paraId="43FAEC8E"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C51C9F2"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highlight w:val="white"/>
        </w:rPr>
      </w:pPr>
      <w:bookmarkStart w:id="3994" w:name="_dbfz8tcjpurj" w:colFirst="0" w:colLast="0"/>
      <w:bookmarkEnd w:id="3994"/>
      <w:proofErr w:type="gramStart"/>
      <w:r>
        <w:rPr>
          <w:rFonts w:ascii="Times New Roman" w:eastAsia="Times New Roman" w:hAnsi="Times New Roman" w:cs="Times New Roman"/>
          <w:color w:val="27262B"/>
          <w:sz w:val="26"/>
          <w:szCs w:val="26"/>
          <w:highlight w:val="white"/>
        </w:rPr>
        <w:t>Searching</w:t>
      </w:r>
      <w:proofErr w:type="gramEnd"/>
      <w:r>
        <w:rPr>
          <w:rFonts w:ascii="Times New Roman" w:eastAsia="Times New Roman" w:hAnsi="Times New Roman" w:cs="Times New Roman"/>
          <w:color w:val="27262B"/>
          <w:sz w:val="26"/>
          <w:szCs w:val="26"/>
          <w:highlight w:val="white"/>
        </w:rPr>
        <w:t xml:space="preserve"> Binary Search Trees</w:t>
      </w:r>
    </w:p>
    <w:p w14:paraId="38BD11E5"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w:t>
      </w:r>
      <w:commentRangeStart w:id="3995"/>
      <w:r>
        <w:rPr>
          <w:rFonts w:ascii="Times New Roman" w:eastAsia="Times New Roman" w:hAnsi="Times New Roman" w:cs="Times New Roman"/>
          <w:color w:val="212529"/>
          <w:sz w:val="24"/>
          <w:szCs w:val="24"/>
          <w:highlight w:val="white"/>
        </w:rPr>
        <w:t xml:space="preserve">right </w:t>
      </w:r>
      <w:commentRangeEnd w:id="3995"/>
      <w:r>
        <w:commentReference w:id="3995"/>
      </w:r>
      <w:r>
        <w:rPr>
          <w:rFonts w:ascii="Times New Roman" w:eastAsia="Times New Roman" w:hAnsi="Times New Roman" w:cs="Times New Roman"/>
          <w:color w:val="212529"/>
          <w:sz w:val="24"/>
          <w:szCs w:val="24"/>
          <w:highlight w:val="white"/>
        </w:rPr>
        <w:t xml:space="preserve">our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function to recursively search our tree.</w:t>
      </w:r>
    </w:p>
    <w:p w14:paraId="486454E2"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Our function should have </w:t>
      </w:r>
      <w:r>
        <w:rPr>
          <w:rFonts w:ascii="Times New Roman" w:eastAsia="Times New Roman" w:hAnsi="Times New Roman" w:cs="Times New Roman"/>
          <w:i/>
          <w:color w:val="212529"/>
          <w:sz w:val="24"/>
          <w:szCs w:val="24"/>
          <w:highlight w:val="white"/>
        </w:rPr>
        <w:t>stop conditions</w:t>
      </w:r>
      <w:r>
        <w:rPr>
          <w:rFonts w:ascii="Times New Roman" w:eastAsia="Times New Roman" w:hAnsi="Times New Roman" w:cs="Times New Roman"/>
          <w:color w:val="212529"/>
          <w:sz w:val="24"/>
          <w:szCs w:val="24"/>
          <w:highlight w:val="white"/>
        </w:rPr>
        <w:t xml:space="preserve"> when the tree is empty or when </w:t>
      </w:r>
      <w:proofErr w:type="gramStart"/>
      <w:r>
        <w:rPr>
          <w:rFonts w:ascii="Times New Roman" w:eastAsia="Times New Roman" w:hAnsi="Times New Roman" w:cs="Times New Roman"/>
          <w:color w:val="212529"/>
          <w:sz w:val="24"/>
          <w:szCs w:val="24"/>
          <w:highlight w:val="white"/>
        </w:rPr>
        <w:t>the value in the</w:t>
      </w:r>
      <w:proofErr w:type="gramEnd"/>
      <w:r>
        <w:rPr>
          <w:rFonts w:ascii="Times New Roman" w:eastAsia="Times New Roman" w:hAnsi="Times New Roman" w:cs="Times New Roman"/>
          <w:color w:val="212529"/>
          <w:sz w:val="24"/>
          <w:szCs w:val="24"/>
          <w:highlight w:val="white"/>
        </w:rPr>
        <w:t xml:space="preserve"> root of the tree is the one we are looking for.</w:t>
      </w:r>
    </w:p>
    <w:p w14:paraId="4C194202"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00633C0"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For the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we want to search either the left or right subtree based on whether value is less than or greater than the node’s value (we already checked === in our stop conditions) When we look at a node, there are only 4 possibilities</w:t>
      </w:r>
      <w:ins w:id="3996" w:author="Holli Flanagan" w:date="2025-05-12T18:08:00Z">
        <w:r>
          <w:rPr>
            <w:rFonts w:ascii="Times New Roman" w:eastAsia="Times New Roman" w:hAnsi="Times New Roman" w:cs="Times New Roman"/>
            <w:color w:val="212529"/>
            <w:sz w:val="24"/>
            <w:szCs w:val="24"/>
            <w:highlight w:val="white"/>
          </w:rPr>
          <w:t>:</w:t>
        </w:r>
      </w:ins>
      <w:del w:id="3997" w:author="Holli Flanagan" w:date="2025-05-12T18:08:00Z">
        <w:r>
          <w:rPr>
            <w:rFonts w:ascii="Times New Roman" w:eastAsia="Times New Roman" w:hAnsi="Times New Roman" w:cs="Times New Roman"/>
            <w:color w:val="212529"/>
            <w:sz w:val="24"/>
            <w:szCs w:val="24"/>
            <w:highlight w:val="white"/>
          </w:rPr>
          <w:delText>.</w:delText>
        </w:r>
      </w:del>
    </w:p>
    <w:p w14:paraId="08FC0B3E" w14:textId="77777777" w:rsidR="00B32DEF" w:rsidRDefault="00000000">
      <w:pPr>
        <w:numPr>
          <w:ilvl w:val="0"/>
          <w:numId w:val="111"/>
        </w:numPr>
        <w:shd w:val="clear" w:color="auto" w:fill="FFFFFF"/>
        <w:spacing w:before="180"/>
        <w:rPr>
          <w:rFonts w:ascii="Times New Roman" w:eastAsia="Times New Roman" w:hAnsi="Times New Roman" w:cs="Times New Roman"/>
          <w:highlight w:val="white"/>
        </w:rPr>
        <w:pPrChange w:id="3998"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node is empty (undefined)</w:t>
      </w:r>
      <w:ins w:id="3999" w:author="Holli Flanagan" w:date="2025-05-12T18:08:00Z">
        <w:r>
          <w:rPr>
            <w:rFonts w:ascii="Times New Roman" w:eastAsia="Times New Roman" w:hAnsi="Times New Roman" w:cs="Times New Roman"/>
            <w:color w:val="212529"/>
            <w:sz w:val="24"/>
            <w:szCs w:val="24"/>
            <w:highlight w:val="white"/>
          </w:rPr>
          <w:t>.</w:t>
        </w:r>
      </w:ins>
    </w:p>
    <w:p w14:paraId="48480FBC" w14:textId="77777777" w:rsidR="00B32DEF" w:rsidRDefault="00000000">
      <w:pPr>
        <w:numPr>
          <w:ilvl w:val="0"/>
          <w:numId w:val="111"/>
        </w:numPr>
        <w:shd w:val="clear" w:color="auto" w:fill="FFFFFF"/>
        <w:rPr>
          <w:rFonts w:ascii="Times New Roman" w:eastAsia="Times New Roman" w:hAnsi="Times New Roman" w:cs="Times New Roman"/>
          <w:highlight w:val="white"/>
        </w:rPr>
        <w:pPrChange w:id="4000"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is the node we are looking for</w:t>
      </w:r>
      <w:ins w:id="4001" w:author="Holli Flanagan" w:date="2025-05-12T18:08:00Z">
        <w:r>
          <w:rPr>
            <w:rFonts w:ascii="Times New Roman" w:eastAsia="Times New Roman" w:hAnsi="Times New Roman" w:cs="Times New Roman"/>
            <w:color w:val="212529"/>
            <w:sz w:val="24"/>
            <w:szCs w:val="24"/>
            <w:highlight w:val="white"/>
          </w:rPr>
          <w:t>.</w:t>
        </w:r>
      </w:ins>
    </w:p>
    <w:p w14:paraId="0F906800" w14:textId="77777777" w:rsidR="00B32DEF" w:rsidRDefault="00000000">
      <w:pPr>
        <w:numPr>
          <w:ilvl w:val="0"/>
          <w:numId w:val="111"/>
        </w:numPr>
        <w:shd w:val="clear" w:color="auto" w:fill="FFFFFF"/>
        <w:rPr>
          <w:rFonts w:ascii="Times New Roman" w:eastAsia="Times New Roman" w:hAnsi="Times New Roman" w:cs="Times New Roman"/>
          <w:highlight w:val="white"/>
        </w:rPr>
        <w:pPrChange w:id="4002"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is &gt; than the node we are looking for</w:t>
      </w:r>
    </w:p>
    <w:p w14:paraId="31F27AF4" w14:textId="77777777" w:rsidR="00B32DEF" w:rsidRDefault="00000000">
      <w:pPr>
        <w:numPr>
          <w:ilvl w:val="0"/>
          <w:numId w:val="111"/>
        </w:numPr>
        <w:shd w:val="clear" w:color="auto" w:fill="FFFFFF"/>
        <w:spacing w:after="300"/>
        <w:rPr>
          <w:rFonts w:ascii="Times New Roman" w:eastAsia="Times New Roman" w:hAnsi="Times New Roman" w:cs="Times New Roman"/>
          <w:highlight w:val="white"/>
        </w:rPr>
        <w:pPrChange w:id="4003"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is &lt; than the node we are looking for.</w:t>
      </w:r>
    </w:p>
    <w:p w14:paraId="3E63A9E6"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the node is empty (undefined) then the node with the value we are looking for can’t exist, so we return false (did not find it).</w:t>
      </w:r>
    </w:p>
    <w:p w14:paraId="1079AC6E"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the node’s value is === the value we are looking for, then we return true (found it).</w:t>
      </w:r>
    </w:p>
    <w:p w14:paraId="26D8C391"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the node’s value is &lt; the value we are looking for, then if the value is in the tree, it must be in the right </w:t>
      </w:r>
      <w:ins w:id="4004" w:author="Holli Flanagan" w:date="2025-05-12T18:08:00Z">
        <w:r>
          <w:rPr>
            <w:rFonts w:ascii="Times New Roman" w:eastAsia="Times New Roman" w:hAnsi="Times New Roman" w:cs="Times New Roman"/>
            <w:color w:val="212529"/>
            <w:sz w:val="24"/>
            <w:szCs w:val="24"/>
            <w:highlight w:val="white"/>
          </w:rPr>
          <w:t>subtree</w:t>
        </w:r>
      </w:ins>
      <w:del w:id="4005" w:author="Holli Flanagan" w:date="2025-05-12T18:08: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so we call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recursively to search that </w:t>
      </w:r>
      <w:ins w:id="4006" w:author="Holli Flanagan" w:date="2025-05-12T18:15:00Z">
        <w:r>
          <w:rPr>
            <w:rFonts w:ascii="Times New Roman" w:eastAsia="Times New Roman" w:hAnsi="Times New Roman" w:cs="Times New Roman"/>
            <w:color w:val="212529"/>
            <w:sz w:val="24"/>
            <w:szCs w:val="24"/>
            <w:highlight w:val="white"/>
          </w:rPr>
          <w:t>subtree</w:t>
        </w:r>
      </w:ins>
      <w:del w:id="4007"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w:t>
      </w:r>
    </w:p>
    <w:p w14:paraId="64D34FB7"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the node’s value is &gt; the value we are looking for, then if the value is in the tree, it must be in the left </w:t>
      </w:r>
      <w:ins w:id="4008" w:author="Holli Flanagan" w:date="2025-05-12T18:15:00Z">
        <w:r>
          <w:rPr>
            <w:rFonts w:ascii="Times New Roman" w:eastAsia="Times New Roman" w:hAnsi="Times New Roman" w:cs="Times New Roman"/>
            <w:color w:val="212529"/>
            <w:sz w:val="24"/>
            <w:szCs w:val="24"/>
            <w:highlight w:val="white"/>
          </w:rPr>
          <w:t>subtree</w:t>
        </w:r>
      </w:ins>
      <w:del w:id="4009"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so we call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recursively to search that sub</w:t>
      </w:r>
      <w:del w:id="4010" w:author="Holli Flanagan" w:date="2025-05-12T18:08: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tree</w:t>
      </w:r>
      <w:ins w:id="4011" w:author="Holli Flanagan" w:date="2025-05-12T18:08:00Z">
        <w:r>
          <w:rPr>
            <w:rFonts w:ascii="Times New Roman" w:eastAsia="Times New Roman" w:hAnsi="Times New Roman" w:cs="Times New Roman"/>
            <w:color w:val="212529"/>
            <w:sz w:val="24"/>
            <w:szCs w:val="24"/>
            <w:highlight w:val="white"/>
          </w:rPr>
          <w:t>.</w:t>
        </w:r>
      </w:ins>
    </w:p>
    <w:p w14:paraId="19A6089C"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1A4F615"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highlight w:val="white"/>
        </w:rPr>
      </w:pPr>
      <w:bookmarkStart w:id="4012" w:name="_43j4bhe1jauz" w:colFirst="0" w:colLast="0"/>
      <w:bookmarkEnd w:id="4012"/>
      <w:r>
        <w:rPr>
          <w:rFonts w:ascii="Times New Roman" w:eastAsia="Times New Roman" w:hAnsi="Times New Roman" w:cs="Times New Roman"/>
          <w:color w:val="27262B"/>
          <w:sz w:val="26"/>
          <w:szCs w:val="26"/>
          <w:highlight w:val="white"/>
        </w:rPr>
        <w:t>Inserting into Binary Search Trees</w:t>
      </w:r>
    </w:p>
    <w:p w14:paraId="008139F5"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also recursively insert a node into the tree. Search the tree until you find a node where the subtree you would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next is undefined and add a new node there. This is our stop </w:t>
      </w:r>
      <w:r>
        <w:rPr>
          <w:rFonts w:ascii="Times New Roman" w:eastAsia="Times New Roman" w:hAnsi="Times New Roman" w:cs="Times New Roman"/>
          <w:color w:val="212529"/>
          <w:sz w:val="24"/>
          <w:szCs w:val="24"/>
          <w:highlight w:val="white"/>
        </w:rPr>
        <w:lastRenderedPageBreak/>
        <w:t xml:space="preserve">condition. If the </w:t>
      </w:r>
      <w:ins w:id="4013" w:author="Holli Flanagan" w:date="2025-05-12T18:15:00Z">
        <w:r>
          <w:rPr>
            <w:rFonts w:ascii="Times New Roman" w:eastAsia="Times New Roman" w:hAnsi="Times New Roman" w:cs="Times New Roman"/>
            <w:color w:val="212529"/>
            <w:sz w:val="24"/>
            <w:szCs w:val="24"/>
            <w:highlight w:val="white"/>
          </w:rPr>
          <w:t>subtree</w:t>
        </w:r>
      </w:ins>
      <w:del w:id="4014"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we would insert into is not empty, then we just </w:t>
      </w:r>
      <w:proofErr w:type="gramStart"/>
      <w:r>
        <w:rPr>
          <w:rFonts w:ascii="Times New Roman" w:eastAsia="Times New Roman" w:hAnsi="Times New Roman" w:cs="Times New Roman"/>
          <w:color w:val="212529"/>
          <w:sz w:val="24"/>
          <w:szCs w:val="24"/>
          <w:highlight w:val="white"/>
        </w:rPr>
        <w:t>insert</w:t>
      </w:r>
      <w:proofErr w:type="gramEnd"/>
      <w:r>
        <w:rPr>
          <w:rFonts w:ascii="Times New Roman" w:eastAsia="Times New Roman" w:hAnsi="Times New Roman" w:cs="Times New Roman"/>
          <w:color w:val="212529"/>
          <w:sz w:val="24"/>
          <w:szCs w:val="24"/>
          <w:highlight w:val="white"/>
        </w:rPr>
        <w:t xml:space="preserve"> into that (smaller) </w:t>
      </w:r>
      <w:ins w:id="4015" w:author="Holli Flanagan" w:date="2025-05-12T18:15:00Z">
        <w:r>
          <w:rPr>
            <w:rFonts w:ascii="Times New Roman" w:eastAsia="Times New Roman" w:hAnsi="Times New Roman" w:cs="Times New Roman"/>
            <w:color w:val="212529"/>
            <w:sz w:val="24"/>
            <w:szCs w:val="24"/>
            <w:highlight w:val="white"/>
          </w:rPr>
          <w:t>subtree</w:t>
        </w:r>
      </w:ins>
      <w:del w:id="4016"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w:t>
      </w:r>
    </w:p>
    <w:p w14:paraId="78991390"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39077EC"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Trees</w:t>
      </w:r>
      <w:r>
        <w:rPr>
          <w:rFonts w:ascii="Times New Roman" w:eastAsia="Times New Roman" w:hAnsi="Times New Roman" w:cs="Times New Roman"/>
          <w:color w:val="212529"/>
          <w:sz w:val="24"/>
          <w:szCs w:val="24"/>
          <w:highlight w:val="white"/>
        </w:rPr>
        <w:t xml:space="preserve"> are a common data structure in </w:t>
      </w:r>
      <w:ins w:id="4017" w:author="Holli Flanagan" w:date="2025-05-12T15:14:00Z">
        <w:r>
          <w:rPr>
            <w:rFonts w:ascii="Times New Roman" w:eastAsia="Times New Roman" w:hAnsi="Times New Roman" w:cs="Times New Roman"/>
            <w:color w:val="212529"/>
            <w:sz w:val="24"/>
            <w:szCs w:val="24"/>
            <w:highlight w:val="white"/>
          </w:rPr>
          <w:t>computer science</w:t>
        </w:r>
      </w:ins>
      <w:del w:id="4018" w:author="Holli Flanagan" w:date="2025-05-12T15:14:00Z">
        <w:r>
          <w:rPr>
            <w:rFonts w:ascii="Times New Roman" w:eastAsia="Times New Roman" w:hAnsi="Times New Roman" w:cs="Times New Roman"/>
            <w:color w:val="212529"/>
            <w:sz w:val="24"/>
            <w:szCs w:val="24"/>
            <w:highlight w:val="white"/>
          </w:rPr>
          <w:delText>Computer Science</w:delText>
        </w:r>
      </w:del>
      <w:r>
        <w:rPr>
          <w:rFonts w:ascii="Times New Roman" w:eastAsia="Times New Roman" w:hAnsi="Times New Roman" w:cs="Times New Roman"/>
          <w:color w:val="212529"/>
          <w:sz w:val="24"/>
          <w:szCs w:val="24"/>
          <w:highlight w:val="white"/>
        </w:rPr>
        <w:t xml:space="preserve"> and recursion is a much more natural way to deal with them.</w:t>
      </w:r>
    </w:p>
    <w:p w14:paraId="78555A72" w14:textId="77777777" w:rsidR="00B32DEF" w:rsidRDefault="00000000">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4019" w:name="_onp89y23of" w:colFirst="0" w:colLast="0"/>
      <w:bookmarkEnd w:id="4019"/>
      <w:r>
        <w:rPr>
          <w:rFonts w:ascii="Times New Roman" w:eastAsia="Times New Roman" w:hAnsi="Times New Roman" w:cs="Times New Roman"/>
          <w:color w:val="27262B"/>
          <w:sz w:val="26"/>
          <w:szCs w:val="26"/>
          <w:highlight w:val="white"/>
        </w:rPr>
        <w:t>Complete Tree Example</w:t>
      </w:r>
    </w:p>
    <w:p w14:paraId="7D7BACB7"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C9DD880"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w:t>
      </w:r>
      <w:del w:id="4020" w:author="Holli Flanagan" w:date="2025-05-12T18:09:00Z">
        <w:r>
          <w:rPr>
            <w:rFonts w:ascii="Times New Roman" w:eastAsia="Times New Roman" w:hAnsi="Times New Roman" w:cs="Times New Roman"/>
            <w:color w:val="212529"/>
            <w:sz w:val="24"/>
            <w:szCs w:val="24"/>
            <w:highlight w:val="white"/>
          </w:rPr>
          <w:delText>H</w:delText>
        </w:r>
      </w:del>
      <w:ins w:id="4021" w:author="Holli Flanagan" w:date="2025-05-12T18:09:00Z">
        <w:r>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 xml:space="preserve">is example implements the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 xml:space="preserve"> in the previous example, then </w:t>
      </w:r>
      <w:proofErr w:type="gramStart"/>
      <w:r>
        <w:rPr>
          <w:rFonts w:ascii="Times New Roman" w:eastAsia="Times New Roman" w:hAnsi="Times New Roman" w:cs="Times New Roman"/>
          <w:color w:val="212529"/>
          <w:sz w:val="24"/>
          <w:szCs w:val="24"/>
          <w:highlight w:val="white"/>
        </w:rPr>
        <w:t>searches it</w:t>
      </w:r>
      <w:proofErr w:type="gramEnd"/>
      <w:r>
        <w:rPr>
          <w:rFonts w:ascii="Times New Roman" w:eastAsia="Times New Roman" w:hAnsi="Times New Roman" w:cs="Times New Roman"/>
          <w:color w:val="212529"/>
          <w:sz w:val="24"/>
          <w:szCs w:val="24"/>
          <w:highlight w:val="white"/>
        </w:rPr>
        <w:t xml:space="preserve"> for 100.</w:t>
      </w:r>
    </w:p>
    <w:p w14:paraId="1E876F42" w14:textId="77777777" w:rsidR="00B32DEF" w:rsidRDefault="00000000">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w:t>
      </w:r>
      <w:del w:id="4022" w:author="Holli Flanagan" w:date="2025-05-12T18:09:00Z">
        <w:r>
          <w:rPr>
            <w:rFonts w:ascii="Times New Roman" w:eastAsia="Times New Roman" w:hAnsi="Times New Roman" w:cs="Times New Roman"/>
            <w:color w:val="212529"/>
            <w:sz w:val="24"/>
            <w:szCs w:val="24"/>
            <w:highlight w:val="white"/>
          </w:rPr>
          <w:delText>I</w:delText>
        </w:r>
      </w:del>
      <w:ins w:id="4023" w:author="Holli Flanagan" w:date="2025-05-12T18:09:00Z">
        <w:r>
          <w:rPr>
            <w:rFonts w:ascii="Times New Roman" w:eastAsia="Times New Roman" w:hAnsi="Times New Roman" w:cs="Times New Roman"/>
            <w:color w:val="212529"/>
            <w:sz w:val="24"/>
            <w:szCs w:val="24"/>
            <w:highlight w:val="white"/>
          </w:rPr>
          <w:t>we</w:t>
        </w:r>
      </w:ins>
      <w:r>
        <w:rPr>
          <w:rFonts w:ascii="Times New Roman" w:eastAsia="Times New Roman" w:hAnsi="Times New Roman" w:cs="Times New Roman"/>
          <w:color w:val="212529"/>
          <w:sz w:val="24"/>
          <w:szCs w:val="24"/>
          <w:highlight w:val="white"/>
        </w:rPr>
        <w:t xml:space="preserve"> inserted them in a different order, </w:t>
      </w:r>
      <w:del w:id="4024" w:author="Holli Flanagan" w:date="2025-05-12T18:09:00Z">
        <w:r>
          <w:rPr>
            <w:rFonts w:ascii="Times New Roman" w:eastAsia="Times New Roman" w:hAnsi="Times New Roman" w:cs="Times New Roman"/>
            <w:color w:val="212529"/>
            <w:sz w:val="24"/>
            <w:szCs w:val="24"/>
            <w:highlight w:val="white"/>
          </w:rPr>
          <w:delText>I</w:delText>
        </w:r>
      </w:del>
      <w:ins w:id="4025" w:author="Holli Flanagan" w:date="2025-05-12T18:09:00Z">
        <w:r>
          <w:rPr>
            <w:rFonts w:ascii="Times New Roman" w:eastAsia="Times New Roman" w:hAnsi="Times New Roman" w:cs="Times New Roman"/>
            <w:color w:val="212529"/>
            <w:sz w:val="24"/>
            <w:szCs w:val="24"/>
            <w:highlight w:val="white"/>
          </w:rPr>
          <w:t>we</w:t>
        </w:r>
      </w:ins>
      <w:r>
        <w:rPr>
          <w:rFonts w:ascii="Times New Roman" w:eastAsia="Times New Roman" w:hAnsi="Times New Roman" w:cs="Times New Roman"/>
          <w:color w:val="212529"/>
          <w:sz w:val="24"/>
          <w:szCs w:val="24"/>
          <w:highlight w:val="white"/>
        </w:rPr>
        <w:t xml:space="preserve"> would have gotten a different tree.</w:t>
      </w:r>
    </w:p>
    <w:p w14:paraId="4CC3F8C3"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Thought question: What happens if </w:t>
      </w:r>
      <w:del w:id="4026" w:author="Holli Flanagan" w:date="2025-05-12T18:09:00Z">
        <w:r>
          <w:rPr>
            <w:rFonts w:ascii="Times New Roman" w:eastAsia="Times New Roman" w:hAnsi="Times New Roman" w:cs="Times New Roman"/>
            <w:color w:val="212529"/>
            <w:sz w:val="24"/>
            <w:szCs w:val="24"/>
            <w:highlight w:val="white"/>
          </w:rPr>
          <w:delText xml:space="preserve">I </w:delText>
        </w:r>
      </w:del>
      <w:ins w:id="4027" w:author="Holli Flanagan" w:date="2025-05-12T18:09:00Z">
        <w:r>
          <w:rPr>
            <w:rFonts w:ascii="Times New Roman" w:eastAsia="Times New Roman" w:hAnsi="Times New Roman" w:cs="Times New Roman"/>
            <w:color w:val="212529"/>
            <w:sz w:val="24"/>
            <w:szCs w:val="24"/>
            <w:highlight w:val="white"/>
          </w:rPr>
          <w:t xml:space="preserve">we </w:t>
        </w:r>
      </w:ins>
      <w:r>
        <w:rPr>
          <w:rFonts w:ascii="Times New Roman" w:eastAsia="Times New Roman" w:hAnsi="Times New Roman" w:cs="Times New Roman"/>
          <w:color w:val="212529"/>
          <w:sz w:val="24"/>
          <w:szCs w:val="24"/>
          <w:highlight w:val="white"/>
        </w:rPr>
        <w:t>insert them in sorted order?</w:t>
      </w:r>
    </w:p>
    <w:p w14:paraId="152B3D1D"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Answer:</w:t>
      </w:r>
    </w:p>
    <w:p w14:paraId="36D44712" w14:textId="77777777" w:rsidR="00B32DEF" w:rsidRDefault="00000000">
      <w:pPr>
        <w:shd w:val="clear" w:color="auto" w:fill="FFFFFF"/>
        <w:spacing w:after="240"/>
        <w:rPr>
          <w:highlight w:val="yellow"/>
        </w:rPr>
      </w:pPr>
      <w:r>
        <w:rPr>
          <w:highlight w:val="yellow"/>
        </w:rPr>
        <w:t>[INSERT IMAGE]</w:t>
      </w:r>
    </w:p>
    <w:p w14:paraId="08B74699" w14:textId="77777777" w:rsidR="00B32DEF" w:rsidRPr="00B32DEF" w:rsidRDefault="00000000">
      <w:pPr>
        <w:pStyle w:val="Heading2"/>
        <w:rPr>
          <w:rPrChange w:id="4028" w:author="Holli Flanagan" w:date="2025-05-12T15:12:00Z">
            <w:rPr>
              <w:sz w:val="34"/>
              <w:szCs w:val="34"/>
            </w:rPr>
          </w:rPrChange>
        </w:rPr>
        <w:pPrChange w:id="4029" w:author="Holli Flanagan" w:date="2025-05-12T15:12:00Z">
          <w:pPr>
            <w:pStyle w:val="Heading2"/>
            <w:keepNext w:val="0"/>
            <w:keepLines w:val="0"/>
          </w:pPr>
        </w:pPrChange>
      </w:pPr>
      <w:bookmarkStart w:id="4030" w:name="_3dilapz9bmw" w:colFirst="0" w:colLast="0"/>
      <w:bookmarkEnd w:id="4030"/>
      <w:r>
        <w:rPr>
          <w:rPrChange w:id="4031" w:author="Holli Flanagan" w:date="2025-05-12T15:12:00Z">
            <w:rPr>
              <w:sz w:val="34"/>
              <w:szCs w:val="34"/>
            </w:rPr>
          </w:rPrChange>
        </w:rPr>
        <w:t xml:space="preserve">An </w:t>
      </w:r>
      <w:proofErr w:type="gramStart"/>
      <w:r>
        <w:rPr>
          <w:rPrChange w:id="4032" w:author="Holli Flanagan" w:date="2025-05-12T15:12:00Z">
            <w:rPr>
              <w:sz w:val="34"/>
              <w:szCs w:val="34"/>
            </w:rPr>
          </w:rPrChange>
        </w:rPr>
        <w:t>Object Oriented</w:t>
      </w:r>
      <w:proofErr w:type="gramEnd"/>
      <w:r>
        <w:rPr>
          <w:rPrChange w:id="4033" w:author="Holli Flanagan" w:date="2025-05-12T15:12:00Z">
            <w:rPr>
              <w:sz w:val="34"/>
              <w:szCs w:val="34"/>
            </w:rPr>
          </w:rPrChange>
        </w:rPr>
        <w:t xml:space="preserve"> Tree</w:t>
      </w:r>
    </w:p>
    <w:p w14:paraId="7A1C12E0"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is nice, but it is NOT very object oriented.</w:t>
      </w:r>
    </w:p>
    <w:p w14:paraId="220D1D87"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tree node should encapsulate the things we can do to a </w:t>
      </w:r>
      <w:proofErr w:type="gramStart"/>
      <w:r>
        <w:rPr>
          <w:rFonts w:ascii="Times New Roman" w:eastAsia="Times New Roman" w:hAnsi="Times New Roman" w:cs="Times New Roman"/>
          <w:color w:val="212529"/>
          <w:sz w:val="24"/>
          <w:szCs w:val="24"/>
          <w:highlight w:val="white"/>
        </w:rPr>
        <w:t>tree</w:t>
      </w:r>
      <w:proofErr w:type="gramEnd"/>
      <w:r>
        <w:rPr>
          <w:rFonts w:ascii="Times New Roman" w:eastAsia="Times New Roman" w:hAnsi="Times New Roman" w:cs="Times New Roman"/>
          <w:color w:val="212529"/>
          <w:sz w:val="24"/>
          <w:szCs w:val="24"/>
          <w:highlight w:val="white"/>
        </w:rPr>
        <w:t xml:space="preserve"> so we won’t need external methods. For our implementation of insert, it is pretty straight forward. We just remove the tree parameter, and instead call the member method on the appropriate subtree which is not null since we already checked that.</w:t>
      </w:r>
    </w:p>
    <w:p w14:paraId="6C328B26"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A11191A"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For the search method, it is a little less </w:t>
      </w:r>
      <w:ins w:id="4034" w:author="Holli Flanagan" w:date="2025-05-12T18:10:00Z">
        <w:r>
          <w:rPr>
            <w:rFonts w:ascii="Times New Roman" w:eastAsia="Times New Roman" w:hAnsi="Times New Roman" w:cs="Times New Roman"/>
            <w:color w:val="212529"/>
            <w:sz w:val="24"/>
            <w:szCs w:val="24"/>
            <w:highlight w:val="white"/>
          </w:rPr>
          <w:t>straightforward</w:t>
        </w:r>
      </w:ins>
      <w:del w:id="4035" w:author="Holli Flanagan" w:date="2025-05-12T18:10:00Z">
        <w:r>
          <w:rPr>
            <w:rFonts w:ascii="Times New Roman" w:eastAsia="Times New Roman" w:hAnsi="Times New Roman" w:cs="Times New Roman"/>
            <w:color w:val="212529"/>
            <w:sz w:val="24"/>
            <w:szCs w:val="24"/>
            <w:highlight w:val="white"/>
          </w:rPr>
          <w:delText>straight forward</w:delText>
        </w:r>
      </w:del>
      <w:r>
        <w:rPr>
          <w:rFonts w:ascii="Times New Roman" w:eastAsia="Times New Roman" w:hAnsi="Times New Roman" w:cs="Times New Roman"/>
          <w:color w:val="212529"/>
          <w:sz w:val="24"/>
          <w:szCs w:val="24"/>
          <w:highlight w:val="white"/>
        </w:rPr>
        <w:t>. We need to check for a null subtree before we make the recursive call instead of stopping when the tree is null (otherwise we will not have an object to call search on).</w:t>
      </w:r>
    </w:p>
    <w:p w14:paraId="2CFCF4A8"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F428E52"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Now we stop in the parent node if the child node is undefined instead of stopping in the child when it is itself undefined.</w:t>
      </w:r>
    </w:p>
    <w:p w14:paraId="375ACFF5"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Here is a complete example of our tree program:</w:t>
      </w:r>
    </w:p>
    <w:p w14:paraId="31E8C0B2"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49354C92" w14:textId="77777777" w:rsidR="00B32DEF" w:rsidRPr="00B32DEF" w:rsidRDefault="00000000">
      <w:pPr>
        <w:pStyle w:val="Heading2"/>
        <w:rPr>
          <w:rPrChange w:id="4036" w:author="Holli Flanagan" w:date="2025-05-12T15:12:00Z">
            <w:rPr>
              <w:sz w:val="34"/>
              <w:szCs w:val="34"/>
            </w:rPr>
          </w:rPrChange>
        </w:rPr>
        <w:pPrChange w:id="4037" w:author="Holli Flanagan" w:date="2025-05-12T15:12:00Z">
          <w:pPr>
            <w:pStyle w:val="Heading2"/>
            <w:keepNext w:val="0"/>
            <w:keepLines w:val="0"/>
          </w:pPr>
        </w:pPrChange>
      </w:pPr>
      <w:bookmarkStart w:id="4038" w:name="_o7irwqqznxhe" w:colFirst="0" w:colLast="0"/>
      <w:bookmarkEnd w:id="4038"/>
      <w:r>
        <w:rPr>
          <w:rPrChange w:id="4039" w:author="Holli Flanagan" w:date="2025-05-12T15:12:00Z">
            <w:rPr>
              <w:sz w:val="34"/>
              <w:szCs w:val="34"/>
            </w:rPr>
          </w:rPrChange>
        </w:rPr>
        <w:t>Summary</w:t>
      </w:r>
    </w:p>
    <w:p w14:paraId="1CC76A10" w14:textId="77777777" w:rsidR="00B32DEF" w:rsidRDefault="00000000">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Trees</w:t>
      </w:r>
      <w:r>
        <w:rPr>
          <w:rFonts w:ascii="Times New Roman" w:eastAsia="Times New Roman" w:hAnsi="Times New Roman" w:cs="Times New Roman"/>
          <w:color w:val="212529"/>
          <w:sz w:val="24"/>
          <w:szCs w:val="24"/>
          <w:highlight w:val="white"/>
        </w:rPr>
        <w:t xml:space="preserve"> are an important data structure in </w:t>
      </w:r>
      <w:ins w:id="4040" w:author="Holli Flanagan" w:date="2025-05-12T15:14:00Z">
        <w:r>
          <w:rPr>
            <w:rFonts w:ascii="Times New Roman" w:eastAsia="Times New Roman" w:hAnsi="Times New Roman" w:cs="Times New Roman"/>
            <w:color w:val="212529"/>
            <w:sz w:val="24"/>
            <w:szCs w:val="24"/>
            <w:highlight w:val="white"/>
          </w:rPr>
          <w:t>computer science</w:t>
        </w:r>
      </w:ins>
      <w:del w:id="4041" w:author="Holli Flanagan" w:date="2025-05-12T15:14:00Z">
        <w:r>
          <w:rPr>
            <w:rFonts w:ascii="Times New Roman" w:eastAsia="Times New Roman" w:hAnsi="Times New Roman" w:cs="Times New Roman"/>
            <w:color w:val="212529"/>
            <w:sz w:val="24"/>
            <w:szCs w:val="24"/>
            <w:highlight w:val="white"/>
          </w:rPr>
          <w:delText>Computer Science</w:delText>
        </w:r>
      </w:del>
      <w:r>
        <w:rPr>
          <w:rFonts w:ascii="Times New Roman" w:eastAsia="Times New Roman" w:hAnsi="Times New Roman" w:cs="Times New Roman"/>
          <w:color w:val="212529"/>
          <w:sz w:val="24"/>
          <w:szCs w:val="24"/>
          <w:highlight w:val="white"/>
        </w:rPr>
        <w:t xml:space="preserve">. They allow us to store data in a structured way that </w:t>
      </w:r>
      <w:ins w:id="4042" w:author="Holli Flanagan" w:date="2025-05-12T15:12:00Z">
        <w:r>
          <w:rPr>
            <w:rFonts w:ascii="Times New Roman" w:eastAsia="Times New Roman" w:hAnsi="Times New Roman" w:cs="Times New Roman"/>
            <w:color w:val="212529"/>
            <w:sz w:val="24"/>
            <w:szCs w:val="24"/>
            <w:highlight w:val="white"/>
          </w:rPr>
          <w:t>represents</w:t>
        </w:r>
      </w:ins>
      <w:del w:id="4043" w:author="Holli Flanagan" w:date="2025-05-12T15:12:00Z">
        <w:r>
          <w:rPr>
            <w:rFonts w:ascii="Times New Roman" w:eastAsia="Times New Roman" w:hAnsi="Times New Roman" w:cs="Times New Roman"/>
            <w:color w:val="212529"/>
            <w:sz w:val="24"/>
            <w:szCs w:val="24"/>
            <w:highlight w:val="white"/>
          </w:rPr>
          <w:delText>represeents</w:delText>
        </w:r>
      </w:del>
      <w:r>
        <w:rPr>
          <w:rFonts w:ascii="Times New Roman" w:eastAsia="Times New Roman" w:hAnsi="Times New Roman" w:cs="Times New Roman"/>
          <w:color w:val="212529"/>
          <w:sz w:val="24"/>
          <w:szCs w:val="24"/>
          <w:highlight w:val="white"/>
        </w:rPr>
        <w:t xml:space="preserve"> parent/child relationships. In other words, a parent can have many children, but a child can only have one parent. A </w:t>
      </w:r>
      <w:r>
        <w:rPr>
          <w:rFonts w:ascii="Times New Roman" w:eastAsia="Times New Roman" w:hAnsi="Times New Roman" w:cs="Times New Roman"/>
          <w:i/>
          <w:color w:val="212529"/>
          <w:sz w:val="24"/>
          <w:szCs w:val="24"/>
          <w:highlight w:val="white"/>
        </w:rPr>
        <w:t>binary tree</w:t>
      </w:r>
      <w:r>
        <w:rPr>
          <w:rFonts w:ascii="Times New Roman" w:eastAsia="Times New Roman" w:hAnsi="Times New Roman" w:cs="Times New Roman"/>
          <w:color w:val="212529"/>
          <w:sz w:val="24"/>
          <w:szCs w:val="24"/>
          <w:highlight w:val="white"/>
        </w:rPr>
        <w:t xml:space="preserve"> is a tree where each node has at most two children. A special case of a </w:t>
      </w:r>
      <w:r>
        <w:rPr>
          <w:rFonts w:ascii="Times New Roman" w:eastAsia="Times New Roman" w:hAnsi="Times New Roman" w:cs="Times New Roman"/>
          <w:i/>
          <w:color w:val="212529"/>
          <w:sz w:val="24"/>
          <w:szCs w:val="24"/>
          <w:highlight w:val="white"/>
        </w:rPr>
        <w:t>binary tree</w:t>
      </w:r>
      <w:r>
        <w:rPr>
          <w:rFonts w:ascii="Times New Roman" w:eastAsia="Times New Roman" w:hAnsi="Times New Roman" w:cs="Times New Roman"/>
          <w:color w:val="212529"/>
          <w:sz w:val="24"/>
          <w:szCs w:val="24"/>
          <w:highlight w:val="white"/>
        </w:rPr>
        <w:t xml:space="preserve"> is a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 xml:space="preserve">. In a binary search </w:t>
      </w:r>
      <w:proofErr w:type="gramStart"/>
      <w:r>
        <w:rPr>
          <w:rFonts w:ascii="Times New Roman" w:eastAsia="Times New Roman" w:hAnsi="Times New Roman" w:cs="Times New Roman"/>
          <w:color w:val="212529"/>
          <w:sz w:val="24"/>
          <w:szCs w:val="24"/>
          <w:highlight w:val="white"/>
        </w:rPr>
        <w:t>tree</w:t>
      </w:r>
      <w:proofErr w:type="gramEnd"/>
      <w:r>
        <w:rPr>
          <w:rFonts w:ascii="Times New Roman" w:eastAsia="Times New Roman" w:hAnsi="Times New Roman" w:cs="Times New Roman"/>
          <w:color w:val="212529"/>
          <w:sz w:val="24"/>
          <w:szCs w:val="24"/>
          <w:highlight w:val="white"/>
        </w:rPr>
        <w:t xml:space="preserve"> each node in the left subtree of all nodes must be of lower value than the root, and each node in the right subtree of all nodes must be greater than the value of the root.</w:t>
      </w:r>
    </w:p>
    <w:p w14:paraId="293CA64E"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16C4C48C" w14:textId="77777777" w:rsidR="00B32DEF" w:rsidRDefault="00000000">
      <w:pPr>
        <w:shd w:val="clear" w:color="auto" w:fill="FFFFFF"/>
        <w:spacing w:after="240"/>
        <w:rPr>
          <w:rFonts w:ascii="Times New Roman" w:eastAsia="Times New Roman" w:hAnsi="Times New Roman" w:cs="Times New Roman"/>
          <w:sz w:val="24"/>
          <w:szCs w:val="24"/>
        </w:rPr>
      </w:pPr>
      <w:r>
        <w:br w:type="page"/>
      </w:r>
    </w:p>
    <w:p w14:paraId="15B4E9E8" w14:textId="77777777" w:rsidR="00B32DEF" w:rsidRPr="00B32DEF" w:rsidRDefault="00000000">
      <w:pPr>
        <w:pStyle w:val="Heading1"/>
        <w:rPr>
          <w:rPrChange w:id="4044" w:author="Holli Flanagan" w:date="2025-05-12T15:12:00Z">
            <w:rPr>
              <w:sz w:val="46"/>
              <w:szCs w:val="46"/>
            </w:rPr>
          </w:rPrChange>
        </w:rPr>
        <w:pPrChange w:id="4045" w:author="Holli Flanagan" w:date="2025-05-12T15:12:00Z">
          <w:pPr>
            <w:pStyle w:val="Heading1"/>
            <w:keepNext w:val="0"/>
            <w:keepLines w:val="0"/>
          </w:pPr>
        </w:pPrChange>
      </w:pPr>
      <w:bookmarkStart w:id="4046" w:name="_n34equna6tm4" w:colFirst="0" w:colLast="0"/>
      <w:bookmarkEnd w:id="4046"/>
      <w:commentRangeStart w:id="4047"/>
      <w:commentRangeStart w:id="4048"/>
      <w:del w:id="4049" w:author="Holli Flanagan" w:date="2025-05-12T15:12:00Z">
        <w:r>
          <w:rPr>
            <w:rPrChange w:id="4050" w:author="Holli Flanagan" w:date="2025-05-12T15:12:00Z">
              <w:rPr>
                <w:sz w:val="46"/>
                <w:szCs w:val="46"/>
              </w:rPr>
            </w:rPrChange>
          </w:rPr>
          <w:lastRenderedPageBreak/>
          <w:delText xml:space="preserve">Chapter 14 - </w:delText>
        </w:r>
      </w:del>
      <w:r>
        <w:rPr>
          <w:rPrChange w:id="4051" w:author="Holli Flanagan" w:date="2025-05-12T15:12:00Z">
            <w:rPr>
              <w:sz w:val="46"/>
              <w:szCs w:val="46"/>
            </w:rPr>
          </w:rPrChange>
        </w:rPr>
        <w:t>Appendix</w:t>
      </w:r>
      <w:commentRangeEnd w:id="4047"/>
      <w:r>
        <w:commentReference w:id="4047"/>
      </w:r>
      <w:commentRangeEnd w:id="4048"/>
      <w:r w:rsidR="009F45F6">
        <w:rPr>
          <w:rStyle w:val="CommentReference"/>
          <w:rFonts w:ascii="Arial" w:eastAsia="Arial" w:hAnsi="Arial" w:cs="Arial"/>
          <w:color w:val="auto"/>
        </w:rPr>
        <w:commentReference w:id="4048"/>
      </w:r>
    </w:p>
    <w:p w14:paraId="587E21DA" w14:textId="77777777" w:rsidR="00B32DEF" w:rsidRDefault="00000000">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This is the appendix. It contains additional information that is not part of the main text. It is here for reference and additional learning.</w:t>
      </w:r>
      <w:r>
        <w:br w:type="page"/>
      </w:r>
    </w:p>
    <w:p w14:paraId="79E5875A" w14:textId="77777777" w:rsidR="00B32DEF" w:rsidRPr="00B32DEF" w:rsidRDefault="00000000">
      <w:pPr>
        <w:pStyle w:val="Heading1"/>
        <w:rPr>
          <w:rPrChange w:id="4052" w:author="Holli Flanagan" w:date="2025-05-12T15:13:00Z">
            <w:rPr>
              <w:sz w:val="46"/>
              <w:szCs w:val="46"/>
            </w:rPr>
          </w:rPrChange>
        </w:rPr>
        <w:pPrChange w:id="4053" w:author="Holli Flanagan" w:date="2025-05-12T15:13:00Z">
          <w:pPr>
            <w:pStyle w:val="Heading1"/>
            <w:keepNext w:val="0"/>
            <w:keepLines w:val="0"/>
          </w:pPr>
        </w:pPrChange>
      </w:pPr>
      <w:bookmarkStart w:id="4054" w:name="_rxy3rn710ji6" w:colFirst="0" w:colLast="0"/>
      <w:bookmarkEnd w:id="4054"/>
      <w:r>
        <w:rPr>
          <w:rPrChange w:id="4055" w:author="Holli Flanagan" w:date="2025-05-12T15:13:00Z">
            <w:rPr>
              <w:sz w:val="46"/>
              <w:szCs w:val="46"/>
            </w:rPr>
          </w:rPrChange>
        </w:rPr>
        <w:lastRenderedPageBreak/>
        <w:t>Pulling from Upstream</w:t>
      </w:r>
    </w:p>
    <w:p w14:paraId="75867BC2" w14:textId="77777777" w:rsidR="00B32DEF" w:rsidRPr="00B32DEF" w:rsidRDefault="00000000">
      <w:pPr>
        <w:pStyle w:val="Heading2"/>
        <w:rPr>
          <w:rPrChange w:id="4056" w:author="Holli Flanagan" w:date="2025-05-12T15:13:00Z">
            <w:rPr>
              <w:sz w:val="34"/>
              <w:szCs w:val="34"/>
            </w:rPr>
          </w:rPrChange>
        </w:rPr>
        <w:pPrChange w:id="4057" w:author="Holli Flanagan" w:date="2025-05-12T15:13:00Z">
          <w:pPr>
            <w:pStyle w:val="Heading2"/>
            <w:keepNext w:val="0"/>
            <w:keepLines w:val="0"/>
          </w:pPr>
        </w:pPrChange>
      </w:pPr>
      <w:bookmarkStart w:id="4058" w:name="_nh1szqcr3qi5" w:colFirst="0" w:colLast="0"/>
      <w:bookmarkEnd w:id="4058"/>
      <w:r>
        <w:rPr>
          <w:rPrChange w:id="4059" w:author="Holli Flanagan" w:date="2025-05-12T15:13:00Z">
            <w:rPr>
              <w:sz w:val="34"/>
              <w:szCs w:val="34"/>
            </w:rPr>
          </w:rPrChange>
        </w:rPr>
        <w:t>Key Idea</w:t>
      </w:r>
    </w:p>
    <w:p w14:paraId="4346A94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working with a forked repository, it is important to keep your fork up to date with the original repository. This is done by pulling changes from the original repository into your fork. The steps can be a little tricky the first time you do them.</w:t>
      </w:r>
    </w:p>
    <w:p w14:paraId="08D7EC1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Don’t panic, just follow this guide!</w:t>
      </w:r>
    </w:p>
    <w:p w14:paraId="5E8A1C01" w14:textId="77777777" w:rsidR="00B32DEF" w:rsidRPr="00B32DEF" w:rsidRDefault="00000000">
      <w:pPr>
        <w:pStyle w:val="Heading2"/>
        <w:rPr>
          <w:rPrChange w:id="4060" w:author="Holli Flanagan" w:date="2025-05-12T15:13:00Z">
            <w:rPr>
              <w:sz w:val="34"/>
              <w:szCs w:val="34"/>
            </w:rPr>
          </w:rPrChange>
        </w:rPr>
        <w:pPrChange w:id="4061" w:author="Holli Flanagan" w:date="2025-05-12T15:13:00Z">
          <w:pPr>
            <w:pStyle w:val="Heading2"/>
            <w:keepNext w:val="0"/>
            <w:keepLines w:val="0"/>
          </w:pPr>
        </w:pPrChange>
      </w:pPr>
      <w:bookmarkStart w:id="4062" w:name="_1g1bmfqskmng" w:colFirst="0" w:colLast="0"/>
      <w:bookmarkEnd w:id="4062"/>
      <w:r>
        <w:rPr>
          <w:rPrChange w:id="4063" w:author="Holli Flanagan" w:date="2025-05-12T15:13:00Z">
            <w:rPr>
              <w:sz w:val="34"/>
              <w:szCs w:val="34"/>
            </w:rPr>
          </w:rPrChange>
        </w:rPr>
        <w:t>Step 1</w:t>
      </w:r>
      <w:del w:id="4064" w:author="Holli Flanagan" w:date="2025-05-12T15:13:00Z">
        <w:r>
          <w:rPr>
            <w:rPrChange w:id="4065" w:author="Holli Flanagan" w:date="2025-05-12T15:13:00Z">
              <w:rPr>
                <w:sz w:val="34"/>
                <w:szCs w:val="34"/>
              </w:rPr>
            </w:rPrChange>
          </w:rPr>
          <w:delText>)</w:delText>
        </w:r>
      </w:del>
      <w:ins w:id="4066" w:author="Holli Flanagan" w:date="2025-05-12T15:13:00Z">
        <w:r>
          <w:rPr>
            <w:rPrChange w:id="4067" w:author="Holli Flanagan" w:date="2025-05-12T15:13:00Z">
              <w:rPr>
                <w:sz w:val="34"/>
                <w:szCs w:val="34"/>
              </w:rPr>
            </w:rPrChange>
          </w:rPr>
          <w:t>:</w:t>
        </w:r>
      </w:ins>
      <w:r>
        <w:rPr>
          <w:rPrChange w:id="4068" w:author="Holli Flanagan" w:date="2025-05-12T15:13:00Z">
            <w:rPr>
              <w:sz w:val="34"/>
              <w:szCs w:val="34"/>
            </w:rPr>
          </w:rPrChange>
        </w:rPr>
        <w:t xml:space="preserve"> Sync Your Remote</w:t>
      </w:r>
    </w:p>
    <w:p w14:paraId="73613BC9" w14:textId="7833C58F"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Visit your remote repository for the assignment on the </w:t>
      </w:r>
      <w:del w:id="4069"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4070"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web interface. This should have your name in the repository title, like “UD-S24-CISC181/hw3-classes-and-objects-acbart</w:t>
      </w:r>
      <w:ins w:id="4071"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72" w:author="Holli Flanagan" w:date="2025-05-12T18: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If there are upstream changes to sync into your repository, you will see some message like the following:</w:t>
      </w:r>
    </w:p>
    <w:p w14:paraId="743F7DA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C8DB59D" wp14:editId="737D3713">
            <wp:extent cx="5943600" cy="2654300"/>
            <wp:effectExtent l="9525" t="9525" r="9525" b="9525"/>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4"/>
                    <a:srcRect/>
                    <a:stretch>
                      <a:fillRect/>
                    </a:stretch>
                  </pic:blipFill>
                  <pic:spPr>
                    <a:xfrm>
                      <a:off x="0" y="0"/>
                      <a:ext cx="5943600" cy="2654300"/>
                    </a:xfrm>
                    <a:prstGeom prst="rect">
                      <a:avLst/>
                    </a:prstGeom>
                    <a:ln w="9525">
                      <a:solidFill>
                        <a:srgbClr val="DDDDDD"/>
                      </a:solidFill>
                      <a:prstDash val="solid"/>
                    </a:ln>
                  </pic:spPr>
                </pic:pic>
              </a:graphicData>
            </a:graphic>
          </wp:inline>
        </w:drawing>
      </w:r>
    </w:p>
    <w:p w14:paraId="42C4AF1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have pushed your own changes, it will say that you have “N commits ahead of</w:t>
      </w:r>
      <w:ins w:id="4073"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74" w:author="Holli Flanagan" w:date="2025-05-12T18: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is not a problem, and just means that you have done some work.</w:t>
      </w:r>
    </w:p>
    <w:p w14:paraId="0E7EA29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there are upstream changes to pull, it will say that you have “N commits behind</w:t>
      </w:r>
      <w:ins w:id="4075"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76" w:author="Holli Flanagan" w:date="2025-05-12T18:10:00Z">
        <w:r>
          <w:rPr>
            <w:rFonts w:ascii="Times New Roman" w:eastAsia="Times New Roman" w:hAnsi="Times New Roman" w:cs="Times New Roman"/>
            <w:color w:val="212529"/>
            <w:sz w:val="24"/>
            <w:szCs w:val="24"/>
          </w:rPr>
          <w:delText>.</w:delText>
        </w:r>
      </w:del>
    </w:p>
    <w:p w14:paraId="2B31018E" w14:textId="77777777" w:rsidR="00B32DEF" w:rsidRDefault="00000000">
      <w:pPr>
        <w:shd w:val="clear" w:color="auto" w:fill="FFFFFF"/>
        <w:spacing w:after="240"/>
        <w:rPr>
          <w:ins w:id="4077" w:author="Holli Flanagan" w:date="2025-05-12T18:11: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might have both, but you only have to do something if you “commits behind</w:t>
      </w:r>
      <w:ins w:id="4078"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79" w:author="Holli Flanagan" w:date="2025-05-12T18:10: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 which should give you access to a “Sync fork” button.</w:t>
      </w:r>
    </w:p>
    <w:p w14:paraId="121577FC"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 xml:space="preserve">Click the “Sync fork” button to reveal further options. If that button is not available, then </w:t>
      </w:r>
      <w:r>
        <w:rPr>
          <w:rFonts w:ascii="Times New Roman" w:eastAsia="Times New Roman" w:hAnsi="Times New Roman" w:cs="Times New Roman"/>
          <w:color w:val="212529"/>
          <w:sz w:val="24"/>
          <w:szCs w:val="24"/>
        </w:rPr>
        <w:lastRenderedPageBreak/>
        <w:t xml:space="preserve">congratulations! You do not have anything to pull in and you are </w:t>
      </w:r>
      <w:proofErr w:type="gramStart"/>
      <w:r>
        <w:rPr>
          <w:rFonts w:ascii="Times New Roman" w:eastAsia="Times New Roman" w:hAnsi="Times New Roman" w:cs="Times New Roman"/>
          <w:color w:val="212529"/>
          <w:sz w:val="24"/>
          <w:szCs w:val="24"/>
        </w:rPr>
        <w:t>up-to-date</w:t>
      </w:r>
      <w:proofErr w:type="gramEnd"/>
      <w:r>
        <w:rPr>
          <w:rFonts w:ascii="Times New Roman" w:eastAsia="Times New Roman" w:hAnsi="Times New Roman" w:cs="Times New Roman"/>
          <w:color w:val="212529"/>
          <w:sz w:val="24"/>
          <w:szCs w:val="24"/>
        </w:rPr>
        <w:t>. You can stop reading this guide.</w:t>
      </w:r>
    </w:p>
    <w:p w14:paraId="5CA8B86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 changes are easy to merge then it will offer you the ability to “Update branch” and you can go to </w:t>
      </w:r>
      <w:hyperlink r:id="rId115" w:anchor="step-3-pulling-the-local-changes">
        <w:r w:rsidR="00B32DEF">
          <w:rPr>
            <w:rFonts w:ascii="Times New Roman" w:eastAsia="Times New Roman" w:hAnsi="Times New Roman" w:cs="Times New Roman"/>
            <w:color w:val="0D6EFD"/>
            <w:sz w:val="24"/>
            <w:szCs w:val="24"/>
            <w:u w:val="single"/>
          </w:rPr>
          <w:t>Step 3</w:t>
        </w:r>
      </w:hyperlink>
      <w:r>
        <w:rPr>
          <w:rFonts w:ascii="Times New Roman" w:eastAsia="Times New Roman" w:hAnsi="Times New Roman" w:cs="Times New Roman"/>
          <w:color w:val="212529"/>
          <w:sz w:val="24"/>
          <w:szCs w:val="24"/>
        </w:rPr>
        <w:t>. If it offers “Open pull request</w:t>
      </w:r>
      <w:ins w:id="4080" w:author="Holli Flanagan" w:date="2025-05-12T18:1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81" w:author="Holli Flanagan" w:date="2025-05-12T18: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then things are a little bit trickier and you need to go to </w:t>
      </w:r>
      <w:hyperlink r:id="rId116" w:anchor="step-2-pulling-remotes-locally">
        <w:r w:rsidR="00B32DEF">
          <w:rPr>
            <w:rFonts w:ascii="Times New Roman" w:eastAsia="Times New Roman" w:hAnsi="Times New Roman" w:cs="Times New Roman"/>
            <w:color w:val="0D6EFD"/>
            <w:sz w:val="24"/>
            <w:szCs w:val="24"/>
            <w:u w:val="single"/>
          </w:rPr>
          <w:t>Step 2</w:t>
        </w:r>
      </w:hyperlink>
      <w:r>
        <w:rPr>
          <w:rFonts w:ascii="Times New Roman" w:eastAsia="Times New Roman" w:hAnsi="Times New Roman" w:cs="Times New Roman"/>
          <w:color w:val="212529"/>
          <w:sz w:val="24"/>
          <w:szCs w:val="24"/>
        </w:rPr>
        <w:t>.</w:t>
      </w: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4680"/>
        <w:gridCol w:w="4680"/>
      </w:tblGrid>
      <w:tr w:rsidR="00B32DEF" w14:paraId="0BD606F5" w14:textId="77777777">
        <w:trPr>
          <w:trHeight w:val="740"/>
        </w:trPr>
        <w:tc>
          <w:tcPr>
            <w:tcW w:w="4680" w:type="dxa"/>
            <w:tcBorders>
              <w:top w:val="nil"/>
              <w:left w:val="nil"/>
              <w:bottom w:val="nil"/>
              <w:right w:val="single" w:sz="4" w:space="0" w:color="DEE2E6"/>
            </w:tcBorders>
            <w:tcMar>
              <w:top w:w="100" w:type="dxa"/>
              <w:left w:w="100" w:type="dxa"/>
              <w:bottom w:w="100" w:type="dxa"/>
              <w:right w:w="100" w:type="dxa"/>
            </w:tcMar>
          </w:tcPr>
          <w:p w14:paraId="4FB6B6DC" w14:textId="77777777" w:rsidR="00B32DEF" w:rsidRDefault="00000000">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Merge Conflicts</w:t>
            </w:r>
          </w:p>
        </w:tc>
        <w:tc>
          <w:tcPr>
            <w:tcW w:w="4680" w:type="dxa"/>
            <w:tcBorders>
              <w:top w:val="nil"/>
              <w:left w:val="single" w:sz="4" w:space="0" w:color="DEE2E6"/>
              <w:bottom w:val="nil"/>
              <w:right w:val="single" w:sz="4" w:space="0" w:color="DEE2E6"/>
            </w:tcBorders>
            <w:tcMar>
              <w:top w:w="100" w:type="dxa"/>
              <w:left w:w="100" w:type="dxa"/>
              <w:bottom w:w="100" w:type="dxa"/>
              <w:right w:w="100" w:type="dxa"/>
            </w:tcMar>
          </w:tcPr>
          <w:p w14:paraId="2F91EA4B" w14:textId="77777777" w:rsidR="00B32DEF" w:rsidRDefault="00000000">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No Merge Conflicts</w:t>
            </w:r>
          </w:p>
        </w:tc>
      </w:tr>
      <w:tr w:rsidR="00B32DEF" w14:paraId="6BF317F5" w14:textId="77777777">
        <w:trPr>
          <w:trHeight w:val="1820"/>
        </w:trPr>
        <w:tc>
          <w:tcPr>
            <w:tcW w:w="4680" w:type="dxa"/>
            <w:tcBorders>
              <w:top w:val="nil"/>
              <w:left w:val="nil"/>
              <w:bottom w:val="nil"/>
              <w:right w:val="single" w:sz="4" w:space="0" w:color="DEE2E6"/>
            </w:tcBorders>
            <w:tcMar>
              <w:top w:w="100" w:type="dxa"/>
              <w:left w:w="100" w:type="dxa"/>
              <w:bottom w:w="100" w:type="dxa"/>
              <w:right w:w="100" w:type="dxa"/>
            </w:tcMar>
          </w:tcPr>
          <w:p w14:paraId="2CD591F6"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get the option to </w:t>
            </w:r>
            <w:del w:id="4082" w:author="Holli Flanagan" w:date="2025-05-12T18:11:00Z">
              <w:r>
                <w:rPr>
                  <w:rFonts w:ascii="Times New Roman" w:eastAsia="Times New Roman" w:hAnsi="Times New Roman" w:cs="Times New Roman"/>
                  <w:color w:val="212529"/>
                  <w:sz w:val="24"/>
                  <w:szCs w:val="24"/>
                </w:rPr>
                <w:delText>"</w:delText>
              </w:r>
            </w:del>
            <w:ins w:id="4083" w:author="Holli Flanagan" w:date="2025-05-12T18:1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Open pull request</w:t>
            </w:r>
            <w:ins w:id="4084" w:author="Holli Flanagan" w:date="2025-05-12T18:11:00Z">
              <w:r>
                <w:rPr>
                  <w:rFonts w:ascii="Times New Roman" w:eastAsia="Times New Roman" w:hAnsi="Times New Roman" w:cs="Times New Roman"/>
                  <w:color w:val="212529"/>
                  <w:sz w:val="24"/>
                  <w:szCs w:val="24"/>
                </w:rPr>
                <w:t>”</w:t>
              </w:r>
            </w:ins>
            <w:del w:id="4085" w:author="Holli Flanagan" w:date="2025-05-12T18: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because </w:t>
            </w:r>
            <w:del w:id="4086" w:author="Holli Flanagan" w:date="2025-05-12T18:12:00Z">
              <w:r>
                <w:rPr>
                  <w:rFonts w:ascii="Times New Roman" w:eastAsia="Times New Roman" w:hAnsi="Times New Roman" w:cs="Times New Roman"/>
                  <w:color w:val="212529"/>
                  <w:sz w:val="24"/>
                  <w:szCs w:val="24"/>
                </w:rPr>
                <w:delText>"</w:delText>
              </w:r>
            </w:del>
            <w:ins w:id="4087"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this branch has conflicts that must be resolved</w:t>
            </w:r>
            <w:ins w:id="4088" w:author="Holli Flanagan" w:date="2025-05-12T18:12:00Z">
              <w:r>
                <w:rPr>
                  <w:rFonts w:ascii="Times New Roman" w:eastAsia="Times New Roman" w:hAnsi="Times New Roman" w:cs="Times New Roman"/>
                  <w:color w:val="212529"/>
                  <w:sz w:val="24"/>
                  <w:szCs w:val="24"/>
                </w:rPr>
                <w:t>.”</w:t>
              </w:r>
            </w:ins>
            <w:del w:id="4089"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That means you changed the files more than Git can handle automatically, and you will need to go to </w:t>
            </w:r>
            <w:hyperlink r:id="rId117" w:anchor="step-2-pulling-remotes-locally">
              <w:r w:rsidR="00B32DEF">
                <w:rPr>
                  <w:rFonts w:ascii="Times New Roman" w:eastAsia="Times New Roman" w:hAnsi="Times New Roman" w:cs="Times New Roman"/>
                  <w:color w:val="0D6EFD"/>
                  <w:sz w:val="24"/>
                  <w:szCs w:val="24"/>
                  <w:u w:val="single"/>
                </w:rPr>
                <w:t>Step 2</w:t>
              </w:r>
            </w:hyperlink>
            <w:r>
              <w:rPr>
                <w:rFonts w:ascii="Times New Roman" w:eastAsia="Times New Roman" w:hAnsi="Times New Roman" w:cs="Times New Roman"/>
                <w:color w:val="212529"/>
                <w:sz w:val="24"/>
                <w:szCs w:val="24"/>
              </w:rPr>
              <w:t>.</w:t>
            </w:r>
          </w:p>
        </w:tc>
        <w:tc>
          <w:tcPr>
            <w:tcW w:w="4680" w:type="dxa"/>
            <w:tcBorders>
              <w:top w:val="nil"/>
              <w:left w:val="single" w:sz="4" w:space="0" w:color="DEE2E6"/>
              <w:bottom w:val="nil"/>
              <w:right w:val="single" w:sz="4" w:space="0" w:color="DEE2E6"/>
            </w:tcBorders>
            <w:tcMar>
              <w:top w:w="100" w:type="dxa"/>
              <w:left w:w="100" w:type="dxa"/>
              <w:bottom w:w="100" w:type="dxa"/>
              <w:right w:w="100" w:type="dxa"/>
            </w:tcMar>
          </w:tcPr>
          <w:p w14:paraId="184D639C"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Choose to </w:t>
            </w:r>
            <w:del w:id="4090" w:author="Holli Flanagan" w:date="2025-05-12T18:11:00Z">
              <w:r>
                <w:rPr>
                  <w:rFonts w:ascii="Times New Roman" w:eastAsia="Times New Roman" w:hAnsi="Times New Roman" w:cs="Times New Roman"/>
                  <w:color w:val="212529"/>
                  <w:sz w:val="24"/>
                  <w:szCs w:val="24"/>
                </w:rPr>
                <w:delText>"</w:delText>
              </w:r>
            </w:del>
            <w:ins w:id="4091" w:author="Holli Flanagan" w:date="2025-05-12T18:1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Update branch</w:t>
            </w:r>
            <w:ins w:id="4092" w:author="Holli Flanagan" w:date="2025-05-12T18:11:00Z">
              <w:r>
                <w:rPr>
                  <w:rFonts w:ascii="Times New Roman" w:eastAsia="Times New Roman" w:hAnsi="Times New Roman" w:cs="Times New Roman"/>
                  <w:color w:val="212529"/>
                  <w:sz w:val="24"/>
                  <w:szCs w:val="24"/>
                </w:rPr>
                <w:t>”</w:t>
              </w:r>
            </w:ins>
            <w:del w:id="4093" w:author="Holli Flanagan" w:date="2025-05-12T18: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that will update your remote repository. Then go to </w:t>
            </w:r>
            <w:hyperlink r:id="rId118" w:anchor="step-3-pulling-the-local-changes">
              <w:r w:rsidR="00B32DEF">
                <w:rPr>
                  <w:rFonts w:ascii="Times New Roman" w:eastAsia="Times New Roman" w:hAnsi="Times New Roman" w:cs="Times New Roman"/>
                  <w:color w:val="0D6EFD"/>
                  <w:sz w:val="24"/>
                  <w:szCs w:val="24"/>
                  <w:u w:val="single"/>
                </w:rPr>
                <w:t>Step 3</w:t>
              </w:r>
            </w:hyperlink>
            <w:r>
              <w:rPr>
                <w:rFonts w:ascii="Times New Roman" w:eastAsia="Times New Roman" w:hAnsi="Times New Roman" w:cs="Times New Roman"/>
                <w:color w:val="212529"/>
                <w:sz w:val="24"/>
                <w:szCs w:val="24"/>
              </w:rPr>
              <w:t>.</w:t>
            </w:r>
          </w:p>
        </w:tc>
      </w:tr>
      <w:tr w:rsidR="00B32DEF" w14:paraId="7EF095E2" w14:textId="77777777">
        <w:trPr>
          <w:trHeight w:val="1025"/>
        </w:trPr>
        <w:tc>
          <w:tcPr>
            <w:tcW w:w="4680" w:type="dxa"/>
            <w:tcBorders>
              <w:top w:val="nil"/>
              <w:left w:val="nil"/>
              <w:bottom w:val="nil"/>
              <w:right w:val="single" w:sz="4" w:space="0" w:color="DEE2E6"/>
            </w:tcBorders>
            <w:tcMar>
              <w:top w:w="100" w:type="dxa"/>
              <w:left w:w="100" w:type="dxa"/>
              <w:bottom w:w="100" w:type="dxa"/>
              <w:right w:w="100" w:type="dxa"/>
            </w:tcMar>
          </w:tcPr>
          <w:p w14:paraId="67EB0C5C"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5B6DB73" wp14:editId="730D94E1">
                  <wp:extent cx="2505075" cy="3314700"/>
                  <wp:effectExtent l="9525" t="9525" r="9525" b="9525"/>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9"/>
                          <a:srcRect/>
                          <a:stretch>
                            <a:fillRect/>
                          </a:stretch>
                        </pic:blipFill>
                        <pic:spPr>
                          <a:xfrm>
                            <a:off x="0" y="0"/>
                            <a:ext cx="2505075" cy="3314700"/>
                          </a:xfrm>
                          <a:prstGeom prst="rect">
                            <a:avLst/>
                          </a:prstGeom>
                          <a:ln w="9525">
                            <a:solidFill>
                              <a:srgbClr val="D3D3D3"/>
                            </a:solidFill>
                            <a:prstDash val="solid"/>
                          </a:ln>
                        </pic:spPr>
                      </pic:pic>
                    </a:graphicData>
                  </a:graphic>
                </wp:inline>
              </w:drawing>
            </w:r>
            <w:r>
              <w:rPr>
                <w:rFonts w:ascii="Times New Roman" w:eastAsia="Times New Roman" w:hAnsi="Times New Roman" w:cs="Times New Roman"/>
                <w:color w:val="212529"/>
                <w:sz w:val="24"/>
                <w:szCs w:val="24"/>
              </w:rPr>
              <w:t>\</w:t>
            </w:r>
          </w:p>
        </w:tc>
        <w:tc>
          <w:tcPr>
            <w:tcW w:w="4680" w:type="dxa"/>
            <w:tcBorders>
              <w:top w:val="nil"/>
              <w:left w:val="single" w:sz="4" w:space="0" w:color="DEE2E6"/>
              <w:bottom w:val="nil"/>
              <w:right w:val="single" w:sz="4" w:space="0" w:color="DEE2E6"/>
            </w:tcBorders>
            <w:tcMar>
              <w:top w:w="100" w:type="dxa"/>
              <w:left w:w="100" w:type="dxa"/>
              <w:bottom w:w="100" w:type="dxa"/>
              <w:right w:w="100" w:type="dxa"/>
            </w:tcMar>
          </w:tcPr>
          <w:p w14:paraId="3F461717" w14:textId="77777777" w:rsidR="00B32DEF" w:rsidRDefault="00000000">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B156E3A" wp14:editId="303295E4">
                  <wp:extent cx="2514600" cy="3381375"/>
                  <wp:effectExtent l="9525" t="9525" r="9525" b="9525"/>
                  <wp:docPr id="10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0"/>
                          <a:srcRect/>
                          <a:stretch>
                            <a:fillRect/>
                          </a:stretch>
                        </pic:blipFill>
                        <pic:spPr>
                          <a:xfrm>
                            <a:off x="0" y="0"/>
                            <a:ext cx="2514600" cy="3381375"/>
                          </a:xfrm>
                          <a:prstGeom prst="rect">
                            <a:avLst/>
                          </a:prstGeom>
                          <a:ln w="9525">
                            <a:solidFill>
                              <a:srgbClr val="D3D3D3"/>
                            </a:solidFill>
                            <a:prstDash val="solid"/>
                          </a:ln>
                        </pic:spPr>
                      </pic:pic>
                    </a:graphicData>
                  </a:graphic>
                </wp:inline>
              </w:drawing>
            </w:r>
          </w:p>
        </w:tc>
      </w:tr>
    </w:tbl>
    <w:p w14:paraId="6EB2F8B5" w14:textId="77777777" w:rsidR="00B32DEF" w:rsidRPr="00B32DEF" w:rsidRDefault="00000000">
      <w:pPr>
        <w:pStyle w:val="Heading2"/>
        <w:rPr>
          <w:rPrChange w:id="4094" w:author="Holli Flanagan" w:date="2025-05-12T15:13:00Z">
            <w:rPr>
              <w:sz w:val="34"/>
              <w:szCs w:val="34"/>
            </w:rPr>
          </w:rPrChange>
        </w:rPr>
        <w:pPrChange w:id="4095" w:author="Holli Flanagan" w:date="2025-05-12T15:13:00Z">
          <w:pPr>
            <w:pStyle w:val="Heading2"/>
            <w:keepNext w:val="0"/>
            <w:keepLines w:val="0"/>
          </w:pPr>
        </w:pPrChange>
      </w:pPr>
      <w:bookmarkStart w:id="4096" w:name="_cnmfmbkf5jhi" w:colFirst="0" w:colLast="0"/>
      <w:bookmarkEnd w:id="4096"/>
      <w:r>
        <w:rPr>
          <w:rPrChange w:id="4097" w:author="Holli Flanagan" w:date="2025-05-12T15:13:00Z">
            <w:rPr>
              <w:sz w:val="34"/>
              <w:szCs w:val="34"/>
            </w:rPr>
          </w:rPrChange>
        </w:rPr>
        <w:t>Step 2</w:t>
      </w:r>
      <w:ins w:id="4098" w:author="Holli Flanagan" w:date="2025-05-12T15:13:00Z">
        <w:r>
          <w:rPr>
            <w:rPrChange w:id="4099" w:author="Holli Flanagan" w:date="2025-05-12T15:13:00Z">
              <w:rPr>
                <w:sz w:val="34"/>
                <w:szCs w:val="34"/>
              </w:rPr>
            </w:rPrChange>
          </w:rPr>
          <w:t>:</w:t>
        </w:r>
      </w:ins>
      <w:del w:id="4100" w:author="Holli Flanagan" w:date="2025-05-12T15:13:00Z">
        <w:r>
          <w:rPr>
            <w:rPrChange w:id="4101" w:author="Holli Flanagan" w:date="2025-05-12T15:13:00Z">
              <w:rPr>
                <w:sz w:val="34"/>
                <w:szCs w:val="34"/>
              </w:rPr>
            </w:rPrChange>
          </w:rPr>
          <w:delText>)</w:delText>
        </w:r>
      </w:del>
      <w:r>
        <w:rPr>
          <w:rPrChange w:id="4102" w:author="Holli Flanagan" w:date="2025-05-12T15:13:00Z">
            <w:rPr>
              <w:sz w:val="34"/>
              <w:szCs w:val="34"/>
            </w:rPr>
          </w:rPrChange>
        </w:rPr>
        <w:t xml:space="preserve"> Pulling Remotes Locally</w:t>
      </w:r>
    </w:p>
    <w:p w14:paraId="62FC307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Remember, if you just used “Update branch</w:t>
      </w:r>
      <w:ins w:id="4103"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104"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then you can skip over this step and go directly to </w:t>
      </w:r>
      <w:hyperlink r:id="rId121" w:anchor="step-3-pulling-the-local-changes">
        <w:r w:rsidR="00B32DEF">
          <w:rPr>
            <w:rFonts w:ascii="Times New Roman" w:eastAsia="Times New Roman" w:hAnsi="Times New Roman" w:cs="Times New Roman"/>
            <w:color w:val="0D6EFD"/>
            <w:sz w:val="24"/>
            <w:szCs w:val="24"/>
            <w:u w:val="single"/>
          </w:rPr>
          <w:t>Step 3</w:t>
        </w:r>
      </w:hyperlink>
      <w:r>
        <w:rPr>
          <w:rFonts w:ascii="Times New Roman" w:eastAsia="Times New Roman" w:hAnsi="Times New Roman" w:cs="Times New Roman"/>
          <w:color w:val="212529"/>
          <w:sz w:val="24"/>
          <w:szCs w:val="24"/>
        </w:rPr>
        <w:t>.</w:t>
      </w:r>
    </w:p>
    <w:p w14:paraId="7FDC10A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Open up your repository in VS Code.</w:t>
      </w:r>
    </w:p>
    <w:p w14:paraId="3878E00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w:t>
      </w:r>
      <w:del w:id="4105" w:author="Holli Flanagan" w:date="2025-05-12T18:12:00Z">
        <w:r>
          <w:rPr>
            <w:rFonts w:ascii="Times New Roman" w:eastAsia="Times New Roman" w:hAnsi="Times New Roman" w:cs="Times New Roman"/>
            <w:color w:val="212529"/>
            <w:sz w:val="24"/>
            <w:szCs w:val="24"/>
          </w:rPr>
          <w:delText>S</w:delText>
        </w:r>
      </w:del>
      <w:ins w:id="4106" w:author="Holli Flanagan" w:date="2025-05-12T18:12: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4107" w:author="Holli Flanagan" w:date="2025-05-12T18:12:00Z">
        <w:r>
          <w:rPr>
            <w:rFonts w:ascii="Times New Roman" w:eastAsia="Times New Roman" w:hAnsi="Times New Roman" w:cs="Times New Roman"/>
            <w:color w:val="212529"/>
            <w:sz w:val="24"/>
            <w:szCs w:val="24"/>
          </w:rPr>
          <w:delText>C</w:delText>
        </w:r>
      </w:del>
      <w:ins w:id="4108" w:author="Holli Flanagan" w:date="2025-05-12T18:1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on the left, expand the “Remotes (1)” option.</w:t>
      </w:r>
    </w:p>
    <w:p w14:paraId="1037D12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FAD182F" wp14:editId="4E857A12">
            <wp:extent cx="3543300" cy="7267575"/>
            <wp:effectExtent l="9525" t="9525" r="9525" b="9525"/>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2"/>
                    <a:srcRect/>
                    <a:stretch>
                      <a:fillRect/>
                    </a:stretch>
                  </pic:blipFill>
                  <pic:spPr>
                    <a:xfrm>
                      <a:off x="0" y="0"/>
                      <a:ext cx="3543300" cy="7267575"/>
                    </a:xfrm>
                    <a:prstGeom prst="rect">
                      <a:avLst/>
                    </a:prstGeom>
                    <a:ln w="9525">
                      <a:solidFill>
                        <a:srgbClr val="DDDDDD"/>
                      </a:solidFill>
                      <a:prstDash val="solid"/>
                    </a:ln>
                  </pic:spPr>
                </pic:pic>
              </a:graphicData>
            </a:graphic>
          </wp:inline>
        </w:drawing>
      </w:r>
    </w:p>
    <w:p w14:paraId="485F7FC3"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When you hover over the word “Remotes (1)</w:t>
      </w:r>
      <w:ins w:id="4109"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110"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you will see a “+” button.</w:t>
      </w:r>
    </w:p>
    <w:p w14:paraId="12B5375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 button to add a new remote, and a window will popup.</w:t>
      </w:r>
    </w:p>
    <w:p w14:paraId="4D18630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1A8EAD0" wp14:editId="78452B70">
            <wp:extent cx="5943600" cy="5575300"/>
            <wp:effectExtent l="9525" t="9525" r="9525" b="9525"/>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3"/>
                    <a:srcRect/>
                    <a:stretch>
                      <a:fillRect/>
                    </a:stretch>
                  </pic:blipFill>
                  <pic:spPr>
                    <a:xfrm>
                      <a:off x="0" y="0"/>
                      <a:ext cx="5943600" cy="5575300"/>
                    </a:xfrm>
                    <a:prstGeom prst="rect">
                      <a:avLst/>
                    </a:prstGeom>
                    <a:ln w="9525">
                      <a:solidFill>
                        <a:srgbClr val="DDDDDD"/>
                      </a:solidFill>
                      <a:prstDash val="solid"/>
                    </a:ln>
                  </pic:spPr>
                </pic:pic>
              </a:graphicData>
            </a:graphic>
          </wp:inline>
        </w:drawing>
      </w:r>
    </w:p>
    <w:p w14:paraId="3B9C421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the name of the new remote, enter “</w:t>
      </w:r>
      <w:r>
        <w:rPr>
          <w:rFonts w:ascii="Times New Roman" w:eastAsia="Times New Roman" w:hAnsi="Times New Roman" w:cs="Times New Roman"/>
          <w:color w:val="D63384"/>
          <w:sz w:val="21"/>
          <w:szCs w:val="21"/>
          <w:shd w:val="clear" w:color="auto" w:fill="F5F6FA"/>
        </w:rPr>
        <w:t>upstream</w:t>
      </w:r>
      <w:r>
        <w:rPr>
          <w:rFonts w:ascii="Times New Roman" w:eastAsia="Times New Roman" w:hAnsi="Times New Roman" w:cs="Times New Roman"/>
          <w:color w:val="212529"/>
          <w:sz w:val="24"/>
          <w:szCs w:val="24"/>
        </w:rPr>
        <w:t>” without quotes, and type enter.</w:t>
      </w:r>
    </w:p>
    <w:p w14:paraId="74A01C7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box will now ask you for the “remote URL</w:t>
      </w:r>
      <w:ins w:id="4111"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112"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p>
    <w:p w14:paraId="3D70A5D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0A06DE3" wp14:editId="75A45D3A">
            <wp:extent cx="5867400" cy="1019175"/>
            <wp:effectExtent l="9525" t="9525" r="9525" b="9525"/>
            <wp:docPr id="11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4"/>
                    <a:srcRect/>
                    <a:stretch>
                      <a:fillRect/>
                    </a:stretch>
                  </pic:blipFill>
                  <pic:spPr>
                    <a:xfrm>
                      <a:off x="0" y="0"/>
                      <a:ext cx="5867400" cy="1019175"/>
                    </a:xfrm>
                    <a:prstGeom prst="rect">
                      <a:avLst/>
                    </a:prstGeom>
                    <a:ln w="9525">
                      <a:solidFill>
                        <a:srgbClr val="DDDDDD"/>
                      </a:solidFill>
                      <a:prstDash val="solid"/>
                    </a:ln>
                  </pic:spPr>
                </pic:pic>
              </a:graphicData>
            </a:graphic>
          </wp:inline>
        </w:drawing>
      </w:r>
    </w:p>
    <w:p w14:paraId="25982F1C" w14:textId="1C81EAA5"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You need the URL of the original template repository (not your copy of the repository, but the original one you forked). This is where we’ve pushed the fixes to the assignment. You can access this repository by first visiting your </w:t>
      </w:r>
      <w:del w:id="4113"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4114"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repository in the browser.</w:t>
      </w:r>
    </w:p>
    <w:p w14:paraId="5A54098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link after the text “</w:t>
      </w:r>
      <w:r>
        <w:rPr>
          <w:rFonts w:ascii="Times New Roman" w:eastAsia="Times New Roman" w:hAnsi="Times New Roman" w:cs="Times New Roman"/>
          <w:color w:val="D63384"/>
          <w:sz w:val="21"/>
          <w:szCs w:val="21"/>
          <w:shd w:val="clear" w:color="auto" w:fill="F5F6FA"/>
        </w:rPr>
        <w:t>forked from</w:t>
      </w:r>
      <w:r>
        <w:rPr>
          <w:rFonts w:ascii="Times New Roman" w:eastAsia="Times New Roman" w:hAnsi="Times New Roman" w:cs="Times New Roman"/>
          <w:color w:val="212529"/>
          <w:sz w:val="24"/>
          <w:szCs w:val="24"/>
        </w:rPr>
        <w:t>” (e.g., “UD-S24-CISC181/hw3-classes-objects-template”), which should have the word “template” in it. This will be near the top of the page, below the main header bar.</w:t>
      </w:r>
    </w:p>
    <w:p w14:paraId="64FD8CE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D996A03" wp14:editId="4184DD51">
            <wp:extent cx="4181475" cy="914400"/>
            <wp:effectExtent l="9525" t="9525" r="9525" b="9525"/>
            <wp:docPr id="116" name="image109.png" descr="image.png"/>
            <wp:cNvGraphicFramePr/>
            <a:graphic xmlns:a="http://schemas.openxmlformats.org/drawingml/2006/main">
              <a:graphicData uri="http://schemas.openxmlformats.org/drawingml/2006/picture">
                <pic:pic xmlns:pic="http://schemas.openxmlformats.org/drawingml/2006/picture">
                  <pic:nvPicPr>
                    <pic:cNvPr id="0" name="image109.png" descr="image.png"/>
                    <pic:cNvPicPr preferRelativeResize="0"/>
                  </pic:nvPicPr>
                  <pic:blipFill>
                    <a:blip r:embed="rId125"/>
                    <a:srcRect/>
                    <a:stretch>
                      <a:fillRect/>
                    </a:stretch>
                  </pic:blipFill>
                  <pic:spPr>
                    <a:xfrm>
                      <a:off x="0" y="0"/>
                      <a:ext cx="4181475" cy="914400"/>
                    </a:xfrm>
                    <a:prstGeom prst="rect">
                      <a:avLst/>
                    </a:prstGeom>
                    <a:ln w="9525">
                      <a:solidFill>
                        <a:srgbClr val="DDDDDD"/>
                      </a:solidFill>
                      <a:prstDash val="solid"/>
                    </a:ln>
                  </pic:spPr>
                </pic:pic>
              </a:graphicData>
            </a:graphic>
          </wp:inline>
        </w:drawing>
      </w:r>
    </w:p>
    <w:p w14:paraId="6E12669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this new page (the original template repository), you can click the green “&lt;&gt; Code” button to expand a frame with a link to the repository’s web URL, including a copy button. Click the button to copy the web link.</w:t>
      </w:r>
    </w:p>
    <w:p w14:paraId="52F7447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12B394E" wp14:editId="124226C0">
            <wp:extent cx="4648200" cy="3810000"/>
            <wp:effectExtent l="9525" t="9525" r="9525" b="9525"/>
            <wp:docPr id="82" name="image79.png" descr="image.png"/>
            <wp:cNvGraphicFramePr/>
            <a:graphic xmlns:a="http://schemas.openxmlformats.org/drawingml/2006/main">
              <a:graphicData uri="http://schemas.openxmlformats.org/drawingml/2006/picture">
                <pic:pic xmlns:pic="http://schemas.openxmlformats.org/drawingml/2006/picture">
                  <pic:nvPicPr>
                    <pic:cNvPr id="0" name="image79.png" descr="image.png"/>
                    <pic:cNvPicPr preferRelativeResize="0"/>
                  </pic:nvPicPr>
                  <pic:blipFill>
                    <a:blip r:embed="rId126"/>
                    <a:srcRect/>
                    <a:stretch>
                      <a:fillRect/>
                    </a:stretch>
                  </pic:blipFill>
                  <pic:spPr>
                    <a:xfrm>
                      <a:off x="0" y="0"/>
                      <a:ext cx="4648200" cy="3810000"/>
                    </a:xfrm>
                    <a:prstGeom prst="rect">
                      <a:avLst/>
                    </a:prstGeom>
                    <a:ln w="9525">
                      <a:solidFill>
                        <a:srgbClr val="DDDDDD"/>
                      </a:solidFill>
                      <a:prstDash val="solid"/>
                    </a:ln>
                  </pic:spPr>
                </pic:pic>
              </a:graphicData>
            </a:graphic>
          </wp:inline>
        </w:drawing>
      </w:r>
    </w:p>
    <w:p w14:paraId="730A625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Back in VS Code, you can paste this URL into the box and type </w:t>
      </w:r>
      <w:ins w:id="4115" w:author="Holli Flanagan" w:date="2025-05-12T18:1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Enter.</w:t>
      </w:r>
      <w:ins w:id="4116" w:author="Holli Flanagan" w:date="2025-05-12T18:13:00Z">
        <w:r>
          <w:rPr>
            <w:rFonts w:ascii="Times New Roman" w:eastAsia="Times New Roman" w:hAnsi="Times New Roman" w:cs="Times New Roman"/>
            <w:color w:val="212529"/>
            <w:sz w:val="24"/>
            <w:szCs w:val="24"/>
          </w:rPr>
          <w:t>”</w:t>
        </w:r>
      </w:ins>
    </w:p>
    <w:p w14:paraId="706ABC8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“Add Remote and Fetch -f” option. </w:t>
      </w:r>
    </w:p>
    <w:p w14:paraId="49CE7D1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ED55D2F" wp14:editId="2A6487DA">
            <wp:extent cx="5781675" cy="1771650"/>
            <wp:effectExtent l="9525" t="9525" r="9525" b="9525"/>
            <wp:docPr id="50" name="image42.png" descr="image.png"/>
            <wp:cNvGraphicFramePr/>
            <a:graphic xmlns:a="http://schemas.openxmlformats.org/drawingml/2006/main">
              <a:graphicData uri="http://schemas.openxmlformats.org/drawingml/2006/picture">
                <pic:pic xmlns:pic="http://schemas.openxmlformats.org/drawingml/2006/picture">
                  <pic:nvPicPr>
                    <pic:cNvPr id="0" name="image42.png" descr="image.png"/>
                    <pic:cNvPicPr preferRelativeResize="0"/>
                  </pic:nvPicPr>
                  <pic:blipFill>
                    <a:blip r:embed="rId127"/>
                    <a:srcRect/>
                    <a:stretch>
                      <a:fillRect/>
                    </a:stretch>
                  </pic:blipFill>
                  <pic:spPr>
                    <a:xfrm>
                      <a:off x="0" y="0"/>
                      <a:ext cx="5781675" cy="1771650"/>
                    </a:xfrm>
                    <a:prstGeom prst="rect">
                      <a:avLst/>
                    </a:prstGeom>
                    <a:ln w="9525">
                      <a:solidFill>
                        <a:srgbClr val="DDDDDD"/>
                      </a:solidFill>
                      <a:prstDash val="solid"/>
                    </a:ln>
                  </pic:spPr>
                </pic:pic>
              </a:graphicData>
            </a:graphic>
          </wp:inline>
        </w:drawing>
      </w:r>
    </w:p>
    <w:p w14:paraId="11A21901"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you have a second remote!</w:t>
      </w:r>
    </w:p>
    <w:p w14:paraId="12A5E49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DBC7D60" wp14:editId="7322BB24">
            <wp:extent cx="3114675" cy="1114425"/>
            <wp:effectExtent l="9525" t="9525" r="9525" b="9525"/>
            <wp:docPr id="31" name="image25.png" descr="image.png"/>
            <wp:cNvGraphicFramePr/>
            <a:graphic xmlns:a="http://schemas.openxmlformats.org/drawingml/2006/main">
              <a:graphicData uri="http://schemas.openxmlformats.org/drawingml/2006/picture">
                <pic:pic xmlns:pic="http://schemas.openxmlformats.org/drawingml/2006/picture">
                  <pic:nvPicPr>
                    <pic:cNvPr id="0" name="image25.png" descr="image.png"/>
                    <pic:cNvPicPr preferRelativeResize="0"/>
                  </pic:nvPicPr>
                  <pic:blipFill>
                    <a:blip r:embed="rId128"/>
                    <a:srcRect/>
                    <a:stretch>
                      <a:fillRect/>
                    </a:stretch>
                  </pic:blipFill>
                  <pic:spPr>
                    <a:xfrm>
                      <a:off x="0" y="0"/>
                      <a:ext cx="3114675" cy="1114425"/>
                    </a:xfrm>
                    <a:prstGeom prst="rect">
                      <a:avLst/>
                    </a:prstGeom>
                    <a:ln w="9525">
                      <a:solidFill>
                        <a:srgbClr val="DDDDDD"/>
                      </a:solidFill>
                      <a:prstDash val="solid"/>
                    </a:ln>
                  </pic:spPr>
                </pic:pic>
              </a:graphicData>
            </a:graphic>
          </wp:inline>
        </w:drawing>
      </w:r>
    </w:p>
    <w:p w14:paraId="013EB180"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We’re almost done </w:t>
      </w:r>
      <w:ins w:id="4117" w:author="Holli Flanagan" w:date="2025-05-12T18:13:00Z">
        <w:r>
          <w:rPr>
            <w:rFonts w:ascii="Times New Roman" w:eastAsia="Times New Roman" w:hAnsi="Times New Roman" w:cs="Times New Roman"/>
            <w:color w:val="212529"/>
            <w:sz w:val="24"/>
            <w:szCs w:val="24"/>
          </w:rPr>
          <w:t xml:space="preserve">with </w:t>
        </w:r>
      </w:ins>
      <w:r>
        <w:rPr>
          <w:rFonts w:ascii="Times New Roman" w:eastAsia="Times New Roman" w:hAnsi="Times New Roman" w:cs="Times New Roman"/>
          <w:color w:val="212529"/>
          <w:sz w:val="24"/>
          <w:szCs w:val="24"/>
        </w:rPr>
        <w:t>this step</w:t>
      </w:r>
      <w:ins w:id="4118" w:author="Holli Flanagan" w:date="2025-05-12T18:13:00Z">
        <w:r>
          <w:rPr>
            <w:rFonts w:ascii="Times New Roman" w:eastAsia="Times New Roman" w:hAnsi="Times New Roman" w:cs="Times New Roman"/>
            <w:color w:val="212529"/>
            <w:sz w:val="24"/>
            <w:szCs w:val="24"/>
          </w:rPr>
          <w:t>—</w:t>
        </w:r>
      </w:ins>
      <w:del w:id="4119" w:author="Holli Flanagan" w:date="2025-05-12T18:13: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you just need to merge the upstream changes into your current changes.</w:t>
      </w:r>
    </w:p>
    <w:p w14:paraId="5D2C23A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Before you merge, save all your open files.</w:t>
      </w:r>
    </w:p>
    <w:p w14:paraId="0160F20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Then, stage and commit any changed files.</w:t>
      </w:r>
    </w:p>
    <w:p w14:paraId="7F31972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right click the “main” option underneath the “upstream” to expand a menu, and choose “Merge Branch into Current Branch</w:t>
      </w:r>
      <w:ins w:id="4120" w:author="Holli Flanagan" w:date="2025-05-12T18:1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121" w:author="Holli Flanagan" w:date="2025-05-12T18:14:00Z">
        <w:r>
          <w:rPr>
            <w:rFonts w:ascii="Times New Roman" w:eastAsia="Times New Roman" w:hAnsi="Times New Roman" w:cs="Times New Roman"/>
            <w:color w:val="212529"/>
            <w:sz w:val="24"/>
            <w:szCs w:val="24"/>
          </w:rPr>
          <w:delText>.</w:delText>
        </w:r>
      </w:del>
    </w:p>
    <w:p w14:paraId="2C7FF415"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6724A3E" wp14:editId="3996F13C">
            <wp:extent cx="3600450" cy="5162550"/>
            <wp:effectExtent l="9525" t="9525" r="9525" b="9525"/>
            <wp:docPr id="90" name="image94.png" descr="image.png"/>
            <wp:cNvGraphicFramePr/>
            <a:graphic xmlns:a="http://schemas.openxmlformats.org/drawingml/2006/main">
              <a:graphicData uri="http://schemas.openxmlformats.org/drawingml/2006/picture">
                <pic:pic xmlns:pic="http://schemas.openxmlformats.org/drawingml/2006/picture">
                  <pic:nvPicPr>
                    <pic:cNvPr id="0" name="image94.png" descr="image.png"/>
                    <pic:cNvPicPr preferRelativeResize="0"/>
                  </pic:nvPicPr>
                  <pic:blipFill>
                    <a:blip r:embed="rId129"/>
                    <a:srcRect/>
                    <a:stretch>
                      <a:fillRect/>
                    </a:stretch>
                  </pic:blipFill>
                  <pic:spPr>
                    <a:xfrm>
                      <a:off x="0" y="0"/>
                      <a:ext cx="3600450" cy="5162550"/>
                    </a:xfrm>
                    <a:prstGeom prst="rect">
                      <a:avLst/>
                    </a:prstGeom>
                    <a:ln w="9525">
                      <a:solidFill>
                        <a:srgbClr val="DDDDDD"/>
                      </a:solidFill>
                      <a:prstDash val="solid"/>
                    </a:ln>
                  </pic:spPr>
                </pic:pic>
              </a:graphicData>
            </a:graphic>
          </wp:inline>
        </w:drawing>
      </w:r>
    </w:p>
    <w:p w14:paraId="43C38AE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Choose the “Merge” option.</w:t>
      </w:r>
    </w:p>
    <w:p w14:paraId="3FB42EA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EB153ED" wp14:editId="23ED8FBA">
            <wp:extent cx="5829300" cy="3057525"/>
            <wp:effectExtent l="9525" t="9525" r="9525" b="9525"/>
            <wp:docPr id="14" name="image4.png" descr="image.png"/>
            <wp:cNvGraphicFramePr/>
            <a:graphic xmlns:a="http://schemas.openxmlformats.org/drawingml/2006/main">
              <a:graphicData uri="http://schemas.openxmlformats.org/drawingml/2006/picture">
                <pic:pic xmlns:pic="http://schemas.openxmlformats.org/drawingml/2006/picture">
                  <pic:nvPicPr>
                    <pic:cNvPr id="0" name="image4.png" descr="image.png"/>
                    <pic:cNvPicPr preferRelativeResize="0"/>
                  </pic:nvPicPr>
                  <pic:blipFill>
                    <a:blip r:embed="rId130"/>
                    <a:srcRect/>
                    <a:stretch>
                      <a:fillRect/>
                    </a:stretch>
                  </pic:blipFill>
                  <pic:spPr>
                    <a:xfrm>
                      <a:off x="0" y="0"/>
                      <a:ext cx="5829300" cy="3057525"/>
                    </a:xfrm>
                    <a:prstGeom prst="rect">
                      <a:avLst/>
                    </a:prstGeom>
                    <a:ln w="9525">
                      <a:solidFill>
                        <a:srgbClr val="DDDDDD"/>
                      </a:solidFill>
                      <a:prstDash val="solid"/>
                    </a:ln>
                  </pic:spPr>
                </pic:pic>
              </a:graphicData>
            </a:graphic>
          </wp:inline>
        </w:drawing>
      </w:r>
    </w:p>
    <w:p w14:paraId="7E6FD1F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there are merge conflicts, then go to </w:t>
      </w:r>
      <w:hyperlink r:id="rId131" w:anchor="step-4-resolving-local-merge-conflicts">
        <w:r w:rsidR="00B32DEF">
          <w:rPr>
            <w:rFonts w:ascii="Times New Roman" w:eastAsia="Times New Roman" w:hAnsi="Times New Roman" w:cs="Times New Roman"/>
            <w:color w:val="0D6EFD"/>
            <w:sz w:val="24"/>
            <w:szCs w:val="24"/>
            <w:u w:val="single"/>
          </w:rPr>
          <w:t>Step 4</w:t>
        </w:r>
      </w:hyperlink>
      <w:r>
        <w:rPr>
          <w:rFonts w:ascii="Times New Roman" w:eastAsia="Times New Roman" w:hAnsi="Times New Roman" w:cs="Times New Roman"/>
          <w:color w:val="212529"/>
          <w:sz w:val="24"/>
          <w:szCs w:val="24"/>
        </w:rPr>
        <w:t>. Otherwise, you are probably done and ready to continue working with the latest changes.</w:t>
      </w:r>
    </w:p>
    <w:p w14:paraId="22D66A70" w14:textId="77777777" w:rsidR="00B32DEF" w:rsidRPr="00B32DEF" w:rsidRDefault="00000000">
      <w:pPr>
        <w:pStyle w:val="Heading2"/>
        <w:rPr>
          <w:rPrChange w:id="4122" w:author="Holli Flanagan" w:date="2025-05-12T15:13:00Z">
            <w:rPr>
              <w:sz w:val="34"/>
              <w:szCs w:val="34"/>
            </w:rPr>
          </w:rPrChange>
        </w:rPr>
        <w:pPrChange w:id="4123" w:author="Holli Flanagan" w:date="2025-05-12T15:13:00Z">
          <w:pPr>
            <w:pStyle w:val="Heading2"/>
            <w:keepNext w:val="0"/>
            <w:keepLines w:val="0"/>
          </w:pPr>
        </w:pPrChange>
      </w:pPr>
      <w:bookmarkStart w:id="4124" w:name="_6yadrug8ypac" w:colFirst="0" w:colLast="0"/>
      <w:bookmarkEnd w:id="4124"/>
      <w:r>
        <w:rPr>
          <w:rPrChange w:id="4125" w:author="Holli Flanagan" w:date="2025-05-12T15:13:00Z">
            <w:rPr>
              <w:sz w:val="34"/>
              <w:szCs w:val="34"/>
            </w:rPr>
          </w:rPrChange>
        </w:rPr>
        <w:t>Step 3</w:t>
      </w:r>
      <w:ins w:id="4126" w:author="Holli Flanagan" w:date="2025-05-12T15:13:00Z">
        <w:r>
          <w:rPr>
            <w:rPrChange w:id="4127" w:author="Holli Flanagan" w:date="2025-05-12T15:13:00Z">
              <w:rPr>
                <w:sz w:val="34"/>
                <w:szCs w:val="34"/>
              </w:rPr>
            </w:rPrChange>
          </w:rPr>
          <w:t>:</w:t>
        </w:r>
      </w:ins>
      <w:del w:id="4128" w:author="Holli Flanagan" w:date="2025-05-12T15:13:00Z">
        <w:r>
          <w:rPr>
            <w:rPrChange w:id="4129" w:author="Holli Flanagan" w:date="2025-05-12T15:13:00Z">
              <w:rPr>
                <w:sz w:val="34"/>
                <w:szCs w:val="34"/>
              </w:rPr>
            </w:rPrChange>
          </w:rPr>
          <w:delText>)</w:delText>
        </w:r>
      </w:del>
      <w:r>
        <w:rPr>
          <w:rPrChange w:id="4130" w:author="Holli Flanagan" w:date="2025-05-12T15:13:00Z">
            <w:rPr>
              <w:sz w:val="34"/>
              <w:szCs w:val="34"/>
            </w:rPr>
          </w:rPrChange>
        </w:rPr>
        <w:t xml:space="preserve"> Pulling the Local Changes</w:t>
      </w:r>
    </w:p>
    <w:p w14:paraId="16BE1AA4" w14:textId="4E375B00"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Hopefully you have now updated the repository on </w:t>
      </w:r>
      <w:del w:id="4131"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4132"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Now, you just need to pull the latest changes.</w:t>
      </w:r>
    </w:p>
    <w:p w14:paraId="1610B1C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First, save all your open files.</w:t>
      </w:r>
    </w:p>
    <w:p w14:paraId="19814C4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Then, stage and commit any changed files.</w:t>
      </w:r>
    </w:p>
    <w:p w14:paraId="10590F7A"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Third, click the “Sync” button to pull the new remote changes (and hopefully push your changes so far).</w:t>
      </w:r>
    </w:p>
    <w:p w14:paraId="43B36535" w14:textId="7F083AFE"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last step can go wrong if your local changes have </w:t>
      </w:r>
      <w:proofErr w:type="gramStart"/>
      <w:r>
        <w:rPr>
          <w:rFonts w:ascii="Times New Roman" w:eastAsia="Times New Roman" w:hAnsi="Times New Roman" w:cs="Times New Roman"/>
          <w:color w:val="212529"/>
          <w:sz w:val="24"/>
          <w:szCs w:val="24"/>
        </w:rPr>
        <w:t>merge</w:t>
      </w:r>
      <w:proofErr w:type="gramEnd"/>
      <w:r>
        <w:rPr>
          <w:rFonts w:ascii="Times New Roman" w:eastAsia="Times New Roman" w:hAnsi="Times New Roman" w:cs="Times New Roman"/>
          <w:color w:val="212529"/>
          <w:sz w:val="24"/>
          <w:szCs w:val="24"/>
        </w:rPr>
        <w:t xml:space="preserve"> conflicts with the remote. For example, if you modified the same line of code that we modified, then you will get a merge conflict. Proceed to </w:t>
      </w:r>
      <w:r w:rsidR="00B32DEF">
        <w:fldChar w:fldCharType="begin"/>
      </w:r>
      <w:r w:rsidR="00B32DEF">
        <w:instrText>HYPERLINK "https://boots-edu.github.io/textbook/text/14-appendix/upstream.html" \l "step-4-resolving-local-merge-conflicts" \h</w:instrText>
      </w:r>
      <w:r w:rsidR="00B32DEF">
        <w:fldChar w:fldCharType="separate"/>
      </w:r>
      <w:del w:id="4133" w:author="Oestreich, Julia" w:date="2025-05-16T09:38:00Z" w16du:dateUtc="2025-05-16T13:38:00Z">
        <w:r w:rsidR="00B32DEF" w:rsidDel="009F45F6">
          <w:rPr>
            <w:rFonts w:ascii="Times New Roman" w:eastAsia="Times New Roman" w:hAnsi="Times New Roman" w:cs="Times New Roman"/>
            <w:color w:val="0D6EFD"/>
            <w:sz w:val="24"/>
            <w:szCs w:val="24"/>
            <w:u w:val="single"/>
          </w:rPr>
          <w:delText>s</w:delText>
        </w:r>
      </w:del>
      <w:ins w:id="4134" w:author="Oestreich, Julia" w:date="2025-05-16T09:38:00Z" w16du:dateUtc="2025-05-16T13:38:00Z">
        <w:r w:rsidR="009F45F6">
          <w:rPr>
            <w:rFonts w:ascii="Times New Roman" w:eastAsia="Times New Roman" w:hAnsi="Times New Roman" w:cs="Times New Roman"/>
            <w:color w:val="0D6EFD"/>
            <w:sz w:val="24"/>
            <w:szCs w:val="24"/>
            <w:u w:val="single"/>
          </w:rPr>
          <w:t>S</w:t>
        </w:r>
      </w:ins>
      <w:r w:rsidR="00B32DEF">
        <w:rPr>
          <w:rFonts w:ascii="Times New Roman" w:eastAsia="Times New Roman" w:hAnsi="Times New Roman" w:cs="Times New Roman"/>
          <w:color w:val="0D6EFD"/>
          <w:sz w:val="24"/>
          <w:szCs w:val="24"/>
          <w:u w:val="single"/>
        </w:rPr>
        <w:t>tep 4</w:t>
      </w:r>
      <w:r w:rsidR="00B32DEF">
        <w:fldChar w:fldCharType="end"/>
      </w:r>
      <w:r>
        <w:rPr>
          <w:rFonts w:ascii="Times New Roman" w:eastAsia="Times New Roman" w:hAnsi="Times New Roman" w:cs="Times New Roman"/>
          <w:color w:val="212529"/>
          <w:sz w:val="24"/>
          <w:szCs w:val="24"/>
        </w:rPr>
        <w:t>.</w:t>
      </w:r>
    </w:p>
    <w:p w14:paraId="543E6A5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nothing goes wrong, then you should get the new version of the </w:t>
      </w:r>
      <w:proofErr w:type="gramStart"/>
      <w:r>
        <w:rPr>
          <w:rFonts w:ascii="Times New Roman" w:eastAsia="Times New Roman" w:hAnsi="Times New Roman" w:cs="Times New Roman"/>
          <w:color w:val="212529"/>
          <w:sz w:val="24"/>
          <w:szCs w:val="24"/>
        </w:rPr>
        <w:t>files</w:t>
      </w:r>
      <w:proofErr w:type="gramEnd"/>
      <w:r>
        <w:rPr>
          <w:rFonts w:ascii="Times New Roman" w:eastAsia="Times New Roman" w:hAnsi="Times New Roman" w:cs="Times New Roman"/>
          <w:color w:val="212529"/>
          <w:sz w:val="24"/>
          <w:szCs w:val="24"/>
        </w:rPr>
        <w:t xml:space="preserve"> and you are done.</w:t>
      </w:r>
    </w:p>
    <w:p w14:paraId="7982350A" w14:textId="77777777" w:rsidR="00B32DEF" w:rsidRPr="00B32DEF" w:rsidRDefault="00000000">
      <w:pPr>
        <w:pStyle w:val="Heading2"/>
        <w:rPr>
          <w:rPrChange w:id="4135" w:author="Holli Flanagan" w:date="2025-05-12T15:13:00Z">
            <w:rPr>
              <w:sz w:val="34"/>
              <w:szCs w:val="34"/>
            </w:rPr>
          </w:rPrChange>
        </w:rPr>
        <w:pPrChange w:id="4136" w:author="Holli Flanagan" w:date="2025-05-12T15:13:00Z">
          <w:pPr>
            <w:pStyle w:val="Heading2"/>
            <w:keepNext w:val="0"/>
            <w:keepLines w:val="0"/>
          </w:pPr>
        </w:pPrChange>
      </w:pPr>
      <w:bookmarkStart w:id="4137" w:name="_frp32x8fs8x4" w:colFirst="0" w:colLast="0"/>
      <w:bookmarkEnd w:id="4137"/>
      <w:r>
        <w:rPr>
          <w:rPrChange w:id="4138" w:author="Holli Flanagan" w:date="2025-05-12T15:13:00Z">
            <w:rPr>
              <w:sz w:val="34"/>
              <w:szCs w:val="34"/>
            </w:rPr>
          </w:rPrChange>
        </w:rPr>
        <w:t>Step 4</w:t>
      </w:r>
      <w:ins w:id="4139" w:author="Holli Flanagan" w:date="2025-05-12T15:13:00Z">
        <w:r>
          <w:rPr>
            <w:rPrChange w:id="4140" w:author="Holli Flanagan" w:date="2025-05-12T15:13:00Z">
              <w:rPr>
                <w:sz w:val="34"/>
                <w:szCs w:val="34"/>
              </w:rPr>
            </w:rPrChange>
          </w:rPr>
          <w:t>:</w:t>
        </w:r>
      </w:ins>
      <w:del w:id="4141" w:author="Holli Flanagan" w:date="2025-05-12T15:13:00Z">
        <w:r>
          <w:rPr>
            <w:rPrChange w:id="4142" w:author="Holli Flanagan" w:date="2025-05-12T15:13:00Z">
              <w:rPr>
                <w:sz w:val="34"/>
                <w:szCs w:val="34"/>
              </w:rPr>
            </w:rPrChange>
          </w:rPr>
          <w:delText>)</w:delText>
        </w:r>
      </w:del>
      <w:r>
        <w:rPr>
          <w:rPrChange w:id="4143" w:author="Holli Flanagan" w:date="2025-05-12T15:13:00Z">
            <w:rPr>
              <w:sz w:val="34"/>
              <w:szCs w:val="34"/>
            </w:rPr>
          </w:rPrChange>
        </w:rPr>
        <w:t xml:space="preserve"> Resolving Local Merge Conflicts</w:t>
      </w:r>
    </w:p>
    <w:p w14:paraId="1339ABA2"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 </w:t>
      </w:r>
      <w:del w:id="4144" w:author="Holli Flanagan" w:date="2025-05-12T15:13:00Z">
        <w:r>
          <w:rPr>
            <w:rFonts w:ascii="Times New Roman" w:eastAsia="Times New Roman" w:hAnsi="Times New Roman" w:cs="Times New Roman"/>
            <w:color w:val="212529"/>
            <w:sz w:val="24"/>
            <w:szCs w:val="24"/>
          </w:rPr>
          <w:delText>S</w:delText>
        </w:r>
      </w:del>
      <w:ins w:id="4145" w:author="Holli Flanagan" w:date="2025-05-12T15:1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4146" w:author="Holli Flanagan" w:date="2025-05-12T15:13:00Z">
        <w:r>
          <w:rPr>
            <w:rFonts w:ascii="Times New Roman" w:eastAsia="Times New Roman" w:hAnsi="Times New Roman" w:cs="Times New Roman"/>
            <w:color w:val="212529"/>
            <w:sz w:val="24"/>
            <w:szCs w:val="24"/>
          </w:rPr>
          <w:delText>C</w:delText>
        </w:r>
      </w:del>
      <w:ins w:id="4147" w:author="Holli Flanagan" w:date="2025-05-12T15:13: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has files listed under “Merge Changes” with red exclamation marks, then you have merge conflicts to resolve.</w:t>
      </w:r>
    </w:p>
    <w:p w14:paraId="267A280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BAFAA4F" wp14:editId="4D258D70">
            <wp:extent cx="3048000" cy="2543175"/>
            <wp:effectExtent l="9525" t="9525" r="9525" b="9525"/>
            <wp:docPr id="86" name="image80.png" descr="image.png"/>
            <wp:cNvGraphicFramePr/>
            <a:graphic xmlns:a="http://schemas.openxmlformats.org/drawingml/2006/main">
              <a:graphicData uri="http://schemas.openxmlformats.org/drawingml/2006/picture">
                <pic:pic xmlns:pic="http://schemas.openxmlformats.org/drawingml/2006/picture">
                  <pic:nvPicPr>
                    <pic:cNvPr id="0" name="image80.png" descr="image.png"/>
                    <pic:cNvPicPr preferRelativeResize="0"/>
                  </pic:nvPicPr>
                  <pic:blipFill>
                    <a:blip r:embed="rId132"/>
                    <a:srcRect/>
                    <a:stretch>
                      <a:fillRect/>
                    </a:stretch>
                  </pic:blipFill>
                  <pic:spPr>
                    <a:xfrm>
                      <a:off x="0" y="0"/>
                      <a:ext cx="3048000" cy="2543175"/>
                    </a:xfrm>
                    <a:prstGeom prst="rect">
                      <a:avLst/>
                    </a:prstGeom>
                    <a:ln w="9525">
                      <a:solidFill>
                        <a:srgbClr val="DDDDDD"/>
                      </a:solidFill>
                      <a:prstDash val="solid"/>
                    </a:ln>
                  </pic:spPr>
                </pic:pic>
              </a:graphicData>
            </a:graphic>
          </wp:inline>
        </w:drawing>
      </w:r>
    </w:p>
    <w:p w14:paraId="375DE3D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on a file to be merged, and it will open </w:t>
      </w:r>
      <w:ins w:id="4148" w:author="Holli Flanagan" w:date="2025-05-12T18:14:00Z">
        <w:r>
          <w:rPr>
            <w:rFonts w:ascii="Times New Roman" w:eastAsia="Times New Roman" w:hAnsi="Times New Roman" w:cs="Times New Roman"/>
            <w:color w:val="212529"/>
            <w:sz w:val="24"/>
            <w:szCs w:val="24"/>
          </w:rPr>
          <w:t>on the</w:t>
        </w:r>
      </w:ins>
      <w:del w:id="4149" w:author="Holli Flanagan" w:date="2025-05-12T18:14:00Z">
        <w:r>
          <w:rPr>
            <w:rFonts w:ascii="Times New Roman" w:eastAsia="Times New Roman" w:hAnsi="Times New Roman" w:cs="Times New Roman"/>
            <w:color w:val="212529"/>
            <w:sz w:val="24"/>
            <w:szCs w:val="24"/>
          </w:rPr>
          <w:delText>in the</w:delText>
        </w:r>
      </w:del>
      <w:r>
        <w:rPr>
          <w:rFonts w:ascii="Times New Roman" w:eastAsia="Times New Roman" w:hAnsi="Times New Roman" w:cs="Times New Roman"/>
          <w:color w:val="212529"/>
          <w:sz w:val="24"/>
          <w:szCs w:val="24"/>
        </w:rPr>
        <w:t xml:space="preserve"> right side.</w:t>
      </w:r>
    </w:p>
    <w:p w14:paraId="27FA8666"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4AFDB87" wp14:editId="59859BB7">
            <wp:extent cx="5943600" cy="3441700"/>
            <wp:effectExtent l="9525" t="9525" r="9525" b="9525"/>
            <wp:docPr id="28" name="image44.png" descr="image.png"/>
            <wp:cNvGraphicFramePr/>
            <a:graphic xmlns:a="http://schemas.openxmlformats.org/drawingml/2006/main">
              <a:graphicData uri="http://schemas.openxmlformats.org/drawingml/2006/picture">
                <pic:pic xmlns:pic="http://schemas.openxmlformats.org/drawingml/2006/picture">
                  <pic:nvPicPr>
                    <pic:cNvPr id="0" name="image44.png" descr="image.png"/>
                    <pic:cNvPicPr preferRelativeResize="0"/>
                  </pic:nvPicPr>
                  <pic:blipFill>
                    <a:blip r:embed="rId133"/>
                    <a:srcRect/>
                    <a:stretch>
                      <a:fillRect/>
                    </a:stretch>
                  </pic:blipFill>
                  <pic:spPr>
                    <a:xfrm>
                      <a:off x="0" y="0"/>
                      <a:ext cx="5943600" cy="3441700"/>
                    </a:xfrm>
                    <a:prstGeom prst="rect">
                      <a:avLst/>
                    </a:prstGeom>
                    <a:ln w="9525">
                      <a:solidFill>
                        <a:srgbClr val="DDDDDD"/>
                      </a:solidFill>
                      <a:prstDash val="solid"/>
                    </a:ln>
                  </pic:spPr>
                </pic:pic>
              </a:graphicData>
            </a:graphic>
          </wp:inline>
        </w:drawing>
      </w:r>
    </w:p>
    <w:p w14:paraId="5102C1FB"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Basically, you just need to edit the file to look like the “final version” you want to have. Git will inject a bunch of </w:t>
      </w:r>
      <w:r>
        <w:rPr>
          <w:rFonts w:ascii="Times New Roman" w:eastAsia="Times New Roman" w:hAnsi="Times New Roman" w:cs="Times New Roman"/>
          <w:color w:val="D63384"/>
          <w:sz w:val="21"/>
          <w:szCs w:val="21"/>
          <w:shd w:val="clear" w:color="auto" w:fill="F5F6FA"/>
        </w:rPr>
        <w:t>&lt;&lt;&lt;&lt;</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&gt;&gt;&gt;&gt;</w:t>
      </w:r>
      <w:r>
        <w:rPr>
          <w:rFonts w:ascii="Times New Roman" w:eastAsia="Times New Roman" w:hAnsi="Times New Roman" w:cs="Times New Roman"/>
          <w:color w:val="212529"/>
          <w:sz w:val="24"/>
          <w:szCs w:val="24"/>
        </w:rPr>
        <w:t xml:space="preserve"> characters into your code. These indicate the modifications that Git wants to </w:t>
      </w:r>
      <w:proofErr w:type="gramStart"/>
      <w:r>
        <w:rPr>
          <w:rFonts w:ascii="Times New Roman" w:eastAsia="Times New Roman" w:hAnsi="Times New Roman" w:cs="Times New Roman"/>
          <w:color w:val="212529"/>
          <w:sz w:val="24"/>
          <w:szCs w:val="24"/>
        </w:rPr>
        <w:t>make,</w:t>
      </w:r>
      <w:proofErr w:type="gramEnd"/>
      <w:r>
        <w:rPr>
          <w:rFonts w:ascii="Times New Roman" w:eastAsia="Times New Roman" w:hAnsi="Times New Roman" w:cs="Times New Roman"/>
          <w:color w:val="212529"/>
          <w:sz w:val="24"/>
          <w:szCs w:val="24"/>
        </w:rPr>
        <w:t xml:space="preserve"> in order to resolve the conflict. Those need to be removed, eventually. Often, the simplest solution will be to click the “Accept Incoming Change”:</w:t>
      </w:r>
    </w:p>
    <w:p w14:paraId="71D8AC99"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5B394DE" wp14:editId="0562FD3E">
            <wp:extent cx="5162550" cy="1457325"/>
            <wp:effectExtent l="9525" t="9525" r="9525" b="9525"/>
            <wp:docPr id="45" name="image87.png" descr="image.png"/>
            <wp:cNvGraphicFramePr/>
            <a:graphic xmlns:a="http://schemas.openxmlformats.org/drawingml/2006/main">
              <a:graphicData uri="http://schemas.openxmlformats.org/drawingml/2006/picture">
                <pic:pic xmlns:pic="http://schemas.openxmlformats.org/drawingml/2006/picture">
                  <pic:nvPicPr>
                    <pic:cNvPr id="0" name="image87.png" descr="image.png"/>
                    <pic:cNvPicPr preferRelativeResize="0"/>
                  </pic:nvPicPr>
                  <pic:blipFill>
                    <a:blip r:embed="rId134"/>
                    <a:srcRect/>
                    <a:stretch>
                      <a:fillRect/>
                    </a:stretch>
                  </pic:blipFill>
                  <pic:spPr>
                    <a:xfrm>
                      <a:off x="0" y="0"/>
                      <a:ext cx="5162550" cy="1457325"/>
                    </a:xfrm>
                    <a:prstGeom prst="rect">
                      <a:avLst/>
                    </a:prstGeom>
                    <a:ln w="9525">
                      <a:solidFill>
                        <a:srgbClr val="DDDDDD"/>
                      </a:solidFill>
                      <a:prstDash val="solid"/>
                    </a:ln>
                  </pic:spPr>
                </pic:pic>
              </a:graphicData>
            </a:graphic>
          </wp:inline>
        </w:drawing>
      </w:r>
    </w:p>
    <w:p w14:paraId="2062516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will need to go through all of the files with red exclamation marks and resolve any conflicts. Think of it as surgery for your code. If you’re in doubt, don’t be afraid to ask for help.</w:t>
      </w:r>
    </w:p>
    <w:p w14:paraId="76DADFDE"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each file is resolved, then you can stage that file (using the “+” button as you usually do) and make a new commit with the existing message. If the system prompts you “are you sure you want to stage the file with merge conflicts”, then be absolutely sure that you have resolved all conflicts and that you saved the file. You should not stage a file with merge conflicts that have not been resolved!</w:t>
      </w:r>
    </w:p>
    <w:p w14:paraId="45CB51F7"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199D8EA" wp14:editId="462354FC">
            <wp:extent cx="3038475" cy="2657475"/>
            <wp:effectExtent l="9525" t="9525" r="9525" b="9525"/>
            <wp:docPr id="25" name="image23.png" descr="image.png"/>
            <wp:cNvGraphicFramePr/>
            <a:graphic xmlns:a="http://schemas.openxmlformats.org/drawingml/2006/main">
              <a:graphicData uri="http://schemas.openxmlformats.org/drawingml/2006/picture">
                <pic:pic xmlns:pic="http://schemas.openxmlformats.org/drawingml/2006/picture">
                  <pic:nvPicPr>
                    <pic:cNvPr id="0" name="image23.png" descr="image.png"/>
                    <pic:cNvPicPr preferRelativeResize="0"/>
                  </pic:nvPicPr>
                  <pic:blipFill>
                    <a:blip r:embed="rId135"/>
                    <a:srcRect/>
                    <a:stretch>
                      <a:fillRect/>
                    </a:stretch>
                  </pic:blipFill>
                  <pic:spPr>
                    <a:xfrm>
                      <a:off x="0" y="0"/>
                      <a:ext cx="3038475" cy="2657475"/>
                    </a:xfrm>
                    <a:prstGeom prst="rect">
                      <a:avLst/>
                    </a:prstGeom>
                    <a:ln w="9525">
                      <a:solidFill>
                        <a:srgbClr val="DDDDDD"/>
                      </a:solidFill>
                      <a:prstDash val="solid"/>
                    </a:ln>
                  </pic:spPr>
                </pic:pic>
              </a:graphicData>
            </a:graphic>
          </wp:inline>
        </w:drawing>
      </w:r>
    </w:p>
    <w:p w14:paraId="2414568F" w14:textId="6D15B821"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With everything staged and committed, you can now “Sync Changes” when you are ready to push to </w:t>
      </w:r>
      <w:del w:id="4150"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4151"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Most likely, you still have more to finish. But at least now, you are up </w:t>
      </w:r>
      <w:ins w:id="4152" w:author="Holli Flanagan" w:date="2025-05-12T18:14:00Z">
        <w:r>
          <w:rPr>
            <w:rFonts w:ascii="Times New Roman" w:eastAsia="Times New Roman" w:hAnsi="Times New Roman" w:cs="Times New Roman"/>
            <w:color w:val="212529"/>
            <w:sz w:val="24"/>
            <w:szCs w:val="24"/>
          </w:rPr>
          <w:t>to date</w:t>
        </w:r>
      </w:ins>
      <w:del w:id="4153" w:author="Holli Flanagan" w:date="2025-05-12T18:14:00Z">
        <w:r>
          <w:rPr>
            <w:rFonts w:ascii="Times New Roman" w:eastAsia="Times New Roman" w:hAnsi="Times New Roman" w:cs="Times New Roman"/>
            <w:color w:val="212529"/>
            <w:sz w:val="24"/>
            <w:szCs w:val="24"/>
          </w:rPr>
          <w:delText>to do date</w:delText>
        </w:r>
      </w:del>
      <w:r>
        <w:rPr>
          <w:rFonts w:ascii="Times New Roman" w:eastAsia="Times New Roman" w:hAnsi="Times New Roman" w:cs="Times New Roman"/>
          <w:color w:val="212529"/>
          <w:sz w:val="24"/>
          <w:szCs w:val="24"/>
        </w:rPr>
        <w:t>!</w:t>
      </w:r>
    </w:p>
    <w:p w14:paraId="3B498005" w14:textId="79CC246C" w:rsidR="00B32DEF" w:rsidRDefault="00000000">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Still confused about </w:t>
      </w:r>
      <w:proofErr w:type="gramStart"/>
      <w:r>
        <w:rPr>
          <w:rFonts w:ascii="Times New Roman" w:eastAsia="Times New Roman" w:hAnsi="Times New Roman" w:cs="Times New Roman"/>
          <w:color w:val="212529"/>
          <w:sz w:val="24"/>
          <w:szCs w:val="24"/>
        </w:rPr>
        <w:t>merge</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conflicts?</w:t>
      </w:r>
      <w:proofErr w:type="gramEnd"/>
      <w:r>
        <w:rPr>
          <w:rFonts w:ascii="Times New Roman" w:eastAsia="Times New Roman" w:hAnsi="Times New Roman" w:cs="Times New Roman"/>
          <w:color w:val="212529"/>
          <w:sz w:val="24"/>
          <w:szCs w:val="24"/>
        </w:rPr>
        <w:t xml:space="preserve"> We recommend reading over the “Merge Conflicts” and “3-way merge editor” part of the following document for more information about resolving merge conflicts: </w:t>
      </w:r>
      <w:hyperlink r:id="rId136" w:anchor="_merge-conflicts">
        <w:r w:rsidR="00B32DEF">
          <w:rPr>
            <w:rFonts w:ascii="Times New Roman" w:eastAsia="Times New Roman" w:hAnsi="Times New Roman" w:cs="Times New Roman"/>
            <w:color w:val="0D6EFD"/>
            <w:sz w:val="24"/>
            <w:szCs w:val="24"/>
            <w:u w:val="single"/>
          </w:rPr>
          <w:t>https://code.visualstudio.com/docs/sourcecontrol/overview#_merge-conflicts</w:t>
        </w:r>
      </w:hyperlink>
      <w:ins w:id="4154" w:author="Oestreich, Julia" w:date="2025-05-16T09:39:00Z" w16du:dateUtc="2025-05-16T13:39:00Z">
        <w:r w:rsidR="009F45F6">
          <w:t>.</w:t>
        </w:r>
      </w:ins>
    </w:p>
    <w:p w14:paraId="0DC11204"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And of course, do not be afraid to seek help in office hours. The instructors are always eager to help you with issues.</w:t>
      </w:r>
    </w:p>
    <w:p w14:paraId="42DCE0E5" w14:textId="77777777" w:rsidR="00B32DEF" w:rsidRPr="00B32DEF" w:rsidRDefault="00000000">
      <w:pPr>
        <w:pStyle w:val="Heading2"/>
        <w:rPr>
          <w:rPrChange w:id="4155" w:author="Holli Flanagan" w:date="2025-05-12T15:13:00Z">
            <w:rPr>
              <w:sz w:val="34"/>
              <w:szCs w:val="34"/>
            </w:rPr>
          </w:rPrChange>
        </w:rPr>
        <w:pPrChange w:id="4156" w:author="Holli Flanagan" w:date="2025-05-12T15:13:00Z">
          <w:pPr>
            <w:pStyle w:val="Heading2"/>
            <w:keepNext w:val="0"/>
            <w:keepLines w:val="0"/>
          </w:pPr>
        </w:pPrChange>
      </w:pPr>
      <w:bookmarkStart w:id="4157" w:name="_8znijtbhpom1" w:colFirst="0" w:colLast="0"/>
      <w:bookmarkEnd w:id="4157"/>
      <w:r>
        <w:rPr>
          <w:rPrChange w:id="4158" w:author="Holli Flanagan" w:date="2025-05-12T15:13:00Z">
            <w:rPr>
              <w:sz w:val="34"/>
              <w:szCs w:val="34"/>
            </w:rPr>
          </w:rPrChange>
        </w:rPr>
        <w:lastRenderedPageBreak/>
        <w:t>Summary</w:t>
      </w:r>
    </w:p>
    <w:p w14:paraId="2EAC88EF" w14:textId="77777777" w:rsidR="00B32DEF" w:rsidRDefault="00000000">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you fork a repository, you create a copy of the repository in your own account. This allows you to make changes to the repository without affecting the original repository. However, the original repository may continue to be updated with new features, bug fixes, and other changes. To keep your fork up to date with the original repository, you need to pull changes from the original repository into your fork.</w:t>
      </w:r>
    </w:p>
    <w:p w14:paraId="2C0E0733" w14:textId="77777777" w:rsidR="00B32DEF" w:rsidRDefault="00B32DEF">
      <w:pPr>
        <w:shd w:val="clear" w:color="auto" w:fill="FFFFFF"/>
        <w:spacing w:after="240"/>
        <w:rPr>
          <w:rFonts w:ascii="Times New Roman" w:eastAsia="Times New Roman" w:hAnsi="Times New Roman" w:cs="Times New Roman"/>
          <w:sz w:val="24"/>
          <w:szCs w:val="24"/>
        </w:rPr>
      </w:pPr>
    </w:p>
    <w:sectPr w:rsidR="00B32DEF">
      <w:headerReference w:type="default" r:id="rId1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5" w:author="Holli Flanagan" w:date="2025-05-09T15:31:00Z" w:initials="">
    <w:p w14:paraId="539BD87B" w14:textId="77777777" w:rsidR="00690EBF" w:rsidRDefault="00690EBF" w:rsidP="0087497B">
      <w:pPr>
        <w:pStyle w:val="CommentText"/>
      </w:pPr>
      <w:r>
        <w:rPr>
          <w:color w:val="000000"/>
        </w:rPr>
        <w:t>I'd recommend staying consistent with these commands. We have: click "Open" further down but here we have click install without capitalization or quotation marks. I think we just need consistency for readability/formatting!</w:t>
      </w:r>
    </w:p>
  </w:comment>
  <w:comment w:id="96" w:author="Holli Flanagan" w:date="2025-05-09T15:31:00Z" w:initials="">
    <w:p w14:paraId="1CCCBC54" w14:textId="77777777" w:rsidR="00B32DEF" w:rsidRDefault="00000000">
      <w:pPr>
        <w:widowControl w:val="0"/>
        <w:pBdr>
          <w:top w:val="nil"/>
          <w:left w:val="nil"/>
          <w:bottom w:val="nil"/>
          <w:right w:val="nil"/>
          <w:between w:val="nil"/>
        </w:pBdr>
        <w:spacing w:line="240" w:lineRule="auto"/>
        <w:rPr>
          <w:color w:val="000000"/>
        </w:rPr>
      </w:pPr>
      <w:r>
        <w:rPr>
          <w:color w:val="000000"/>
        </w:rPr>
        <w:t>see above</w:t>
      </w:r>
    </w:p>
  </w:comment>
  <w:comment w:id="105" w:author="Holli Flanagan" w:date="2025-05-09T15:32:00Z" w:initials="">
    <w:p w14:paraId="7561AD97" w14:textId="77777777" w:rsidR="00B32DEF" w:rsidRDefault="00000000">
      <w:pPr>
        <w:widowControl w:val="0"/>
        <w:pBdr>
          <w:top w:val="nil"/>
          <w:left w:val="nil"/>
          <w:bottom w:val="nil"/>
          <w:right w:val="nil"/>
          <w:between w:val="nil"/>
        </w:pBdr>
        <w:spacing w:line="240" w:lineRule="auto"/>
        <w:rPr>
          <w:color w:val="000000"/>
        </w:rPr>
      </w:pPr>
      <w:r>
        <w:rPr>
          <w:color w:val="000000"/>
        </w:rPr>
        <w:t>see earlier notes on capitalization.</w:t>
      </w:r>
    </w:p>
  </w:comment>
  <w:comment w:id="108" w:author="Holli Flanagan" w:date="2025-05-09T15:32:00Z" w:initials="">
    <w:p w14:paraId="3F4D7A35" w14:textId="77777777" w:rsidR="00B32DEF" w:rsidRDefault="00000000">
      <w:pPr>
        <w:widowControl w:val="0"/>
        <w:pBdr>
          <w:top w:val="nil"/>
          <w:left w:val="nil"/>
          <w:bottom w:val="nil"/>
          <w:right w:val="nil"/>
          <w:between w:val="nil"/>
        </w:pBdr>
        <w:spacing w:line="240" w:lineRule="auto"/>
        <w:rPr>
          <w:color w:val="000000"/>
        </w:rPr>
      </w:pPr>
      <w:r>
        <w:rPr>
          <w:color w:val="000000"/>
        </w:rPr>
        <w:t>do we want quotation marks for consistency?</w:t>
      </w:r>
    </w:p>
  </w:comment>
  <w:comment w:id="115" w:author="Holli Flanagan" w:date="2025-05-09T15:32:00Z" w:initials="">
    <w:p w14:paraId="1A5622F1" w14:textId="77777777" w:rsidR="00B32DEF" w:rsidRDefault="00000000">
      <w:pPr>
        <w:widowControl w:val="0"/>
        <w:pBdr>
          <w:top w:val="nil"/>
          <w:left w:val="nil"/>
          <w:bottom w:val="nil"/>
          <w:right w:val="nil"/>
          <w:between w:val="nil"/>
        </w:pBdr>
        <w:spacing w:line="240" w:lineRule="auto"/>
        <w:rPr>
          <w:color w:val="000000"/>
        </w:rPr>
      </w:pPr>
      <w:r>
        <w:rPr>
          <w:color w:val="000000"/>
        </w:rPr>
        <w:t>see above</w:t>
      </w:r>
    </w:p>
  </w:comment>
  <w:comment w:id="118" w:author="Holli Flanagan" w:date="2025-05-09T15:34:00Z" w:initials="">
    <w:p w14:paraId="5D486030" w14:textId="77777777" w:rsidR="00B32DEF" w:rsidRDefault="00000000">
      <w:pPr>
        <w:widowControl w:val="0"/>
        <w:pBdr>
          <w:top w:val="nil"/>
          <w:left w:val="nil"/>
          <w:bottom w:val="nil"/>
          <w:right w:val="nil"/>
          <w:between w:val="nil"/>
        </w:pBdr>
        <w:spacing w:line="240" w:lineRule="auto"/>
        <w:rPr>
          <w:color w:val="000000"/>
        </w:rPr>
      </w:pPr>
      <w:r>
        <w:rPr>
          <w:color w:val="000000"/>
        </w:rPr>
        <w:t>we get a bit inconsistent with quotation marks, italics, and capitalization - I think choosing what works best for this textbook is key!</w:t>
      </w:r>
    </w:p>
  </w:comment>
  <w:comment w:id="126" w:author="Holli Flanagan" w:date="2025-05-09T15:34:00Z" w:initials="">
    <w:p w14:paraId="3A5B35F2" w14:textId="77777777" w:rsidR="00B32DEF" w:rsidRDefault="00000000">
      <w:pPr>
        <w:widowControl w:val="0"/>
        <w:pBdr>
          <w:top w:val="nil"/>
          <w:left w:val="nil"/>
          <w:bottom w:val="nil"/>
          <w:right w:val="nil"/>
          <w:between w:val="nil"/>
        </w:pBdr>
        <w:spacing w:line="240" w:lineRule="auto"/>
        <w:rPr>
          <w:color w:val="000000"/>
        </w:rPr>
      </w:pPr>
      <w:r>
        <w:rPr>
          <w:color w:val="000000"/>
        </w:rPr>
        <w:t>see above notes</w:t>
      </w:r>
    </w:p>
  </w:comment>
  <w:comment w:id="128" w:author="Holli Flanagan" w:date="2025-05-09T15:35:00Z" w:initials="">
    <w:p w14:paraId="76F63BD6" w14:textId="77777777" w:rsidR="00B32DEF" w:rsidRDefault="00000000">
      <w:pPr>
        <w:widowControl w:val="0"/>
        <w:pBdr>
          <w:top w:val="nil"/>
          <w:left w:val="nil"/>
          <w:bottom w:val="nil"/>
          <w:right w:val="nil"/>
          <w:between w:val="nil"/>
        </w:pBdr>
        <w:spacing w:line="240" w:lineRule="auto"/>
        <w:rPr>
          <w:color w:val="000000"/>
        </w:rPr>
      </w:pPr>
      <w:r>
        <w:rPr>
          <w:color w:val="000000"/>
        </w:rPr>
        <w:t>see above</w:t>
      </w:r>
    </w:p>
  </w:comment>
  <w:comment w:id="183" w:author="Holli Flanagan" w:date="2025-05-09T15:27:00Z" w:initials="">
    <w:p w14:paraId="5F627FBE" w14:textId="77777777" w:rsidR="00B32DEF" w:rsidRDefault="00000000">
      <w:pPr>
        <w:widowControl w:val="0"/>
        <w:pBdr>
          <w:top w:val="nil"/>
          <w:left w:val="nil"/>
          <w:bottom w:val="nil"/>
          <w:right w:val="nil"/>
          <w:between w:val="nil"/>
        </w:pBdr>
        <w:spacing w:line="240" w:lineRule="auto"/>
        <w:rPr>
          <w:color w:val="000000"/>
        </w:rPr>
      </w:pPr>
      <w:r>
        <w:rPr>
          <w:color w:val="000000"/>
        </w:rPr>
        <w:t>some items are capitalized while other are lowercase. I'd recommend staying consistent throughout!</w:t>
      </w:r>
    </w:p>
  </w:comment>
  <w:comment w:id="187" w:author="Holli Flanagan" w:date="2025-05-09T15:37:00Z" w:initials="">
    <w:p w14:paraId="7D88B680" w14:textId="77777777" w:rsidR="00B32DEF" w:rsidRDefault="00000000">
      <w:pPr>
        <w:widowControl w:val="0"/>
        <w:pBdr>
          <w:top w:val="nil"/>
          <w:left w:val="nil"/>
          <w:bottom w:val="nil"/>
          <w:right w:val="nil"/>
          <w:between w:val="nil"/>
        </w:pBdr>
        <w:spacing w:line="240" w:lineRule="auto"/>
        <w:rPr>
          <w:color w:val="000000"/>
        </w:rPr>
      </w:pPr>
      <w:r>
        <w:rPr>
          <w:color w:val="000000"/>
        </w:rPr>
        <w:t>file name?</w:t>
      </w:r>
    </w:p>
  </w:comment>
  <w:comment w:id="188" w:author="Holli Flanagan" w:date="2025-05-09T15:38:00Z" w:initials="">
    <w:p w14:paraId="00CE36FA" w14:textId="77777777" w:rsidR="00B32DEF" w:rsidRDefault="00000000">
      <w:pPr>
        <w:widowControl w:val="0"/>
        <w:pBdr>
          <w:top w:val="nil"/>
          <w:left w:val="nil"/>
          <w:bottom w:val="nil"/>
          <w:right w:val="nil"/>
          <w:between w:val="nil"/>
        </w:pBdr>
        <w:spacing w:line="240" w:lineRule="auto"/>
        <w:rPr>
          <w:color w:val="000000"/>
        </w:rPr>
      </w:pPr>
      <w:r>
        <w:rPr>
          <w:color w:val="000000"/>
        </w:rPr>
        <w:t>Since this text and others like it are already in pink text, I'm not sure the quotation marks are necessary, especially as we don't have this elsewhere, and this may affect consistency/readability.</w:t>
      </w:r>
    </w:p>
  </w:comment>
  <w:comment w:id="193" w:author="Holli Flanagan" w:date="2025-05-09T15:42:00Z" w:initials="">
    <w:p w14:paraId="021FCCA5" w14:textId="77777777" w:rsidR="00B32DEF" w:rsidRDefault="00000000">
      <w:pPr>
        <w:widowControl w:val="0"/>
        <w:pBdr>
          <w:top w:val="nil"/>
          <w:left w:val="nil"/>
          <w:bottom w:val="nil"/>
          <w:right w:val="nil"/>
          <w:between w:val="nil"/>
        </w:pBdr>
        <w:spacing w:line="240" w:lineRule="auto"/>
        <w:rPr>
          <w:color w:val="000000"/>
        </w:rPr>
      </w:pPr>
      <w:r>
        <w:rPr>
          <w:color w:val="000000"/>
        </w:rPr>
        <w:t>Unsure that this should be capitalized here or in other places unless specifically directed to "click."</w:t>
      </w:r>
    </w:p>
  </w:comment>
  <w:comment w:id="196" w:author="Holli Flanagan" w:date="2025-05-09T15:42:00Z" w:initials="">
    <w:p w14:paraId="18FA95C9" w14:textId="77777777" w:rsidR="00B32DEF" w:rsidRDefault="00000000" w:rsidP="00383CB5">
      <w:pPr>
        <w:widowControl w:val="0"/>
        <w:pBdr>
          <w:top w:val="nil"/>
          <w:left w:val="nil"/>
          <w:bottom w:val="nil"/>
          <w:right w:val="nil"/>
          <w:between w:val="nil"/>
        </w:pBdr>
        <w:spacing w:line="240" w:lineRule="auto"/>
        <w:rPr>
          <w:color w:val="000000"/>
        </w:rPr>
      </w:pPr>
      <w:r>
        <w:rPr>
          <w:color w:val="000000"/>
        </w:rPr>
        <w:t>I'd recommend quotation marks whenever we have "click," "press" or "select."</w:t>
      </w:r>
    </w:p>
  </w:comment>
  <w:comment w:id="207" w:author="Holli Flanagan" w:date="2025-05-09T15:44:00Z" w:initials="">
    <w:p w14:paraId="6050F5B4" w14:textId="77777777" w:rsidR="00383CB5" w:rsidRDefault="00383CB5" w:rsidP="00383CB5">
      <w:pPr>
        <w:pStyle w:val="CommentText"/>
      </w:pPr>
      <w:r>
        <w:rPr>
          <w:color w:val="000000"/>
        </w:rPr>
        <w:t>In other places with the pink text, we don't have quotation marks. I'm not sure we need them. If you keep them, the period should precede the closed quotation mark.</w:t>
      </w:r>
    </w:p>
  </w:comment>
  <w:comment w:id="307" w:author="Holli Flanagan" w:date="2025-05-09T15:58:00Z" w:initials="">
    <w:p w14:paraId="1CEED5FE" w14:textId="77777777" w:rsidR="00B32DEF" w:rsidRDefault="00000000">
      <w:pPr>
        <w:widowControl w:val="0"/>
        <w:pBdr>
          <w:top w:val="nil"/>
          <w:left w:val="nil"/>
          <w:bottom w:val="nil"/>
          <w:right w:val="nil"/>
          <w:between w:val="nil"/>
        </w:pBdr>
        <w:spacing w:line="240" w:lineRule="auto"/>
        <w:rPr>
          <w:color w:val="000000"/>
        </w:rPr>
      </w:pPr>
      <w:r>
        <w:rPr>
          <w:color w:val="000000"/>
        </w:rPr>
        <w:t>Most of the time, this word is capitalized, but here it isn't. Is this a proper name that should be capitalized? Either way, I think consistency is key throughout!</w:t>
      </w:r>
    </w:p>
  </w:comment>
  <w:comment w:id="308" w:author="Holli Flanagan" w:date="2025-05-09T15:58:00Z" w:initials="">
    <w:p w14:paraId="11943A1B" w14:textId="77777777" w:rsidR="00B32DEF" w:rsidRDefault="00000000">
      <w:pPr>
        <w:widowControl w:val="0"/>
        <w:pBdr>
          <w:top w:val="nil"/>
          <w:left w:val="nil"/>
          <w:bottom w:val="nil"/>
          <w:right w:val="nil"/>
          <w:between w:val="nil"/>
        </w:pBdr>
        <w:spacing w:line="240" w:lineRule="auto"/>
        <w:rPr>
          <w:color w:val="000000"/>
        </w:rPr>
      </w:pPr>
      <w:r>
        <w:rPr>
          <w:color w:val="000000"/>
        </w:rPr>
        <w:t>I don't think we need the quotation marks with the pink writing</w:t>
      </w:r>
    </w:p>
  </w:comment>
  <w:comment w:id="372" w:author="Holli Flanagan" w:date="2025-04-30T19:28:00Z" w:initials="">
    <w:p w14:paraId="7E85E68F" w14:textId="77777777" w:rsidR="00B32DEF" w:rsidRDefault="00000000">
      <w:pPr>
        <w:widowControl w:val="0"/>
        <w:pBdr>
          <w:top w:val="nil"/>
          <w:left w:val="nil"/>
          <w:bottom w:val="nil"/>
          <w:right w:val="nil"/>
          <w:between w:val="nil"/>
        </w:pBdr>
        <w:spacing w:line="240" w:lineRule="auto"/>
        <w:rPr>
          <w:color w:val="000000"/>
        </w:rPr>
      </w:pPr>
      <w:r>
        <w:rPr>
          <w:color w:val="000000"/>
        </w:rPr>
        <w:t>This image may need to be sharpened</w:t>
      </w:r>
    </w:p>
  </w:comment>
  <w:comment w:id="468" w:author="Holli Flanagan" w:date="2025-05-09T16:06:00Z" w:initials="">
    <w:p w14:paraId="71EB0A76" w14:textId="2BAEE792" w:rsidR="00B32DEF" w:rsidRDefault="00000000">
      <w:pPr>
        <w:widowControl w:val="0"/>
        <w:pBdr>
          <w:top w:val="nil"/>
          <w:left w:val="nil"/>
          <w:bottom w:val="nil"/>
          <w:right w:val="nil"/>
          <w:between w:val="nil"/>
        </w:pBdr>
        <w:spacing w:line="240" w:lineRule="auto"/>
        <w:rPr>
          <w:color w:val="000000"/>
        </w:rPr>
      </w:pPr>
      <w:r>
        <w:rPr>
          <w:color w:val="000000"/>
        </w:rPr>
        <w:t>Some headings are in colorful font, but most are in regular black font. Should we keep black for consistency?</w:t>
      </w:r>
    </w:p>
  </w:comment>
  <w:comment w:id="556" w:author="Holli Flanagan" w:date="2025-05-09T16:11:00Z" w:initials="">
    <w:p w14:paraId="1F672ABF" w14:textId="0DB4872C" w:rsidR="00B32DEF" w:rsidRDefault="00000000">
      <w:pPr>
        <w:widowControl w:val="0"/>
        <w:pBdr>
          <w:top w:val="nil"/>
          <w:left w:val="nil"/>
          <w:bottom w:val="nil"/>
          <w:right w:val="nil"/>
          <w:between w:val="nil"/>
        </w:pBdr>
        <w:spacing w:line="240" w:lineRule="auto"/>
        <w:rPr>
          <w:color w:val="000000"/>
        </w:rPr>
      </w:pPr>
      <w:r>
        <w:rPr>
          <w:color w:val="000000"/>
        </w:rPr>
        <w:t>Are we missing a word here perhaps? I'm not quite sure what this means.</w:t>
      </w:r>
    </w:p>
  </w:comment>
  <w:comment w:id="612" w:author="Holli Flanagan" w:date="2025-05-09T16:13:00Z" w:initials="">
    <w:p w14:paraId="53DF9576" w14:textId="333EC498" w:rsidR="00B32DEF" w:rsidRDefault="00000000" w:rsidP="00A76714">
      <w:pPr>
        <w:widowControl w:val="0"/>
        <w:pBdr>
          <w:top w:val="nil"/>
          <w:left w:val="nil"/>
          <w:bottom w:val="nil"/>
          <w:right w:val="nil"/>
          <w:between w:val="nil"/>
        </w:pBdr>
        <w:spacing w:line="240" w:lineRule="auto"/>
        <w:rPr>
          <w:color w:val="000000"/>
        </w:rPr>
      </w:pPr>
      <w:r>
        <w:rPr>
          <w:color w:val="000000"/>
        </w:rPr>
        <w:t>Should this be in all caps?</w:t>
      </w:r>
    </w:p>
  </w:comment>
  <w:comment w:id="642" w:author="Holli Flanagan" w:date="2025-05-09T16:16:00Z" w:initials="">
    <w:p w14:paraId="4375B2EC" w14:textId="77777777" w:rsidR="00A76714" w:rsidRDefault="00A76714" w:rsidP="00A76714">
      <w:pPr>
        <w:pStyle w:val="CommentText"/>
      </w:pPr>
      <w:r>
        <w:rPr>
          <w:color w:val="000000"/>
        </w:rPr>
        <w:t>Should this be changed to complete sentence beginning: “This would split the specified…”?</w:t>
      </w:r>
    </w:p>
  </w:comment>
  <w:comment w:id="809" w:author="Holli Flanagan" w:date="2025-05-09T17:20:00Z" w:initials="">
    <w:p w14:paraId="155DE686" w14:textId="77777777" w:rsidR="00B32DEF" w:rsidRDefault="00000000">
      <w:pPr>
        <w:widowControl w:val="0"/>
        <w:pBdr>
          <w:top w:val="nil"/>
          <w:left w:val="nil"/>
          <w:bottom w:val="nil"/>
          <w:right w:val="nil"/>
          <w:between w:val="nil"/>
        </w:pBdr>
        <w:spacing w:line="240" w:lineRule="auto"/>
        <w:rPr>
          <w:color w:val="000000"/>
        </w:rPr>
      </w:pPr>
      <w:r>
        <w:rPr>
          <w:color w:val="000000"/>
        </w:rPr>
        <w:t>We go back and forth with italics or no italics - I'd stay consistent either way!</w:t>
      </w:r>
    </w:p>
  </w:comment>
  <w:comment w:id="884" w:author="Holli Flanagan" w:date="2025-05-09T17:26:00Z" w:initials="">
    <w:p w14:paraId="4E614D8A" w14:textId="77777777" w:rsidR="00B32DEF" w:rsidRDefault="00000000">
      <w:pPr>
        <w:widowControl w:val="0"/>
        <w:pBdr>
          <w:top w:val="nil"/>
          <w:left w:val="nil"/>
          <w:bottom w:val="nil"/>
          <w:right w:val="nil"/>
          <w:between w:val="nil"/>
        </w:pBdr>
        <w:spacing w:line="240" w:lineRule="auto"/>
        <w:rPr>
          <w:color w:val="000000"/>
        </w:rPr>
      </w:pPr>
      <w:r>
        <w:rPr>
          <w:color w:val="000000"/>
        </w:rPr>
        <w:t>We've repeated this key idea a few times - do we mean to do so?</w:t>
      </w:r>
    </w:p>
  </w:comment>
  <w:comment w:id="907" w:author="Holli Flanagan" w:date="2025-05-09T17:28:00Z" w:initials="">
    <w:p w14:paraId="05E87D14" w14:textId="77777777" w:rsidR="00B32DEF" w:rsidRDefault="00000000">
      <w:pPr>
        <w:widowControl w:val="0"/>
        <w:pBdr>
          <w:top w:val="nil"/>
          <w:left w:val="nil"/>
          <w:bottom w:val="nil"/>
          <w:right w:val="nil"/>
          <w:between w:val="nil"/>
        </w:pBdr>
        <w:spacing w:line="240" w:lineRule="auto"/>
        <w:rPr>
          <w:color w:val="000000"/>
        </w:rPr>
      </w:pPr>
      <w:r>
        <w:rPr>
          <w:color w:val="000000"/>
        </w:rPr>
        <w:t>see italics vs. quotes notes</w:t>
      </w:r>
    </w:p>
  </w:comment>
  <w:comment w:id="935" w:author="Holli Flanagan" w:date="2025-05-09T17:01:00Z" w:initials="">
    <w:p w14:paraId="431328DB" w14:textId="77777777" w:rsidR="00B32DEF" w:rsidRDefault="00000000">
      <w:pPr>
        <w:widowControl w:val="0"/>
        <w:pBdr>
          <w:top w:val="nil"/>
          <w:left w:val="nil"/>
          <w:bottom w:val="nil"/>
          <w:right w:val="nil"/>
          <w:between w:val="nil"/>
        </w:pBdr>
        <w:spacing w:line="240" w:lineRule="auto"/>
        <w:rPr>
          <w:color w:val="000000"/>
        </w:rPr>
      </w:pPr>
      <w:r>
        <w:rPr>
          <w:color w:val="000000"/>
        </w:rPr>
        <w:t>We use this key idea above - do we want the same one here?</w:t>
      </w:r>
    </w:p>
  </w:comment>
  <w:comment w:id="1021" w:author="Holli Flanagan" w:date="2025-05-09T16:31:00Z" w:initials="">
    <w:p w14:paraId="51132310" w14:textId="77777777" w:rsidR="00B32DEF" w:rsidRDefault="00000000">
      <w:pPr>
        <w:widowControl w:val="0"/>
        <w:pBdr>
          <w:top w:val="nil"/>
          <w:left w:val="nil"/>
          <w:bottom w:val="nil"/>
          <w:right w:val="nil"/>
          <w:between w:val="nil"/>
        </w:pBdr>
        <w:spacing w:line="240" w:lineRule="auto"/>
        <w:rPr>
          <w:color w:val="000000"/>
        </w:rPr>
      </w:pPr>
      <w:r>
        <w:rPr>
          <w:color w:val="000000"/>
        </w:rPr>
        <w:t>Is there a reason to use italics in some places and quotation marks in others? If so, please disregard, but otherwise, I'd recommend remaining consisted throughout!</w:t>
      </w:r>
    </w:p>
  </w:comment>
  <w:comment w:id="1022" w:author="Holli Flanagan" w:date="2025-05-09T16:32:00Z" w:initials="">
    <w:p w14:paraId="6634FDEB" w14:textId="77777777" w:rsidR="00B32DEF" w:rsidRDefault="00000000">
      <w:pPr>
        <w:widowControl w:val="0"/>
        <w:pBdr>
          <w:top w:val="nil"/>
          <w:left w:val="nil"/>
          <w:bottom w:val="nil"/>
          <w:right w:val="nil"/>
          <w:between w:val="nil"/>
        </w:pBdr>
        <w:spacing w:line="240" w:lineRule="auto"/>
        <w:rPr>
          <w:color w:val="000000"/>
        </w:rPr>
      </w:pPr>
      <w:r>
        <w:rPr>
          <w:color w:val="000000"/>
        </w:rPr>
        <w:t>Do we mean "if we can call a new keyword again"?</w:t>
      </w:r>
    </w:p>
  </w:comment>
  <w:comment w:id="1035" w:author="Holli Flanagan" w:date="2025-05-09T16:44:00Z" w:initials="">
    <w:p w14:paraId="19FE09CC" w14:textId="77777777" w:rsidR="00B32DEF" w:rsidRDefault="00000000">
      <w:pPr>
        <w:widowControl w:val="0"/>
        <w:pBdr>
          <w:top w:val="nil"/>
          <w:left w:val="nil"/>
          <w:bottom w:val="nil"/>
          <w:right w:val="nil"/>
          <w:between w:val="nil"/>
        </w:pBdr>
        <w:spacing w:line="240" w:lineRule="auto"/>
        <w:rPr>
          <w:color w:val="000000"/>
        </w:rPr>
      </w:pPr>
      <w:r>
        <w:rPr>
          <w:color w:val="000000"/>
        </w:rPr>
        <w:t>See above note - we have this one italicized but not the one above!</w:t>
      </w:r>
    </w:p>
  </w:comment>
  <w:comment w:id="1036" w:author="Holli Flanagan" w:date="2025-05-09T16:45:00Z" w:initials="">
    <w:p w14:paraId="41CAA064" w14:textId="77777777" w:rsidR="00B32DEF" w:rsidRDefault="00000000" w:rsidP="00976A08">
      <w:pPr>
        <w:widowControl w:val="0"/>
        <w:pBdr>
          <w:top w:val="nil"/>
          <w:left w:val="nil"/>
          <w:bottom w:val="nil"/>
          <w:right w:val="nil"/>
          <w:between w:val="nil"/>
        </w:pBdr>
        <w:spacing w:line="240" w:lineRule="auto"/>
        <w:rPr>
          <w:color w:val="000000"/>
        </w:rPr>
      </w:pPr>
      <w:r>
        <w:rPr>
          <w:color w:val="000000"/>
        </w:rPr>
        <w:t>not sure if shallow copy/deep copy need to be italicized</w:t>
      </w:r>
    </w:p>
  </w:comment>
  <w:comment w:id="1044" w:author="Holli Flanagan" w:date="2025-05-09T16:46:00Z" w:initials="">
    <w:p w14:paraId="1577E888" w14:textId="77777777" w:rsidR="00976A08" w:rsidRDefault="00976A08" w:rsidP="00976A08">
      <w:pPr>
        <w:pStyle w:val="CommentText"/>
      </w:pPr>
      <w:r>
        <w:rPr>
          <w:color w:val="000000"/>
        </w:rPr>
        <w:t>We've primarily used quotations in other chapters/sections, so I'd keep consistent if possible.</w:t>
      </w:r>
    </w:p>
  </w:comment>
  <w:comment w:id="1068" w:author="Holli Flanagan" w:date="2025-05-09T16:48:00Z" w:initials="">
    <w:p w14:paraId="5CC84B89" w14:textId="77777777" w:rsidR="00B32DEF" w:rsidRDefault="00000000">
      <w:pPr>
        <w:widowControl w:val="0"/>
        <w:pBdr>
          <w:top w:val="nil"/>
          <w:left w:val="nil"/>
          <w:bottom w:val="nil"/>
          <w:right w:val="nil"/>
          <w:between w:val="nil"/>
        </w:pBdr>
        <w:spacing w:line="240" w:lineRule="auto"/>
        <w:rPr>
          <w:color w:val="000000"/>
        </w:rPr>
      </w:pPr>
      <w:r>
        <w:rPr>
          <w:color w:val="000000"/>
        </w:rPr>
        <w:t>Would quotation marks be more consistent?</w:t>
      </w:r>
    </w:p>
  </w:comment>
  <w:comment w:id="1098" w:author="Holli Flanagan" w:date="2025-05-09T17:00:00Z" w:initials="">
    <w:p w14:paraId="0B069D8A" w14:textId="77777777" w:rsidR="00B32DEF" w:rsidRDefault="00000000">
      <w:pPr>
        <w:widowControl w:val="0"/>
        <w:pBdr>
          <w:top w:val="nil"/>
          <w:left w:val="nil"/>
          <w:bottom w:val="nil"/>
          <w:right w:val="nil"/>
          <w:between w:val="nil"/>
        </w:pBdr>
        <w:spacing w:line="240" w:lineRule="auto"/>
        <w:rPr>
          <w:color w:val="000000"/>
        </w:rPr>
      </w:pPr>
      <w:r>
        <w:rPr>
          <w:color w:val="000000"/>
        </w:rPr>
        <w:t>Should there be spaces between the 0s?</w:t>
      </w:r>
    </w:p>
  </w:comment>
  <w:comment w:id="1132" w:author="Holli Flanagan" w:date="2025-05-09T17:12:00Z" w:initials="">
    <w:p w14:paraId="17D677A6" w14:textId="77777777" w:rsidR="00B32DEF" w:rsidRDefault="00000000">
      <w:pPr>
        <w:widowControl w:val="0"/>
        <w:pBdr>
          <w:top w:val="nil"/>
          <w:left w:val="nil"/>
          <w:bottom w:val="nil"/>
          <w:right w:val="nil"/>
          <w:between w:val="nil"/>
        </w:pBdr>
        <w:spacing w:line="240" w:lineRule="auto"/>
        <w:rPr>
          <w:color w:val="000000"/>
        </w:rPr>
      </w:pPr>
      <w:r>
        <w:rPr>
          <w:color w:val="000000"/>
        </w:rPr>
        <w:t>See notes on italicizing some keywords and not all - I think we should be consistent either way!</w:t>
      </w:r>
    </w:p>
  </w:comment>
  <w:comment w:id="1168" w:author="Holli Flanagan" w:date="2025-05-09T17:14:00Z" w:initials="">
    <w:p w14:paraId="19B8DDD8" w14:textId="77777777" w:rsidR="00B32DEF" w:rsidRDefault="00000000">
      <w:pPr>
        <w:widowControl w:val="0"/>
        <w:pBdr>
          <w:top w:val="nil"/>
          <w:left w:val="nil"/>
          <w:bottom w:val="nil"/>
          <w:right w:val="nil"/>
          <w:between w:val="nil"/>
        </w:pBdr>
        <w:spacing w:line="240" w:lineRule="auto"/>
        <w:rPr>
          <w:color w:val="000000"/>
        </w:rPr>
      </w:pPr>
      <w:r>
        <w:rPr>
          <w:color w:val="000000"/>
        </w:rPr>
        <w:t>should we have spaces between these 0s?</w:t>
      </w:r>
    </w:p>
  </w:comment>
  <w:comment w:id="1180" w:author="Holli Flanagan" w:date="2025-05-09T17:18:00Z" w:initials="">
    <w:p w14:paraId="64236655" w14:textId="77777777" w:rsidR="00B32DEF" w:rsidRDefault="00000000">
      <w:pPr>
        <w:widowControl w:val="0"/>
        <w:pBdr>
          <w:top w:val="nil"/>
          <w:left w:val="nil"/>
          <w:bottom w:val="nil"/>
          <w:right w:val="nil"/>
          <w:between w:val="nil"/>
        </w:pBdr>
        <w:spacing w:line="240" w:lineRule="auto"/>
        <w:rPr>
          <w:color w:val="000000"/>
        </w:rPr>
      </w:pPr>
      <w:r>
        <w:rPr>
          <w:color w:val="000000"/>
        </w:rPr>
        <w:t>Sometimes this is "Note:" and here it is "NOTE:" - I'd stay consistent either way!</w:t>
      </w:r>
    </w:p>
  </w:comment>
  <w:comment w:id="1221" w:author="Holli Flanagan" w:date="2025-05-09T17:32:00Z" w:initials="">
    <w:p w14:paraId="3D19B3EE" w14:textId="77777777" w:rsidR="00B32DEF" w:rsidRDefault="00000000">
      <w:pPr>
        <w:widowControl w:val="0"/>
        <w:pBdr>
          <w:top w:val="nil"/>
          <w:left w:val="nil"/>
          <w:bottom w:val="nil"/>
          <w:right w:val="nil"/>
          <w:between w:val="nil"/>
        </w:pBdr>
        <w:spacing w:line="240" w:lineRule="auto"/>
        <w:rPr>
          <w:color w:val="000000"/>
        </w:rPr>
      </w:pPr>
      <w:r>
        <w:rPr>
          <w:color w:val="000000"/>
        </w:rPr>
        <w:t>not sure this needs to be italicized</w:t>
      </w:r>
    </w:p>
  </w:comment>
  <w:comment w:id="1254" w:author="Holli Flanagan" w:date="2025-05-09T17:34:00Z" w:initials="">
    <w:p w14:paraId="1E187E44" w14:textId="77777777" w:rsidR="00B32DEF" w:rsidRDefault="00000000">
      <w:pPr>
        <w:widowControl w:val="0"/>
        <w:pBdr>
          <w:top w:val="nil"/>
          <w:left w:val="nil"/>
          <w:bottom w:val="nil"/>
          <w:right w:val="nil"/>
          <w:between w:val="nil"/>
        </w:pBdr>
        <w:spacing w:line="240" w:lineRule="auto"/>
        <w:rPr>
          <w:color w:val="000000"/>
        </w:rPr>
      </w:pPr>
      <w:r>
        <w:rPr>
          <w:color w:val="000000"/>
        </w:rPr>
        <w:t>Not sure we need the italics here</w:t>
      </w:r>
    </w:p>
  </w:comment>
  <w:comment w:id="1261" w:author="Holli Flanagan" w:date="2025-05-09T17:35:00Z" w:initials="">
    <w:p w14:paraId="2CB0B126" w14:textId="77777777" w:rsidR="00B32DEF" w:rsidRDefault="00000000">
      <w:pPr>
        <w:widowControl w:val="0"/>
        <w:pBdr>
          <w:top w:val="nil"/>
          <w:left w:val="nil"/>
          <w:bottom w:val="nil"/>
          <w:right w:val="nil"/>
          <w:between w:val="nil"/>
        </w:pBdr>
        <w:spacing w:line="240" w:lineRule="auto"/>
        <w:rPr>
          <w:color w:val="000000"/>
        </w:rPr>
      </w:pPr>
      <w:r>
        <w:rPr>
          <w:color w:val="000000"/>
        </w:rPr>
        <w:t>This is a direct repeat of the bullet point above - do we just want to lead with the "How do we do this..." question?</w:t>
      </w:r>
    </w:p>
  </w:comment>
  <w:comment w:id="1270" w:author="Holli Flanagan" w:date="2025-05-09T17:36:00Z" w:initials="">
    <w:p w14:paraId="1188CC5C" w14:textId="77777777" w:rsidR="00B32DEF" w:rsidRDefault="00000000">
      <w:pPr>
        <w:widowControl w:val="0"/>
        <w:pBdr>
          <w:top w:val="nil"/>
          <w:left w:val="nil"/>
          <w:bottom w:val="nil"/>
          <w:right w:val="nil"/>
          <w:between w:val="nil"/>
        </w:pBdr>
        <w:spacing w:line="240" w:lineRule="auto"/>
        <w:rPr>
          <w:color w:val="000000"/>
        </w:rPr>
      </w:pPr>
      <w:r>
        <w:rPr>
          <w:color w:val="000000"/>
        </w:rPr>
        <w:t>class's?</w:t>
      </w:r>
    </w:p>
  </w:comment>
  <w:comment w:id="1328" w:author="Holli Flanagan" w:date="2025-05-09T17:39:00Z" w:initials="">
    <w:p w14:paraId="481498D3" w14:textId="77777777" w:rsidR="00B32DEF" w:rsidRDefault="00000000">
      <w:pPr>
        <w:widowControl w:val="0"/>
        <w:pBdr>
          <w:top w:val="nil"/>
          <w:left w:val="nil"/>
          <w:bottom w:val="nil"/>
          <w:right w:val="nil"/>
          <w:between w:val="nil"/>
        </w:pBdr>
        <w:spacing w:line="240" w:lineRule="auto"/>
        <w:rPr>
          <w:color w:val="000000"/>
        </w:rPr>
      </w:pPr>
      <w:r>
        <w:rPr>
          <w:color w:val="000000"/>
        </w:rPr>
        <w:t>quotation marks vs. italics? I think we just want consistency!</w:t>
      </w:r>
    </w:p>
  </w:comment>
  <w:comment w:id="1342" w:author="Holli Flanagan" w:date="2025-05-09T17:40:00Z" w:initials="">
    <w:p w14:paraId="5937A15B" w14:textId="77777777" w:rsidR="00B32DEF" w:rsidRDefault="00000000">
      <w:pPr>
        <w:widowControl w:val="0"/>
        <w:pBdr>
          <w:top w:val="nil"/>
          <w:left w:val="nil"/>
          <w:bottom w:val="nil"/>
          <w:right w:val="nil"/>
          <w:between w:val="nil"/>
        </w:pBdr>
        <w:spacing w:line="240" w:lineRule="auto"/>
        <w:rPr>
          <w:color w:val="000000"/>
        </w:rPr>
      </w:pPr>
      <w:r>
        <w:rPr>
          <w:color w:val="000000"/>
        </w:rPr>
        <w:t>quotes?</w:t>
      </w:r>
    </w:p>
  </w:comment>
  <w:comment w:id="1349" w:author="Holli Flanagan" w:date="2025-05-09T17:41:00Z" w:initials="">
    <w:p w14:paraId="4635FD92" w14:textId="77777777" w:rsidR="00B32DEF" w:rsidRDefault="00000000">
      <w:pPr>
        <w:widowControl w:val="0"/>
        <w:pBdr>
          <w:top w:val="nil"/>
          <w:left w:val="nil"/>
          <w:bottom w:val="nil"/>
          <w:right w:val="nil"/>
          <w:between w:val="nil"/>
        </w:pBdr>
        <w:spacing w:line="240" w:lineRule="auto"/>
        <w:rPr>
          <w:color w:val="000000"/>
        </w:rPr>
      </w:pPr>
      <w:r>
        <w:rPr>
          <w:color w:val="000000"/>
        </w:rPr>
        <w:t>could?</w:t>
      </w:r>
    </w:p>
  </w:comment>
  <w:comment w:id="1350" w:author="Holli Flanagan" w:date="2025-05-09T17:41:00Z" w:initials="">
    <w:p w14:paraId="204D97E4" w14:textId="77777777" w:rsidR="00B32DEF" w:rsidRDefault="00000000">
      <w:pPr>
        <w:widowControl w:val="0"/>
        <w:pBdr>
          <w:top w:val="nil"/>
          <w:left w:val="nil"/>
          <w:bottom w:val="nil"/>
          <w:right w:val="nil"/>
          <w:between w:val="nil"/>
        </w:pBdr>
        <w:spacing w:line="240" w:lineRule="auto"/>
        <w:rPr>
          <w:color w:val="000000"/>
        </w:rPr>
      </w:pPr>
      <w:r>
        <w:rPr>
          <w:color w:val="000000"/>
        </w:rPr>
        <w:t>the course?</w:t>
      </w:r>
    </w:p>
  </w:comment>
  <w:comment w:id="1347" w:author="Holli Flanagan" w:date="2025-05-09T17:41:00Z" w:initials="">
    <w:p w14:paraId="5BC8D51A" w14:textId="77777777" w:rsidR="00B32DEF" w:rsidRDefault="00000000">
      <w:pPr>
        <w:widowControl w:val="0"/>
        <w:pBdr>
          <w:top w:val="nil"/>
          <w:left w:val="nil"/>
          <w:bottom w:val="nil"/>
          <w:right w:val="nil"/>
          <w:between w:val="nil"/>
        </w:pBdr>
        <w:spacing w:line="240" w:lineRule="auto"/>
        <w:rPr>
          <w:color w:val="000000"/>
        </w:rPr>
      </w:pPr>
      <w:r>
        <w:rPr>
          <w:color w:val="000000"/>
        </w:rPr>
        <w:t>If we decide to only keep italics for a word the first time we introduce it, I'd omit the italicized "composition" through here.</w:t>
      </w:r>
    </w:p>
  </w:comment>
  <w:comment w:id="1376" w:author="Holli Flanagan" w:date="2025-05-09T17:43:00Z" w:initials="">
    <w:p w14:paraId="42A42707" w14:textId="77777777" w:rsidR="00B32DEF" w:rsidRDefault="00000000">
      <w:pPr>
        <w:widowControl w:val="0"/>
        <w:pBdr>
          <w:top w:val="nil"/>
          <w:left w:val="nil"/>
          <w:bottom w:val="nil"/>
          <w:right w:val="nil"/>
          <w:between w:val="nil"/>
        </w:pBdr>
        <w:spacing w:line="240" w:lineRule="auto"/>
        <w:rPr>
          <w:color w:val="000000"/>
        </w:rPr>
      </w:pPr>
      <w:r>
        <w:rPr>
          <w:color w:val="000000"/>
        </w:rPr>
        <w:t>see italics notes</w:t>
      </w:r>
    </w:p>
  </w:comment>
  <w:comment w:id="1384" w:author="Holli Flanagan" w:date="2025-05-09T17:43:00Z" w:initials="">
    <w:p w14:paraId="2E7A168E" w14:textId="77777777" w:rsidR="00B32DEF" w:rsidRDefault="00000000">
      <w:pPr>
        <w:widowControl w:val="0"/>
        <w:pBdr>
          <w:top w:val="nil"/>
          <w:left w:val="nil"/>
          <w:bottom w:val="nil"/>
          <w:right w:val="nil"/>
          <w:between w:val="nil"/>
        </w:pBdr>
        <w:spacing w:line="240" w:lineRule="auto"/>
        <w:rPr>
          <w:color w:val="000000"/>
        </w:rPr>
      </w:pPr>
      <w:r>
        <w:rPr>
          <w:color w:val="000000"/>
        </w:rPr>
        <w:t>Some headings have capitalized words all the way through, but others do not - I think we should keep that consistent!</w:t>
      </w:r>
    </w:p>
  </w:comment>
  <w:comment w:id="1413" w:author="Holli Flanagan" w:date="2025-05-09T17:45:00Z" w:initials="">
    <w:p w14:paraId="1CC0055A" w14:textId="77777777" w:rsidR="00B32DEF" w:rsidRDefault="00000000">
      <w:pPr>
        <w:widowControl w:val="0"/>
        <w:pBdr>
          <w:top w:val="nil"/>
          <w:left w:val="nil"/>
          <w:bottom w:val="nil"/>
          <w:right w:val="nil"/>
          <w:between w:val="nil"/>
        </w:pBdr>
        <w:spacing w:line="240" w:lineRule="auto"/>
        <w:rPr>
          <w:color w:val="000000"/>
        </w:rPr>
      </w:pPr>
      <w:r>
        <w:rPr>
          <w:color w:val="000000"/>
        </w:rPr>
        <w:t>"that if a..."?</w:t>
      </w:r>
    </w:p>
  </w:comment>
  <w:comment w:id="1451" w:author="Oestreich, Julia" w:date="2025-05-15T17:11:00Z" w:initials="JO">
    <w:p w14:paraId="1ED5D484" w14:textId="77777777" w:rsidR="004F5D07" w:rsidRDefault="004F5D07" w:rsidP="004F5D07">
      <w:pPr>
        <w:pStyle w:val="CommentText"/>
      </w:pPr>
      <w:r>
        <w:rPr>
          <w:rStyle w:val="CommentReference"/>
        </w:rPr>
        <w:annotationRef/>
      </w:r>
      <w:r>
        <w:t>getName?</w:t>
      </w:r>
    </w:p>
  </w:comment>
  <w:comment w:id="1520" w:author="Holli Flanagan" w:date="2025-05-09T17:50:00Z" w:initials="">
    <w:p w14:paraId="0D9A1747" w14:textId="0A7C13CD" w:rsidR="00B32DEF" w:rsidRDefault="00000000">
      <w:pPr>
        <w:widowControl w:val="0"/>
        <w:pBdr>
          <w:top w:val="nil"/>
          <w:left w:val="nil"/>
          <w:bottom w:val="nil"/>
          <w:right w:val="nil"/>
          <w:between w:val="nil"/>
        </w:pBdr>
        <w:spacing w:line="240" w:lineRule="auto"/>
        <w:rPr>
          <w:color w:val="000000"/>
        </w:rPr>
      </w:pPr>
      <w:r>
        <w:rPr>
          <w:color w:val="000000"/>
        </w:rPr>
        <w:t>classes?</w:t>
      </w:r>
    </w:p>
  </w:comment>
  <w:comment w:id="1522" w:author="Holli Flanagan" w:date="2025-05-09T17:50:00Z" w:initials="">
    <w:p w14:paraId="6B7BC081" w14:textId="77777777" w:rsidR="00B32DEF" w:rsidRDefault="00000000">
      <w:pPr>
        <w:widowControl w:val="0"/>
        <w:pBdr>
          <w:top w:val="nil"/>
          <w:left w:val="nil"/>
          <w:bottom w:val="nil"/>
          <w:right w:val="nil"/>
          <w:between w:val="nil"/>
        </w:pBdr>
        <w:spacing w:line="240" w:lineRule="auto"/>
        <w:rPr>
          <w:color w:val="000000"/>
        </w:rPr>
      </w:pPr>
      <w:r>
        <w:rPr>
          <w:color w:val="000000"/>
        </w:rPr>
        <w:t>italics or quote marks?</w:t>
      </w:r>
    </w:p>
  </w:comment>
  <w:comment w:id="1526" w:author="Holli Flanagan" w:date="2025-05-09T17:51:00Z" w:initials="">
    <w:p w14:paraId="0594FA2C" w14:textId="77777777" w:rsidR="00B32DEF" w:rsidRDefault="00000000">
      <w:pPr>
        <w:widowControl w:val="0"/>
        <w:pBdr>
          <w:top w:val="nil"/>
          <w:left w:val="nil"/>
          <w:bottom w:val="nil"/>
          <w:right w:val="nil"/>
          <w:between w:val="nil"/>
        </w:pBdr>
        <w:spacing w:line="240" w:lineRule="auto"/>
        <w:rPr>
          <w:color w:val="000000"/>
        </w:rPr>
      </w:pPr>
      <w:r>
        <w:rPr>
          <w:color w:val="000000"/>
        </w:rPr>
        <w:t>italics or quote marks?</w:t>
      </w:r>
    </w:p>
  </w:comment>
  <w:comment w:id="1528" w:author="Holli Flanagan" w:date="2025-05-09T17:52:00Z" w:initials="">
    <w:p w14:paraId="3F4E0D47" w14:textId="77777777" w:rsidR="00B32DEF" w:rsidRDefault="00000000" w:rsidP="004F5D07">
      <w:pPr>
        <w:widowControl w:val="0"/>
        <w:pBdr>
          <w:top w:val="nil"/>
          <w:left w:val="nil"/>
          <w:bottom w:val="nil"/>
          <w:right w:val="nil"/>
          <w:between w:val="nil"/>
        </w:pBdr>
        <w:spacing w:line="240" w:lineRule="auto"/>
        <w:rPr>
          <w:color w:val="000000"/>
        </w:rPr>
      </w:pPr>
      <w:r>
        <w:rPr>
          <w:color w:val="000000"/>
        </w:rPr>
        <w:t>Italics vs. quotation notes - also, should these explanations come earlier when we first introduce the terms?</w:t>
      </w:r>
    </w:p>
  </w:comment>
  <w:comment w:id="1545" w:author="Holli Flanagan" w:date="2025-05-09T17:53:00Z" w:initials="">
    <w:p w14:paraId="3060257A" w14:textId="77777777" w:rsidR="004F5D07" w:rsidRDefault="004F5D07" w:rsidP="004F5D07">
      <w:pPr>
        <w:pStyle w:val="CommentText"/>
      </w:pPr>
      <w:r>
        <w:rPr>
          <w:color w:val="000000"/>
        </w:rPr>
        <w:t>Indenting this as other iterations have it reflected this way, but please feel free to move back.</w:t>
      </w:r>
    </w:p>
  </w:comment>
  <w:comment w:id="1590" w:author="Holli Flanagan" w:date="2025-05-09T17:56:00Z" w:initials="">
    <w:p w14:paraId="738A7423" w14:textId="77777777" w:rsidR="00B32DEF" w:rsidRDefault="00000000">
      <w:pPr>
        <w:widowControl w:val="0"/>
        <w:pBdr>
          <w:top w:val="nil"/>
          <w:left w:val="nil"/>
          <w:bottom w:val="nil"/>
          <w:right w:val="nil"/>
          <w:between w:val="nil"/>
        </w:pBdr>
        <w:spacing w:line="240" w:lineRule="auto"/>
        <w:rPr>
          <w:color w:val="000000"/>
        </w:rPr>
      </w:pPr>
      <w:r>
        <w:rPr>
          <w:color w:val="000000"/>
        </w:rPr>
        <w:t>I'd suggest omitting italics once we have introduced a concept.</w:t>
      </w:r>
    </w:p>
  </w:comment>
  <w:comment w:id="1604" w:author="Holli Flanagan" w:date="2025-05-09T17:57:00Z" w:initials="">
    <w:p w14:paraId="2196531C" w14:textId="77777777" w:rsidR="00B32DEF" w:rsidRDefault="00000000">
      <w:pPr>
        <w:widowControl w:val="0"/>
        <w:pBdr>
          <w:top w:val="nil"/>
          <w:left w:val="nil"/>
          <w:bottom w:val="nil"/>
          <w:right w:val="nil"/>
          <w:between w:val="nil"/>
        </w:pBdr>
        <w:spacing w:line="240" w:lineRule="auto"/>
        <w:rPr>
          <w:color w:val="000000"/>
        </w:rPr>
      </w:pPr>
      <w:r>
        <w:rPr>
          <w:color w:val="000000"/>
        </w:rPr>
        <w:t>I'd suggest omitting the italics everywhere except "is a"</w:t>
      </w:r>
    </w:p>
  </w:comment>
  <w:comment w:id="1657" w:author="Holli Flanagan" w:date="2025-05-09T18:00:00Z" w:initials="">
    <w:p w14:paraId="1EFF1E55" w14:textId="77777777" w:rsidR="00B32DEF" w:rsidRDefault="00000000">
      <w:pPr>
        <w:widowControl w:val="0"/>
        <w:pBdr>
          <w:top w:val="nil"/>
          <w:left w:val="nil"/>
          <w:bottom w:val="nil"/>
          <w:right w:val="nil"/>
          <w:between w:val="nil"/>
        </w:pBdr>
        <w:spacing w:line="240" w:lineRule="auto"/>
        <w:rPr>
          <w:color w:val="000000"/>
        </w:rPr>
      </w:pPr>
      <w:r>
        <w:rPr>
          <w:color w:val="000000"/>
        </w:rPr>
        <w:t>Since we don't italicize here and it doesn't affect readability, I think not italicizing unless a "has a," "contains a," etc. is the way to go!</w:t>
      </w:r>
    </w:p>
  </w:comment>
  <w:comment w:id="1660" w:author="Holli Flanagan" w:date="2025-05-09T18:01:00Z" w:initials="">
    <w:p w14:paraId="3C3B6F75" w14:textId="77777777" w:rsidR="00B32DEF" w:rsidRDefault="00000000">
      <w:pPr>
        <w:widowControl w:val="0"/>
        <w:pBdr>
          <w:top w:val="nil"/>
          <w:left w:val="nil"/>
          <w:bottom w:val="nil"/>
          <w:right w:val="nil"/>
          <w:between w:val="nil"/>
        </w:pBdr>
        <w:spacing w:line="240" w:lineRule="auto"/>
        <w:rPr>
          <w:color w:val="000000"/>
        </w:rPr>
      </w:pPr>
      <w:r>
        <w:rPr>
          <w:color w:val="000000"/>
        </w:rPr>
        <w:t>from a polygon? we use "a" below.</w:t>
      </w:r>
    </w:p>
  </w:comment>
  <w:comment w:id="1666" w:author="Holli Flanagan" w:date="2025-05-09T18:01:00Z" w:initials="">
    <w:p w14:paraId="4F2FA768" w14:textId="77777777" w:rsidR="00B32DEF" w:rsidRDefault="00000000">
      <w:pPr>
        <w:widowControl w:val="0"/>
        <w:pBdr>
          <w:top w:val="nil"/>
          <w:left w:val="nil"/>
          <w:bottom w:val="nil"/>
          <w:right w:val="nil"/>
          <w:between w:val="nil"/>
        </w:pBdr>
        <w:spacing w:line="240" w:lineRule="auto"/>
        <w:rPr>
          <w:color w:val="000000"/>
        </w:rPr>
      </w:pPr>
      <w:r>
        <w:rPr>
          <w:color w:val="000000"/>
        </w:rPr>
        <w:t>superclass's?</w:t>
      </w:r>
    </w:p>
  </w:comment>
  <w:comment w:id="1671" w:author="Holli Flanagan" w:date="2025-05-09T18:02:00Z" w:initials="">
    <w:p w14:paraId="72361AB1" w14:textId="77777777" w:rsidR="00B32DEF" w:rsidRDefault="00000000">
      <w:pPr>
        <w:widowControl w:val="0"/>
        <w:pBdr>
          <w:top w:val="nil"/>
          <w:left w:val="nil"/>
          <w:bottom w:val="nil"/>
          <w:right w:val="nil"/>
          <w:between w:val="nil"/>
        </w:pBdr>
        <w:spacing w:line="240" w:lineRule="auto"/>
        <w:rPr>
          <w:color w:val="000000"/>
        </w:rPr>
      </w:pPr>
      <w:r>
        <w:rPr>
          <w:color w:val="000000"/>
        </w:rPr>
        <w:t>Should we have spaces between these?</w:t>
      </w:r>
    </w:p>
  </w:comment>
  <w:comment w:id="1681" w:author="Holli Flanagan" w:date="2025-05-09T18:03:00Z" w:initials="">
    <w:p w14:paraId="20AAF74E" w14:textId="77777777" w:rsidR="00B32DEF" w:rsidRDefault="00000000">
      <w:pPr>
        <w:widowControl w:val="0"/>
        <w:pBdr>
          <w:top w:val="nil"/>
          <w:left w:val="nil"/>
          <w:bottom w:val="nil"/>
          <w:right w:val="nil"/>
          <w:between w:val="nil"/>
        </w:pBdr>
        <w:spacing w:line="240" w:lineRule="auto"/>
        <w:rPr>
          <w:color w:val="000000"/>
        </w:rPr>
      </w:pPr>
      <w:r>
        <w:rPr>
          <w:color w:val="000000"/>
        </w:rPr>
        <w:t>I might avoid italics here.</w:t>
      </w:r>
    </w:p>
  </w:comment>
  <w:comment w:id="1751" w:author="Holli Flanagan" w:date="2025-05-09T18:15:00Z" w:initials="">
    <w:p w14:paraId="59DE40AE" w14:textId="77777777" w:rsidR="00B32DEF" w:rsidRDefault="00000000">
      <w:pPr>
        <w:widowControl w:val="0"/>
        <w:pBdr>
          <w:top w:val="nil"/>
          <w:left w:val="nil"/>
          <w:bottom w:val="nil"/>
          <w:right w:val="nil"/>
          <w:between w:val="nil"/>
        </w:pBdr>
        <w:spacing w:line="240" w:lineRule="auto"/>
        <w:rPr>
          <w:color w:val="000000"/>
        </w:rPr>
      </w:pPr>
      <w:r>
        <w:rPr>
          <w:color w:val="000000"/>
        </w:rPr>
        <w:t>see notes on capitalization in headings</w:t>
      </w:r>
    </w:p>
  </w:comment>
  <w:comment w:id="1935" w:author="Holli Flanagan" w:date="2025-05-09T18:23:00Z" w:initials="">
    <w:p w14:paraId="3E6428C8" w14:textId="77777777" w:rsidR="00B32DEF" w:rsidRDefault="00000000">
      <w:pPr>
        <w:widowControl w:val="0"/>
        <w:pBdr>
          <w:top w:val="nil"/>
          <w:left w:val="nil"/>
          <w:bottom w:val="nil"/>
          <w:right w:val="nil"/>
          <w:between w:val="nil"/>
        </w:pBdr>
        <w:spacing w:line="240" w:lineRule="auto"/>
        <w:rPr>
          <w:color w:val="000000"/>
        </w:rPr>
      </w:pPr>
      <w:r>
        <w:rPr>
          <w:color w:val="000000"/>
        </w:rPr>
        <w:t>Might be helpful to make this a complete sentence.</w:t>
      </w:r>
    </w:p>
  </w:comment>
  <w:comment w:id="1937" w:author="Holli Flanagan" w:date="2025-05-09T18:23:00Z" w:initials="">
    <w:p w14:paraId="237D44C5" w14:textId="77777777" w:rsidR="00B32DEF" w:rsidRDefault="00000000">
      <w:pPr>
        <w:widowControl w:val="0"/>
        <w:pBdr>
          <w:top w:val="nil"/>
          <w:left w:val="nil"/>
          <w:bottom w:val="nil"/>
          <w:right w:val="nil"/>
          <w:between w:val="nil"/>
        </w:pBdr>
        <w:spacing w:line="240" w:lineRule="auto"/>
        <w:rPr>
          <w:color w:val="000000"/>
        </w:rPr>
      </w:pPr>
      <w:r>
        <w:rPr>
          <w:color w:val="000000"/>
        </w:rPr>
        <w:t>to the?</w:t>
      </w:r>
    </w:p>
  </w:comment>
  <w:comment w:id="1946" w:author="Holli Flanagan" w:date="2025-05-09T18:25:00Z" w:initials="">
    <w:p w14:paraId="17C3F151" w14:textId="77777777" w:rsidR="00B32DEF" w:rsidRDefault="00000000">
      <w:pPr>
        <w:widowControl w:val="0"/>
        <w:pBdr>
          <w:top w:val="nil"/>
          <w:left w:val="nil"/>
          <w:bottom w:val="nil"/>
          <w:right w:val="nil"/>
          <w:between w:val="nil"/>
        </w:pBdr>
        <w:spacing w:line="240" w:lineRule="auto"/>
        <w:rPr>
          <w:color w:val="000000"/>
        </w:rPr>
      </w:pPr>
      <w:r>
        <w:rPr>
          <w:color w:val="000000"/>
        </w:rPr>
        <w:t>I think we only have these twice in the manuscript. Should we add more for consistency?</w:t>
      </w:r>
    </w:p>
  </w:comment>
  <w:comment w:id="1955" w:author="Holli Flanagan" w:date="2025-05-09T18:26:00Z" w:initials="">
    <w:p w14:paraId="530D694C" w14:textId="77777777" w:rsidR="00B32DEF" w:rsidRDefault="00000000">
      <w:pPr>
        <w:widowControl w:val="0"/>
        <w:pBdr>
          <w:top w:val="nil"/>
          <w:left w:val="nil"/>
          <w:bottom w:val="nil"/>
          <w:right w:val="nil"/>
          <w:between w:val="nil"/>
        </w:pBdr>
        <w:spacing w:line="240" w:lineRule="auto"/>
        <w:rPr>
          <w:color w:val="000000"/>
        </w:rPr>
      </w:pPr>
      <w:r>
        <w:rPr>
          <w:color w:val="000000"/>
        </w:rPr>
        <w:t>italics or quotes to help the readability of this?</w:t>
      </w:r>
    </w:p>
  </w:comment>
  <w:comment w:id="2196" w:author="Holli Flanagan" w:date="2025-05-09T18:35:00Z" w:initials="">
    <w:p w14:paraId="448D5D47" w14:textId="77777777" w:rsidR="00B32DEF" w:rsidRDefault="00000000">
      <w:pPr>
        <w:widowControl w:val="0"/>
        <w:pBdr>
          <w:top w:val="nil"/>
          <w:left w:val="nil"/>
          <w:bottom w:val="nil"/>
          <w:right w:val="nil"/>
          <w:between w:val="nil"/>
        </w:pBdr>
        <w:spacing w:line="240" w:lineRule="auto"/>
        <w:rPr>
          <w:color w:val="000000"/>
        </w:rPr>
      </w:pPr>
      <w:r>
        <w:rPr>
          <w:color w:val="000000"/>
        </w:rPr>
        <w:t>Were these both in 2015?</w:t>
      </w:r>
    </w:p>
  </w:comment>
  <w:comment w:id="2330" w:author="Holli Flanagan" w:date="2025-05-09T18:42:00Z" w:initials="">
    <w:p w14:paraId="7E40505F" w14:textId="77777777" w:rsidR="00B32DEF" w:rsidRDefault="00000000">
      <w:pPr>
        <w:widowControl w:val="0"/>
        <w:pBdr>
          <w:top w:val="nil"/>
          <w:left w:val="nil"/>
          <w:bottom w:val="nil"/>
          <w:right w:val="nil"/>
          <w:between w:val="nil"/>
        </w:pBdr>
        <w:spacing w:line="240" w:lineRule="auto"/>
        <w:rPr>
          <w:color w:val="000000"/>
        </w:rPr>
      </w:pPr>
      <w:r>
        <w:rPr>
          <w:color w:val="000000"/>
        </w:rPr>
        <w:t>should this be "...standpoint: Running Jest"</w:t>
      </w:r>
    </w:p>
  </w:comment>
  <w:comment w:id="2351" w:author="Oestreich, Julia" w:date="2025-05-15T17:31:00Z" w:initials="JO">
    <w:p w14:paraId="2FF2EF9C" w14:textId="77777777" w:rsidR="000D2CC0" w:rsidRDefault="000D2CC0" w:rsidP="000D2CC0">
      <w:pPr>
        <w:pStyle w:val="CommentText"/>
      </w:pPr>
      <w:r>
        <w:rPr>
          <w:rStyle w:val="CommentReference"/>
        </w:rPr>
        <w:annotationRef/>
      </w:r>
      <w:r>
        <w:t>Though sentence not ending with this phrase, this should be where the link to this chapter is.</w:t>
      </w:r>
    </w:p>
  </w:comment>
  <w:comment w:id="2404" w:author="Holli Flanagan" w:date="2025-05-09T18:45:00Z" w:initials="">
    <w:p w14:paraId="045835B7" w14:textId="22A2F7A1" w:rsidR="00B32DEF" w:rsidRDefault="00000000">
      <w:pPr>
        <w:widowControl w:val="0"/>
        <w:pBdr>
          <w:top w:val="nil"/>
          <w:left w:val="nil"/>
          <w:bottom w:val="nil"/>
          <w:right w:val="nil"/>
          <w:between w:val="nil"/>
        </w:pBdr>
        <w:spacing w:line="240" w:lineRule="auto"/>
        <w:rPr>
          <w:color w:val="000000"/>
        </w:rPr>
      </w:pPr>
      <w:r>
        <w:rPr>
          <w:color w:val="000000"/>
        </w:rPr>
        <w:t>return or return to?</w:t>
      </w:r>
    </w:p>
  </w:comment>
  <w:comment w:id="2406" w:author="Holli Flanagan" w:date="2025-05-09T18:45:00Z" w:initials="">
    <w:p w14:paraId="471161DB" w14:textId="77777777" w:rsidR="00B32DEF" w:rsidRDefault="00000000">
      <w:pPr>
        <w:widowControl w:val="0"/>
        <w:pBdr>
          <w:top w:val="nil"/>
          <w:left w:val="nil"/>
          <w:bottom w:val="nil"/>
          <w:right w:val="nil"/>
          <w:between w:val="nil"/>
        </w:pBdr>
        <w:spacing w:line="240" w:lineRule="auto"/>
        <w:rPr>
          <w:color w:val="000000"/>
        </w:rPr>
      </w:pPr>
      <w:r>
        <w:rPr>
          <w:color w:val="000000"/>
        </w:rPr>
        <w:t>italics or quotes?</w:t>
      </w:r>
    </w:p>
  </w:comment>
  <w:comment w:id="2448" w:author="Holli Flanagan" w:date="2025-05-09T18:51:00Z" w:initials="">
    <w:p w14:paraId="00E3E721" w14:textId="77777777" w:rsidR="00B32DEF" w:rsidRDefault="00000000">
      <w:pPr>
        <w:widowControl w:val="0"/>
        <w:pBdr>
          <w:top w:val="nil"/>
          <w:left w:val="nil"/>
          <w:bottom w:val="nil"/>
          <w:right w:val="nil"/>
          <w:between w:val="nil"/>
        </w:pBdr>
        <w:spacing w:line="240" w:lineRule="auto"/>
        <w:rPr>
          <w:color w:val="000000"/>
        </w:rPr>
      </w:pPr>
      <w:r>
        <w:rPr>
          <w:color w:val="000000"/>
        </w:rPr>
        <w:t>Most "key idea" statements are full sentences/short paragraphs, so I'd keep consistent here!</w:t>
      </w:r>
    </w:p>
  </w:comment>
  <w:comment w:id="2508" w:author="Holli Flanagan" w:date="2025-05-09T18:54:00Z" w:initials="">
    <w:p w14:paraId="422684ED" w14:textId="77777777" w:rsidR="00B32DEF" w:rsidRDefault="00000000">
      <w:pPr>
        <w:widowControl w:val="0"/>
        <w:pBdr>
          <w:top w:val="nil"/>
          <w:left w:val="nil"/>
          <w:bottom w:val="nil"/>
          <w:right w:val="nil"/>
          <w:between w:val="nil"/>
        </w:pBdr>
        <w:spacing w:line="240" w:lineRule="auto"/>
        <w:rPr>
          <w:color w:val="000000"/>
        </w:rPr>
      </w:pPr>
      <w:r>
        <w:rPr>
          <w:color w:val="000000"/>
        </w:rPr>
        <w:t>I might name the button.</w:t>
      </w:r>
    </w:p>
  </w:comment>
  <w:comment w:id="2511" w:author="Holli Flanagan" w:date="2025-05-12T15:28:00Z" w:initials="">
    <w:p w14:paraId="5AC64AD1" w14:textId="77777777" w:rsidR="00B32DEF" w:rsidRDefault="00000000">
      <w:pPr>
        <w:widowControl w:val="0"/>
        <w:pBdr>
          <w:top w:val="nil"/>
          <w:left w:val="nil"/>
          <w:bottom w:val="nil"/>
          <w:right w:val="nil"/>
          <w:between w:val="nil"/>
        </w:pBdr>
        <w:spacing w:line="240" w:lineRule="auto"/>
        <w:rPr>
          <w:color w:val="000000"/>
        </w:rPr>
      </w:pPr>
      <w:r>
        <w:rPr>
          <w:color w:val="000000"/>
        </w:rPr>
        <w:t>the full term is lowercase here, but the full terms for HTML, HTTP, and HTTPS are all capitalized - I'd stay consistent with these!</w:t>
      </w:r>
    </w:p>
  </w:comment>
  <w:comment w:id="2517" w:author="Holli Flanagan" w:date="2025-05-12T15:19:00Z" w:initials="">
    <w:p w14:paraId="04312D9D" w14:textId="77777777" w:rsidR="00B32DEF" w:rsidRDefault="00000000">
      <w:pPr>
        <w:widowControl w:val="0"/>
        <w:pBdr>
          <w:top w:val="nil"/>
          <w:left w:val="nil"/>
          <w:bottom w:val="nil"/>
          <w:right w:val="nil"/>
          <w:between w:val="nil"/>
        </w:pBdr>
        <w:spacing w:line="240" w:lineRule="auto"/>
        <w:rPr>
          <w:color w:val="000000"/>
        </w:rPr>
      </w:pPr>
      <w:r>
        <w:rPr>
          <w:color w:val="000000"/>
        </w:rPr>
        <w:t>Adding id and class attributes? Or something else?</w:t>
      </w:r>
    </w:p>
  </w:comment>
  <w:comment w:id="2630" w:author="Holli Flanagan" w:date="2025-05-09T18:58:00Z" w:initials="">
    <w:p w14:paraId="6DAF92E9" w14:textId="77777777" w:rsidR="00B32DEF" w:rsidRDefault="00000000">
      <w:pPr>
        <w:widowControl w:val="0"/>
        <w:pBdr>
          <w:top w:val="nil"/>
          <w:left w:val="nil"/>
          <w:bottom w:val="nil"/>
          <w:right w:val="nil"/>
          <w:between w:val="nil"/>
        </w:pBdr>
        <w:spacing w:line="240" w:lineRule="auto"/>
        <w:rPr>
          <w:color w:val="000000"/>
        </w:rPr>
      </w:pPr>
      <w:r>
        <w:rPr>
          <w:color w:val="000000"/>
        </w:rPr>
        <w:t>In other places, this is lowercase - should it be capitalized elsewhere?</w:t>
      </w:r>
    </w:p>
  </w:comment>
  <w:comment w:id="2640" w:author="Holli Flanagan" w:date="2025-05-12T15:31:00Z" w:initials="">
    <w:p w14:paraId="03A3DB4D" w14:textId="77777777" w:rsidR="00B32DEF" w:rsidRDefault="00000000">
      <w:pPr>
        <w:widowControl w:val="0"/>
        <w:pBdr>
          <w:top w:val="nil"/>
          <w:left w:val="nil"/>
          <w:bottom w:val="nil"/>
          <w:right w:val="nil"/>
          <w:between w:val="nil"/>
        </w:pBdr>
        <w:spacing w:line="240" w:lineRule="auto"/>
        <w:rPr>
          <w:color w:val="000000"/>
        </w:rPr>
      </w:pPr>
      <w:r>
        <w:rPr>
          <w:color w:val="000000"/>
        </w:rPr>
        <w:t>we have "fancy-image" below - is this correct?</w:t>
      </w:r>
    </w:p>
  </w:comment>
  <w:comment w:id="2652" w:author="Holli Flanagan" w:date="2025-05-12T15:32:00Z" w:initials="">
    <w:p w14:paraId="4020C6C1" w14:textId="77777777" w:rsidR="00B32DEF" w:rsidRDefault="00000000" w:rsidP="009708A1">
      <w:pPr>
        <w:widowControl w:val="0"/>
        <w:pBdr>
          <w:top w:val="nil"/>
          <w:left w:val="nil"/>
          <w:bottom w:val="nil"/>
          <w:right w:val="nil"/>
          <w:between w:val="nil"/>
        </w:pBdr>
        <w:spacing w:line="240" w:lineRule="auto"/>
        <w:rPr>
          <w:color w:val="000000"/>
        </w:rPr>
      </w:pPr>
      <w:r>
        <w:rPr>
          <w:color w:val="000000"/>
        </w:rPr>
        <w:t>see above in deviation from spelling!</w:t>
      </w:r>
    </w:p>
  </w:comment>
  <w:comment w:id="2684" w:author="Holli Flanagan" w:date="2025-05-12T15:47:00Z" w:initials="">
    <w:p w14:paraId="4475B347" w14:textId="77777777" w:rsidR="009708A1" w:rsidRDefault="009708A1" w:rsidP="009708A1">
      <w:pPr>
        <w:pStyle w:val="CommentText"/>
      </w:pPr>
      <w:r>
        <w:rPr>
          <w:color w:val="000000"/>
        </w:rPr>
        <w:t>Should this start "If prev is pushed:" to match "if next is pushed" above?</w:t>
      </w:r>
    </w:p>
  </w:comment>
  <w:comment w:id="2777" w:author="Holli Flanagan" w:date="2025-05-12T15:55:00Z" w:initials="">
    <w:p w14:paraId="726B8A79" w14:textId="77777777" w:rsidR="00B32DEF" w:rsidRDefault="00000000">
      <w:pPr>
        <w:widowControl w:val="0"/>
        <w:pBdr>
          <w:top w:val="nil"/>
          <w:left w:val="nil"/>
          <w:bottom w:val="nil"/>
          <w:right w:val="nil"/>
          <w:between w:val="nil"/>
        </w:pBdr>
        <w:spacing w:line="240" w:lineRule="auto"/>
        <w:rPr>
          <w:color w:val="000000"/>
        </w:rPr>
      </w:pPr>
      <w:r>
        <w:rPr>
          <w:color w:val="000000"/>
        </w:rPr>
        <w:t>Do we need to italicize this?</w:t>
      </w:r>
    </w:p>
  </w:comment>
  <w:comment w:id="2805" w:author="Holli Flanagan" w:date="2025-05-12T15:59:00Z" w:initials="">
    <w:p w14:paraId="22AC4270" w14:textId="77777777" w:rsidR="00B32DEF" w:rsidRDefault="00000000">
      <w:pPr>
        <w:widowControl w:val="0"/>
        <w:pBdr>
          <w:top w:val="nil"/>
          <w:left w:val="nil"/>
          <w:bottom w:val="nil"/>
          <w:right w:val="nil"/>
          <w:between w:val="nil"/>
        </w:pBdr>
        <w:spacing w:line="240" w:lineRule="auto"/>
        <w:rPr>
          <w:color w:val="000000"/>
        </w:rPr>
      </w:pPr>
      <w:r>
        <w:rPr>
          <w:color w:val="000000"/>
        </w:rPr>
        <w:t>Later, this is run together and capitalized all the way through - I'd recommend consistency!</w:t>
      </w:r>
    </w:p>
  </w:comment>
  <w:comment w:id="2806" w:author="Holli Flanagan" w:date="2025-05-12T15:59:00Z" w:initials="">
    <w:p w14:paraId="457D8D8A" w14:textId="77777777" w:rsidR="00B32DEF" w:rsidRDefault="00000000">
      <w:pPr>
        <w:widowControl w:val="0"/>
        <w:pBdr>
          <w:top w:val="nil"/>
          <w:left w:val="nil"/>
          <w:bottom w:val="nil"/>
          <w:right w:val="nil"/>
          <w:between w:val="nil"/>
        </w:pBdr>
        <w:spacing w:line="240" w:lineRule="auto"/>
        <w:rPr>
          <w:color w:val="000000"/>
        </w:rPr>
      </w:pPr>
      <w:r>
        <w:rPr>
          <w:color w:val="000000"/>
        </w:rPr>
        <w:t>if referring to a "here" button here and in other places, I'd put this in quotes.</w:t>
      </w:r>
    </w:p>
  </w:comment>
  <w:comment w:id="2808" w:author="Holli Flanagan" w:date="2025-05-12T15:58:00Z" w:initials="">
    <w:p w14:paraId="7CABD294" w14:textId="77777777" w:rsidR="00B32DEF" w:rsidRDefault="00000000">
      <w:pPr>
        <w:widowControl w:val="0"/>
        <w:pBdr>
          <w:top w:val="nil"/>
          <w:left w:val="nil"/>
          <w:bottom w:val="nil"/>
          <w:right w:val="nil"/>
          <w:between w:val="nil"/>
        </w:pBdr>
        <w:spacing w:line="240" w:lineRule="auto"/>
        <w:rPr>
          <w:color w:val="000000"/>
        </w:rPr>
      </w:pPr>
      <w:r>
        <w:rPr>
          <w:color w:val="000000"/>
        </w:rPr>
        <w:t>dropdown menu?</w:t>
      </w:r>
    </w:p>
  </w:comment>
  <w:comment w:id="2809" w:author="Holli Flanagan" w:date="2025-05-12T15:59:00Z" w:initials="">
    <w:p w14:paraId="66BA63BC" w14:textId="77777777" w:rsidR="00B32DEF" w:rsidRDefault="00000000">
      <w:pPr>
        <w:widowControl w:val="0"/>
        <w:pBdr>
          <w:top w:val="nil"/>
          <w:left w:val="nil"/>
          <w:bottom w:val="nil"/>
          <w:right w:val="nil"/>
          <w:between w:val="nil"/>
        </w:pBdr>
        <w:spacing w:line="240" w:lineRule="auto"/>
        <w:rPr>
          <w:color w:val="000000"/>
        </w:rPr>
      </w:pPr>
      <w:r>
        <w:rPr>
          <w:color w:val="000000"/>
        </w:rPr>
        <w:t>see above</w:t>
      </w:r>
    </w:p>
  </w:comment>
  <w:comment w:id="2810" w:author="Holli Flanagan" w:date="2025-05-12T16:00:00Z" w:initials="">
    <w:p w14:paraId="179119C3" w14:textId="77777777" w:rsidR="00B32DEF" w:rsidRDefault="00000000">
      <w:pPr>
        <w:widowControl w:val="0"/>
        <w:pBdr>
          <w:top w:val="nil"/>
          <w:left w:val="nil"/>
          <w:bottom w:val="nil"/>
          <w:right w:val="nil"/>
          <w:between w:val="nil"/>
        </w:pBdr>
        <w:spacing w:line="240" w:lineRule="auto"/>
        <w:rPr>
          <w:color w:val="000000"/>
        </w:rPr>
      </w:pPr>
      <w:r>
        <w:rPr>
          <w:color w:val="000000"/>
        </w:rPr>
        <w:t>see above - is there a reason "boop" is lowercase here?</w:t>
      </w:r>
    </w:p>
  </w:comment>
  <w:comment w:id="2811" w:author="Holli Flanagan" w:date="2025-05-12T15:59:00Z" w:initials="">
    <w:p w14:paraId="349607FC" w14:textId="77777777" w:rsidR="00B32DEF" w:rsidRDefault="00000000">
      <w:pPr>
        <w:widowControl w:val="0"/>
        <w:pBdr>
          <w:top w:val="nil"/>
          <w:left w:val="nil"/>
          <w:bottom w:val="nil"/>
          <w:right w:val="nil"/>
          <w:between w:val="nil"/>
        </w:pBdr>
        <w:spacing w:line="240" w:lineRule="auto"/>
        <w:rPr>
          <w:color w:val="000000"/>
        </w:rPr>
      </w:pPr>
      <w:r>
        <w:rPr>
          <w:color w:val="000000"/>
        </w:rPr>
        <w:t>see above</w:t>
      </w:r>
    </w:p>
  </w:comment>
  <w:comment w:id="2812" w:author="Holli Flanagan" w:date="2025-05-12T16:00:00Z" w:initials="">
    <w:p w14:paraId="7ABD2696" w14:textId="77777777" w:rsidR="00B32DEF" w:rsidRDefault="00000000">
      <w:pPr>
        <w:widowControl w:val="0"/>
        <w:pBdr>
          <w:top w:val="nil"/>
          <w:left w:val="nil"/>
          <w:bottom w:val="nil"/>
          <w:right w:val="nil"/>
          <w:between w:val="nil"/>
        </w:pBdr>
        <w:spacing w:line="240" w:lineRule="auto"/>
        <w:rPr>
          <w:color w:val="000000"/>
        </w:rPr>
      </w:pPr>
      <w:r>
        <w:rPr>
          <w:color w:val="000000"/>
        </w:rPr>
        <w:t>see above on "Boop Button component"</w:t>
      </w:r>
    </w:p>
  </w:comment>
  <w:comment w:id="2813" w:author="Holli Flanagan" w:date="2025-05-12T16:00:00Z" w:initials="">
    <w:p w14:paraId="457E32BE" w14:textId="77777777" w:rsidR="00B32DEF" w:rsidRDefault="00000000" w:rsidP="009708A1">
      <w:pPr>
        <w:widowControl w:val="0"/>
        <w:pBdr>
          <w:top w:val="nil"/>
          <w:left w:val="nil"/>
          <w:bottom w:val="nil"/>
          <w:right w:val="nil"/>
          <w:between w:val="nil"/>
        </w:pBdr>
        <w:spacing w:line="240" w:lineRule="auto"/>
        <w:rPr>
          <w:color w:val="000000"/>
        </w:rPr>
      </w:pPr>
      <w:r>
        <w:rPr>
          <w:color w:val="000000"/>
        </w:rPr>
        <w:t>see above</w:t>
      </w:r>
    </w:p>
  </w:comment>
  <w:comment w:id="2817" w:author="Holli Flanagan" w:date="2025-05-12T16:02:00Z" w:initials="">
    <w:p w14:paraId="156D6C62" w14:textId="77777777" w:rsidR="009708A1" w:rsidRDefault="009708A1" w:rsidP="009708A1">
      <w:pPr>
        <w:pStyle w:val="CommentText"/>
      </w:pPr>
      <w:r>
        <w:rPr>
          <w:color w:val="000000"/>
        </w:rPr>
        <w:t>Is this a link? If we're referring to a "here" button instead, I'd put quotation marks around "here."</w:t>
      </w:r>
    </w:p>
  </w:comment>
  <w:comment w:id="2820" w:author="Holli Flanagan" w:date="2025-05-12T16:02:00Z" w:initials="">
    <w:p w14:paraId="21E39869" w14:textId="77777777" w:rsidR="00B32DEF" w:rsidRDefault="00000000">
      <w:pPr>
        <w:widowControl w:val="0"/>
        <w:pBdr>
          <w:top w:val="nil"/>
          <w:left w:val="nil"/>
          <w:bottom w:val="nil"/>
          <w:right w:val="nil"/>
          <w:between w:val="nil"/>
        </w:pBdr>
        <w:spacing w:line="240" w:lineRule="auto"/>
        <w:rPr>
          <w:color w:val="000000"/>
        </w:rPr>
      </w:pPr>
      <w:r>
        <w:rPr>
          <w:color w:val="000000"/>
        </w:rPr>
        <w:t>See above</w:t>
      </w:r>
    </w:p>
  </w:comment>
  <w:comment w:id="2837" w:author="Holli Flanagan" w:date="2025-05-12T16:04:00Z" w:initials="">
    <w:p w14:paraId="335ABF73" w14:textId="77777777" w:rsidR="00B32DEF" w:rsidRDefault="00000000">
      <w:pPr>
        <w:widowControl w:val="0"/>
        <w:pBdr>
          <w:top w:val="nil"/>
          <w:left w:val="nil"/>
          <w:bottom w:val="nil"/>
          <w:right w:val="nil"/>
          <w:between w:val="nil"/>
        </w:pBdr>
        <w:spacing w:line="240" w:lineRule="auto"/>
        <w:rPr>
          <w:color w:val="000000"/>
        </w:rPr>
      </w:pPr>
      <w:r>
        <w:rPr>
          <w:color w:val="000000"/>
        </w:rPr>
        <w:t>When referring to button names, I might put them in quotation marks if capitalizing.</w:t>
      </w:r>
    </w:p>
  </w:comment>
  <w:comment w:id="2840" w:author="Holli Flanagan" w:date="2025-05-12T16:05:00Z" w:initials="">
    <w:p w14:paraId="3B6F674F" w14:textId="77777777" w:rsidR="00B32DEF" w:rsidRDefault="00000000">
      <w:pPr>
        <w:widowControl w:val="0"/>
        <w:pBdr>
          <w:top w:val="nil"/>
          <w:left w:val="nil"/>
          <w:bottom w:val="nil"/>
          <w:right w:val="nil"/>
          <w:between w:val="nil"/>
        </w:pBdr>
        <w:spacing w:line="240" w:lineRule="auto"/>
        <w:rPr>
          <w:color w:val="000000"/>
        </w:rPr>
      </w:pPr>
      <w:r>
        <w:rPr>
          <w:color w:val="000000"/>
        </w:rPr>
        <w:t>Is this fully capitalized? If so, I'd make it that way each time mentioned - I see it this way in the line below.</w:t>
      </w:r>
    </w:p>
  </w:comment>
  <w:comment w:id="2843" w:author="Holli Flanagan" w:date="2025-05-12T16:05:00Z" w:initials="">
    <w:p w14:paraId="3BDB14F2" w14:textId="77777777" w:rsidR="00B32DEF" w:rsidRDefault="00000000">
      <w:pPr>
        <w:widowControl w:val="0"/>
        <w:pBdr>
          <w:top w:val="nil"/>
          <w:left w:val="nil"/>
          <w:bottom w:val="nil"/>
          <w:right w:val="nil"/>
          <w:between w:val="nil"/>
        </w:pBdr>
        <w:spacing w:line="240" w:lineRule="auto"/>
        <w:rPr>
          <w:color w:val="000000"/>
        </w:rPr>
      </w:pPr>
      <w:r>
        <w:rPr>
          <w:color w:val="000000"/>
        </w:rPr>
        <w:t>See above</w:t>
      </w:r>
    </w:p>
  </w:comment>
  <w:comment w:id="2874" w:author="Holli Flanagan" w:date="2025-05-12T16:25:00Z" w:initials="">
    <w:p w14:paraId="5EBF5A2F" w14:textId="77777777" w:rsidR="00B32DEF" w:rsidRDefault="00000000">
      <w:pPr>
        <w:widowControl w:val="0"/>
        <w:pBdr>
          <w:top w:val="nil"/>
          <w:left w:val="nil"/>
          <w:bottom w:val="nil"/>
          <w:right w:val="nil"/>
          <w:between w:val="nil"/>
        </w:pBdr>
        <w:spacing w:line="240" w:lineRule="auto"/>
        <w:rPr>
          <w:color w:val="000000"/>
        </w:rPr>
      </w:pPr>
      <w:r>
        <w:rPr>
          <w:color w:val="000000"/>
        </w:rPr>
        <w:t>See notes on italicizing/lowercasing new terms.</w:t>
      </w:r>
    </w:p>
  </w:comment>
  <w:comment w:id="2875" w:author="Holli Flanagan" w:date="2025-05-12T16:29:00Z" w:initials="">
    <w:p w14:paraId="6DF3A7D8" w14:textId="1851BB93" w:rsidR="00B32DEF" w:rsidRDefault="00000000">
      <w:pPr>
        <w:widowControl w:val="0"/>
        <w:pBdr>
          <w:top w:val="nil"/>
          <w:left w:val="nil"/>
          <w:bottom w:val="nil"/>
          <w:right w:val="nil"/>
          <w:between w:val="nil"/>
        </w:pBdr>
        <w:spacing w:line="240" w:lineRule="auto"/>
        <w:rPr>
          <w:color w:val="000000"/>
        </w:rPr>
      </w:pPr>
      <w:r>
        <w:rPr>
          <w:color w:val="000000"/>
        </w:rPr>
        <w:t>Just flagging - since we have the pink text, do we need the quotation marks?</w:t>
      </w:r>
      <w:r w:rsidR="009708A1">
        <w:rPr>
          <w:color w:val="000000"/>
        </w:rPr>
        <w:t>g</w:t>
      </w:r>
    </w:p>
  </w:comment>
  <w:comment w:id="2879" w:author="Holli Flanagan" w:date="2025-05-12T16:06:00Z" w:initials="">
    <w:p w14:paraId="377B0374" w14:textId="77777777" w:rsidR="00B32DEF" w:rsidRDefault="00000000">
      <w:pPr>
        <w:widowControl w:val="0"/>
        <w:pBdr>
          <w:top w:val="nil"/>
          <w:left w:val="nil"/>
          <w:bottom w:val="nil"/>
          <w:right w:val="nil"/>
          <w:between w:val="nil"/>
        </w:pBdr>
        <w:spacing w:line="240" w:lineRule="auto"/>
        <w:rPr>
          <w:color w:val="000000"/>
        </w:rPr>
      </w:pPr>
      <w:r>
        <w:rPr>
          <w:color w:val="000000"/>
        </w:rPr>
        <w:t>when introducing a new term, I'd be consistent with whether quotation marks or italics are used</w:t>
      </w:r>
    </w:p>
  </w:comment>
  <w:comment w:id="2920" w:author="Holli Flanagan" w:date="2025-05-12T16:35:00Z" w:initials="">
    <w:p w14:paraId="054047E5" w14:textId="77777777" w:rsidR="00B32DEF" w:rsidRDefault="00000000">
      <w:pPr>
        <w:widowControl w:val="0"/>
        <w:pBdr>
          <w:top w:val="nil"/>
          <w:left w:val="nil"/>
          <w:bottom w:val="nil"/>
          <w:right w:val="nil"/>
          <w:between w:val="nil"/>
        </w:pBdr>
        <w:spacing w:line="240" w:lineRule="auto"/>
        <w:rPr>
          <w:color w:val="000000"/>
        </w:rPr>
      </w:pPr>
      <w:r>
        <w:rPr>
          <w:color w:val="000000"/>
        </w:rPr>
        <w:t>See earlier note on whether we need quotes for pink text.</w:t>
      </w:r>
    </w:p>
  </w:comment>
  <w:comment w:id="2923" w:author="Holli Flanagan" w:date="2025-05-12T16:37:00Z" w:initials="">
    <w:p w14:paraId="0E12CC00" w14:textId="77777777" w:rsidR="00B32DEF" w:rsidRDefault="00000000">
      <w:pPr>
        <w:widowControl w:val="0"/>
        <w:pBdr>
          <w:top w:val="nil"/>
          <w:left w:val="nil"/>
          <w:bottom w:val="nil"/>
          <w:right w:val="nil"/>
          <w:between w:val="nil"/>
        </w:pBdr>
        <w:spacing w:line="240" w:lineRule="auto"/>
        <w:rPr>
          <w:color w:val="000000"/>
        </w:rPr>
      </w:pPr>
      <w:r>
        <w:rPr>
          <w:color w:val="000000"/>
        </w:rPr>
        <w:t>camel case seems to be the usual spelling (lowercase) on my research.</w:t>
      </w:r>
    </w:p>
  </w:comment>
  <w:comment w:id="2963" w:author="Holli Flanagan" w:date="2025-05-12T16:53:00Z" w:initials="">
    <w:p w14:paraId="0228CB22" w14:textId="77777777" w:rsidR="00B32DEF" w:rsidRDefault="00000000">
      <w:pPr>
        <w:widowControl w:val="0"/>
        <w:pBdr>
          <w:top w:val="nil"/>
          <w:left w:val="nil"/>
          <w:bottom w:val="nil"/>
          <w:right w:val="nil"/>
          <w:between w:val="nil"/>
        </w:pBdr>
        <w:spacing w:line="240" w:lineRule="auto"/>
        <w:rPr>
          <w:color w:val="000000"/>
        </w:rPr>
      </w:pPr>
      <w:r>
        <w:rPr>
          <w:color w:val="000000"/>
        </w:rPr>
        <w:t>I'd stay consistent with capitalization in quotations for types of buttons.</w:t>
      </w:r>
    </w:p>
  </w:comment>
  <w:comment w:id="3063" w:author="Holli Flanagan" w:date="2025-05-12T16:58:00Z" w:initials="">
    <w:p w14:paraId="7205947E" w14:textId="77777777" w:rsidR="00B32DEF" w:rsidRDefault="00000000">
      <w:pPr>
        <w:widowControl w:val="0"/>
        <w:pBdr>
          <w:top w:val="nil"/>
          <w:left w:val="nil"/>
          <w:bottom w:val="nil"/>
          <w:right w:val="nil"/>
          <w:between w:val="nil"/>
        </w:pBdr>
        <w:spacing w:line="240" w:lineRule="auto"/>
        <w:rPr>
          <w:color w:val="000000"/>
        </w:rPr>
      </w:pPr>
      <w:r>
        <w:rPr>
          <w:color w:val="000000"/>
        </w:rPr>
        <w:t>in?</w:t>
      </w:r>
    </w:p>
  </w:comment>
  <w:comment w:id="3069" w:author="Holli Flanagan" w:date="2025-05-12T16:59:00Z" w:initials="">
    <w:p w14:paraId="5B1E8801" w14:textId="77777777" w:rsidR="00B32DEF" w:rsidRDefault="00000000">
      <w:pPr>
        <w:widowControl w:val="0"/>
        <w:pBdr>
          <w:top w:val="nil"/>
          <w:left w:val="nil"/>
          <w:bottom w:val="nil"/>
          <w:right w:val="nil"/>
          <w:between w:val="nil"/>
        </w:pBdr>
        <w:spacing w:line="240" w:lineRule="auto"/>
        <w:rPr>
          <w:color w:val="000000"/>
        </w:rPr>
      </w:pPr>
      <w:r>
        <w:rPr>
          <w:color w:val="000000"/>
        </w:rPr>
        <w:t>The notifier?</w:t>
      </w:r>
    </w:p>
  </w:comment>
  <w:comment w:id="3082" w:author="Holli Flanagan" w:date="2025-05-12T17:01:00Z" w:initials="">
    <w:p w14:paraId="3D54843A" w14:textId="77777777" w:rsidR="00B32DEF" w:rsidRDefault="00000000">
      <w:pPr>
        <w:widowControl w:val="0"/>
        <w:pBdr>
          <w:top w:val="nil"/>
          <w:left w:val="nil"/>
          <w:bottom w:val="nil"/>
          <w:right w:val="nil"/>
          <w:between w:val="nil"/>
        </w:pBdr>
        <w:spacing w:line="240" w:lineRule="auto"/>
        <w:rPr>
          <w:color w:val="000000"/>
        </w:rPr>
      </w:pPr>
      <w:r>
        <w:rPr>
          <w:color w:val="000000"/>
        </w:rPr>
        <w:t>We use "the notifier" a lot but then we also use it as a pronoun. I'd stay consistent with this, and I'm not sure it needs to be capitalized.</w:t>
      </w:r>
    </w:p>
  </w:comment>
  <w:comment w:id="3123" w:author="Holli Flanagan" w:date="2025-05-12T17:07:00Z" w:initials="">
    <w:p w14:paraId="6E617431" w14:textId="77777777" w:rsidR="00B32DEF" w:rsidRDefault="00000000">
      <w:pPr>
        <w:widowControl w:val="0"/>
        <w:pBdr>
          <w:top w:val="nil"/>
          <w:left w:val="nil"/>
          <w:bottom w:val="nil"/>
          <w:right w:val="nil"/>
          <w:between w:val="nil"/>
        </w:pBdr>
        <w:spacing w:line="240" w:lineRule="auto"/>
        <w:rPr>
          <w:color w:val="000000"/>
        </w:rPr>
      </w:pPr>
      <w:r>
        <w:rPr>
          <w:color w:val="000000"/>
        </w:rPr>
        <w:t>See earlier comments on moving from "the notifier" to using it as a name</w:t>
      </w:r>
    </w:p>
  </w:comment>
  <w:comment w:id="3211" w:author="Holli Flanagan" w:date="2025-05-12T17:12:00Z" w:initials="">
    <w:p w14:paraId="2BB374D0" w14:textId="77777777" w:rsidR="00B32DEF" w:rsidRDefault="00000000">
      <w:pPr>
        <w:widowControl w:val="0"/>
        <w:pBdr>
          <w:top w:val="nil"/>
          <w:left w:val="nil"/>
          <w:bottom w:val="nil"/>
          <w:right w:val="nil"/>
          <w:between w:val="nil"/>
        </w:pBdr>
        <w:spacing w:line="240" w:lineRule="auto"/>
        <w:rPr>
          <w:color w:val="000000"/>
        </w:rPr>
      </w:pPr>
      <w:r>
        <w:rPr>
          <w:color w:val="000000"/>
        </w:rPr>
        <w:t>the Webz</w:t>
      </w:r>
    </w:p>
  </w:comment>
  <w:comment w:id="3505" w:author="Holli Flanagan" w:date="2025-05-12T17:49:00Z" w:initials="">
    <w:p w14:paraId="57A7D106" w14:textId="77777777" w:rsidR="00B32DEF" w:rsidRDefault="00000000">
      <w:pPr>
        <w:widowControl w:val="0"/>
        <w:pBdr>
          <w:top w:val="nil"/>
          <w:left w:val="nil"/>
          <w:bottom w:val="nil"/>
          <w:right w:val="nil"/>
          <w:between w:val="nil"/>
        </w:pBdr>
        <w:spacing w:line="240" w:lineRule="auto"/>
        <w:rPr>
          <w:color w:val="000000"/>
        </w:rPr>
      </w:pPr>
      <w:r>
        <w:rPr>
          <w:color w:val="000000"/>
        </w:rPr>
        <w:t>in?</w:t>
      </w:r>
    </w:p>
  </w:comment>
  <w:comment w:id="3570" w:author="Holli Flanagan" w:date="2025-05-12T17:51:00Z" w:initials="">
    <w:p w14:paraId="5C0AC60B" w14:textId="77777777" w:rsidR="00B32DEF" w:rsidRDefault="00000000">
      <w:pPr>
        <w:widowControl w:val="0"/>
        <w:pBdr>
          <w:top w:val="nil"/>
          <w:left w:val="nil"/>
          <w:bottom w:val="nil"/>
          <w:right w:val="nil"/>
          <w:between w:val="nil"/>
        </w:pBdr>
        <w:spacing w:line="240" w:lineRule="auto"/>
        <w:rPr>
          <w:color w:val="000000"/>
        </w:rPr>
      </w:pPr>
      <w:r>
        <w:rPr>
          <w:color w:val="000000"/>
        </w:rPr>
        <w:t>the triangle?</w:t>
      </w:r>
    </w:p>
  </w:comment>
  <w:comment w:id="3748" w:author="Holli Flanagan" w:date="2025-05-12T17:59:00Z" w:initials="">
    <w:p w14:paraId="245C7F4C" w14:textId="77777777" w:rsidR="00B32DEF" w:rsidRDefault="00000000">
      <w:pPr>
        <w:widowControl w:val="0"/>
        <w:pBdr>
          <w:top w:val="nil"/>
          <w:left w:val="nil"/>
          <w:bottom w:val="nil"/>
          <w:right w:val="nil"/>
          <w:between w:val="nil"/>
        </w:pBdr>
        <w:spacing w:line="240" w:lineRule="auto"/>
        <w:rPr>
          <w:color w:val="000000"/>
        </w:rPr>
      </w:pPr>
      <w:r>
        <w:rPr>
          <w:color w:val="000000"/>
        </w:rPr>
        <w:t>std dev?</w:t>
      </w:r>
    </w:p>
  </w:comment>
  <w:comment w:id="3793" w:author="Holli Flanagan" w:date="2025-05-12T15:06:00Z" w:initials="">
    <w:p w14:paraId="0B8C3E49" w14:textId="77777777" w:rsidR="00B32DEF" w:rsidRDefault="00000000">
      <w:pPr>
        <w:widowControl w:val="0"/>
        <w:pBdr>
          <w:top w:val="nil"/>
          <w:left w:val="nil"/>
          <w:bottom w:val="nil"/>
          <w:right w:val="nil"/>
          <w:between w:val="nil"/>
        </w:pBdr>
        <w:spacing w:line="240" w:lineRule="auto"/>
        <w:rPr>
          <w:color w:val="000000"/>
        </w:rPr>
      </w:pPr>
      <w:r>
        <w:rPr>
          <w:color w:val="000000"/>
        </w:rPr>
        <w:t>See similar notes - I don't think we need to italicize this each time once we've introduced the term!</w:t>
      </w:r>
    </w:p>
  </w:comment>
  <w:comment w:id="3909" w:author="Holli Flanagan" w:date="2025-05-12T15:11:00Z" w:initials="">
    <w:p w14:paraId="1E3E286D" w14:textId="77777777" w:rsidR="00B32DEF" w:rsidRDefault="00000000">
      <w:pPr>
        <w:widowControl w:val="0"/>
        <w:pBdr>
          <w:top w:val="nil"/>
          <w:left w:val="nil"/>
          <w:bottom w:val="nil"/>
          <w:right w:val="nil"/>
          <w:between w:val="nil"/>
        </w:pBdr>
        <w:spacing w:line="240" w:lineRule="auto"/>
        <w:rPr>
          <w:color w:val="000000"/>
        </w:rPr>
      </w:pPr>
      <w:r>
        <w:rPr>
          <w:color w:val="000000"/>
        </w:rPr>
        <w:t>See other notes - I think we want to be consistent on whether headings are in all caps or not!</w:t>
      </w:r>
    </w:p>
  </w:comment>
  <w:comment w:id="3995" w:author="Holli Flanagan" w:date="2025-05-12T18:07:00Z" w:initials="">
    <w:p w14:paraId="51A19006" w14:textId="77777777" w:rsidR="00B32DEF" w:rsidRDefault="00000000">
      <w:pPr>
        <w:widowControl w:val="0"/>
        <w:pBdr>
          <w:top w:val="nil"/>
          <w:left w:val="nil"/>
          <w:bottom w:val="nil"/>
          <w:right w:val="nil"/>
          <w:between w:val="nil"/>
        </w:pBdr>
        <w:spacing w:line="240" w:lineRule="auto"/>
        <w:rPr>
          <w:color w:val="000000"/>
        </w:rPr>
      </w:pPr>
      <w:r>
        <w:rPr>
          <w:color w:val="000000"/>
        </w:rPr>
        <w:t>write?</w:t>
      </w:r>
    </w:p>
  </w:comment>
  <w:comment w:id="4047" w:author="Holli Flanagan" w:date="2025-05-12T15:12:00Z" w:initials="">
    <w:p w14:paraId="3E1F1963" w14:textId="77777777" w:rsidR="00B32DEF" w:rsidRDefault="00000000">
      <w:pPr>
        <w:widowControl w:val="0"/>
        <w:pBdr>
          <w:top w:val="nil"/>
          <w:left w:val="nil"/>
          <w:bottom w:val="nil"/>
          <w:right w:val="nil"/>
          <w:between w:val="nil"/>
        </w:pBdr>
        <w:spacing w:line="240" w:lineRule="auto"/>
        <w:rPr>
          <w:color w:val="000000"/>
        </w:rPr>
      </w:pPr>
      <w:r>
        <w:rPr>
          <w:color w:val="000000"/>
        </w:rPr>
        <w:t>I don't think this needs to be its own chapter - additionally, the material in the appendix needs to be added</w:t>
      </w:r>
    </w:p>
  </w:comment>
  <w:comment w:id="4048" w:author="Oestreich, Julia" w:date="2025-05-16T09:38:00Z" w:initials="JO">
    <w:p w14:paraId="579596FC" w14:textId="77777777" w:rsidR="009F45F6" w:rsidRDefault="009F45F6" w:rsidP="009F45F6">
      <w:pPr>
        <w:pStyle w:val="CommentText"/>
      </w:pPr>
      <w:r>
        <w:rPr>
          <w:rStyle w:val="CommentReference"/>
        </w:rPr>
        <w:annotationRef/>
      </w:r>
      <w:r>
        <w:t>Yes, an Appendix is simply labeled “Appendix.” It would not get a chapter designation, as it essentially the backmatter of the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9BD87B" w15:done="0"/>
  <w15:commentEx w15:paraId="1CCCBC54" w15:done="0"/>
  <w15:commentEx w15:paraId="7561AD97" w15:done="0"/>
  <w15:commentEx w15:paraId="3F4D7A35" w15:done="0"/>
  <w15:commentEx w15:paraId="1A5622F1" w15:done="0"/>
  <w15:commentEx w15:paraId="5D486030" w15:done="0"/>
  <w15:commentEx w15:paraId="3A5B35F2" w15:done="0"/>
  <w15:commentEx w15:paraId="76F63BD6" w15:done="0"/>
  <w15:commentEx w15:paraId="5F627FBE" w15:done="0"/>
  <w15:commentEx w15:paraId="7D88B680" w15:done="0"/>
  <w15:commentEx w15:paraId="00CE36FA" w15:done="0"/>
  <w15:commentEx w15:paraId="021FCCA5" w15:done="0"/>
  <w15:commentEx w15:paraId="18FA95C9" w15:done="0"/>
  <w15:commentEx w15:paraId="6050F5B4" w15:done="0"/>
  <w15:commentEx w15:paraId="1CEED5FE" w15:done="0"/>
  <w15:commentEx w15:paraId="11943A1B" w15:done="0"/>
  <w15:commentEx w15:paraId="7E85E68F" w15:done="0"/>
  <w15:commentEx w15:paraId="71EB0A76" w15:done="0"/>
  <w15:commentEx w15:paraId="1F672ABF" w15:done="0"/>
  <w15:commentEx w15:paraId="53DF9576" w15:done="0"/>
  <w15:commentEx w15:paraId="4375B2EC" w15:done="0"/>
  <w15:commentEx w15:paraId="155DE686" w15:done="0"/>
  <w15:commentEx w15:paraId="4E614D8A" w15:done="0"/>
  <w15:commentEx w15:paraId="05E87D14" w15:done="0"/>
  <w15:commentEx w15:paraId="431328DB" w15:done="0"/>
  <w15:commentEx w15:paraId="51132310" w15:done="0"/>
  <w15:commentEx w15:paraId="6634FDEB" w15:done="0"/>
  <w15:commentEx w15:paraId="19FE09CC" w15:done="0"/>
  <w15:commentEx w15:paraId="41CAA064" w15:done="0"/>
  <w15:commentEx w15:paraId="1577E888" w15:done="0"/>
  <w15:commentEx w15:paraId="5CC84B89" w15:done="0"/>
  <w15:commentEx w15:paraId="0B069D8A" w15:done="0"/>
  <w15:commentEx w15:paraId="17D677A6" w15:done="0"/>
  <w15:commentEx w15:paraId="19B8DDD8" w15:done="0"/>
  <w15:commentEx w15:paraId="64236655" w15:done="0"/>
  <w15:commentEx w15:paraId="3D19B3EE" w15:done="0"/>
  <w15:commentEx w15:paraId="1E187E44" w15:done="0"/>
  <w15:commentEx w15:paraId="2CB0B126" w15:done="0"/>
  <w15:commentEx w15:paraId="1188CC5C" w15:done="0"/>
  <w15:commentEx w15:paraId="481498D3" w15:done="0"/>
  <w15:commentEx w15:paraId="5937A15B" w15:done="0"/>
  <w15:commentEx w15:paraId="4635FD92" w15:done="0"/>
  <w15:commentEx w15:paraId="204D97E4" w15:done="0"/>
  <w15:commentEx w15:paraId="5BC8D51A" w15:done="0"/>
  <w15:commentEx w15:paraId="42A42707" w15:done="0"/>
  <w15:commentEx w15:paraId="2E7A168E" w15:done="0"/>
  <w15:commentEx w15:paraId="1CC0055A" w15:done="0"/>
  <w15:commentEx w15:paraId="1ED5D484" w15:done="0"/>
  <w15:commentEx w15:paraId="0D9A1747" w15:done="0"/>
  <w15:commentEx w15:paraId="6B7BC081" w15:done="0"/>
  <w15:commentEx w15:paraId="0594FA2C" w15:done="0"/>
  <w15:commentEx w15:paraId="3F4E0D47" w15:done="0"/>
  <w15:commentEx w15:paraId="3060257A" w15:done="0"/>
  <w15:commentEx w15:paraId="738A7423" w15:done="0"/>
  <w15:commentEx w15:paraId="2196531C" w15:done="0"/>
  <w15:commentEx w15:paraId="1EFF1E55" w15:done="0"/>
  <w15:commentEx w15:paraId="3C3B6F75" w15:done="0"/>
  <w15:commentEx w15:paraId="4F2FA768" w15:done="0"/>
  <w15:commentEx w15:paraId="72361AB1" w15:done="0"/>
  <w15:commentEx w15:paraId="20AAF74E" w15:done="0"/>
  <w15:commentEx w15:paraId="59DE40AE" w15:done="0"/>
  <w15:commentEx w15:paraId="3E6428C8" w15:done="0"/>
  <w15:commentEx w15:paraId="237D44C5" w15:done="0"/>
  <w15:commentEx w15:paraId="17C3F151" w15:done="0"/>
  <w15:commentEx w15:paraId="530D694C" w15:done="0"/>
  <w15:commentEx w15:paraId="448D5D47" w15:done="0"/>
  <w15:commentEx w15:paraId="7E40505F" w15:done="0"/>
  <w15:commentEx w15:paraId="2FF2EF9C" w15:done="0"/>
  <w15:commentEx w15:paraId="045835B7" w15:done="0"/>
  <w15:commentEx w15:paraId="471161DB" w15:done="0"/>
  <w15:commentEx w15:paraId="00E3E721" w15:done="0"/>
  <w15:commentEx w15:paraId="422684ED" w15:done="0"/>
  <w15:commentEx w15:paraId="5AC64AD1" w15:done="0"/>
  <w15:commentEx w15:paraId="04312D9D" w15:done="0"/>
  <w15:commentEx w15:paraId="6DAF92E9" w15:done="0"/>
  <w15:commentEx w15:paraId="03A3DB4D" w15:done="0"/>
  <w15:commentEx w15:paraId="4020C6C1" w15:done="0"/>
  <w15:commentEx w15:paraId="4475B347" w15:done="0"/>
  <w15:commentEx w15:paraId="726B8A79" w15:done="0"/>
  <w15:commentEx w15:paraId="22AC4270" w15:done="0"/>
  <w15:commentEx w15:paraId="457D8D8A" w15:done="0"/>
  <w15:commentEx w15:paraId="7CABD294" w15:done="0"/>
  <w15:commentEx w15:paraId="66BA63BC" w15:done="0"/>
  <w15:commentEx w15:paraId="179119C3" w15:done="0"/>
  <w15:commentEx w15:paraId="349607FC" w15:done="0"/>
  <w15:commentEx w15:paraId="7ABD2696" w15:done="0"/>
  <w15:commentEx w15:paraId="457E32BE" w15:done="0"/>
  <w15:commentEx w15:paraId="156D6C62" w15:done="0"/>
  <w15:commentEx w15:paraId="21E39869" w15:done="0"/>
  <w15:commentEx w15:paraId="335ABF73" w15:done="0"/>
  <w15:commentEx w15:paraId="3B6F674F" w15:done="0"/>
  <w15:commentEx w15:paraId="3BDB14F2" w15:done="0"/>
  <w15:commentEx w15:paraId="5EBF5A2F" w15:done="0"/>
  <w15:commentEx w15:paraId="6DF3A7D8" w15:done="0"/>
  <w15:commentEx w15:paraId="377B0374" w15:done="0"/>
  <w15:commentEx w15:paraId="054047E5" w15:done="0"/>
  <w15:commentEx w15:paraId="0E12CC00" w15:done="0"/>
  <w15:commentEx w15:paraId="0228CB22" w15:done="0"/>
  <w15:commentEx w15:paraId="7205947E" w15:done="0"/>
  <w15:commentEx w15:paraId="5B1E8801" w15:done="0"/>
  <w15:commentEx w15:paraId="3D54843A" w15:done="0"/>
  <w15:commentEx w15:paraId="6E617431" w15:done="0"/>
  <w15:commentEx w15:paraId="2BB374D0" w15:done="0"/>
  <w15:commentEx w15:paraId="57A7D106" w15:done="0"/>
  <w15:commentEx w15:paraId="5C0AC60B" w15:done="0"/>
  <w15:commentEx w15:paraId="245C7F4C" w15:done="0"/>
  <w15:commentEx w15:paraId="0B8C3E49" w15:done="0"/>
  <w15:commentEx w15:paraId="1E3E286D" w15:done="0"/>
  <w15:commentEx w15:paraId="51A19006" w15:done="0"/>
  <w15:commentEx w15:paraId="3E1F1963" w15:done="0"/>
  <w15:commentEx w15:paraId="579596FC" w15:paraIdParent="3E1F196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CB64E82" w16cex:dateUtc="2025-05-15T21:11:00Z"/>
  <w16cex:commentExtensible w16cex:durableId="7FFC8E41" w16cex:dateUtc="2025-05-15T21:31:00Z"/>
  <w16cex:commentExtensible w16cex:durableId="2AE6FD5F" w16cex:dateUtc="2025-05-16T13: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9BD87B" w16cid:durableId="23945E7C"/>
  <w16cid:commentId w16cid:paraId="1CCCBC54" w16cid:durableId="584279ED"/>
  <w16cid:commentId w16cid:paraId="7561AD97" w16cid:durableId="0DC99C7A"/>
  <w16cid:commentId w16cid:paraId="3F4D7A35" w16cid:durableId="7EB3913E"/>
  <w16cid:commentId w16cid:paraId="1A5622F1" w16cid:durableId="45DB17C0"/>
  <w16cid:commentId w16cid:paraId="5D486030" w16cid:durableId="5B531BEC"/>
  <w16cid:commentId w16cid:paraId="3A5B35F2" w16cid:durableId="59120551"/>
  <w16cid:commentId w16cid:paraId="76F63BD6" w16cid:durableId="6E1C49F7"/>
  <w16cid:commentId w16cid:paraId="5F627FBE" w16cid:durableId="7FD2BC9F"/>
  <w16cid:commentId w16cid:paraId="7D88B680" w16cid:durableId="32E832D4"/>
  <w16cid:commentId w16cid:paraId="00CE36FA" w16cid:durableId="1A128C9E"/>
  <w16cid:commentId w16cid:paraId="021FCCA5" w16cid:durableId="32351B0F"/>
  <w16cid:commentId w16cid:paraId="18FA95C9" w16cid:durableId="67E33C0E"/>
  <w16cid:commentId w16cid:paraId="6050F5B4" w16cid:durableId="3189AC41"/>
  <w16cid:commentId w16cid:paraId="1CEED5FE" w16cid:durableId="6C0F9A75"/>
  <w16cid:commentId w16cid:paraId="11943A1B" w16cid:durableId="616D639B"/>
  <w16cid:commentId w16cid:paraId="7E85E68F" w16cid:durableId="4CCD6F4F"/>
  <w16cid:commentId w16cid:paraId="71EB0A76" w16cid:durableId="5CC6E469"/>
  <w16cid:commentId w16cid:paraId="1F672ABF" w16cid:durableId="69AB2F16"/>
  <w16cid:commentId w16cid:paraId="53DF9576" w16cid:durableId="50C6FCF4"/>
  <w16cid:commentId w16cid:paraId="4375B2EC" w16cid:durableId="6DF573B7"/>
  <w16cid:commentId w16cid:paraId="155DE686" w16cid:durableId="5A8CB9BA"/>
  <w16cid:commentId w16cid:paraId="4E614D8A" w16cid:durableId="37F1E458"/>
  <w16cid:commentId w16cid:paraId="05E87D14" w16cid:durableId="4304E8EA"/>
  <w16cid:commentId w16cid:paraId="431328DB" w16cid:durableId="317ED86D"/>
  <w16cid:commentId w16cid:paraId="51132310" w16cid:durableId="57D8ACB1"/>
  <w16cid:commentId w16cid:paraId="6634FDEB" w16cid:durableId="1EDC264B"/>
  <w16cid:commentId w16cid:paraId="19FE09CC" w16cid:durableId="2BA4AE0F"/>
  <w16cid:commentId w16cid:paraId="41CAA064" w16cid:durableId="1773464D"/>
  <w16cid:commentId w16cid:paraId="1577E888" w16cid:durableId="32A7C546"/>
  <w16cid:commentId w16cid:paraId="5CC84B89" w16cid:durableId="1E65688C"/>
  <w16cid:commentId w16cid:paraId="0B069D8A" w16cid:durableId="30388BE7"/>
  <w16cid:commentId w16cid:paraId="17D677A6" w16cid:durableId="3F7235A3"/>
  <w16cid:commentId w16cid:paraId="19B8DDD8" w16cid:durableId="0A40927F"/>
  <w16cid:commentId w16cid:paraId="64236655" w16cid:durableId="1EE79EF3"/>
  <w16cid:commentId w16cid:paraId="3D19B3EE" w16cid:durableId="3D91D706"/>
  <w16cid:commentId w16cid:paraId="1E187E44" w16cid:durableId="66E19ED3"/>
  <w16cid:commentId w16cid:paraId="2CB0B126" w16cid:durableId="05420590"/>
  <w16cid:commentId w16cid:paraId="1188CC5C" w16cid:durableId="2F8C836E"/>
  <w16cid:commentId w16cid:paraId="481498D3" w16cid:durableId="7FB991FF"/>
  <w16cid:commentId w16cid:paraId="5937A15B" w16cid:durableId="58018E75"/>
  <w16cid:commentId w16cid:paraId="4635FD92" w16cid:durableId="7CF32EC8"/>
  <w16cid:commentId w16cid:paraId="204D97E4" w16cid:durableId="1C7A0625"/>
  <w16cid:commentId w16cid:paraId="5BC8D51A" w16cid:durableId="26772859"/>
  <w16cid:commentId w16cid:paraId="42A42707" w16cid:durableId="6E358389"/>
  <w16cid:commentId w16cid:paraId="2E7A168E" w16cid:durableId="3F3CC894"/>
  <w16cid:commentId w16cid:paraId="1CC0055A" w16cid:durableId="74AF904B"/>
  <w16cid:commentId w16cid:paraId="1ED5D484" w16cid:durableId="7CB64E82"/>
  <w16cid:commentId w16cid:paraId="0D9A1747" w16cid:durableId="14559692"/>
  <w16cid:commentId w16cid:paraId="6B7BC081" w16cid:durableId="6F10697D"/>
  <w16cid:commentId w16cid:paraId="0594FA2C" w16cid:durableId="7751FB23"/>
  <w16cid:commentId w16cid:paraId="3F4E0D47" w16cid:durableId="1C8C5A9C"/>
  <w16cid:commentId w16cid:paraId="3060257A" w16cid:durableId="6B4EDA1A"/>
  <w16cid:commentId w16cid:paraId="738A7423" w16cid:durableId="64D09A87"/>
  <w16cid:commentId w16cid:paraId="2196531C" w16cid:durableId="09C67E37"/>
  <w16cid:commentId w16cid:paraId="1EFF1E55" w16cid:durableId="77757282"/>
  <w16cid:commentId w16cid:paraId="3C3B6F75" w16cid:durableId="06D17D4B"/>
  <w16cid:commentId w16cid:paraId="4F2FA768" w16cid:durableId="2FE0E96D"/>
  <w16cid:commentId w16cid:paraId="72361AB1" w16cid:durableId="320DEA21"/>
  <w16cid:commentId w16cid:paraId="20AAF74E" w16cid:durableId="25295416"/>
  <w16cid:commentId w16cid:paraId="59DE40AE" w16cid:durableId="0062D597"/>
  <w16cid:commentId w16cid:paraId="3E6428C8" w16cid:durableId="0359B091"/>
  <w16cid:commentId w16cid:paraId="237D44C5" w16cid:durableId="45D24EE8"/>
  <w16cid:commentId w16cid:paraId="17C3F151" w16cid:durableId="7B55685D"/>
  <w16cid:commentId w16cid:paraId="530D694C" w16cid:durableId="16C053FA"/>
  <w16cid:commentId w16cid:paraId="448D5D47" w16cid:durableId="1F103FF3"/>
  <w16cid:commentId w16cid:paraId="7E40505F" w16cid:durableId="78EEB3AD"/>
  <w16cid:commentId w16cid:paraId="2FF2EF9C" w16cid:durableId="7FFC8E41"/>
  <w16cid:commentId w16cid:paraId="045835B7" w16cid:durableId="65C6F331"/>
  <w16cid:commentId w16cid:paraId="471161DB" w16cid:durableId="7F4D0057"/>
  <w16cid:commentId w16cid:paraId="00E3E721" w16cid:durableId="668BA7FB"/>
  <w16cid:commentId w16cid:paraId="422684ED" w16cid:durableId="384E9214"/>
  <w16cid:commentId w16cid:paraId="5AC64AD1" w16cid:durableId="6FA397DF"/>
  <w16cid:commentId w16cid:paraId="04312D9D" w16cid:durableId="7456C22F"/>
  <w16cid:commentId w16cid:paraId="6DAF92E9" w16cid:durableId="0B1F44F4"/>
  <w16cid:commentId w16cid:paraId="03A3DB4D" w16cid:durableId="3B669B51"/>
  <w16cid:commentId w16cid:paraId="4020C6C1" w16cid:durableId="3755DD58"/>
  <w16cid:commentId w16cid:paraId="4475B347" w16cid:durableId="2D8F9EE5"/>
  <w16cid:commentId w16cid:paraId="726B8A79" w16cid:durableId="74505940"/>
  <w16cid:commentId w16cid:paraId="22AC4270" w16cid:durableId="752CC5EF"/>
  <w16cid:commentId w16cid:paraId="457D8D8A" w16cid:durableId="5BCC9678"/>
  <w16cid:commentId w16cid:paraId="7CABD294" w16cid:durableId="37473FB1"/>
  <w16cid:commentId w16cid:paraId="66BA63BC" w16cid:durableId="26D2C074"/>
  <w16cid:commentId w16cid:paraId="179119C3" w16cid:durableId="1FEAA9F6"/>
  <w16cid:commentId w16cid:paraId="349607FC" w16cid:durableId="6D54E9F3"/>
  <w16cid:commentId w16cid:paraId="7ABD2696" w16cid:durableId="39317BDD"/>
  <w16cid:commentId w16cid:paraId="457E32BE" w16cid:durableId="5AAE7480"/>
  <w16cid:commentId w16cid:paraId="156D6C62" w16cid:durableId="01D574D5"/>
  <w16cid:commentId w16cid:paraId="21E39869" w16cid:durableId="2622ACCD"/>
  <w16cid:commentId w16cid:paraId="335ABF73" w16cid:durableId="69C2EF36"/>
  <w16cid:commentId w16cid:paraId="3B6F674F" w16cid:durableId="5B12D6FA"/>
  <w16cid:commentId w16cid:paraId="3BDB14F2" w16cid:durableId="1E4E76A2"/>
  <w16cid:commentId w16cid:paraId="5EBF5A2F" w16cid:durableId="1B582293"/>
  <w16cid:commentId w16cid:paraId="6DF3A7D8" w16cid:durableId="1C88A207"/>
  <w16cid:commentId w16cid:paraId="377B0374" w16cid:durableId="16509DEF"/>
  <w16cid:commentId w16cid:paraId="054047E5" w16cid:durableId="708CE756"/>
  <w16cid:commentId w16cid:paraId="0E12CC00" w16cid:durableId="4A92A190"/>
  <w16cid:commentId w16cid:paraId="0228CB22" w16cid:durableId="464B4CA6"/>
  <w16cid:commentId w16cid:paraId="7205947E" w16cid:durableId="6E8FF9C9"/>
  <w16cid:commentId w16cid:paraId="5B1E8801" w16cid:durableId="1719CF9B"/>
  <w16cid:commentId w16cid:paraId="3D54843A" w16cid:durableId="029A558F"/>
  <w16cid:commentId w16cid:paraId="6E617431" w16cid:durableId="558FF76C"/>
  <w16cid:commentId w16cid:paraId="2BB374D0" w16cid:durableId="54C76439"/>
  <w16cid:commentId w16cid:paraId="57A7D106" w16cid:durableId="5381C480"/>
  <w16cid:commentId w16cid:paraId="5C0AC60B" w16cid:durableId="79AA5F32"/>
  <w16cid:commentId w16cid:paraId="245C7F4C" w16cid:durableId="272E43CE"/>
  <w16cid:commentId w16cid:paraId="0B8C3E49" w16cid:durableId="548312DF"/>
  <w16cid:commentId w16cid:paraId="1E3E286D" w16cid:durableId="3AD3EE34"/>
  <w16cid:commentId w16cid:paraId="51A19006" w16cid:durableId="0500FE54"/>
  <w16cid:commentId w16cid:paraId="3E1F1963" w16cid:durableId="18EBFA60"/>
  <w16cid:commentId w16cid:paraId="579596FC" w16cid:durableId="2AE6FD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D886D4" w14:textId="77777777" w:rsidR="0058705E" w:rsidRDefault="0058705E">
      <w:pPr>
        <w:spacing w:line="240" w:lineRule="auto"/>
      </w:pPr>
      <w:r>
        <w:separator/>
      </w:r>
    </w:p>
  </w:endnote>
  <w:endnote w:type="continuationSeparator" w:id="0">
    <w:p w14:paraId="2FE80FB7" w14:textId="77777777" w:rsidR="0058705E" w:rsidRDefault="005870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16E6C2FF-1191-42A8-B0B6-C736AEBEC06A}"/>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44FBF14-2754-47AE-844C-A9912CD17763}"/>
  </w:font>
  <w:font w:name="Cambria">
    <w:panose1 w:val="02040503050406030204"/>
    <w:charset w:val="00"/>
    <w:family w:val="roman"/>
    <w:pitch w:val="variable"/>
    <w:sig w:usb0="E00006FF" w:usb1="420024FF" w:usb2="02000000" w:usb3="00000000" w:csb0="0000019F" w:csb1="00000000"/>
    <w:embedRegular r:id="rId3" w:fontKey="{FBE3B1B4-CA5A-4EC2-9636-12830480DBB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0C4483" w14:textId="77777777" w:rsidR="0058705E" w:rsidRDefault="0058705E">
      <w:pPr>
        <w:spacing w:line="240" w:lineRule="auto"/>
      </w:pPr>
      <w:r>
        <w:separator/>
      </w:r>
    </w:p>
  </w:footnote>
  <w:footnote w:type="continuationSeparator" w:id="0">
    <w:p w14:paraId="047814E2" w14:textId="77777777" w:rsidR="0058705E" w:rsidRDefault="0058705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4E8D1" w14:textId="77777777" w:rsidR="00B32DEF" w:rsidRDefault="00B32DE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A224D"/>
    <w:multiLevelType w:val="multilevel"/>
    <w:tmpl w:val="56B4B14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9C7B3C"/>
    <w:multiLevelType w:val="multilevel"/>
    <w:tmpl w:val="E114815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E55F20"/>
    <w:multiLevelType w:val="multilevel"/>
    <w:tmpl w:val="3648CD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2A12EF"/>
    <w:multiLevelType w:val="multilevel"/>
    <w:tmpl w:val="FB768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685C38"/>
    <w:multiLevelType w:val="multilevel"/>
    <w:tmpl w:val="306615B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952D78"/>
    <w:multiLevelType w:val="multilevel"/>
    <w:tmpl w:val="3C260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DA6C17"/>
    <w:multiLevelType w:val="multilevel"/>
    <w:tmpl w:val="D99E177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A60C4B"/>
    <w:multiLevelType w:val="multilevel"/>
    <w:tmpl w:val="901E4BF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4E44517"/>
    <w:multiLevelType w:val="multilevel"/>
    <w:tmpl w:val="9FB8E4A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995C92"/>
    <w:multiLevelType w:val="multilevel"/>
    <w:tmpl w:val="1B362E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5E95E2A"/>
    <w:multiLevelType w:val="multilevel"/>
    <w:tmpl w:val="91BC7B9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66D2441"/>
    <w:multiLevelType w:val="multilevel"/>
    <w:tmpl w:val="391A292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6F516FA"/>
    <w:multiLevelType w:val="multilevel"/>
    <w:tmpl w:val="41CCB82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7352421"/>
    <w:multiLevelType w:val="multilevel"/>
    <w:tmpl w:val="6D90B54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7685BB6"/>
    <w:multiLevelType w:val="multilevel"/>
    <w:tmpl w:val="522CBAE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7B31775"/>
    <w:multiLevelType w:val="multilevel"/>
    <w:tmpl w:val="5726D1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7CE16F8"/>
    <w:multiLevelType w:val="multilevel"/>
    <w:tmpl w:val="B15813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89604C5"/>
    <w:multiLevelType w:val="multilevel"/>
    <w:tmpl w:val="5464F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8DE507E"/>
    <w:multiLevelType w:val="multilevel"/>
    <w:tmpl w:val="8782F9C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91B7993"/>
    <w:multiLevelType w:val="multilevel"/>
    <w:tmpl w:val="7D12825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97E62DD"/>
    <w:multiLevelType w:val="multilevel"/>
    <w:tmpl w:val="149285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9EB2B12"/>
    <w:multiLevelType w:val="multilevel"/>
    <w:tmpl w:val="1B54E7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A300825"/>
    <w:multiLevelType w:val="multilevel"/>
    <w:tmpl w:val="5AA862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B4745BD"/>
    <w:multiLevelType w:val="multilevel"/>
    <w:tmpl w:val="33DCF0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B5855F9"/>
    <w:multiLevelType w:val="multilevel"/>
    <w:tmpl w:val="F3744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B75270B"/>
    <w:multiLevelType w:val="multilevel"/>
    <w:tmpl w:val="3A44BA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BBD709E"/>
    <w:multiLevelType w:val="multilevel"/>
    <w:tmpl w:val="57C6C4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CD157D8"/>
    <w:multiLevelType w:val="multilevel"/>
    <w:tmpl w:val="8FE026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CFA7EC1"/>
    <w:multiLevelType w:val="multilevel"/>
    <w:tmpl w:val="027A735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D3E2C12"/>
    <w:multiLevelType w:val="multilevel"/>
    <w:tmpl w:val="F72866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DA05A42"/>
    <w:multiLevelType w:val="multilevel"/>
    <w:tmpl w:val="B470A66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DC27BB7"/>
    <w:multiLevelType w:val="multilevel"/>
    <w:tmpl w:val="009003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DDB2DFE"/>
    <w:multiLevelType w:val="multilevel"/>
    <w:tmpl w:val="4B86DF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E7427A8"/>
    <w:multiLevelType w:val="multilevel"/>
    <w:tmpl w:val="0E481D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0F833867"/>
    <w:multiLevelType w:val="multilevel"/>
    <w:tmpl w:val="EA5E9A1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0F8E5B3A"/>
    <w:multiLevelType w:val="multilevel"/>
    <w:tmpl w:val="30C691D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0FCD63D3"/>
    <w:multiLevelType w:val="multilevel"/>
    <w:tmpl w:val="BAFC0A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0902260"/>
    <w:multiLevelType w:val="multilevel"/>
    <w:tmpl w:val="D24EA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19B0A7D"/>
    <w:multiLevelType w:val="multilevel"/>
    <w:tmpl w:val="10D645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1A942E6"/>
    <w:multiLevelType w:val="multilevel"/>
    <w:tmpl w:val="75B621F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1EA7C32"/>
    <w:multiLevelType w:val="multilevel"/>
    <w:tmpl w:val="C8CCD54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2207AA1"/>
    <w:multiLevelType w:val="multilevel"/>
    <w:tmpl w:val="909C341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3597D52"/>
    <w:multiLevelType w:val="multilevel"/>
    <w:tmpl w:val="09BCBA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4A543DB"/>
    <w:multiLevelType w:val="multilevel"/>
    <w:tmpl w:val="BE7409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4AC4F81"/>
    <w:multiLevelType w:val="multilevel"/>
    <w:tmpl w:val="8ED6510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5521A36"/>
    <w:multiLevelType w:val="multilevel"/>
    <w:tmpl w:val="7278CB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75A1EA4"/>
    <w:multiLevelType w:val="multilevel"/>
    <w:tmpl w:val="5A1091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7E1553E"/>
    <w:multiLevelType w:val="multilevel"/>
    <w:tmpl w:val="F842BA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7F41CE2"/>
    <w:multiLevelType w:val="multilevel"/>
    <w:tmpl w:val="5FCA54C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8702B03"/>
    <w:multiLevelType w:val="multilevel"/>
    <w:tmpl w:val="78A4BAE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8802CEB"/>
    <w:multiLevelType w:val="multilevel"/>
    <w:tmpl w:val="F98648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8E40B3E"/>
    <w:multiLevelType w:val="multilevel"/>
    <w:tmpl w:val="DCBEEB1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9DC3667"/>
    <w:multiLevelType w:val="multilevel"/>
    <w:tmpl w:val="98CA16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A235511"/>
    <w:multiLevelType w:val="multilevel"/>
    <w:tmpl w:val="4FE4679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rFonts w:ascii="Roboto" w:eastAsia="Roboto" w:hAnsi="Roboto" w:cs="Roboto"/>
        <w:color w:val="212529"/>
        <w:sz w:val="24"/>
        <w:szCs w:val="24"/>
        <w:highlight w:val="white"/>
        <w:u w:val="none"/>
      </w:rPr>
    </w:lvl>
    <w:lvl w:ilvl="2">
      <w:start w:val="1"/>
      <w:numFmt w:val="bullet"/>
      <w:lvlText w:val="■"/>
      <w:lvlJc w:val="left"/>
      <w:pPr>
        <w:ind w:left="2160" w:hanging="360"/>
      </w:pPr>
      <w:rPr>
        <w:rFonts w:ascii="Roboto" w:eastAsia="Roboto" w:hAnsi="Roboto" w:cs="Roboto"/>
        <w:color w:val="212529"/>
        <w:sz w:val="24"/>
        <w:szCs w:val="24"/>
        <w:highlight w:val="white"/>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A334004"/>
    <w:multiLevelType w:val="multilevel"/>
    <w:tmpl w:val="2F4A869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A6F3DE1"/>
    <w:multiLevelType w:val="multilevel"/>
    <w:tmpl w:val="3BC4310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B6F2FCD"/>
    <w:multiLevelType w:val="multilevel"/>
    <w:tmpl w:val="11344CE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BAD7C10"/>
    <w:multiLevelType w:val="multilevel"/>
    <w:tmpl w:val="9DD09C4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BF95B21"/>
    <w:multiLevelType w:val="multilevel"/>
    <w:tmpl w:val="AC78F72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C75729F"/>
    <w:multiLevelType w:val="multilevel"/>
    <w:tmpl w:val="F8FEB4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C9A6FDD"/>
    <w:multiLevelType w:val="multilevel"/>
    <w:tmpl w:val="91EC96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1D0E5639"/>
    <w:multiLevelType w:val="multilevel"/>
    <w:tmpl w:val="35C88FA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1D132950"/>
    <w:multiLevelType w:val="multilevel"/>
    <w:tmpl w:val="4C5A6A9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1D531D33"/>
    <w:multiLevelType w:val="multilevel"/>
    <w:tmpl w:val="C2142F7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1DAF6E6B"/>
    <w:multiLevelType w:val="multilevel"/>
    <w:tmpl w:val="7C2ADE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1DB26FCB"/>
    <w:multiLevelType w:val="multilevel"/>
    <w:tmpl w:val="0AC0D8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1E001E64"/>
    <w:multiLevelType w:val="multilevel"/>
    <w:tmpl w:val="40046D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1E0C62F4"/>
    <w:multiLevelType w:val="multilevel"/>
    <w:tmpl w:val="D33A0B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1E280D50"/>
    <w:multiLevelType w:val="multilevel"/>
    <w:tmpl w:val="ADE241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1E4E4D44"/>
    <w:multiLevelType w:val="multilevel"/>
    <w:tmpl w:val="FBDE2EF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1EEF7843"/>
    <w:multiLevelType w:val="multilevel"/>
    <w:tmpl w:val="0AA476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1F275080"/>
    <w:multiLevelType w:val="multilevel"/>
    <w:tmpl w:val="19AC29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1F373932"/>
    <w:multiLevelType w:val="multilevel"/>
    <w:tmpl w:val="DF60F8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1F582377"/>
    <w:multiLevelType w:val="multilevel"/>
    <w:tmpl w:val="9C62F6C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1FDF5340"/>
    <w:multiLevelType w:val="multilevel"/>
    <w:tmpl w:val="2902B8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200A6840"/>
    <w:multiLevelType w:val="multilevel"/>
    <w:tmpl w:val="5E1CE4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0587B42"/>
    <w:multiLevelType w:val="multilevel"/>
    <w:tmpl w:val="BB264A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0A3545D"/>
    <w:multiLevelType w:val="multilevel"/>
    <w:tmpl w:val="6710464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1672722"/>
    <w:multiLevelType w:val="multilevel"/>
    <w:tmpl w:val="15FCB2B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22041B96"/>
    <w:multiLevelType w:val="multilevel"/>
    <w:tmpl w:val="F72296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33C6E12"/>
    <w:multiLevelType w:val="multilevel"/>
    <w:tmpl w:val="14FC78E0"/>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rFonts w:ascii="Roboto" w:eastAsia="Roboto" w:hAnsi="Roboto" w:cs="Roboto"/>
        <w:color w:val="212529"/>
        <w:sz w:val="24"/>
        <w:szCs w:val="24"/>
        <w:highlight w:val="white"/>
        <w:u w:val="none"/>
      </w:rPr>
    </w:lvl>
    <w:lvl w:ilvl="2">
      <w:start w:val="1"/>
      <w:numFmt w:val="bullet"/>
      <w:lvlText w:val=""/>
      <w:lvlJc w:val="left"/>
      <w:pPr>
        <w:ind w:left="2160" w:hanging="360"/>
      </w:pPr>
      <w:rPr>
        <w:rFonts w:ascii="Roboto" w:eastAsia="Roboto" w:hAnsi="Roboto" w:cs="Roboto"/>
        <w:color w:val="212529"/>
        <w:sz w:val="24"/>
        <w:szCs w:val="24"/>
        <w:highlight w:val="white"/>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23604095"/>
    <w:multiLevelType w:val="multilevel"/>
    <w:tmpl w:val="9E84B49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455152B"/>
    <w:multiLevelType w:val="multilevel"/>
    <w:tmpl w:val="859E874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24E9384C"/>
    <w:multiLevelType w:val="multilevel"/>
    <w:tmpl w:val="E9B6724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5A02200"/>
    <w:multiLevelType w:val="multilevel"/>
    <w:tmpl w:val="1DD8653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26177159"/>
    <w:multiLevelType w:val="multilevel"/>
    <w:tmpl w:val="6776A9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268F7086"/>
    <w:multiLevelType w:val="multilevel"/>
    <w:tmpl w:val="379A6BEC"/>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279B15D9"/>
    <w:multiLevelType w:val="multilevel"/>
    <w:tmpl w:val="94B6B2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28FB5B45"/>
    <w:multiLevelType w:val="multilevel"/>
    <w:tmpl w:val="697AF1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290B3FD8"/>
    <w:multiLevelType w:val="multilevel"/>
    <w:tmpl w:val="F96402E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291370B9"/>
    <w:multiLevelType w:val="multilevel"/>
    <w:tmpl w:val="59706F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29960832"/>
    <w:multiLevelType w:val="multilevel"/>
    <w:tmpl w:val="53EE44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2AB226E7"/>
    <w:multiLevelType w:val="multilevel"/>
    <w:tmpl w:val="5BF8934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2B0C3585"/>
    <w:multiLevelType w:val="multilevel"/>
    <w:tmpl w:val="BC4E8FF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2B6D3F2A"/>
    <w:multiLevelType w:val="multilevel"/>
    <w:tmpl w:val="C8C01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2B884D7C"/>
    <w:multiLevelType w:val="multilevel"/>
    <w:tmpl w:val="9B2698B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2BCB3E25"/>
    <w:multiLevelType w:val="multilevel"/>
    <w:tmpl w:val="7F36D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2C0D3CB6"/>
    <w:multiLevelType w:val="multilevel"/>
    <w:tmpl w:val="865E5B8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2CDC39E7"/>
    <w:multiLevelType w:val="multilevel"/>
    <w:tmpl w:val="48041D6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2CE57AF1"/>
    <w:multiLevelType w:val="multilevel"/>
    <w:tmpl w:val="8294EF6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2D8164B9"/>
    <w:multiLevelType w:val="multilevel"/>
    <w:tmpl w:val="C0A074F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2DB64F6D"/>
    <w:multiLevelType w:val="multilevel"/>
    <w:tmpl w:val="B89267D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2E7D2BB8"/>
    <w:multiLevelType w:val="multilevel"/>
    <w:tmpl w:val="D70229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2E827EB8"/>
    <w:multiLevelType w:val="multilevel"/>
    <w:tmpl w:val="650E4E3C"/>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06E1AA6"/>
    <w:multiLevelType w:val="multilevel"/>
    <w:tmpl w:val="24CE751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317C0F56"/>
    <w:multiLevelType w:val="multilevel"/>
    <w:tmpl w:val="EF64677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32467378"/>
    <w:multiLevelType w:val="multilevel"/>
    <w:tmpl w:val="2DF2EC0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327B5DA2"/>
    <w:multiLevelType w:val="multilevel"/>
    <w:tmpl w:val="D248ACF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3286016B"/>
    <w:multiLevelType w:val="multilevel"/>
    <w:tmpl w:val="1A521DF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346307FF"/>
    <w:multiLevelType w:val="multilevel"/>
    <w:tmpl w:val="C53648B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350254AC"/>
    <w:multiLevelType w:val="multilevel"/>
    <w:tmpl w:val="27D43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35C16C49"/>
    <w:multiLevelType w:val="multilevel"/>
    <w:tmpl w:val="E7AEC1A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35CA538A"/>
    <w:multiLevelType w:val="multilevel"/>
    <w:tmpl w:val="5EAEC03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35D741E4"/>
    <w:multiLevelType w:val="multilevel"/>
    <w:tmpl w:val="2C9A73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3607791A"/>
    <w:multiLevelType w:val="multilevel"/>
    <w:tmpl w:val="615211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362561C2"/>
    <w:multiLevelType w:val="multilevel"/>
    <w:tmpl w:val="32FC51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36C13DB9"/>
    <w:multiLevelType w:val="multilevel"/>
    <w:tmpl w:val="279CFC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375A29F7"/>
    <w:multiLevelType w:val="multilevel"/>
    <w:tmpl w:val="52084F8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379D2EE6"/>
    <w:multiLevelType w:val="multilevel"/>
    <w:tmpl w:val="C88AD57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389602E5"/>
    <w:multiLevelType w:val="multilevel"/>
    <w:tmpl w:val="60561F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38A9656E"/>
    <w:multiLevelType w:val="multilevel"/>
    <w:tmpl w:val="E774F0A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39140549"/>
    <w:multiLevelType w:val="multilevel"/>
    <w:tmpl w:val="D84ED62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39256F12"/>
    <w:multiLevelType w:val="multilevel"/>
    <w:tmpl w:val="C69AA53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39B62A14"/>
    <w:multiLevelType w:val="multilevel"/>
    <w:tmpl w:val="DAD6057C"/>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3AAD2EEB"/>
    <w:multiLevelType w:val="multilevel"/>
    <w:tmpl w:val="39EA47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3B515285"/>
    <w:multiLevelType w:val="multilevel"/>
    <w:tmpl w:val="EE26D25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3B835769"/>
    <w:multiLevelType w:val="multilevel"/>
    <w:tmpl w:val="458EA3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3C781619"/>
    <w:multiLevelType w:val="multilevel"/>
    <w:tmpl w:val="C32AA54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3D96530D"/>
    <w:multiLevelType w:val="multilevel"/>
    <w:tmpl w:val="DB7A8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3DB62618"/>
    <w:multiLevelType w:val="multilevel"/>
    <w:tmpl w:val="2EB67F0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3DF80D85"/>
    <w:multiLevelType w:val="multilevel"/>
    <w:tmpl w:val="95682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3DFD4ED3"/>
    <w:multiLevelType w:val="multilevel"/>
    <w:tmpl w:val="7C52FCF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3DFD62B2"/>
    <w:multiLevelType w:val="multilevel"/>
    <w:tmpl w:val="2076CE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3E10391C"/>
    <w:multiLevelType w:val="multilevel"/>
    <w:tmpl w:val="48F698F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3E1861E2"/>
    <w:multiLevelType w:val="multilevel"/>
    <w:tmpl w:val="AC0CBC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3E1A2EF8"/>
    <w:multiLevelType w:val="multilevel"/>
    <w:tmpl w:val="5AC485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3EE8084E"/>
    <w:multiLevelType w:val="multilevel"/>
    <w:tmpl w:val="A0B273D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3F515631"/>
    <w:multiLevelType w:val="multilevel"/>
    <w:tmpl w:val="CE96EEAA"/>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3F7D5721"/>
    <w:multiLevelType w:val="multilevel"/>
    <w:tmpl w:val="8DD47A4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40681BE1"/>
    <w:multiLevelType w:val="multilevel"/>
    <w:tmpl w:val="9002369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07E73F7"/>
    <w:multiLevelType w:val="multilevel"/>
    <w:tmpl w:val="483EDB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40BD6738"/>
    <w:multiLevelType w:val="multilevel"/>
    <w:tmpl w:val="587AC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4144214D"/>
    <w:multiLevelType w:val="multilevel"/>
    <w:tmpl w:val="804EA4B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41B864A8"/>
    <w:multiLevelType w:val="multilevel"/>
    <w:tmpl w:val="7A1E757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423363F8"/>
    <w:multiLevelType w:val="multilevel"/>
    <w:tmpl w:val="B76082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42F91F9C"/>
    <w:multiLevelType w:val="multilevel"/>
    <w:tmpl w:val="940E583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4304201D"/>
    <w:multiLevelType w:val="multilevel"/>
    <w:tmpl w:val="3BE07D1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43AA1996"/>
    <w:multiLevelType w:val="multilevel"/>
    <w:tmpl w:val="97C26A7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4D0140D"/>
    <w:multiLevelType w:val="multilevel"/>
    <w:tmpl w:val="C6262E5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458C4EC8"/>
    <w:multiLevelType w:val="multilevel"/>
    <w:tmpl w:val="0D826FD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459F189F"/>
    <w:multiLevelType w:val="multilevel"/>
    <w:tmpl w:val="81784A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4601670D"/>
    <w:multiLevelType w:val="multilevel"/>
    <w:tmpl w:val="364EA8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467E0C9E"/>
    <w:multiLevelType w:val="multilevel"/>
    <w:tmpl w:val="7938E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47072D79"/>
    <w:multiLevelType w:val="multilevel"/>
    <w:tmpl w:val="5484AA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471063C0"/>
    <w:multiLevelType w:val="multilevel"/>
    <w:tmpl w:val="1082CB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47401D44"/>
    <w:multiLevelType w:val="multilevel"/>
    <w:tmpl w:val="D97850A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48180B15"/>
    <w:multiLevelType w:val="multilevel"/>
    <w:tmpl w:val="8EB8A2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482746C6"/>
    <w:multiLevelType w:val="multilevel"/>
    <w:tmpl w:val="C92AE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498006F7"/>
    <w:multiLevelType w:val="multilevel"/>
    <w:tmpl w:val="CF0EE8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49C71E81"/>
    <w:multiLevelType w:val="multilevel"/>
    <w:tmpl w:val="C8C26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15:restartNumberingAfterBreak="0">
    <w:nsid w:val="49D41104"/>
    <w:multiLevelType w:val="multilevel"/>
    <w:tmpl w:val="0AF0F1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4A3340B3"/>
    <w:multiLevelType w:val="multilevel"/>
    <w:tmpl w:val="9A7616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4A607FD8"/>
    <w:multiLevelType w:val="multilevel"/>
    <w:tmpl w:val="C48487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4B4C7567"/>
    <w:multiLevelType w:val="multilevel"/>
    <w:tmpl w:val="84F085C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4B507562"/>
    <w:multiLevelType w:val="multilevel"/>
    <w:tmpl w:val="DF4290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4BE85306"/>
    <w:multiLevelType w:val="multilevel"/>
    <w:tmpl w:val="A70AA1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4C8252F0"/>
    <w:multiLevelType w:val="multilevel"/>
    <w:tmpl w:val="03C628C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4CC26444"/>
    <w:multiLevelType w:val="multilevel"/>
    <w:tmpl w:val="ABF8FAB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4D625D93"/>
    <w:multiLevelType w:val="multilevel"/>
    <w:tmpl w:val="14CADD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4E23562E"/>
    <w:multiLevelType w:val="multilevel"/>
    <w:tmpl w:val="C3F41DE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4E2C37FC"/>
    <w:multiLevelType w:val="multilevel"/>
    <w:tmpl w:val="2084B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4E706E95"/>
    <w:multiLevelType w:val="multilevel"/>
    <w:tmpl w:val="4128FB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4F1344B6"/>
    <w:multiLevelType w:val="multilevel"/>
    <w:tmpl w:val="6DAE3F9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4F68098A"/>
    <w:multiLevelType w:val="multilevel"/>
    <w:tmpl w:val="5212CF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4F87276B"/>
    <w:multiLevelType w:val="multilevel"/>
    <w:tmpl w:val="C42683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4FBF260E"/>
    <w:multiLevelType w:val="multilevel"/>
    <w:tmpl w:val="43D47718"/>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4FE138E3"/>
    <w:multiLevelType w:val="multilevel"/>
    <w:tmpl w:val="155A71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50674808"/>
    <w:multiLevelType w:val="multilevel"/>
    <w:tmpl w:val="1CC881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514E5827"/>
    <w:multiLevelType w:val="multilevel"/>
    <w:tmpl w:val="3CEA6A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51B60861"/>
    <w:multiLevelType w:val="multilevel"/>
    <w:tmpl w:val="437201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51DB0BB3"/>
    <w:multiLevelType w:val="multilevel"/>
    <w:tmpl w:val="E8AA4F9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52B64E85"/>
    <w:multiLevelType w:val="multilevel"/>
    <w:tmpl w:val="07B4F1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52CB73D1"/>
    <w:multiLevelType w:val="multilevel"/>
    <w:tmpl w:val="F28EFD0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530A77B5"/>
    <w:multiLevelType w:val="multilevel"/>
    <w:tmpl w:val="53F07AB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532C01C9"/>
    <w:multiLevelType w:val="multilevel"/>
    <w:tmpl w:val="6B586C0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53454446"/>
    <w:multiLevelType w:val="multilevel"/>
    <w:tmpl w:val="0492BC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537E4BEA"/>
    <w:multiLevelType w:val="multilevel"/>
    <w:tmpl w:val="2132C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53BD3993"/>
    <w:multiLevelType w:val="multilevel"/>
    <w:tmpl w:val="E8245E7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54131F1C"/>
    <w:multiLevelType w:val="multilevel"/>
    <w:tmpl w:val="7ED893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54DA00DD"/>
    <w:multiLevelType w:val="multilevel"/>
    <w:tmpl w:val="A72271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55462825"/>
    <w:multiLevelType w:val="multilevel"/>
    <w:tmpl w:val="80FA58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55462B76"/>
    <w:multiLevelType w:val="multilevel"/>
    <w:tmpl w:val="EFA87F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558D56DA"/>
    <w:multiLevelType w:val="multilevel"/>
    <w:tmpl w:val="451CB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562514B1"/>
    <w:multiLevelType w:val="multilevel"/>
    <w:tmpl w:val="0566923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562B080B"/>
    <w:multiLevelType w:val="multilevel"/>
    <w:tmpl w:val="65C0F47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57F2254F"/>
    <w:multiLevelType w:val="multilevel"/>
    <w:tmpl w:val="140206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58172CE7"/>
    <w:multiLevelType w:val="multilevel"/>
    <w:tmpl w:val="C136ACC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582E31E0"/>
    <w:multiLevelType w:val="multilevel"/>
    <w:tmpl w:val="2722AD9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58A32EAF"/>
    <w:multiLevelType w:val="multilevel"/>
    <w:tmpl w:val="6EBA5F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5943164C"/>
    <w:multiLevelType w:val="multilevel"/>
    <w:tmpl w:val="4D08860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59AB3EB8"/>
    <w:multiLevelType w:val="multilevel"/>
    <w:tmpl w:val="D89A212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59EB4566"/>
    <w:multiLevelType w:val="multilevel"/>
    <w:tmpl w:val="2BA84D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5A070B0B"/>
    <w:multiLevelType w:val="multilevel"/>
    <w:tmpl w:val="9126F33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5A360CC9"/>
    <w:multiLevelType w:val="multilevel"/>
    <w:tmpl w:val="4F4217F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5A6521ED"/>
    <w:multiLevelType w:val="multilevel"/>
    <w:tmpl w:val="66B0DA4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5A715B3D"/>
    <w:multiLevelType w:val="multilevel"/>
    <w:tmpl w:val="F81031E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5A7E55C8"/>
    <w:multiLevelType w:val="multilevel"/>
    <w:tmpl w:val="479A4F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5AC91830"/>
    <w:multiLevelType w:val="multilevel"/>
    <w:tmpl w:val="3FCCDA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5AE96037"/>
    <w:multiLevelType w:val="multilevel"/>
    <w:tmpl w:val="D2161E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5B2B5A3C"/>
    <w:multiLevelType w:val="multilevel"/>
    <w:tmpl w:val="DF0A2F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5B38365B"/>
    <w:multiLevelType w:val="multilevel"/>
    <w:tmpl w:val="DDA0D66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5B9F3D76"/>
    <w:multiLevelType w:val="multilevel"/>
    <w:tmpl w:val="46F2396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5C336391"/>
    <w:multiLevelType w:val="multilevel"/>
    <w:tmpl w:val="F82AFC6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5C6A273F"/>
    <w:multiLevelType w:val="multilevel"/>
    <w:tmpl w:val="A1B2C1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5D1708D4"/>
    <w:multiLevelType w:val="multilevel"/>
    <w:tmpl w:val="C25E2C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5D682AB0"/>
    <w:multiLevelType w:val="multilevel"/>
    <w:tmpl w:val="AE7AFA1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5E082DB1"/>
    <w:multiLevelType w:val="multilevel"/>
    <w:tmpl w:val="3DC8AE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5E1B74E4"/>
    <w:multiLevelType w:val="multilevel"/>
    <w:tmpl w:val="4EA473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15:restartNumberingAfterBreak="0">
    <w:nsid w:val="5ED43D4F"/>
    <w:multiLevelType w:val="multilevel"/>
    <w:tmpl w:val="93F0D48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5F5222F5"/>
    <w:multiLevelType w:val="multilevel"/>
    <w:tmpl w:val="A3F0BF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5F6D2B53"/>
    <w:multiLevelType w:val="multilevel"/>
    <w:tmpl w:val="B392602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5FA91984"/>
    <w:multiLevelType w:val="multilevel"/>
    <w:tmpl w:val="23806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15:restartNumberingAfterBreak="0">
    <w:nsid w:val="5FFA4436"/>
    <w:multiLevelType w:val="multilevel"/>
    <w:tmpl w:val="F9C4928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60224E4C"/>
    <w:multiLevelType w:val="multilevel"/>
    <w:tmpl w:val="F75AE2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60724B32"/>
    <w:multiLevelType w:val="multilevel"/>
    <w:tmpl w:val="F0186F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609C7BE2"/>
    <w:multiLevelType w:val="multilevel"/>
    <w:tmpl w:val="BD8669A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15:restartNumberingAfterBreak="0">
    <w:nsid w:val="615240C2"/>
    <w:multiLevelType w:val="multilevel"/>
    <w:tmpl w:val="0B4E34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618327DF"/>
    <w:multiLevelType w:val="multilevel"/>
    <w:tmpl w:val="B5A03A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15:restartNumberingAfterBreak="0">
    <w:nsid w:val="61B645DE"/>
    <w:multiLevelType w:val="multilevel"/>
    <w:tmpl w:val="45228B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15:restartNumberingAfterBreak="0">
    <w:nsid w:val="61B8118B"/>
    <w:multiLevelType w:val="multilevel"/>
    <w:tmpl w:val="47FE69FA"/>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61F11F21"/>
    <w:multiLevelType w:val="multilevel"/>
    <w:tmpl w:val="E08C15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15:restartNumberingAfterBreak="0">
    <w:nsid w:val="61FB26A0"/>
    <w:multiLevelType w:val="multilevel"/>
    <w:tmpl w:val="EEF603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62245B21"/>
    <w:multiLevelType w:val="multilevel"/>
    <w:tmpl w:val="B5DAD9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62843019"/>
    <w:multiLevelType w:val="multilevel"/>
    <w:tmpl w:val="B5B2145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15:restartNumberingAfterBreak="0">
    <w:nsid w:val="62B90E97"/>
    <w:multiLevelType w:val="multilevel"/>
    <w:tmpl w:val="BC128B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62BD3219"/>
    <w:multiLevelType w:val="multilevel"/>
    <w:tmpl w:val="6D804E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15:restartNumberingAfterBreak="0">
    <w:nsid w:val="62EC326B"/>
    <w:multiLevelType w:val="multilevel"/>
    <w:tmpl w:val="CB60C5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15:restartNumberingAfterBreak="0">
    <w:nsid w:val="630E5406"/>
    <w:multiLevelType w:val="multilevel"/>
    <w:tmpl w:val="7E7025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634B08AC"/>
    <w:multiLevelType w:val="multilevel"/>
    <w:tmpl w:val="D29C3F1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15:restartNumberingAfterBreak="0">
    <w:nsid w:val="638813B9"/>
    <w:multiLevelType w:val="multilevel"/>
    <w:tmpl w:val="999460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15:restartNumberingAfterBreak="0">
    <w:nsid w:val="63905582"/>
    <w:multiLevelType w:val="multilevel"/>
    <w:tmpl w:val="5A304BB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15:restartNumberingAfterBreak="0">
    <w:nsid w:val="63C131A8"/>
    <w:multiLevelType w:val="multilevel"/>
    <w:tmpl w:val="5C860FC0"/>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15:restartNumberingAfterBreak="0">
    <w:nsid w:val="64B6779F"/>
    <w:multiLevelType w:val="multilevel"/>
    <w:tmpl w:val="E7EE53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15:restartNumberingAfterBreak="0">
    <w:nsid w:val="666C1C0F"/>
    <w:multiLevelType w:val="multilevel"/>
    <w:tmpl w:val="40EE546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15:restartNumberingAfterBreak="0">
    <w:nsid w:val="667432F4"/>
    <w:multiLevelType w:val="multilevel"/>
    <w:tmpl w:val="0562C4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15:restartNumberingAfterBreak="0">
    <w:nsid w:val="66D4134C"/>
    <w:multiLevelType w:val="multilevel"/>
    <w:tmpl w:val="F596473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6795799D"/>
    <w:multiLevelType w:val="multilevel"/>
    <w:tmpl w:val="865291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68177C4D"/>
    <w:multiLevelType w:val="multilevel"/>
    <w:tmpl w:val="BEDA4A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15:restartNumberingAfterBreak="0">
    <w:nsid w:val="68502057"/>
    <w:multiLevelType w:val="multilevel"/>
    <w:tmpl w:val="A490A6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15:restartNumberingAfterBreak="0">
    <w:nsid w:val="68530BA5"/>
    <w:multiLevelType w:val="multilevel"/>
    <w:tmpl w:val="E5D47D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15:restartNumberingAfterBreak="0">
    <w:nsid w:val="6863587E"/>
    <w:multiLevelType w:val="multilevel"/>
    <w:tmpl w:val="3EB05F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15:restartNumberingAfterBreak="0">
    <w:nsid w:val="6A0D4AD2"/>
    <w:multiLevelType w:val="multilevel"/>
    <w:tmpl w:val="2CE6C4B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15:restartNumberingAfterBreak="0">
    <w:nsid w:val="6B26584B"/>
    <w:multiLevelType w:val="multilevel"/>
    <w:tmpl w:val="13867CF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15:restartNumberingAfterBreak="0">
    <w:nsid w:val="6B880AFB"/>
    <w:multiLevelType w:val="multilevel"/>
    <w:tmpl w:val="BE3A34D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15:restartNumberingAfterBreak="0">
    <w:nsid w:val="6B9B6525"/>
    <w:multiLevelType w:val="multilevel"/>
    <w:tmpl w:val="F3AA85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15:restartNumberingAfterBreak="0">
    <w:nsid w:val="6BFE4215"/>
    <w:multiLevelType w:val="multilevel"/>
    <w:tmpl w:val="E0CA4B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15:restartNumberingAfterBreak="0">
    <w:nsid w:val="6CB3646A"/>
    <w:multiLevelType w:val="multilevel"/>
    <w:tmpl w:val="2B3AAF6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15:restartNumberingAfterBreak="0">
    <w:nsid w:val="6CC51A3B"/>
    <w:multiLevelType w:val="multilevel"/>
    <w:tmpl w:val="1548D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15:restartNumberingAfterBreak="0">
    <w:nsid w:val="6D301EF1"/>
    <w:multiLevelType w:val="multilevel"/>
    <w:tmpl w:val="98F80080"/>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15:restartNumberingAfterBreak="0">
    <w:nsid w:val="6DD25A8C"/>
    <w:multiLevelType w:val="multilevel"/>
    <w:tmpl w:val="E9B6712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15:restartNumberingAfterBreak="0">
    <w:nsid w:val="6E27109B"/>
    <w:multiLevelType w:val="multilevel"/>
    <w:tmpl w:val="95E27EF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15:restartNumberingAfterBreak="0">
    <w:nsid w:val="6E487E4C"/>
    <w:multiLevelType w:val="multilevel"/>
    <w:tmpl w:val="1160043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15:restartNumberingAfterBreak="0">
    <w:nsid w:val="6E4A55D3"/>
    <w:multiLevelType w:val="multilevel"/>
    <w:tmpl w:val="9EFCBF2A"/>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6ECD0DBE"/>
    <w:multiLevelType w:val="multilevel"/>
    <w:tmpl w:val="E37CC3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15:restartNumberingAfterBreak="0">
    <w:nsid w:val="6EE40174"/>
    <w:multiLevelType w:val="multilevel"/>
    <w:tmpl w:val="C5420D5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15:restartNumberingAfterBreak="0">
    <w:nsid w:val="6FA55C59"/>
    <w:multiLevelType w:val="multilevel"/>
    <w:tmpl w:val="3E243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15:restartNumberingAfterBreak="0">
    <w:nsid w:val="700C5AEA"/>
    <w:multiLevelType w:val="multilevel"/>
    <w:tmpl w:val="01B00F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15:restartNumberingAfterBreak="0">
    <w:nsid w:val="704C73F1"/>
    <w:multiLevelType w:val="multilevel"/>
    <w:tmpl w:val="8DEE68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15:restartNumberingAfterBreak="0">
    <w:nsid w:val="70571042"/>
    <w:multiLevelType w:val="multilevel"/>
    <w:tmpl w:val="CA9698C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15:restartNumberingAfterBreak="0">
    <w:nsid w:val="707D49AF"/>
    <w:multiLevelType w:val="multilevel"/>
    <w:tmpl w:val="044298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15:restartNumberingAfterBreak="0">
    <w:nsid w:val="71674808"/>
    <w:multiLevelType w:val="multilevel"/>
    <w:tmpl w:val="22E4C8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15:restartNumberingAfterBreak="0">
    <w:nsid w:val="71785091"/>
    <w:multiLevelType w:val="multilevel"/>
    <w:tmpl w:val="045827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15:restartNumberingAfterBreak="0">
    <w:nsid w:val="717C7575"/>
    <w:multiLevelType w:val="multilevel"/>
    <w:tmpl w:val="A588D5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71AF18CB"/>
    <w:multiLevelType w:val="multilevel"/>
    <w:tmpl w:val="A9AA89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15:restartNumberingAfterBreak="0">
    <w:nsid w:val="721B566D"/>
    <w:multiLevelType w:val="multilevel"/>
    <w:tmpl w:val="CF7095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15:restartNumberingAfterBreak="0">
    <w:nsid w:val="725F013C"/>
    <w:multiLevelType w:val="multilevel"/>
    <w:tmpl w:val="1BE2176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15:restartNumberingAfterBreak="0">
    <w:nsid w:val="72B569AD"/>
    <w:multiLevelType w:val="multilevel"/>
    <w:tmpl w:val="C7604D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15:restartNumberingAfterBreak="0">
    <w:nsid w:val="730B2D8A"/>
    <w:multiLevelType w:val="multilevel"/>
    <w:tmpl w:val="7CCE767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15:restartNumberingAfterBreak="0">
    <w:nsid w:val="734860B9"/>
    <w:multiLevelType w:val="multilevel"/>
    <w:tmpl w:val="EEDCEB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15:restartNumberingAfterBreak="0">
    <w:nsid w:val="73CE667D"/>
    <w:multiLevelType w:val="multilevel"/>
    <w:tmpl w:val="3DC65B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15:restartNumberingAfterBreak="0">
    <w:nsid w:val="73FF45A6"/>
    <w:multiLevelType w:val="multilevel"/>
    <w:tmpl w:val="44A00D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15:restartNumberingAfterBreak="0">
    <w:nsid w:val="754E0B13"/>
    <w:multiLevelType w:val="multilevel"/>
    <w:tmpl w:val="365489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15:restartNumberingAfterBreak="0">
    <w:nsid w:val="7563199B"/>
    <w:multiLevelType w:val="multilevel"/>
    <w:tmpl w:val="FB1C205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15:restartNumberingAfterBreak="0">
    <w:nsid w:val="75C56833"/>
    <w:multiLevelType w:val="multilevel"/>
    <w:tmpl w:val="89EC99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15:restartNumberingAfterBreak="0">
    <w:nsid w:val="76F8656F"/>
    <w:multiLevelType w:val="multilevel"/>
    <w:tmpl w:val="5544823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15:restartNumberingAfterBreak="0">
    <w:nsid w:val="76FD2C54"/>
    <w:multiLevelType w:val="multilevel"/>
    <w:tmpl w:val="BF026058"/>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15:restartNumberingAfterBreak="0">
    <w:nsid w:val="772B70BF"/>
    <w:multiLevelType w:val="multilevel"/>
    <w:tmpl w:val="30F20C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15:restartNumberingAfterBreak="0">
    <w:nsid w:val="775E1313"/>
    <w:multiLevelType w:val="multilevel"/>
    <w:tmpl w:val="D6D8970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15:restartNumberingAfterBreak="0">
    <w:nsid w:val="77AF346D"/>
    <w:multiLevelType w:val="multilevel"/>
    <w:tmpl w:val="EE5022A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15:restartNumberingAfterBreak="0">
    <w:nsid w:val="7851159B"/>
    <w:multiLevelType w:val="multilevel"/>
    <w:tmpl w:val="3B9894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15:restartNumberingAfterBreak="0">
    <w:nsid w:val="7873273D"/>
    <w:multiLevelType w:val="multilevel"/>
    <w:tmpl w:val="37DC47F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15:restartNumberingAfterBreak="0">
    <w:nsid w:val="78A47397"/>
    <w:multiLevelType w:val="multilevel"/>
    <w:tmpl w:val="80A84E0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15:restartNumberingAfterBreak="0">
    <w:nsid w:val="78B86CD9"/>
    <w:multiLevelType w:val="multilevel"/>
    <w:tmpl w:val="30F6B44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15:restartNumberingAfterBreak="0">
    <w:nsid w:val="78D25919"/>
    <w:multiLevelType w:val="multilevel"/>
    <w:tmpl w:val="97FAD51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15:restartNumberingAfterBreak="0">
    <w:nsid w:val="79091ED3"/>
    <w:multiLevelType w:val="multilevel"/>
    <w:tmpl w:val="5F0E2DB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15:restartNumberingAfterBreak="0">
    <w:nsid w:val="791578B7"/>
    <w:multiLevelType w:val="multilevel"/>
    <w:tmpl w:val="C44A0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15:restartNumberingAfterBreak="0">
    <w:nsid w:val="79296CB4"/>
    <w:multiLevelType w:val="multilevel"/>
    <w:tmpl w:val="F4108D6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15:restartNumberingAfterBreak="0">
    <w:nsid w:val="79562307"/>
    <w:multiLevelType w:val="multilevel"/>
    <w:tmpl w:val="F514C1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15:restartNumberingAfterBreak="0">
    <w:nsid w:val="795F15DA"/>
    <w:multiLevelType w:val="multilevel"/>
    <w:tmpl w:val="0B422F7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15:restartNumberingAfterBreak="0">
    <w:nsid w:val="79EF19EB"/>
    <w:multiLevelType w:val="multilevel"/>
    <w:tmpl w:val="1B48DD5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15:restartNumberingAfterBreak="0">
    <w:nsid w:val="7B3212B4"/>
    <w:multiLevelType w:val="multilevel"/>
    <w:tmpl w:val="5382FCB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15:restartNumberingAfterBreak="0">
    <w:nsid w:val="7B3D308D"/>
    <w:multiLevelType w:val="multilevel"/>
    <w:tmpl w:val="95C2A5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15:restartNumberingAfterBreak="0">
    <w:nsid w:val="7B8B6380"/>
    <w:multiLevelType w:val="multilevel"/>
    <w:tmpl w:val="F30CA21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15:restartNumberingAfterBreak="0">
    <w:nsid w:val="7BCE6D65"/>
    <w:multiLevelType w:val="multilevel"/>
    <w:tmpl w:val="03D2020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15:restartNumberingAfterBreak="0">
    <w:nsid w:val="7BF667D0"/>
    <w:multiLevelType w:val="multilevel"/>
    <w:tmpl w:val="EABE1D0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15:restartNumberingAfterBreak="0">
    <w:nsid w:val="7C3F3FD2"/>
    <w:multiLevelType w:val="multilevel"/>
    <w:tmpl w:val="16B8E4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15:restartNumberingAfterBreak="0">
    <w:nsid w:val="7C93623A"/>
    <w:multiLevelType w:val="multilevel"/>
    <w:tmpl w:val="1902DE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15:restartNumberingAfterBreak="0">
    <w:nsid w:val="7D283538"/>
    <w:multiLevelType w:val="multilevel"/>
    <w:tmpl w:val="E200D4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15:restartNumberingAfterBreak="0">
    <w:nsid w:val="7E1B1EB5"/>
    <w:multiLevelType w:val="multilevel"/>
    <w:tmpl w:val="67581AF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15:restartNumberingAfterBreak="0">
    <w:nsid w:val="7E294114"/>
    <w:multiLevelType w:val="multilevel"/>
    <w:tmpl w:val="9DBA967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15:restartNumberingAfterBreak="0">
    <w:nsid w:val="7EAE2F0C"/>
    <w:multiLevelType w:val="multilevel"/>
    <w:tmpl w:val="29CAB0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15:restartNumberingAfterBreak="0">
    <w:nsid w:val="7F0834CD"/>
    <w:multiLevelType w:val="multilevel"/>
    <w:tmpl w:val="D382A64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15:restartNumberingAfterBreak="0">
    <w:nsid w:val="7F413175"/>
    <w:multiLevelType w:val="multilevel"/>
    <w:tmpl w:val="149023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15:restartNumberingAfterBreak="0">
    <w:nsid w:val="7F815803"/>
    <w:multiLevelType w:val="multilevel"/>
    <w:tmpl w:val="53DA24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15:restartNumberingAfterBreak="0">
    <w:nsid w:val="7F8903E0"/>
    <w:multiLevelType w:val="multilevel"/>
    <w:tmpl w:val="B164C21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2338543">
    <w:abstractNumId w:val="178"/>
  </w:num>
  <w:num w:numId="2" w16cid:durableId="2088114651">
    <w:abstractNumId w:val="291"/>
  </w:num>
  <w:num w:numId="3" w16cid:durableId="1093893703">
    <w:abstractNumId w:val="266"/>
  </w:num>
  <w:num w:numId="4" w16cid:durableId="1438210133">
    <w:abstractNumId w:val="100"/>
  </w:num>
  <w:num w:numId="5" w16cid:durableId="1749837623">
    <w:abstractNumId w:val="294"/>
  </w:num>
  <w:num w:numId="6" w16cid:durableId="774328141">
    <w:abstractNumId w:val="254"/>
  </w:num>
  <w:num w:numId="7" w16cid:durableId="299001583">
    <w:abstractNumId w:val="43"/>
  </w:num>
  <w:num w:numId="8" w16cid:durableId="1524319946">
    <w:abstractNumId w:val="126"/>
  </w:num>
  <w:num w:numId="9" w16cid:durableId="578906773">
    <w:abstractNumId w:val="196"/>
  </w:num>
  <w:num w:numId="10" w16cid:durableId="293364798">
    <w:abstractNumId w:val="181"/>
  </w:num>
  <w:num w:numId="11" w16cid:durableId="1935164217">
    <w:abstractNumId w:val="6"/>
  </w:num>
  <w:num w:numId="12" w16cid:durableId="579565849">
    <w:abstractNumId w:val="7"/>
  </w:num>
  <w:num w:numId="13" w16cid:durableId="1423142278">
    <w:abstractNumId w:val="77"/>
  </w:num>
  <w:num w:numId="14" w16cid:durableId="798453010">
    <w:abstractNumId w:val="241"/>
  </w:num>
  <w:num w:numId="15" w16cid:durableId="1162306760">
    <w:abstractNumId w:val="93"/>
  </w:num>
  <w:num w:numId="16" w16cid:durableId="1396666796">
    <w:abstractNumId w:val="81"/>
  </w:num>
  <w:num w:numId="17" w16cid:durableId="1242450325">
    <w:abstractNumId w:val="122"/>
  </w:num>
  <w:num w:numId="18" w16cid:durableId="2108193986">
    <w:abstractNumId w:val="228"/>
  </w:num>
  <w:num w:numId="19" w16cid:durableId="994459294">
    <w:abstractNumId w:val="201"/>
  </w:num>
  <w:num w:numId="20" w16cid:durableId="72703439">
    <w:abstractNumId w:val="302"/>
  </w:num>
  <w:num w:numId="21" w16cid:durableId="1546023809">
    <w:abstractNumId w:val="314"/>
  </w:num>
  <w:num w:numId="22" w16cid:durableId="1613172508">
    <w:abstractNumId w:val="10"/>
  </w:num>
  <w:num w:numId="23" w16cid:durableId="2084716765">
    <w:abstractNumId w:val="286"/>
  </w:num>
  <w:num w:numId="24" w16cid:durableId="1531331988">
    <w:abstractNumId w:val="21"/>
  </w:num>
  <w:num w:numId="25" w16cid:durableId="444279241">
    <w:abstractNumId w:val="222"/>
  </w:num>
  <w:num w:numId="26" w16cid:durableId="1643851111">
    <w:abstractNumId w:val="66"/>
  </w:num>
  <w:num w:numId="27" w16cid:durableId="1390500826">
    <w:abstractNumId w:val="292"/>
  </w:num>
  <w:num w:numId="28" w16cid:durableId="713653255">
    <w:abstractNumId w:val="137"/>
  </w:num>
  <w:num w:numId="29" w16cid:durableId="2027099832">
    <w:abstractNumId w:val="249"/>
  </w:num>
  <w:num w:numId="30" w16cid:durableId="2046518156">
    <w:abstractNumId w:val="59"/>
  </w:num>
  <w:num w:numId="31" w16cid:durableId="627469996">
    <w:abstractNumId w:val="285"/>
  </w:num>
  <w:num w:numId="32" w16cid:durableId="1279801536">
    <w:abstractNumId w:val="125"/>
  </w:num>
  <w:num w:numId="33" w16cid:durableId="1211648118">
    <w:abstractNumId w:val="270"/>
  </w:num>
  <w:num w:numId="34" w16cid:durableId="718937301">
    <w:abstractNumId w:val="230"/>
  </w:num>
  <w:num w:numId="35" w16cid:durableId="244536409">
    <w:abstractNumId w:val="193"/>
  </w:num>
  <w:num w:numId="36" w16cid:durableId="1526092305">
    <w:abstractNumId w:val="141"/>
  </w:num>
  <w:num w:numId="37" w16cid:durableId="180363824">
    <w:abstractNumId w:val="152"/>
  </w:num>
  <w:num w:numId="38" w16cid:durableId="2135325082">
    <w:abstractNumId w:val="99"/>
  </w:num>
  <w:num w:numId="39" w16cid:durableId="434863388">
    <w:abstractNumId w:val="14"/>
  </w:num>
  <w:num w:numId="40" w16cid:durableId="831528949">
    <w:abstractNumId w:val="67"/>
  </w:num>
  <w:num w:numId="41" w16cid:durableId="1592542371">
    <w:abstractNumId w:val="118"/>
  </w:num>
  <w:num w:numId="42" w16cid:durableId="1350912132">
    <w:abstractNumId w:val="92"/>
  </w:num>
  <w:num w:numId="43" w16cid:durableId="1307392347">
    <w:abstractNumId w:val="312"/>
  </w:num>
  <w:num w:numId="44" w16cid:durableId="1403063097">
    <w:abstractNumId w:val="200"/>
  </w:num>
  <w:num w:numId="45" w16cid:durableId="18434359">
    <w:abstractNumId w:val="132"/>
  </w:num>
  <w:num w:numId="46" w16cid:durableId="729883242">
    <w:abstractNumId w:val="61"/>
  </w:num>
  <w:num w:numId="47" w16cid:durableId="1396969955">
    <w:abstractNumId w:val="162"/>
  </w:num>
  <w:num w:numId="48" w16cid:durableId="1619407444">
    <w:abstractNumId w:val="76"/>
  </w:num>
  <w:num w:numId="49" w16cid:durableId="194202304">
    <w:abstractNumId w:val="256"/>
  </w:num>
  <w:num w:numId="50" w16cid:durableId="1993949456">
    <w:abstractNumId w:val="68"/>
  </w:num>
  <w:num w:numId="51" w16cid:durableId="1472475760">
    <w:abstractNumId w:val="197"/>
  </w:num>
  <w:num w:numId="52" w16cid:durableId="1098866924">
    <w:abstractNumId w:val="55"/>
  </w:num>
  <w:num w:numId="53" w16cid:durableId="906762132">
    <w:abstractNumId w:val="28"/>
  </w:num>
  <w:num w:numId="54" w16cid:durableId="386538366">
    <w:abstractNumId w:val="208"/>
  </w:num>
  <w:num w:numId="55" w16cid:durableId="525752392">
    <w:abstractNumId w:val="279"/>
  </w:num>
  <w:num w:numId="56" w16cid:durableId="1255164575">
    <w:abstractNumId w:val="297"/>
  </w:num>
  <w:num w:numId="57" w16cid:durableId="522090784">
    <w:abstractNumId w:val="252"/>
  </w:num>
  <w:num w:numId="58" w16cid:durableId="707023911">
    <w:abstractNumId w:val="309"/>
  </w:num>
  <w:num w:numId="59" w16cid:durableId="1701276846">
    <w:abstractNumId w:val="184"/>
  </w:num>
  <w:num w:numId="60" w16cid:durableId="1960141259">
    <w:abstractNumId w:val="31"/>
  </w:num>
  <w:num w:numId="61" w16cid:durableId="1383866751">
    <w:abstractNumId w:val="267"/>
  </w:num>
  <w:num w:numId="62" w16cid:durableId="994799128">
    <w:abstractNumId w:val="173"/>
  </w:num>
  <w:num w:numId="63" w16cid:durableId="1317034406">
    <w:abstractNumId w:val="276"/>
  </w:num>
  <w:num w:numId="64" w16cid:durableId="1890530542">
    <w:abstractNumId w:val="107"/>
  </w:num>
  <w:num w:numId="65" w16cid:durableId="1186870976">
    <w:abstractNumId w:val="131"/>
  </w:num>
  <w:num w:numId="66" w16cid:durableId="1755592543">
    <w:abstractNumId w:val="84"/>
  </w:num>
  <w:num w:numId="67" w16cid:durableId="1462528189">
    <w:abstractNumId w:val="45"/>
  </w:num>
  <w:num w:numId="68" w16cid:durableId="1772123693">
    <w:abstractNumId w:val="217"/>
  </w:num>
  <w:num w:numId="69" w16cid:durableId="468593048">
    <w:abstractNumId w:val="235"/>
  </w:num>
  <w:num w:numId="70" w16cid:durableId="1766459680">
    <w:abstractNumId w:val="65"/>
  </w:num>
  <w:num w:numId="71" w16cid:durableId="1853490089">
    <w:abstractNumId w:val="115"/>
  </w:num>
  <w:num w:numId="72" w16cid:durableId="1473525162">
    <w:abstractNumId w:val="156"/>
  </w:num>
  <w:num w:numId="73" w16cid:durableId="768963586">
    <w:abstractNumId w:val="165"/>
  </w:num>
  <w:num w:numId="74" w16cid:durableId="383260967">
    <w:abstractNumId w:val="227"/>
  </w:num>
  <w:num w:numId="75" w16cid:durableId="20666042">
    <w:abstractNumId w:val="44"/>
  </w:num>
  <w:num w:numId="76" w16cid:durableId="1525092343">
    <w:abstractNumId w:val="313"/>
  </w:num>
  <w:num w:numId="77" w16cid:durableId="1337996797">
    <w:abstractNumId w:val="280"/>
  </w:num>
  <w:num w:numId="78" w16cid:durableId="1117678961">
    <w:abstractNumId w:val="209"/>
  </w:num>
  <w:num w:numId="79" w16cid:durableId="1653098758">
    <w:abstractNumId w:val="56"/>
  </w:num>
  <w:num w:numId="80" w16cid:durableId="702025571">
    <w:abstractNumId w:val="23"/>
  </w:num>
  <w:num w:numId="81" w16cid:durableId="650865543">
    <w:abstractNumId w:val="191"/>
  </w:num>
  <w:num w:numId="82" w16cid:durableId="1842508689">
    <w:abstractNumId w:val="216"/>
  </w:num>
  <w:num w:numId="83" w16cid:durableId="2134514843">
    <w:abstractNumId w:val="308"/>
  </w:num>
  <w:num w:numId="84" w16cid:durableId="911237310">
    <w:abstractNumId w:val="79"/>
  </w:num>
  <w:num w:numId="85" w16cid:durableId="545724185">
    <w:abstractNumId w:val="78"/>
  </w:num>
  <w:num w:numId="86" w16cid:durableId="675959316">
    <w:abstractNumId w:val="40"/>
  </w:num>
  <w:num w:numId="87" w16cid:durableId="1090811283">
    <w:abstractNumId w:val="123"/>
  </w:num>
  <w:num w:numId="88" w16cid:durableId="1181777176">
    <w:abstractNumId w:val="223"/>
  </w:num>
  <w:num w:numId="89" w16cid:durableId="462239526">
    <w:abstractNumId w:val="265"/>
  </w:num>
  <w:num w:numId="90" w16cid:durableId="1746800037">
    <w:abstractNumId w:val="33"/>
  </w:num>
  <w:num w:numId="91" w16cid:durableId="1856382990">
    <w:abstractNumId w:val="301"/>
  </w:num>
  <w:num w:numId="92" w16cid:durableId="2026056782">
    <w:abstractNumId w:val="203"/>
  </w:num>
  <w:num w:numId="93" w16cid:durableId="1051418289">
    <w:abstractNumId w:val="91"/>
  </w:num>
  <w:num w:numId="94" w16cid:durableId="1607081060">
    <w:abstractNumId w:val="224"/>
  </w:num>
  <w:num w:numId="95" w16cid:durableId="425002733">
    <w:abstractNumId w:val="49"/>
  </w:num>
  <w:num w:numId="96" w16cid:durableId="1975988556">
    <w:abstractNumId w:val="52"/>
  </w:num>
  <w:num w:numId="97" w16cid:durableId="1004866720">
    <w:abstractNumId w:val="8"/>
  </w:num>
  <w:num w:numId="98" w16cid:durableId="429084454">
    <w:abstractNumId w:val="71"/>
  </w:num>
  <w:num w:numId="99" w16cid:durableId="1030842257">
    <w:abstractNumId w:val="246"/>
  </w:num>
  <w:num w:numId="100" w16cid:durableId="2081559159">
    <w:abstractNumId w:val="87"/>
  </w:num>
  <w:num w:numId="101" w16cid:durableId="1493181055">
    <w:abstractNumId w:val="86"/>
  </w:num>
  <w:num w:numId="102" w16cid:durableId="478306233">
    <w:abstractNumId w:val="247"/>
  </w:num>
  <w:num w:numId="103" w16cid:durableId="1354262918">
    <w:abstractNumId w:val="53"/>
  </w:num>
  <w:num w:numId="104" w16cid:durableId="631860511">
    <w:abstractNumId w:val="258"/>
  </w:num>
  <w:num w:numId="105" w16cid:durableId="1321539765">
    <w:abstractNumId w:val="210"/>
  </w:num>
  <w:num w:numId="106" w16cid:durableId="1865824666">
    <w:abstractNumId w:val="50"/>
  </w:num>
  <w:num w:numId="107" w16cid:durableId="1671910568">
    <w:abstractNumId w:val="194"/>
  </w:num>
  <w:num w:numId="108" w16cid:durableId="1263999795">
    <w:abstractNumId w:val="103"/>
  </w:num>
  <w:num w:numId="109" w16cid:durableId="1869566428">
    <w:abstractNumId w:val="205"/>
  </w:num>
  <w:num w:numId="110" w16cid:durableId="1963416664">
    <w:abstractNumId w:val="34"/>
  </w:num>
  <w:num w:numId="111" w16cid:durableId="826440287">
    <w:abstractNumId w:val="195"/>
  </w:num>
  <w:num w:numId="112" w16cid:durableId="1818034832">
    <w:abstractNumId w:val="90"/>
  </w:num>
  <w:num w:numId="113" w16cid:durableId="1253969404">
    <w:abstractNumId w:val="116"/>
  </w:num>
  <w:num w:numId="114" w16cid:durableId="1674525178">
    <w:abstractNumId w:val="153"/>
  </w:num>
  <w:num w:numId="115" w16cid:durableId="1990399089">
    <w:abstractNumId w:val="218"/>
  </w:num>
  <w:num w:numId="116" w16cid:durableId="1319000226">
    <w:abstractNumId w:val="133"/>
  </w:num>
  <w:num w:numId="117" w16cid:durableId="773406253">
    <w:abstractNumId w:val="36"/>
  </w:num>
  <w:num w:numId="118" w16cid:durableId="1229875442">
    <w:abstractNumId w:val="46"/>
  </w:num>
  <w:num w:numId="119" w16cid:durableId="125127853">
    <w:abstractNumId w:val="29"/>
  </w:num>
  <w:num w:numId="120" w16cid:durableId="352731923">
    <w:abstractNumId w:val="163"/>
  </w:num>
  <w:num w:numId="121" w16cid:durableId="1055619998">
    <w:abstractNumId w:val="237"/>
  </w:num>
  <w:num w:numId="122" w16cid:durableId="2035883180">
    <w:abstractNumId w:val="60"/>
  </w:num>
  <w:num w:numId="123" w16cid:durableId="1589189201">
    <w:abstractNumId w:val="212"/>
  </w:num>
  <w:num w:numId="124" w16cid:durableId="1101339107">
    <w:abstractNumId w:val="204"/>
  </w:num>
  <w:num w:numId="125" w16cid:durableId="992029070">
    <w:abstractNumId w:val="113"/>
  </w:num>
  <w:num w:numId="126" w16cid:durableId="363748030">
    <w:abstractNumId w:val="225"/>
  </w:num>
  <w:num w:numId="127" w16cid:durableId="424542403">
    <w:abstractNumId w:val="38"/>
  </w:num>
  <w:num w:numId="128" w16cid:durableId="1216283715">
    <w:abstractNumId w:val="22"/>
  </w:num>
  <w:num w:numId="129" w16cid:durableId="68507402">
    <w:abstractNumId w:val="101"/>
  </w:num>
  <w:num w:numId="130" w16cid:durableId="269704327">
    <w:abstractNumId w:val="206"/>
  </w:num>
  <w:num w:numId="131" w16cid:durableId="1048142571">
    <w:abstractNumId w:val="167"/>
  </w:num>
  <w:num w:numId="132" w16cid:durableId="870144336">
    <w:abstractNumId w:val="214"/>
  </w:num>
  <w:num w:numId="133" w16cid:durableId="520512833">
    <w:abstractNumId w:val="180"/>
  </w:num>
  <w:num w:numId="134" w16cid:durableId="1070884612">
    <w:abstractNumId w:val="127"/>
  </w:num>
  <w:num w:numId="135" w16cid:durableId="1628583242">
    <w:abstractNumId w:val="168"/>
  </w:num>
  <w:num w:numId="136" w16cid:durableId="1547599509">
    <w:abstractNumId w:val="284"/>
  </w:num>
  <w:num w:numId="137" w16cid:durableId="1505125255">
    <w:abstractNumId w:val="271"/>
  </w:num>
  <w:num w:numId="138" w16cid:durableId="714768128">
    <w:abstractNumId w:val="243"/>
  </w:num>
  <w:num w:numId="139" w16cid:durableId="462232511">
    <w:abstractNumId w:val="190"/>
  </w:num>
  <w:num w:numId="140" w16cid:durableId="204876077">
    <w:abstractNumId w:val="142"/>
  </w:num>
  <w:num w:numId="141" w16cid:durableId="540439531">
    <w:abstractNumId w:val="274"/>
  </w:num>
  <w:num w:numId="142" w16cid:durableId="1048262293">
    <w:abstractNumId w:val="296"/>
  </w:num>
  <w:num w:numId="143" w16cid:durableId="1348141281">
    <w:abstractNumId w:val="72"/>
  </w:num>
  <w:num w:numId="144" w16cid:durableId="1619488655">
    <w:abstractNumId w:val="145"/>
  </w:num>
  <w:num w:numId="145" w16cid:durableId="391193265">
    <w:abstractNumId w:val="41"/>
  </w:num>
  <w:num w:numId="146" w16cid:durableId="1926330814">
    <w:abstractNumId w:val="106"/>
  </w:num>
  <w:num w:numId="147" w16cid:durableId="1924024361">
    <w:abstractNumId w:val="151"/>
  </w:num>
  <w:num w:numId="148" w16cid:durableId="465514736">
    <w:abstractNumId w:val="109"/>
  </w:num>
  <w:num w:numId="149" w16cid:durableId="1905337315">
    <w:abstractNumId w:val="161"/>
  </w:num>
  <w:num w:numId="150" w16cid:durableId="1516262609">
    <w:abstractNumId w:val="85"/>
  </w:num>
  <w:num w:numId="151" w16cid:durableId="1512184620">
    <w:abstractNumId w:val="177"/>
  </w:num>
  <w:num w:numId="152" w16cid:durableId="1393042241">
    <w:abstractNumId w:val="112"/>
  </w:num>
  <w:num w:numId="153" w16cid:durableId="2118089621">
    <w:abstractNumId w:val="119"/>
  </w:num>
  <w:num w:numId="154" w16cid:durableId="911355932">
    <w:abstractNumId w:val="32"/>
  </w:num>
  <w:num w:numId="155" w16cid:durableId="1017927793">
    <w:abstractNumId w:val="143"/>
  </w:num>
  <w:num w:numId="156" w16cid:durableId="1507985744">
    <w:abstractNumId w:val="174"/>
  </w:num>
  <w:num w:numId="157" w16cid:durableId="1775057684">
    <w:abstractNumId w:val="117"/>
  </w:num>
  <w:num w:numId="158" w16cid:durableId="72288621">
    <w:abstractNumId w:val="149"/>
  </w:num>
  <w:num w:numId="159" w16cid:durableId="150609685">
    <w:abstractNumId w:val="16"/>
  </w:num>
  <w:num w:numId="160" w16cid:durableId="406273419">
    <w:abstractNumId w:val="15"/>
  </w:num>
  <w:num w:numId="161" w16cid:durableId="645596325">
    <w:abstractNumId w:val="264"/>
  </w:num>
  <w:num w:numId="162" w16cid:durableId="942228466">
    <w:abstractNumId w:val="289"/>
  </w:num>
  <w:num w:numId="163" w16cid:durableId="1400710477">
    <w:abstractNumId w:val="95"/>
  </w:num>
  <w:num w:numId="164" w16cid:durableId="1064182279">
    <w:abstractNumId w:val="80"/>
  </w:num>
  <w:num w:numId="165" w16cid:durableId="1023676295">
    <w:abstractNumId w:val="187"/>
  </w:num>
  <w:num w:numId="166" w16cid:durableId="991370234">
    <w:abstractNumId w:val="273"/>
  </w:num>
  <w:num w:numId="167" w16cid:durableId="360279660">
    <w:abstractNumId w:val="47"/>
  </w:num>
  <w:num w:numId="168" w16cid:durableId="811949565">
    <w:abstractNumId w:val="179"/>
  </w:num>
  <w:num w:numId="169" w16cid:durableId="329870137">
    <w:abstractNumId w:val="121"/>
  </w:num>
  <w:num w:numId="170" w16cid:durableId="1934315944">
    <w:abstractNumId w:val="111"/>
  </w:num>
  <w:num w:numId="171" w16cid:durableId="630479468">
    <w:abstractNumId w:val="20"/>
  </w:num>
  <w:num w:numId="172" w16cid:durableId="615989894">
    <w:abstractNumId w:val="234"/>
  </w:num>
  <w:num w:numId="173" w16cid:durableId="1676223749">
    <w:abstractNumId w:val="185"/>
  </w:num>
  <w:num w:numId="174" w16cid:durableId="1954362582">
    <w:abstractNumId w:val="73"/>
  </w:num>
  <w:num w:numId="175" w16cid:durableId="1667825730">
    <w:abstractNumId w:val="189"/>
  </w:num>
  <w:num w:numId="176" w16cid:durableId="120154601">
    <w:abstractNumId w:val="303"/>
  </w:num>
  <w:num w:numId="177" w16cid:durableId="1264192303">
    <w:abstractNumId w:val="268"/>
  </w:num>
  <w:num w:numId="178" w16cid:durableId="1038314507">
    <w:abstractNumId w:val="30"/>
  </w:num>
  <w:num w:numId="179" w16cid:durableId="1318682018">
    <w:abstractNumId w:val="221"/>
  </w:num>
  <w:num w:numId="180" w16cid:durableId="800852259">
    <w:abstractNumId w:val="211"/>
  </w:num>
  <w:num w:numId="181" w16cid:durableId="2045907503">
    <w:abstractNumId w:val="88"/>
  </w:num>
  <w:num w:numId="182" w16cid:durableId="2133399960">
    <w:abstractNumId w:val="198"/>
  </w:num>
  <w:num w:numId="183" w16cid:durableId="1755932166">
    <w:abstractNumId w:val="311"/>
  </w:num>
  <w:num w:numId="184" w16cid:durableId="81687984">
    <w:abstractNumId w:val="120"/>
  </w:num>
  <w:num w:numId="185" w16cid:durableId="973751536">
    <w:abstractNumId w:val="239"/>
  </w:num>
  <w:num w:numId="186" w16cid:durableId="341014609">
    <w:abstractNumId w:val="261"/>
  </w:num>
  <w:num w:numId="187" w16cid:durableId="1276643869">
    <w:abstractNumId w:val="39"/>
  </w:num>
  <w:num w:numId="188" w16cid:durableId="1123885418">
    <w:abstractNumId w:val="54"/>
  </w:num>
  <w:num w:numId="189" w16cid:durableId="1625110995">
    <w:abstractNumId w:val="236"/>
  </w:num>
  <w:num w:numId="190" w16cid:durableId="1617248633">
    <w:abstractNumId w:val="83"/>
  </w:num>
  <w:num w:numId="191" w16cid:durableId="63916225">
    <w:abstractNumId w:val="295"/>
  </w:num>
  <w:num w:numId="192" w16cid:durableId="1535458142">
    <w:abstractNumId w:val="75"/>
  </w:num>
  <w:num w:numId="193" w16cid:durableId="1142309681">
    <w:abstractNumId w:val="19"/>
  </w:num>
  <w:num w:numId="194" w16cid:durableId="242182342">
    <w:abstractNumId w:val="129"/>
  </w:num>
  <w:num w:numId="195" w16cid:durableId="84304440">
    <w:abstractNumId w:val="240"/>
  </w:num>
  <w:num w:numId="196" w16cid:durableId="1379428487">
    <w:abstractNumId w:val="130"/>
  </w:num>
  <w:num w:numId="197" w16cid:durableId="1337490540">
    <w:abstractNumId w:val="48"/>
  </w:num>
  <w:num w:numId="198" w16cid:durableId="479158004">
    <w:abstractNumId w:val="233"/>
  </w:num>
  <w:num w:numId="199" w16cid:durableId="1041320517">
    <w:abstractNumId w:val="171"/>
  </w:num>
  <w:num w:numId="200" w16cid:durableId="414593448">
    <w:abstractNumId w:val="58"/>
  </w:num>
  <w:num w:numId="201" w16cid:durableId="2105765873">
    <w:abstractNumId w:val="96"/>
  </w:num>
  <w:num w:numId="202" w16cid:durableId="1493524512">
    <w:abstractNumId w:val="248"/>
  </w:num>
  <w:num w:numId="203" w16cid:durableId="1676610095">
    <w:abstractNumId w:val="269"/>
  </w:num>
  <w:num w:numId="204" w16cid:durableId="1646161519">
    <w:abstractNumId w:val="27"/>
  </w:num>
  <w:num w:numId="205" w16cid:durableId="1322663531">
    <w:abstractNumId w:val="11"/>
  </w:num>
  <w:num w:numId="206" w16cid:durableId="2055231390">
    <w:abstractNumId w:val="166"/>
  </w:num>
  <w:num w:numId="207" w16cid:durableId="584413223">
    <w:abstractNumId w:val="105"/>
  </w:num>
  <w:num w:numId="208" w16cid:durableId="935869721">
    <w:abstractNumId w:val="13"/>
  </w:num>
  <w:num w:numId="209" w16cid:durableId="1626277611">
    <w:abstractNumId w:val="298"/>
  </w:num>
  <w:num w:numId="210" w16cid:durableId="355928557">
    <w:abstractNumId w:val="255"/>
  </w:num>
  <w:num w:numId="211" w16cid:durableId="303780005">
    <w:abstractNumId w:val="139"/>
  </w:num>
  <w:num w:numId="212" w16cid:durableId="947811824">
    <w:abstractNumId w:val="57"/>
  </w:num>
  <w:num w:numId="213" w16cid:durableId="1284925807">
    <w:abstractNumId w:val="199"/>
  </w:num>
  <w:num w:numId="214" w16cid:durableId="380594442">
    <w:abstractNumId w:val="215"/>
  </w:num>
  <w:num w:numId="215" w16cid:durableId="1561284980">
    <w:abstractNumId w:val="226"/>
  </w:num>
  <w:num w:numId="216" w16cid:durableId="460925639">
    <w:abstractNumId w:val="62"/>
  </w:num>
  <w:num w:numId="217" w16cid:durableId="692269373">
    <w:abstractNumId w:val="136"/>
  </w:num>
  <w:num w:numId="218" w16cid:durableId="1420327359">
    <w:abstractNumId w:val="17"/>
  </w:num>
  <w:num w:numId="219" w16cid:durableId="1505245806">
    <w:abstractNumId w:val="262"/>
  </w:num>
  <w:num w:numId="220" w16cid:durableId="1189833854">
    <w:abstractNumId w:val="207"/>
  </w:num>
  <w:num w:numId="221" w16cid:durableId="1429428385">
    <w:abstractNumId w:val="172"/>
  </w:num>
  <w:num w:numId="222" w16cid:durableId="1192497659">
    <w:abstractNumId w:val="202"/>
  </w:num>
  <w:num w:numId="223" w16cid:durableId="537402044">
    <w:abstractNumId w:val="244"/>
  </w:num>
  <w:num w:numId="224" w16cid:durableId="1990665977">
    <w:abstractNumId w:val="42"/>
  </w:num>
  <w:num w:numId="225" w16cid:durableId="1688940642">
    <w:abstractNumId w:val="164"/>
  </w:num>
  <w:num w:numId="226" w16cid:durableId="935508">
    <w:abstractNumId w:val="175"/>
  </w:num>
  <w:num w:numId="227" w16cid:durableId="1425148282">
    <w:abstractNumId w:val="150"/>
  </w:num>
  <w:num w:numId="228" w16cid:durableId="1494636463">
    <w:abstractNumId w:val="63"/>
  </w:num>
  <w:num w:numId="229" w16cid:durableId="1478957039">
    <w:abstractNumId w:val="307"/>
  </w:num>
  <w:num w:numId="230" w16cid:durableId="1590187851">
    <w:abstractNumId w:val="3"/>
  </w:num>
  <w:num w:numId="231" w16cid:durableId="1250506249">
    <w:abstractNumId w:val="104"/>
  </w:num>
  <w:num w:numId="232" w16cid:durableId="1421367838">
    <w:abstractNumId w:val="229"/>
  </w:num>
  <w:num w:numId="233" w16cid:durableId="1515996585">
    <w:abstractNumId w:val="242"/>
  </w:num>
  <w:num w:numId="234" w16cid:durableId="1418672832">
    <w:abstractNumId w:val="5"/>
  </w:num>
  <w:num w:numId="235" w16cid:durableId="1568415241">
    <w:abstractNumId w:val="35"/>
  </w:num>
  <w:num w:numId="236" w16cid:durableId="799151802">
    <w:abstractNumId w:val="272"/>
  </w:num>
  <w:num w:numId="237" w16cid:durableId="914632470">
    <w:abstractNumId w:val="154"/>
  </w:num>
  <w:num w:numId="238" w16cid:durableId="615908354">
    <w:abstractNumId w:val="37"/>
  </w:num>
  <w:num w:numId="239" w16cid:durableId="1186284404">
    <w:abstractNumId w:val="290"/>
  </w:num>
  <w:num w:numId="240" w16cid:durableId="704989481">
    <w:abstractNumId w:val="98"/>
  </w:num>
  <w:num w:numId="241" w16cid:durableId="1224028316">
    <w:abstractNumId w:val="260"/>
  </w:num>
  <w:num w:numId="242" w16cid:durableId="1959482307">
    <w:abstractNumId w:val="4"/>
  </w:num>
  <w:num w:numId="243" w16cid:durableId="1899703708">
    <w:abstractNumId w:val="288"/>
  </w:num>
  <w:num w:numId="244" w16cid:durableId="232086167">
    <w:abstractNumId w:val="257"/>
  </w:num>
  <w:num w:numId="245" w16cid:durableId="1264998754">
    <w:abstractNumId w:val="305"/>
  </w:num>
  <w:num w:numId="246" w16cid:durableId="1921871291">
    <w:abstractNumId w:val="282"/>
  </w:num>
  <w:num w:numId="247" w16cid:durableId="667307">
    <w:abstractNumId w:val="176"/>
  </w:num>
  <w:num w:numId="248" w16cid:durableId="2085058627">
    <w:abstractNumId w:val="157"/>
  </w:num>
  <w:num w:numId="249" w16cid:durableId="879172545">
    <w:abstractNumId w:val="299"/>
  </w:num>
  <w:num w:numId="250" w16cid:durableId="358748124">
    <w:abstractNumId w:val="232"/>
  </w:num>
  <w:num w:numId="251" w16cid:durableId="1751149315">
    <w:abstractNumId w:val="183"/>
  </w:num>
  <w:num w:numId="252" w16cid:durableId="1847087418">
    <w:abstractNumId w:val="293"/>
  </w:num>
  <w:num w:numId="253" w16cid:durableId="2110422343">
    <w:abstractNumId w:val="26"/>
  </w:num>
  <w:num w:numId="254" w16cid:durableId="1372463446">
    <w:abstractNumId w:val="287"/>
  </w:num>
  <w:num w:numId="255" w16cid:durableId="1959332233">
    <w:abstractNumId w:val="275"/>
  </w:num>
  <w:num w:numId="256" w16cid:durableId="944388208">
    <w:abstractNumId w:val="220"/>
  </w:num>
  <w:num w:numId="257" w16cid:durableId="580331997">
    <w:abstractNumId w:val="9"/>
  </w:num>
  <w:num w:numId="258" w16cid:durableId="212161871">
    <w:abstractNumId w:val="219"/>
  </w:num>
  <w:num w:numId="259" w16cid:durableId="2125028267">
    <w:abstractNumId w:val="245"/>
  </w:num>
  <w:num w:numId="260" w16cid:durableId="1742754416">
    <w:abstractNumId w:val="12"/>
  </w:num>
  <w:num w:numId="261" w16cid:durableId="1322392280">
    <w:abstractNumId w:val="51"/>
  </w:num>
  <w:num w:numId="262" w16cid:durableId="1741751885">
    <w:abstractNumId w:val="283"/>
  </w:num>
  <w:num w:numId="263" w16cid:durableId="1330599844">
    <w:abstractNumId w:val="25"/>
  </w:num>
  <w:num w:numId="264" w16cid:durableId="748969007">
    <w:abstractNumId w:val="277"/>
  </w:num>
  <w:num w:numId="265" w16cid:durableId="833566175">
    <w:abstractNumId w:val="70"/>
  </w:num>
  <w:num w:numId="266" w16cid:durableId="765148714">
    <w:abstractNumId w:val="155"/>
  </w:num>
  <w:num w:numId="267" w16cid:durableId="259335203">
    <w:abstractNumId w:val="134"/>
  </w:num>
  <w:num w:numId="268" w16cid:durableId="1968734018">
    <w:abstractNumId w:val="146"/>
  </w:num>
  <w:num w:numId="269" w16cid:durableId="420876295">
    <w:abstractNumId w:val="281"/>
  </w:num>
  <w:num w:numId="270" w16cid:durableId="1745372495">
    <w:abstractNumId w:val="74"/>
  </w:num>
  <w:num w:numId="271" w16cid:durableId="1938439062">
    <w:abstractNumId w:val="128"/>
  </w:num>
  <w:num w:numId="272" w16cid:durableId="1736274654">
    <w:abstractNumId w:val="94"/>
  </w:num>
  <w:num w:numId="273" w16cid:durableId="184250829">
    <w:abstractNumId w:val="251"/>
  </w:num>
  <w:num w:numId="274" w16cid:durableId="683245208">
    <w:abstractNumId w:val="160"/>
  </w:num>
  <w:num w:numId="275" w16cid:durableId="669408286">
    <w:abstractNumId w:val="158"/>
  </w:num>
  <w:num w:numId="276" w16cid:durableId="1860193337">
    <w:abstractNumId w:val="192"/>
  </w:num>
  <w:num w:numId="277" w16cid:durableId="838929583">
    <w:abstractNumId w:val="148"/>
  </w:num>
  <w:num w:numId="278" w16cid:durableId="1848708086">
    <w:abstractNumId w:val="1"/>
  </w:num>
  <w:num w:numId="279" w16cid:durableId="2019313077">
    <w:abstractNumId w:val="108"/>
  </w:num>
  <w:num w:numId="280" w16cid:durableId="356128820">
    <w:abstractNumId w:val="213"/>
  </w:num>
  <w:num w:numId="281" w16cid:durableId="596982499">
    <w:abstractNumId w:val="182"/>
  </w:num>
  <w:num w:numId="282" w16cid:durableId="77334451">
    <w:abstractNumId w:val="278"/>
  </w:num>
  <w:num w:numId="283" w16cid:durableId="2086754278">
    <w:abstractNumId w:val="259"/>
  </w:num>
  <w:num w:numId="284" w16cid:durableId="1325669354">
    <w:abstractNumId w:val="304"/>
  </w:num>
  <w:num w:numId="285" w16cid:durableId="1156536762">
    <w:abstractNumId w:val="188"/>
  </w:num>
  <w:num w:numId="286" w16cid:durableId="427505164">
    <w:abstractNumId w:val="82"/>
  </w:num>
  <w:num w:numId="287" w16cid:durableId="1721172358">
    <w:abstractNumId w:val="306"/>
  </w:num>
  <w:num w:numId="288" w16cid:durableId="797455591">
    <w:abstractNumId w:val="135"/>
  </w:num>
  <w:num w:numId="289" w16cid:durableId="1630161981">
    <w:abstractNumId w:val="0"/>
  </w:num>
  <w:num w:numId="290" w16cid:durableId="1038893894">
    <w:abstractNumId w:val="231"/>
  </w:num>
  <w:num w:numId="291" w16cid:durableId="1091777511">
    <w:abstractNumId w:val="110"/>
  </w:num>
  <w:num w:numId="292" w16cid:durableId="1770345944">
    <w:abstractNumId w:val="250"/>
  </w:num>
  <w:num w:numId="293" w16cid:durableId="968783549">
    <w:abstractNumId w:val="89"/>
  </w:num>
  <w:num w:numId="294" w16cid:durableId="1253511306">
    <w:abstractNumId w:val="186"/>
  </w:num>
  <w:num w:numId="295" w16cid:durableId="153836825">
    <w:abstractNumId w:val="263"/>
  </w:num>
  <w:num w:numId="296" w16cid:durableId="305471613">
    <w:abstractNumId w:val="18"/>
  </w:num>
  <w:num w:numId="297" w16cid:durableId="77336040">
    <w:abstractNumId w:val="140"/>
  </w:num>
  <w:num w:numId="298" w16cid:durableId="1968051673">
    <w:abstractNumId w:val="147"/>
  </w:num>
  <w:num w:numId="299" w16cid:durableId="1816289633">
    <w:abstractNumId w:val="253"/>
  </w:num>
  <w:num w:numId="300" w16cid:durableId="2090151019">
    <w:abstractNumId w:val="138"/>
  </w:num>
  <w:num w:numId="301" w16cid:durableId="721641467">
    <w:abstractNumId w:val="124"/>
  </w:num>
  <w:num w:numId="302" w16cid:durableId="26414487">
    <w:abstractNumId w:val="114"/>
  </w:num>
  <w:num w:numId="303" w16cid:durableId="1783573186">
    <w:abstractNumId w:val="24"/>
  </w:num>
  <w:num w:numId="304" w16cid:durableId="211965593">
    <w:abstractNumId w:val="170"/>
  </w:num>
  <w:num w:numId="305" w16cid:durableId="1051223906">
    <w:abstractNumId w:val="64"/>
  </w:num>
  <w:num w:numId="306" w16cid:durableId="331418925">
    <w:abstractNumId w:val="2"/>
  </w:num>
  <w:num w:numId="307" w16cid:durableId="1558855489">
    <w:abstractNumId w:val="310"/>
  </w:num>
  <w:num w:numId="308" w16cid:durableId="428429623">
    <w:abstractNumId w:val="69"/>
  </w:num>
  <w:num w:numId="309" w16cid:durableId="32735061">
    <w:abstractNumId w:val="238"/>
  </w:num>
  <w:num w:numId="310" w16cid:durableId="1994291667">
    <w:abstractNumId w:val="144"/>
  </w:num>
  <w:num w:numId="311" w16cid:durableId="1992444349">
    <w:abstractNumId w:val="102"/>
  </w:num>
  <w:num w:numId="312" w16cid:durableId="625894038">
    <w:abstractNumId w:val="97"/>
  </w:num>
  <w:num w:numId="313" w16cid:durableId="1142310492">
    <w:abstractNumId w:val="159"/>
  </w:num>
  <w:num w:numId="314" w16cid:durableId="655302510">
    <w:abstractNumId w:val="169"/>
  </w:num>
  <w:num w:numId="315" w16cid:durableId="1368872548">
    <w:abstractNumId w:val="300"/>
  </w:num>
  <w:numIdMacAtCleanup w:val="3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olli Flanagan">
    <w15:presenceInfo w15:providerId="Windows Live" w15:userId="aaba5e699a7a73f4"/>
  </w15:person>
  <w15:person w15:author="Oestreich, Julia">
    <w15:presenceInfo w15:providerId="AD" w15:userId="S::joestrei@udel.edu::2bb885c4-a464-472a-be39-710cfeecc0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2DEF"/>
    <w:rsid w:val="000D2CC0"/>
    <w:rsid w:val="002E4ABE"/>
    <w:rsid w:val="00383CB5"/>
    <w:rsid w:val="004F5D07"/>
    <w:rsid w:val="00506A13"/>
    <w:rsid w:val="0058705E"/>
    <w:rsid w:val="005904EB"/>
    <w:rsid w:val="005E7F2D"/>
    <w:rsid w:val="005F5C79"/>
    <w:rsid w:val="00641FF6"/>
    <w:rsid w:val="00690EBF"/>
    <w:rsid w:val="00697632"/>
    <w:rsid w:val="006A65C1"/>
    <w:rsid w:val="0072609A"/>
    <w:rsid w:val="007659F5"/>
    <w:rsid w:val="0092365D"/>
    <w:rsid w:val="009708A1"/>
    <w:rsid w:val="00976A08"/>
    <w:rsid w:val="009C7DEF"/>
    <w:rsid w:val="009F45F6"/>
    <w:rsid w:val="00A76714"/>
    <w:rsid w:val="00AE0EF1"/>
    <w:rsid w:val="00B32DEF"/>
    <w:rsid w:val="00D44739"/>
    <w:rsid w:val="00EB13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65565"/>
  <w15:docId w15:val="{DFF77E79-C828-42E5-A231-18A6B1AB0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hd w:val="clear" w:color="auto" w:fill="FFFFFF"/>
      <w:spacing w:before="240" w:after="240" w:line="288" w:lineRule="auto"/>
      <w:jc w:val="center"/>
      <w:outlineLvl w:val="0"/>
    </w:pPr>
    <w:rPr>
      <w:rFonts w:ascii="Times New Roman" w:eastAsia="Times New Roman" w:hAnsi="Times New Roman" w:cs="Times New Roman"/>
      <w:color w:val="27262B"/>
      <w:sz w:val="24"/>
      <w:szCs w:val="24"/>
    </w:rPr>
  </w:style>
  <w:style w:type="paragraph" w:styleId="Heading2">
    <w:name w:val="heading 2"/>
    <w:basedOn w:val="Normal"/>
    <w:next w:val="Normal"/>
    <w:uiPriority w:val="9"/>
    <w:unhideWhenUsed/>
    <w:qFormat/>
    <w:pPr>
      <w:keepNext/>
      <w:keepLines/>
      <w:shd w:val="clear" w:color="auto" w:fill="FFFFFF"/>
      <w:spacing w:before="520" w:after="80" w:line="288" w:lineRule="auto"/>
      <w:outlineLvl w:val="1"/>
    </w:pPr>
    <w:rPr>
      <w:rFonts w:ascii="Times New Roman" w:eastAsia="Times New Roman" w:hAnsi="Times New Roman" w:cs="Times New Roman"/>
      <w:b/>
      <w:color w:val="27262B"/>
      <w:sz w:val="24"/>
      <w:szCs w:val="24"/>
      <w:highlight w:val="white"/>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690EBF"/>
    <w:pPr>
      <w:spacing w:line="240" w:lineRule="auto"/>
    </w:pPr>
  </w:style>
  <w:style w:type="paragraph" w:styleId="CommentSubject">
    <w:name w:val="annotation subject"/>
    <w:basedOn w:val="CommentText"/>
    <w:next w:val="CommentText"/>
    <w:link w:val="CommentSubjectChar"/>
    <w:uiPriority w:val="99"/>
    <w:semiHidden/>
    <w:unhideWhenUsed/>
    <w:rsid w:val="00A76714"/>
    <w:rPr>
      <w:b/>
      <w:bCs/>
    </w:rPr>
  </w:style>
  <w:style w:type="character" w:customStyle="1" w:styleId="CommentSubjectChar">
    <w:name w:val="Comment Subject Char"/>
    <w:basedOn w:val="CommentTextChar"/>
    <w:link w:val="CommentSubject"/>
    <w:uiPriority w:val="99"/>
    <w:semiHidden/>
    <w:rsid w:val="00A7671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oots-edu.github.io/textbook/text/14-appendix/upstream.html" TargetMode="External"/><Relationship Id="rId21" Type="http://schemas.openxmlformats.org/officeDocument/2006/relationships/hyperlink" Target="https://brew.sh/" TargetMode="External"/><Relationship Id="rId42" Type="http://schemas.openxmlformats.org/officeDocument/2006/relationships/image" Target="media/image27.png"/><Relationship Id="rId63" Type="http://schemas.openxmlformats.org/officeDocument/2006/relationships/image" Target="media/image46.jpg"/><Relationship Id="rId84" Type="http://schemas.openxmlformats.org/officeDocument/2006/relationships/image" Target="media/image66.png"/><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87.jpg"/><Relationship Id="rId11" Type="http://schemas.microsoft.com/office/2011/relationships/commentsExtended" Target="commentsExtended.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jpg"/><Relationship Id="rId58" Type="http://schemas.openxmlformats.org/officeDocument/2006/relationships/image" Target="media/image42.jpg"/><Relationship Id="rId74" Type="http://schemas.openxmlformats.org/officeDocument/2006/relationships/image" Target="media/image57.jpg"/><Relationship Id="rId79" Type="http://schemas.openxmlformats.org/officeDocument/2006/relationships/image" Target="media/image62.jpg"/><Relationship Id="rId102" Type="http://schemas.openxmlformats.org/officeDocument/2006/relationships/hyperlink" Target="https://boots-edu.github.io/textbook/text/10-webz-advanced/events.html" TargetMode="External"/><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yperlink" Target="https://github.com/signup" TargetMode="Externa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hyperlink" Target="https://gradescope.com/" TargetMode="External"/><Relationship Id="rId64" Type="http://schemas.openxmlformats.org/officeDocument/2006/relationships/image" Target="media/image47.jpg"/><Relationship Id="rId69" Type="http://schemas.openxmlformats.org/officeDocument/2006/relationships/image" Target="media/image52.jpg"/><Relationship Id="rId113" Type="http://schemas.openxmlformats.org/officeDocument/2006/relationships/image" Target="media/image93.jpg"/><Relationship Id="rId118" Type="http://schemas.openxmlformats.org/officeDocument/2006/relationships/hyperlink" Target="https://boots-edu.github.io/textbook/text/14-appendix/upstream.html" TargetMode="External"/><Relationship Id="rId134" Type="http://schemas.openxmlformats.org/officeDocument/2006/relationships/image" Target="media/image108.png"/><Relationship Id="rId139" Type="http://schemas.microsoft.com/office/2011/relationships/people" Target="people.xml"/><Relationship Id="rId80" Type="http://schemas.openxmlformats.org/officeDocument/2006/relationships/hyperlink" Target="https://www.w3schools.com/jsref/dom_obj_event.asp" TargetMode="External"/><Relationship Id="rId85" Type="http://schemas.openxmlformats.org/officeDocument/2006/relationships/image" Target="media/image67.png"/><Relationship Id="rId12" Type="http://schemas.microsoft.com/office/2016/09/relationships/commentsIds" Target="commentsIds.xml"/><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hyperlink" Target="https://boots-edu.github.io/textbook/text/8-testing/anonymous.html" TargetMode="External"/><Relationship Id="rId108" Type="http://schemas.openxmlformats.org/officeDocument/2006/relationships/image" Target="media/image88.jp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8.jpg"/><Relationship Id="rId70" Type="http://schemas.openxmlformats.org/officeDocument/2006/relationships/image" Target="media/image53.jpg"/><Relationship Id="rId75" Type="http://schemas.openxmlformats.org/officeDocument/2006/relationships/image" Target="media/image58.jp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4.png"/><Relationship Id="rId119" Type="http://schemas.openxmlformats.org/officeDocument/2006/relationships/image" Target="media/image95.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8.jp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5.png"/><Relationship Id="rId135" Type="http://schemas.openxmlformats.org/officeDocument/2006/relationships/image" Target="media/image109.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9.jpg"/><Relationship Id="rId34" Type="http://schemas.openxmlformats.org/officeDocument/2006/relationships/image" Target="media/image19.pn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image" Target="media/image59.jpg"/><Relationship Id="rId97" Type="http://schemas.openxmlformats.org/officeDocument/2006/relationships/image" Target="media/image79.jpg"/><Relationship Id="rId104" Type="http://schemas.openxmlformats.org/officeDocument/2006/relationships/image" Target="media/image84.png"/><Relationship Id="rId120" Type="http://schemas.openxmlformats.org/officeDocument/2006/relationships/image" Target="media/image96.png"/><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54.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jpg"/><Relationship Id="rId87" Type="http://schemas.openxmlformats.org/officeDocument/2006/relationships/image" Target="media/image69.png"/><Relationship Id="rId110" Type="http://schemas.openxmlformats.org/officeDocument/2006/relationships/image" Target="media/image90.jpg"/><Relationship Id="rId115" Type="http://schemas.openxmlformats.org/officeDocument/2006/relationships/hyperlink" Target="https://boots-edu.github.io/textbook/text/14-appendix/upstream.html" TargetMode="External"/><Relationship Id="rId131" Type="http://schemas.openxmlformats.org/officeDocument/2006/relationships/hyperlink" Target="https://boots-edu.github.io/textbook/text/14-appendix/upstream.html" TargetMode="External"/><Relationship Id="rId136" Type="http://schemas.openxmlformats.org/officeDocument/2006/relationships/hyperlink" Target="https://code.visualstudio.com/docs/sourcecontrol/overview" TargetMode="External"/><Relationship Id="rId61" Type="http://schemas.microsoft.com/office/2018/08/relationships/commentsExtensible" Target="commentsExtensible.xml"/><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jpg"/><Relationship Id="rId77" Type="http://schemas.openxmlformats.org/officeDocument/2006/relationships/image" Target="media/image60.jpg"/><Relationship Id="rId100" Type="http://schemas.openxmlformats.org/officeDocument/2006/relationships/image" Target="media/image82.jpg"/><Relationship Id="rId105" Type="http://schemas.openxmlformats.org/officeDocument/2006/relationships/image" Target="media/image85.jpg"/><Relationship Id="rId126" Type="http://schemas.openxmlformats.org/officeDocument/2006/relationships/image" Target="media/image101.png"/><Relationship Id="rId8" Type="http://schemas.openxmlformats.org/officeDocument/2006/relationships/hyperlink" Target="https://code.visualstudio.com/download" TargetMode="External"/><Relationship Id="rId51" Type="http://schemas.openxmlformats.org/officeDocument/2006/relationships/image" Target="media/image35.jpg"/><Relationship Id="rId72" Type="http://schemas.openxmlformats.org/officeDocument/2006/relationships/image" Target="media/image55.jpg"/><Relationship Id="rId93" Type="http://schemas.openxmlformats.org/officeDocument/2006/relationships/image" Target="media/image75.png"/><Relationship Id="rId98" Type="http://schemas.openxmlformats.org/officeDocument/2006/relationships/image" Target="media/image80.jpg"/><Relationship Id="rId121" Type="http://schemas.openxmlformats.org/officeDocument/2006/relationships/hyperlink" Target="https://boots-edu.github.io/textbook/text/14-appendix/upstream.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0.jpg"/><Relationship Id="rId116" Type="http://schemas.openxmlformats.org/officeDocument/2006/relationships/hyperlink" Target="https://boots-edu.github.io/textbook/text/14-appendix/upstream.html" TargetMode="External"/><Relationship Id="rId137" Type="http://schemas.openxmlformats.org/officeDocument/2006/relationships/header" Target="header1.xml"/><Relationship Id="rId20" Type="http://schemas.openxmlformats.org/officeDocument/2006/relationships/hyperlink" Target="https://git-scm.com/downloads" TargetMode="External"/><Relationship Id="rId41" Type="http://schemas.openxmlformats.org/officeDocument/2006/relationships/image" Target="media/image26.png"/><Relationship Id="rId62" Type="http://schemas.openxmlformats.org/officeDocument/2006/relationships/image" Target="media/image45.jp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1.jpg"/><Relationship Id="rId132" Type="http://schemas.openxmlformats.org/officeDocument/2006/relationships/image" Target="media/image106.png"/><Relationship Id="rId15" Type="http://schemas.openxmlformats.org/officeDocument/2006/relationships/hyperlink" Target="https://nodejs.org/en/download/" TargetMode="External"/><Relationship Id="rId36" Type="http://schemas.openxmlformats.org/officeDocument/2006/relationships/image" Target="media/image21.png"/><Relationship Id="rId57" Type="http://schemas.openxmlformats.org/officeDocument/2006/relationships/image" Target="media/image41.jpg"/><Relationship Id="rId106" Type="http://schemas.openxmlformats.org/officeDocument/2006/relationships/image" Target="media/image86.jpg"/><Relationship Id="rId127" Type="http://schemas.openxmlformats.org/officeDocument/2006/relationships/image" Target="media/image102.png"/><Relationship Id="rId10" Type="http://schemas.openxmlformats.org/officeDocument/2006/relationships/comments" Target="comments.xml"/><Relationship Id="rId31" Type="http://schemas.openxmlformats.org/officeDocument/2006/relationships/image" Target="media/image16.png"/><Relationship Id="rId52" Type="http://schemas.openxmlformats.org/officeDocument/2006/relationships/image" Target="media/image36.jpg"/><Relationship Id="rId73" Type="http://schemas.openxmlformats.org/officeDocument/2006/relationships/image" Target="media/image56.jpg"/><Relationship Id="rId78" Type="http://schemas.openxmlformats.org/officeDocument/2006/relationships/image" Target="media/image61.jpg"/><Relationship Id="rId94" Type="http://schemas.openxmlformats.org/officeDocument/2006/relationships/image" Target="media/image76.png"/><Relationship Id="rId99" Type="http://schemas.openxmlformats.org/officeDocument/2006/relationships/image" Target="media/image81.jpg"/><Relationship Id="rId101" Type="http://schemas.openxmlformats.org/officeDocument/2006/relationships/image" Target="media/image83.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1.jpg"/><Relationship Id="rId89" Type="http://schemas.openxmlformats.org/officeDocument/2006/relationships/image" Target="media/image71.png"/><Relationship Id="rId112" Type="http://schemas.openxmlformats.org/officeDocument/2006/relationships/image" Target="media/image92.jpg"/><Relationship Id="rId133" Type="http://schemas.openxmlformats.org/officeDocument/2006/relationships/image" Target="media/image10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22938F-A901-43C5-ACDE-BE5C96C6B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955</TotalTime>
  <Pages>252</Pages>
  <Words>46923</Words>
  <Characters>267467</Characters>
  <Application>Microsoft Office Word</Application>
  <DocSecurity>0</DocSecurity>
  <Lines>2228</Lines>
  <Paragraphs>627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Oestreich, Julia</cp:lastModifiedBy>
  <cp:revision>6</cp:revision>
  <dcterms:created xsi:type="dcterms:W3CDTF">2025-05-15T21:58:00Z</dcterms:created>
  <dcterms:modified xsi:type="dcterms:W3CDTF">2025-05-16T14:42:00Z</dcterms:modified>
</cp:coreProperties>
</file>