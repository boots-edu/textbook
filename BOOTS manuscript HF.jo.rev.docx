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47F18BC6" w:rsidR="00B32DEF" w:rsidRDefault="00AA63EA">
      <w:pPr>
        <w:pStyle w:val="Heading1"/>
        <w:keepNext w:val="0"/>
        <w:keepLines w:val="0"/>
      </w:pPr>
      <w:r>
        <w:t>Introduction</w:t>
      </w:r>
    </w:p>
    <w:p w14:paraId="05538ED9" w14:textId="115EDEA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0"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ins w:id="1"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ins w:id="2"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3"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0052D75F" w14:textId="25FEF50C" w:rsidR="00B32DEF" w:rsidRDefault="00AA63EA">
      <w:pPr>
        <w:pStyle w:val="Heading2"/>
        <w:keepNext w:val="0"/>
        <w:keepLines w:val="0"/>
      </w:pPr>
      <w:r>
        <w:rPr>
          <w:color w:val="212529"/>
        </w:rPr>
        <w:t>In this introduction, we are going to introduce the organization of this textbook and help you set</w:t>
      </w:r>
      <w:ins w:id="4" w:author="Holli Flanagan" w:date="2025-05-02T17:44:00Z">
        <w:r>
          <w:rPr>
            <w:color w:val="212529"/>
          </w:rPr>
          <w:t xml:space="preserve"> </w:t>
        </w:r>
      </w:ins>
      <w:r>
        <w:rPr>
          <w:color w:val="212529"/>
        </w:rPr>
        <w:t xml:space="preserve">up your development </w:t>
      </w:r>
      <w:proofErr w:type="spellStart"/>
      <w:proofErr w:type="gramStart"/>
      <w:r>
        <w:rPr>
          <w:color w:val="212529"/>
        </w:rPr>
        <w:t>environment.</w:t>
      </w:r>
      <w:bookmarkStart w:id="5" w:name="_e047sgaya9xn" w:colFirst="0" w:colLast="0"/>
      <w:bookmarkEnd w:id="5"/>
      <w:r>
        <w:t>Overview</w:t>
      </w:r>
      <w:proofErr w:type="spellEnd"/>
      <w:proofErr w:type="gramEnd"/>
    </w:p>
    <w:p w14:paraId="051D1269" w14:textId="77777777" w:rsidR="00B32DEF" w:rsidRPr="00A314A1" w:rsidRDefault="00AA63EA" w:rsidP="00A314A1">
      <w:pPr>
        <w:shd w:val="clear" w:color="auto" w:fill="FFFFFF"/>
        <w:spacing w:before="180"/>
        <w:rPr>
          <w:color w:val="000000"/>
        </w:rPr>
      </w:pPr>
      <w:r>
        <w:rPr>
          <w:rFonts w:ascii="Times New Roman" w:eastAsia="Times New Roman" w:hAnsi="Times New Roman" w:cs="Times New Roman"/>
          <w:color w:val="212529"/>
          <w:sz w:val="24"/>
          <w:szCs w:val="24"/>
        </w:rPr>
        <w:t>What is this text about?</w:t>
      </w:r>
    </w:p>
    <w:p w14:paraId="6513D382" w14:textId="615157A2" w:rsidR="00AE0EF1" w:rsidRDefault="00AA63EA" w:rsidP="00AE0EF1">
      <w:pPr>
        <w:ind w:left="720"/>
        <w:rPr>
          <w:color w:val="000000"/>
        </w:rPr>
      </w:pPr>
      <w:r>
        <w:rPr>
          <w:rFonts w:ascii="Times New Roman" w:eastAsia="Times New Roman" w:hAnsi="Times New Roman" w:cs="Times New Roman"/>
          <w:color w:val="212529"/>
          <w:sz w:val="24"/>
          <w:szCs w:val="24"/>
        </w:rPr>
        <w:t>In this text</w:t>
      </w:r>
      <w:ins w:id="6"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7"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8"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0CA64F43" w:rsidR="00B32DEF" w:rsidRPr="00A314A1" w:rsidRDefault="00AA63EA" w:rsidP="00AE0EF1">
      <w:pPr>
        <w:ind w:left="720"/>
        <w:rPr>
          <w:color w:val="000000"/>
        </w:rPr>
      </w:pPr>
      <w:r>
        <w:rPr>
          <w:rFonts w:ascii="Times New Roman" w:eastAsia="Times New Roman" w:hAnsi="Times New Roman" w:cs="Times New Roman"/>
          <w:color w:val="212529"/>
          <w:sz w:val="24"/>
          <w:szCs w:val="24"/>
        </w:rPr>
        <w:t xml:space="preserve">Specifically, we will study </w:t>
      </w:r>
      <w:ins w:id="9" w:author="Holli Flanagan" w:date="2025-05-09T15:20: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 xml:space="preserve">bjects and </w:t>
      </w:r>
      <w:ins w:id="10"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bject-</w:t>
      </w:r>
      <w:ins w:id="11"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AA63EA">
      <w:pPr>
        <w:pStyle w:val="Heading2"/>
        <w:keepNext w:val="0"/>
        <w:keepLines w:val="0"/>
      </w:pPr>
      <w:bookmarkStart w:id="12" w:name="_rkpnbiljtc0v" w:colFirst="0" w:colLast="0"/>
      <w:bookmarkEnd w:id="12"/>
      <w:r>
        <w:t>Details</w:t>
      </w:r>
    </w:p>
    <w:p w14:paraId="1E93E0ED" w14:textId="3BF942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sidRPr="00A314A1">
        <w:rPr>
          <w:rFonts w:ascii="Times New Roman" w:eastAsia="Times New Roman" w:hAnsi="Times New Roman" w:cs="Times New Roman"/>
          <w:color w:val="212529"/>
          <w:sz w:val="24"/>
          <w:szCs w:val="24"/>
        </w:rPr>
        <w:t>Type</w:t>
      </w:r>
      <w:ins w:id="13" w:author="Holli Flanagan" w:date="2025-05-09T15:21:00Z">
        <w:r w:rsidRPr="00A314A1">
          <w:rPr>
            <w:rFonts w:ascii="Times New Roman" w:eastAsia="Times New Roman" w:hAnsi="Times New Roman" w:cs="Times New Roman"/>
            <w:color w:val="212529"/>
            <w:sz w:val="24"/>
            <w:szCs w:val="24"/>
          </w:rPr>
          <w:t>S</w:t>
        </w:r>
      </w:ins>
      <w:r w:rsidRPr="00A314A1">
        <w:rPr>
          <w:rFonts w:ascii="Times New Roman" w:eastAsia="Times New Roman" w:hAnsi="Times New Roman" w:cs="Times New Roman"/>
          <w:color w:val="212529"/>
          <w:sz w:val="24"/>
          <w:szCs w:val="24"/>
        </w:rPr>
        <w:t>cript</w:t>
      </w:r>
      <w:r>
        <w:rPr>
          <w:rFonts w:ascii="Times New Roman" w:eastAsia="Times New Roman" w:hAnsi="Times New Roman" w:cs="Times New Roman"/>
          <w:color w:val="212529"/>
          <w:sz w:val="24"/>
          <w:szCs w:val="24"/>
        </w:rPr>
        <w:t xml:space="preserve">. </w:t>
      </w:r>
      <w:ins w:id="1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15" w:author="Holli Flanagan" w:date="2025-05-09T15:23:00Z">
        <w:r>
          <w:rPr>
            <w:rFonts w:ascii="Times New Roman" w:eastAsia="Times New Roman" w:hAnsi="Times New Roman" w:cs="Times New Roman"/>
            <w:color w:val="212529"/>
            <w:sz w:val="24"/>
            <w:szCs w:val="24"/>
          </w:rPr>
          <w:t>JavaScript</w:t>
        </w:r>
      </w:ins>
      <w:r>
        <w:rPr>
          <w:rFonts w:ascii="Times New Roman" w:eastAsia="Times New Roman" w:hAnsi="Times New Roman" w:cs="Times New Roman"/>
          <w:color w:val="212529"/>
          <w:sz w:val="24"/>
          <w:szCs w:val="24"/>
        </w:rPr>
        <w:t>.</w:t>
      </w:r>
    </w:p>
    <w:p w14:paraId="2A28A12A" w14:textId="1B52BB39" w:rsidR="00B32DEF" w:rsidRDefault="00AA63EA">
      <w:pPr>
        <w:shd w:val="clear" w:color="auto" w:fill="FFFFFF"/>
        <w:spacing w:after="240"/>
        <w:rPr>
          <w:rFonts w:ascii="Times New Roman" w:eastAsia="Times New Roman" w:hAnsi="Times New Roman" w:cs="Times New Roman"/>
          <w:color w:val="212529"/>
          <w:sz w:val="24"/>
          <w:szCs w:val="24"/>
        </w:rPr>
      </w:pPr>
      <w:ins w:id="1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647D58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1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AA63EA">
      <w:pPr>
        <w:pStyle w:val="Heading2"/>
        <w:keepNext w:val="0"/>
        <w:keepLines w:val="0"/>
      </w:pPr>
      <w:bookmarkStart w:id="18" w:name="_wtlsg1w3e2a4" w:colFirst="0" w:colLast="0"/>
      <w:bookmarkEnd w:id="18"/>
      <w:r>
        <w:t>ChatGPT and Co-Pilot</w:t>
      </w:r>
    </w:p>
    <w:p w14:paraId="34C2C1D0" w14:textId="687228BB" w:rsidR="00B32DEF" w:rsidRPr="00A314A1" w:rsidRDefault="00AA63EA" w:rsidP="00A314A1">
      <w:pPr>
        <w:shd w:val="clear" w:color="auto" w:fill="FFFFFF"/>
        <w:rPr>
          <w:color w:val="000000"/>
        </w:rPr>
      </w:pPr>
      <w:r>
        <w:rPr>
          <w:rFonts w:ascii="Times New Roman" w:eastAsia="Times New Roman" w:hAnsi="Times New Roman" w:cs="Times New Roman"/>
          <w:color w:val="212529"/>
          <w:sz w:val="24"/>
          <w:szCs w:val="24"/>
        </w:rPr>
        <w:t>For this text, use of these tools is not recommended.</w:t>
      </w:r>
    </w:p>
    <w:p w14:paraId="5F16B73B" w14:textId="1BAA1C04" w:rsidR="00AE0EF1" w:rsidRDefault="00AA63EA" w:rsidP="00AE0EF1">
      <w:pP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tools, while impressive, are imperfect and often generate poor, inefficient, or downright incorrect code.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use these tools, one must already know how to program well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be certain that the generated code is correct.</w:t>
      </w:r>
      <w:ins w:id="19" w:author="Holli Flanagan" w:date="2025-05-09T15:22:00Z">
        <w:r>
          <w:rPr>
            <w:rFonts w:ascii="Times New Roman" w:eastAsia="Times New Roman" w:hAnsi="Times New Roman" w:cs="Times New Roman"/>
            <w:color w:val="212529"/>
            <w:sz w:val="24"/>
            <w:szCs w:val="24"/>
          </w:rPr>
          <w:t xml:space="preserve"> </w:t>
        </w:r>
      </w:ins>
    </w:p>
    <w:p w14:paraId="23123560" w14:textId="0C967B78" w:rsidR="00AE0EF1" w:rsidRDefault="00AA63EA"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00637ED" w14:textId="61B385C3" w:rsidR="00B32DEF" w:rsidRDefault="00AA63EA" w:rsidP="00A314A1">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achieve mastery, you will be able to use these tools in the future.</w:t>
      </w:r>
      <w:ins w:id="20" w:author="Holli Flanagan" w:date="2025-05-09T15:2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When used correctly they are powerful, but </w:t>
      </w:r>
      <w:ins w:id="21"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22"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68BDAC7B" w:rsidR="00B32DEF" w:rsidRDefault="00AA63EA">
      <w:pPr>
        <w:pStyle w:val="Heading2"/>
      </w:pPr>
      <w:bookmarkStart w:id="23" w:name="_a55020iq11vt" w:colFirst="0" w:colLast="0"/>
      <w:bookmarkEnd w:id="23"/>
      <w:r>
        <w:lastRenderedPageBreak/>
        <w:t xml:space="preserve">Final </w:t>
      </w:r>
      <w:ins w:id="24" w:author="Holli Flanagan" w:date="2025-05-09T15:23:00Z">
        <w:r>
          <w:t>t</w:t>
        </w:r>
      </w:ins>
      <w:r>
        <w:t>houghts before we begin</w:t>
      </w:r>
    </w:p>
    <w:p w14:paraId="6D4C2986" w14:textId="7133178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ins w:id="25"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is hard until it is not. Be patient with yourself</w:t>
      </w:r>
      <w:ins w:id="26"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AA63EA">
      <w:pPr>
        <w:pStyle w:val="Heading2"/>
      </w:pPr>
      <w:bookmarkStart w:id="27" w:name="_i0s0mfpdbinq" w:colFirst="0" w:colLast="0"/>
      <w:bookmarkEnd w:id="27"/>
      <w:r>
        <w:t>Next Step</w:t>
      </w:r>
    </w:p>
    <w:p w14:paraId="7C8D7A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28"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29"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AA63EA">
      <w:pPr>
        <w:pStyle w:val="Heading2"/>
      </w:pPr>
      <w:bookmarkStart w:id="30" w:name="_8icdzxtbcxih" w:colFirst="0" w:colLast="0"/>
      <w:bookmarkEnd w:id="30"/>
      <w:r>
        <w:lastRenderedPageBreak/>
        <w:t>Overview</w:t>
      </w:r>
    </w:p>
    <w:p w14:paraId="0153DC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26E1585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31" w:author="Holli Flanagan" w:date="2025-05-09T15:28:00Z">
        <w:r>
          <w:rPr>
            <w:rFonts w:ascii="Times New Roman" w:eastAsia="Times New Roman" w:hAnsi="Times New Roman" w:cs="Times New Roman"/>
            <w:color w:val="212529"/>
            <w:sz w:val="24"/>
            <w:szCs w:val="24"/>
          </w:rPr>
          <w:t xml:space="preserve">However, </w:t>
        </w:r>
      </w:ins>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Making web applications is complicated, so it is critical that your environment’s setup and the eventual structure of our web application follow these instructions precisely. If this seems limiting, that’s the point. Please try to stay within the bounds given as you experiment and try things out!</w:t>
      </w:r>
    </w:p>
    <w:p w14:paraId="36EE40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2271CF3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w:t>
      </w:r>
      <w:proofErr w:type="gramStart"/>
      <w:r>
        <w:rPr>
          <w:rFonts w:ascii="Times New Roman" w:eastAsia="Times New Roman" w:hAnsi="Times New Roman" w:cs="Times New Roman"/>
          <w:color w:val="212529"/>
          <w:sz w:val="24"/>
          <w:szCs w:val="24"/>
        </w:rPr>
        <w:t>help, and</w:t>
      </w:r>
      <w:proofErr w:type="gramEnd"/>
      <w:r>
        <w:rPr>
          <w:rFonts w:ascii="Times New Roman" w:eastAsia="Times New Roman" w:hAnsi="Times New Roman" w:cs="Times New Roman"/>
          <w:color w:val="212529"/>
          <w:sz w:val="24"/>
          <w:szCs w:val="24"/>
        </w:rPr>
        <w:t xml:space="preserve"> use </w:t>
      </w:r>
      <w:ins w:id="32" w:author="Holli Flanagan" w:date="2025-05-09T15:29:00Z">
        <w:r>
          <w:rPr>
            <w:rFonts w:ascii="Times New Roman" w:eastAsia="Times New Roman" w:hAnsi="Times New Roman" w:cs="Times New Roman"/>
            <w:color w:val="212529"/>
            <w:sz w:val="24"/>
            <w:szCs w:val="24"/>
          </w:rPr>
          <w:t>Google</w:t>
        </w:r>
      </w:ins>
      <w:r>
        <w:rPr>
          <w:rFonts w:ascii="Times New Roman" w:eastAsia="Times New Roman" w:hAnsi="Times New Roman" w:cs="Times New Roman"/>
          <w:color w:val="212529"/>
          <w:sz w:val="24"/>
          <w:szCs w:val="24"/>
        </w:rPr>
        <w:t xml:space="preserve"> intelligently.</w:t>
      </w:r>
    </w:p>
    <w:p w14:paraId="3863A7C7" w14:textId="77777777" w:rsidR="00B32DEF" w:rsidRPr="00E05957" w:rsidRDefault="00AA63EA" w:rsidP="00E05957">
      <w:pPr>
        <w:pStyle w:val="Heading2"/>
      </w:pPr>
      <w:bookmarkStart w:id="33" w:name="_6xtu7gnui04r" w:colFirst="0" w:colLast="0"/>
      <w:bookmarkEnd w:id="33"/>
      <w:r w:rsidRPr="00E05957">
        <w:t>Get Software</w:t>
      </w:r>
    </w:p>
    <w:p w14:paraId="622848B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 w:name="_74qkpmvtda8z" w:colFirst="0" w:colLast="0"/>
      <w:bookmarkEnd w:id="34"/>
      <w:r>
        <w:rPr>
          <w:rFonts w:ascii="Times New Roman" w:eastAsia="Times New Roman" w:hAnsi="Times New Roman" w:cs="Times New Roman"/>
          <w:color w:val="27262B"/>
          <w:sz w:val="26"/>
          <w:szCs w:val="26"/>
        </w:rPr>
        <w:t xml:space="preserve">Get </w:t>
      </w:r>
      <w:proofErr w:type="spellStart"/>
      <w:r>
        <w:rPr>
          <w:rFonts w:ascii="Times New Roman" w:eastAsia="Times New Roman" w:hAnsi="Times New Roman" w:cs="Times New Roman"/>
          <w:color w:val="27262B"/>
          <w:sz w:val="26"/>
          <w:szCs w:val="26"/>
        </w:rPr>
        <w:t>VSCode</w:t>
      </w:r>
      <w:proofErr w:type="spellEnd"/>
    </w:p>
    <w:p w14:paraId="3E7B9DDB"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35"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have VS Code downloaded, open the application. You will need to install two extensions.</w:t>
      </w:r>
    </w:p>
    <w:p w14:paraId="2AF0989C" w14:textId="7638421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proofErr w:type="spellStart"/>
      <w:r>
        <w:rPr>
          <w:rFonts w:ascii="Times New Roman" w:eastAsia="Times New Roman" w:hAnsi="Times New Roman" w:cs="Times New Roman"/>
          <w:color w:val="D63384"/>
          <w:sz w:val="21"/>
          <w:szCs w:val="21"/>
          <w:shd w:val="clear" w:color="auto" w:fill="F5F6FA"/>
        </w:rPr>
        <w:t>Ctrl+Shift+X</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Cmd+Shift+X</w:t>
      </w:r>
      <w:proofErr w:type="spellEnd"/>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proofErr w:type="spellStart"/>
      <w:r>
        <w:rPr>
          <w:rFonts w:ascii="Times New Roman" w:eastAsia="Times New Roman" w:hAnsi="Times New Roman" w:cs="Times New Roman"/>
          <w:color w:val="D63384"/>
          <w:sz w:val="21"/>
          <w:szCs w:val="21"/>
          <w:shd w:val="clear" w:color="auto" w:fill="F5F6FA"/>
        </w:rPr>
        <w:t>ESLint</w:t>
      </w:r>
      <w:proofErr w:type="spellEnd"/>
      <w:r>
        <w:rPr>
          <w:rFonts w:ascii="Times New Roman" w:eastAsia="Times New Roman" w:hAnsi="Times New Roman" w:cs="Times New Roman"/>
          <w:color w:val="212529"/>
          <w:sz w:val="24"/>
          <w:szCs w:val="24"/>
        </w:rPr>
        <w:t xml:space="preserve"> and click </w:t>
      </w:r>
      <w:commentRangeStart w:id="36"/>
      <w:r>
        <w:rPr>
          <w:rFonts w:ascii="Times New Roman" w:eastAsia="Times New Roman" w:hAnsi="Times New Roman" w:cs="Times New Roman"/>
          <w:color w:val="212529"/>
          <w:sz w:val="24"/>
          <w:szCs w:val="24"/>
        </w:rPr>
        <w:t>install</w:t>
      </w:r>
      <w:commentRangeEnd w:id="36"/>
      <w:r>
        <w:commentReference w:id="36"/>
      </w:r>
      <w:r>
        <w:rPr>
          <w:rFonts w:ascii="Times New Roman" w:eastAsia="Times New Roman" w:hAnsi="Times New Roman" w:cs="Times New Roman"/>
          <w:color w:val="212529"/>
          <w:sz w:val="24"/>
          <w:szCs w:val="24"/>
        </w:rPr>
        <w:t>.</w:t>
      </w:r>
    </w:p>
    <w:p w14:paraId="116120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37"/>
      <w:r>
        <w:rPr>
          <w:rFonts w:ascii="Times New Roman" w:eastAsia="Times New Roman" w:hAnsi="Times New Roman" w:cs="Times New Roman"/>
          <w:color w:val="212529"/>
          <w:sz w:val="24"/>
          <w:szCs w:val="24"/>
        </w:rPr>
        <w:t>install</w:t>
      </w:r>
      <w:commentRangeEnd w:id="37"/>
      <w:r>
        <w:commentReference w:id="37"/>
      </w:r>
      <w:r>
        <w:rPr>
          <w:rFonts w:ascii="Times New Roman" w:eastAsia="Times New Roman" w:hAnsi="Times New Roman" w:cs="Times New Roman"/>
          <w:color w:val="212529"/>
          <w:sz w:val="24"/>
          <w:szCs w:val="24"/>
        </w:rPr>
        <w:t>.</w:t>
      </w:r>
    </w:p>
    <w:p w14:paraId="42F01E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Make sure you have installed the extensions that are in the images above. These are the correct versions!</w:t>
      </w:r>
    </w:p>
    <w:p w14:paraId="2A6CABB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 w:name="_ykyrzqjeo5c8" w:colFirst="0" w:colLast="0"/>
      <w:bookmarkEnd w:id="38"/>
      <w:r>
        <w:rPr>
          <w:rFonts w:ascii="Times New Roman" w:eastAsia="Times New Roman" w:hAnsi="Times New Roman" w:cs="Times New Roman"/>
          <w:color w:val="27262B"/>
          <w:sz w:val="26"/>
          <w:szCs w:val="26"/>
        </w:rPr>
        <w:t>Get Node</w:t>
      </w:r>
    </w:p>
    <w:p w14:paraId="2604865D" w14:textId="21408262"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ins w:id="3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ins w:id="40"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41"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BFE3C7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that it is installing both Node and something called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Node Package Manager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will make it easier to manage, install, and update node packages. You need </w:t>
      </w:r>
      <w:proofErr w:type="gramStart"/>
      <w:r>
        <w:rPr>
          <w:rFonts w:ascii="Times New Roman" w:eastAsia="Times New Roman" w:hAnsi="Times New Roman" w:cs="Times New Roman"/>
          <w:color w:val="212529"/>
          <w:sz w:val="24"/>
          <w:szCs w:val="24"/>
        </w:rPr>
        <w:t>both of these</w:t>
      </w:r>
      <w:proofErr w:type="gramEnd"/>
      <w:ins w:id="42" w:author="Holli Flanagan" w:date="2025-05-09T15:31:00Z">
        <w:r>
          <w:rPr>
            <w:rFonts w:ascii="Times New Roman" w:eastAsia="Times New Roman" w:hAnsi="Times New Roman" w:cs="Times New Roman"/>
            <w:color w:val="212529"/>
            <w:sz w:val="24"/>
            <w:szCs w:val="24"/>
          </w:rPr>
          <w:t>.</w:t>
        </w:r>
      </w:ins>
    </w:p>
    <w:p w14:paraId="31BB3B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installer will ask you to select where you want to install the package; keep the default location that already appears.</w:t>
      </w:r>
    </w:p>
    <w:p w14:paraId="76EC915E" w14:textId="77777777" w:rsidR="00B32DEF" w:rsidRDefault="00AA63EA">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w:t>
      </w:r>
      <w:proofErr w:type="spellStart"/>
      <w:r>
        <w:rPr>
          <w:rFonts w:ascii="Times New Roman" w:eastAsia="Times New Roman" w:hAnsi="Times New Roman" w:cs="Times New Roman"/>
          <w:color w:val="D63384"/>
          <w:sz w:val="21"/>
          <w:szCs w:val="21"/>
          <w:shd w:val="clear" w:color="auto" w:fill="F5F6FA"/>
        </w:rPr>
        <w:t>nodejs</w:t>
      </w:r>
      <w:proofErr w:type="spellEnd"/>
    </w:p>
    <w:p w14:paraId="6C91AE38" w14:textId="77777777" w:rsidR="00B32DEF" w:rsidRDefault="00AA63EA">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usr</w:t>
      </w:r>
      <w:proofErr w:type="spellEnd"/>
      <w:r>
        <w:rPr>
          <w:rFonts w:ascii="Times New Roman" w:eastAsia="Times New Roman" w:hAnsi="Times New Roman" w:cs="Times New Roman"/>
          <w:color w:val="D63384"/>
          <w:sz w:val="21"/>
          <w:szCs w:val="21"/>
          <w:shd w:val="clear" w:color="auto" w:fill="F5F6FA"/>
        </w:rPr>
        <w:t>/local/bin/node</w:t>
      </w:r>
    </w:p>
    <w:p w14:paraId="2BD589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3E4BFB9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43"/>
      <w:ins w:id="44"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43"/>
      <w:r>
        <w:commentReference w:id="43"/>
      </w:r>
      <w:r>
        <w:rPr>
          <w:rFonts w:ascii="Times New Roman" w:eastAsia="Times New Roman" w:hAnsi="Times New Roman" w:cs="Times New Roman"/>
          <w:color w:val="212529"/>
          <w:sz w:val="24"/>
          <w:szCs w:val="24"/>
        </w:rPr>
        <w:t>.</w:t>
      </w:r>
    </w:p>
    <w:p w14:paraId="15937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45"/>
      <w:r>
        <w:rPr>
          <w:rFonts w:ascii="Times New Roman" w:eastAsia="Times New Roman" w:hAnsi="Times New Roman" w:cs="Times New Roman"/>
          <w:color w:val="212529"/>
          <w:sz w:val="24"/>
          <w:szCs w:val="24"/>
        </w:rPr>
        <w:t xml:space="preserve">lick </w:t>
      </w:r>
      <w:ins w:id="46"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47"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48"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4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45"/>
      <w:r>
        <w:commentReference w:id="45"/>
      </w:r>
    </w:p>
    <w:p w14:paraId="56375B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not be in any folders for this step! This should not be an issue if you have not opened a project in VS Code yet.</w:t>
      </w:r>
    </w:p>
    <w:p w14:paraId="12F37C48" w14:textId="3E886CD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50" w:author="Holli Flanagan" w:date="2025-05-09T15:32:00Z">
        <w:r>
          <w:rPr>
            <w:rFonts w:ascii="Times New Roman" w:eastAsia="Times New Roman" w:hAnsi="Times New Roman" w:cs="Times New Roman"/>
            <w:color w:val="212529"/>
            <w:sz w:val="24"/>
            <w:szCs w:val="24"/>
          </w:rPr>
          <w:t xml:space="preserve">you </w:t>
        </w:r>
      </w:ins>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r>
        <w:rPr>
          <w:rFonts w:ascii="Times New Roman" w:eastAsia="Times New Roman" w:hAnsi="Times New Roman" w:cs="Times New Roman"/>
          <w:color w:val="D63384"/>
          <w:sz w:val="21"/>
          <w:szCs w:val="21"/>
          <w:shd w:val="clear" w:color="auto" w:fill="F5F6FA"/>
        </w:rPr>
        <w:t>node --version</w:t>
      </w:r>
      <w:r>
        <w:rPr>
          <w:rFonts w:ascii="Times New Roman" w:eastAsia="Times New Roman" w:hAnsi="Times New Roman" w:cs="Times New Roman"/>
          <w:color w:val="212529"/>
          <w:sz w:val="24"/>
          <w:szCs w:val="24"/>
        </w:rPr>
        <w:t xml:space="preserve"> and then press </w:t>
      </w:r>
      <w:commentRangeStart w:id="51"/>
      <w:r>
        <w:rPr>
          <w:rFonts w:ascii="Times New Roman" w:eastAsia="Times New Roman" w:hAnsi="Times New Roman" w:cs="Times New Roman"/>
          <w:color w:val="212529"/>
          <w:sz w:val="24"/>
          <w:szCs w:val="24"/>
        </w:rPr>
        <w:t>enter</w:t>
      </w:r>
      <w:commentRangeEnd w:id="51"/>
      <w:r>
        <w:commentReference w:id="51"/>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21011B76" w:rsidR="00B32DEF" w:rsidRDefault="00AA63EA" w:rsidP="00441A49">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an older version appears, you need to go back and install the LTS version; some packages may only support the latest LTS version of Node, so it’s better to fix it now.</w:t>
      </w:r>
    </w:p>
    <w:p w14:paraId="04556FC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5659E3FB"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w:t>
      </w:r>
      <w:proofErr w:type="spellStart"/>
      <w:r>
        <w:rPr>
          <w:rFonts w:ascii="Times New Roman" w:eastAsia="Times New Roman" w:hAnsi="Times New Roman" w:cs="Times New Roman"/>
          <w:color w:val="212529"/>
          <w:sz w:val="24"/>
          <w:szCs w:val="24"/>
        </w:rPr>
        <w:t>powershell</w:t>
      </w:r>
      <w:proofErr w:type="spellEnd"/>
      <w:r>
        <w:rPr>
          <w:rFonts w:ascii="Times New Roman" w:eastAsia="Times New Roman" w:hAnsi="Times New Roman" w:cs="Times New Roman"/>
          <w:color w:val="212529"/>
          <w:sz w:val="24"/>
          <w:szCs w:val="24"/>
        </w:rPr>
        <w:t xml:space="preserve">.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52"/>
      <w:ins w:id="53"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ins w:id="54"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52"/>
      <w:r>
        <w:commentReference w:id="52"/>
      </w:r>
      <w:r>
        <w:rPr>
          <w:rFonts w:ascii="Times New Roman" w:eastAsia="Times New Roman" w:hAnsi="Times New Roman" w:cs="Times New Roman"/>
          <w:color w:val="212529"/>
          <w:sz w:val="24"/>
          <w:szCs w:val="24"/>
        </w:rPr>
        <w:t xml:space="preserve"> terminal window instead.</w:t>
      </w:r>
    </w:p>
    <w:p w14:paraId="2D0F98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Node and/or Git appear to not be working correctly or do not seem installed, completely quit and re-open VS Code before troubleshooting. Sometimes VS Code will not recognize the install immediately.</w:t>
      </w:r>
    </w:p>
    <w:p w14:paraId="28143B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 w:name="_x99v6la2ywg5" w:colFirst="0" w:colLast="0"/>
      <w:bookmarkEnd w:id="55"/>
      <w:r>
        <w:rPr>
          <w:rFonts w:ascii="Times New Roman" w:eastAsia="Times New Roman" w:hAnsi="Times New Roman" w:cs="Times New Roman"/>
          <w:color w:val="27262B"/>
          <w:sz w:val="26"/>
          <w:szCs w:val="26"/>
        </w:rPr>
        <w:t>Get Git</w:t>
      </w:r>
    </w:p>
    <w:p w14:paraId="2B396A9E"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56"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227FA4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xml:space="preserve">, which you can use to install Git. There are several ways to install Homebrew, but here is the current easiest way that we know about. You will need to </w:t>
      </w:r>
      <w:proofErr w:type="gramStart"/>
      <w:r>
        <w:rPr>
          <w:rFonts w:ascii="Times New Roman" w:eastAsia="Times New Roman" w:hAnsi="Times New Roman" w:cs="Times New Roman"/>
          <w:color w:val="212529"/>
          <w:sz w:val="24"/>
          <w:szCs w:val="24"/>
        </w:rPr>
        <w:t>open up</w:t>
      </w:r>
      <w:proofErr w:type="gramEnd"/>
      <w:r>
        <w:rPr>
          <w:rFonts w:ascii="Times New Roman" w:eastAsia="Times New Roman" w:hAnsi="Times New Roman" w:cs="Times New Roman"/>
          <w:color w:val="212529"/>
          <w:sz w:val="24"/>
          <w:szCs w:val="24"/>
        </w:rPr>
        <w:t xml:space="preserve"> a Terminal, and then copy this (without the dollar sign) and hit </w:t>
      </w:r>
      <w:commentRangeStart w:id="57"/>
      <w:r>
        <w:rPr>
          <w:rFonts w:ascii="Times New Roman" w:eastAsia="Times New Roman" w:hAnsi="Times New Roman" w:cs="Times New Roman"/>
          <w:color w:val="212529"/>
          <w:sz w:val="24"/>
          <w:szCs w:val="24"/>
        </w:rPr>
        <w:t>enter</w:t>
      </w:r>
      <w:commentRangeEnd w:id="57"/>
      <w:r>
        <w:commentReference w:id="57"/>
      </w:r>
      <w:r>
        <w:rPr>
          <w:rFonts w:ascii="Times New Roman" w:eastAsia="Times New Roman" w:hAnsi="Times New Roman" w:cs="Times New Roman"/>
          <w:color w:val="212529"/>
          <w:sz w:val="24"/>
          <w:szCs w:val="24"/>
        </w:rPr>
        <w:t>:</w:t>
      </w:r>
    </w:p>
    <w:p w14:paraId="5BB18C53"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58"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D952FA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59"/>
      <w:r>
        <w:rPr>
          <w:rFonts w:ascii="Times New Roman" w:eastAsia="Times New Roman" w:hAnsi="Times New Roman" w:cs="Times New Roman"/>
          <w:color w:val="212529"/>
          <w:sz w:val="24"/>
          <w:szCs w:val="24"/>
        </w:rPr>
        <w:t>enter</w:t>
      </w:r>
      <w:commentRangeEnd w:id="59"/>
      <w:r>
        <w:commentReference w:id="59"/>
      </w:r>
      <w:r>
        <w:rPr>
          <w:rFonts w:ascii="Times New Roman" w:eastAsia="Times New Roman" w:hAnsi="Times New Roman" w:cs="Times New Roman"/>
          <w:color w:val="212529"/>
          <w:sz w:val="24"/>
          <w:szCs w:val="24"/>
        </w:rPr>
        <w:t xml:space="preserve">, to confirm that Homebrew was correctly installed. Wait for words </w:t>
      </w:r>
      <w:ins w:id="60"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61"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 w:name="_j7lo0ttcoxt4" w:colFirst="0" w:colLast="0"/>
      <w:bookmarkEnd w:id="62"/>
      <w:r>
        <w:rPr>
          <w:rFonts w:ascii="Times New Roman" w:eastAsia="Times New Roman" w:hAnsi="Times New Roman" w:cs="Times New Roman"/>
          <w:color w:val="27262B"/>
          <w:sz w:val="26"/>
          <w:szCs w:val="26"/>
        </w:rPr>
        <w:t>Create GitHub Account</w:t>
      </w:r>
    </w:p>
    <w:p w14:paraId="2C4DBCDC" w14:textId="661C95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441A49" w:rsidRDefault="00AA63EA" w:rsidP="00441A49">
      <w:pPr>
        <w:pStyle w:val="Heading2"/>
      </w:pPr>
      <w:bookmarkStart w:id="63" w:name="_xr9hsqbl1irr" w:colFirst="0" w:colLast="0"/>
      <w:bookmarkEnd w:id="63"/>
      <w:r w:rsidRPr="00441A49">
        <w:t>Clone Assignment</w:t>
      </w:r>
    </w:p>
    <w:p w14:paraId="31DB7C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3F644FF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ins w:id="64"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ins w:id="65"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need to reload the page manually. The process should not take long. When the repository is ready, you should see a new link:</w:t>
      </w:r>
    </w:p>
    <w:p w14:paraId="1C15A3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58219C19" w:rsidR="00B32DEF" w:rsidRDefault="00AA63EA" w:rsidP="00D212EA">
      <w:pPr>
        <w:numPr>
          <w:ilvl w:val="0"/>
          <w:numId w:val="1"/>
        </w:numPr>
        <w:shd w:val="clear" w:color="auto" w:fill="FFFFFF"/>
        <w:spacing w:before="180"/>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Ctrl+Shift+P</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Cmd+Shift+P</w:t>
      </w:r>
      <w:proofErr w:type="spellEnd"/>
      <w:r>
        <w:rPr>
          <w:rFonts w:ascii="Times New Roman" w:eastAsia="Times New Roman" w:hAnsi="Times New Roman" w:cs="Times New Roman"/>
          <w:color w:val="212529"/>
          <w:sz w:val="24"/>
          <w:szCs w:val="24"/>
        </w:rPr>
        <w:t xml:space="preserve"> (Mac) to bring up the </w:t>
      </w:r>
      <w:ins w:id="66"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ins w:id="67"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68" w:author="Holli Flanagan" w:date="2025-05-09T15:25:00Z">
        <w:r>
          <w:rPr>
            <w:rFonts w:ascii="Times New Roman" w:eastAsia="Times New Roman" w:hAnsi="Times New Roman" w:cs="Times New Roman"/>
            <w:color w:val="212529"/>
            <w:sz w:val="24"/>
            <w:szCs w:val="24"/>
          </w:rPr>
          <w:t>.</w:t>
        </w:r>
      </w:ins>
    </w:p>
    <w:p w14:paraId="2DF58DF2" w14:textId="77B6DF34"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69"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70"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Ctrl+V</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Cmd+V</w:t>
      </w:r>
      <w:proofErr w:type="spellEnd"/>
      <w:r>
        <w:rPr>
          <w:rFonts w:ascii="Times New Roman" w:eastAsia="Times New Roman" w:hAnsi="Times New Roman" w:cs="Times New Roman"/>
          <w:color w:val="212529"/>
          <w:sz w:val="24"/>
          <w:szCs w:val="24"/>
        </w:rPr>
        <w:t xml:space="preserve"> (Mac) to paste the previously copied link and press enter</w:t>
      </w:r>
      <w:ins w:id="71" w:author="Holli Flanagan" w:date="2025-05-09T15:25:00Z">
        <w:r>
          <w:rPr>
            <w:rFonts w:ascii="Times New Roman" w:eastAsia="Times New Roman" w:hAnsi="Times New Roman" w:cs="Times New Roman"/>
            <w:color w:val="212529"/>
            <w:sz w:val="24"/>
            <w:szCs w:val="24"/>
          </w:rPr>
          <w:t>.</w:t>
        </w:r>
      </w:ins>
    </w:p>
    <w:p w14:paraId="5596456B" w14:textId="3AF7F37E" w:rsidR="00B32DEF" w:rsidRDefault="00AA63EA" w:rsidP="00D212EA">
      <w:pPr>
        <w:numPr>
          <w:ilvl w:val="0"/>
          <w:numId w:val="1"/>
        </w:numPr>
        <w:shd w:val="clear" w:color="auto" w:fill="FFFFFF"/>
        <w:rPr>
          <w:rFonts w:ascii="Times New Roman" w:eastAsia="Times New Roman" w:hAnsi="Times New Roman" w:cs="Times New Roman"/>
        </w:rPr>
      </w:pPr>
      <w:ins w:id="72"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asked to authenticate on GitHub</w:t>
      </w:r>
      <w:ins w:id="73" w:author="Holli Flanagan" w:date="2025-05-09T15:2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do so.</w:t>
      </w:r>
    </w:p>
    <w:p w14:paraId="00F20313" w14:textId="4D42DF36" w:rsidR="00B32DEF" w:rsidRDefault="00AA63EA" w:rsidP="00D212EA">
      <w:pPr>
        <w:numPr>
          <w:ilvl w:val="0"/>
          <w:numId w:val="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A folder select window will p</w:t>
      </w:r>
      <w:ins w:id="74" w:author="Holli Flanagan" w:date="2025-05-09T15:24:00Z">
        <w:r>
          <w:rPr>
            <w:rFonts w:ascii="Times New Roman" w:eastAsia="Times New Roman" w:hAnsi="Times New Roman" w:cs="Times New Roman"/>
            <w:color w:val="212529"/>
            <w:sz w:val="24"/>
            <w:szCs w:val="24"/>
          </w:rPr>
          <w:t xml:space="preserve">rompt you to </w:t>
        </w:r>
      </w:ins>
      <w:r>
        <w:rPr>
          <w:rFonts w:ascii="Times New Roman" w:eastAsia="Times New Roman" w:hAnsi="Times New Roman" w:cs="Times New Roman"/>
          <w:color w:val="212529"/>
          <w:sz w:val="24"/>
          <w:szCs w:val="24"/>
        </w:rPr>
        <w:t>“Choose a folder to clone into</w:t>
      </w:r>
      <w:ins w:id="75"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recommend that you create a </w:t>
      </w:r>
      <w:ins w:id="7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77"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folder in your </w:t>
      </w:r>
      <w:ins w:id="78"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w:t>
      </w:r>
      <w:proofErr w:type="gramStart"/>
      <w:r>
        <w:rPr>
          <w:rFonts w:ascii="Times New Roman" w:eastAsia="Times New Roman" w:hAnsi="Times New Roman" w:cs="Times New Roman"/>
          <w:color w:val="212529"/>
          <w:sz w:val="24"/>
          <w:szCs w:val="24"/>
        </w:rPr>
        <w:t>directory, and</w:t>
      </w:r>
      <w:proofErr w:type="gramEnd"/>
      <w:r>
        <w:rPr>
          <w:rFonts w:ascii="Times New Roman" w:eastAsia="Times New Roman" w:hAnsi="Times New Roman" w:cs="Times New Roman"/>
          <w:color w:val="212529"/>
          <w:sz w:val="24"/>
          <w:szCs w:val="24"/>
        </w:rPr>
        <w:t xml:space="preserve"> store all your assignments in there. If you select that CISC-181 folder, then a new folder will be created there for this assignment.</w:t>
      </w:r>
    </w:p>
    <w:p w14:paraId="5F6CA447" w14:textId="3A7D3C20" w:rsidR="00B32DEF" w:rsidRDefault="00AA63EA" w:rsidP="00D212EA">
      <w:pPr>
        <w:numPr>
          <w:ilvl w:val="0"/>
          <w:numId w:val="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completed, it will ask if you would like to “open the cloned repository</w:t>
      </w:r>
      <w:ins w:id="79"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“Open” to open the repository in the current window.</w:t>
      </w:r>
    </w:p>
    <w:p w14:paraId="65E7105B" w14:textId="77777777" w:rsidR="00B32DEF" w:rsidRPr="00D212EA" w:rsidRDefault="00AA63EA" w:rsidP="00D212EA">
      <w:pPr>
        <w:pStyle w:val="Heading2"/>
      </w:pPr>
      <w:bookmarkStart w:id="80" w:name="_1iixlyssi91c" w:colFirst="0" w:colLast="0"/>
      <w:bookmarkEnd w:id="80"/>
      <w:r w:rsidRPr="00D212EA">
        <w:t>Inspecting the Project</w:t>
      </w:r>
    </w:p>
    <w:p w14:paraId="6C6B73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6AAF3CA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81"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82"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83" w:author="Holli Flanagan" w:date="2025-05-09T15:26:00Z">
        <w:r>
          <w:rPr>
            <w:rFonts w:ascii="Times New Roman" w:eastAsia="Times New Roman" w:hAnsi="Times New Roman" w:cs="Times New Roman"/>
            <w:color w:val="212529"/>
            <w:sz w:val="24"/>
            <w:szCs w:val="24"/>
          </w:rPr>
          <w:t>“</w:t>
        </w:r>
      </w:ins>
      <w:commentRangeStart w:id="84"/>
      <w:r>
        <w:rPr>
          <w:rFonts w:ascii="Times New Roman" w:eastAsia="Times New Roman" w:hAnsi="Times New Roman" w:cs="Times New Roman"/>
          <w:color w:val="212529"/>
          <w:sz w:val="24"/>
          <w:szCs w:val="24"/>
        </w:rPr>
        <w:t xml:space="preserve">Explorer </w:t>
      </w:r>
      <w:ins w:id="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86" w:author="Holli Flanagan" w:date="2025-05-09T15:26:00Z">
        <w:r>
          <w:rPr>
            <w:rFonts w:ascii="Times New Roman" w:eastAsia="Times New Roman" w:hAnsi="Times New Roman" w:cs="Times New Roman"/>
            <w:color w:val="212529"/>
            <w:sz w:val="24"/>
            <w:szCs w:val="24"/>
          </w:rPr>
          <w:t>”</w:t>
        </w:r>
      </w:ins>
      <w:commentRangeEnd w:id="84"/>
      <w:r>
        <w:commentReference w:id="84"/>
      </w:r>
    </w:p>
    <w:p w14:paraId="2A0119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(NOT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which is located inside of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then clicking </w:t>
      </w:r>
      <w:proofErr w:type="spellStart"/>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87"/>
      <w:r>
        <w:rPr>
          <w:rFonts w:ascii="Times New Roman" w:eastAsia="Times New Roman" w:hAnsi="Times New Roman" w:cs="Times New Roman"/>
          <w:color w:val="212529"/>
          <w:sz w:val="24"/>
          <w:szCs w:val="24"/>
        </w:rPr>
        <w:t xml:space="preserve">filenames </w:t>
      </w:r>
      <w:commentRangeEnd w:id="87"/>
      <w:r>
        <w:commentReference w:id="87"/>
      </w:r>
      <w:r>
        <w:rPr>
          <w:rFonts w:ascii="Times New Roman" w:eastAsia="Times New Roman" w:hAnsi="Times New Roman" w:cs="Times New Roman"/>
          <w:color w:val="212529"/>
          <w:sz w:val="24"/>
          <w:szCs w:val="24"/>
        </w:rPr>
        <w:t>instead.</w:t>
      </w:r>
    </w:p>
    <w:p w14:paraId="6B4E88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88"/>
      <w:r>
        <w:commentReference w:id="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case, the system is letting us know that we never installed the necessary modules 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AB05D6" w:rsidRDefault="00AA63EA" w:rsidP="00AB05D6">
      <w:pPr>
        <w:pStyle w:val="Heading2"/>
      </w:pPr>
      <w:bookmarkStart w:id="89" w:name="_84ee95k0olt" w:colFirst="0" w:colLast="0"/>
      <w:bookmarkEnd w:id="89"/>
      <w:r w:rsidRPr="00AB05D6">
        <w:t>Install Modules</w:t>
      </w:r>
    </w:p>
    <w:p w14:paraId="2089DD4D" w14:textId="36DE9A6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90"/>
      <w:ins w:id="91"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90"/>
      <w:r>
        <w:commentReference w:id="90"/>
      </w:r>
      <w:r>
        <w:rPr>
          <w:rFonts w:ascii="Times New Roman" w:eastAsia="Times New Roman" w:hAnsi="Times New Roman" w:cs="Times New Roman"/>
          <w:color w:val="212529"/>
          <w:sz w:val="24"/>
          <w:szCs w:val="24"/>
        </w:rPr>
        <w:t>that we can run instructions in.</w:t>
      </w:r>
    </w:p>
    <w:p w14:paraId="63FBA35E" w14:textId="5D204E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92"/>
      <w:ins w:id="93"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94"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95"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96" w:author="Holli Flanagan" w:date="2025-05-09T15:42:00Z">
        <w:r>
          <w:rPr>
            <w:rFonts w:ascii="Times New Roman" w:eastAsia="Times New Roman" w:hAnsi="Times New Roman" w:cs="Times New Roman"/>
            <w:color w:val="212529"/>
            <w:sz w:val="24"/>
            <w:szCs w:val="24"/>
          </w:rPr>
          <w:t>”</w:t>
        </w:r>
      </w:ins>
      <w:commentRangeEnd w:id="92"/>
      <w:r>
        <w:commentReference w:id="92"/>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97" w:author="Holli Flanagan" w:date="2025-05-09T15:41:00Z">
        <w:r>
          <w:rPr>
            <w:rFonts w:ascii="Times New Roman" w:eastAsia="Times New Roman" w:hAnsi="Times New Roman" w:cs="Times New Roman"/>
            <w:color w:val="212529"/>
            <w:sz w:val="24"/>
            <w:szCs w:val="24"/>
          </w:rPr>
          <w:t>.</w:t>
        </w:r>
      </w:ins>
    </w:p>
    <w:p w14:paraId="47B749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626282C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98" w:author="Holli Flanagan" w:date="2025-05-09T15:43:00Z">
        <w:r>
          <w:rPr>
            <w:rFonts w:ascii="Times New Roman" w:eastAsia="Times New Roman" w:hAnsi="Times New Roman" w:cs="Times New Roman"/>
            <w:color w:val="212529"/>
            <w:sz w:val="24"/>
            <w:szCs w:val="24"/>
          </w:rPr>
          <w:t>.</w:t>
        </w:r>
      </w:ins>
    </w:p>
    <w:p w14:paraId="422A140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0F92C485" w:rsidR="00B32DEF" w:rsidRDefault="00AA63EA">
      <w:pPr>
        <w:shd w:val="clear" w:color="auto" w:fill="FFFFFF"/>
        <w:spacing w:after="240"/>
        <w:rPr>
          <w:rFonts w:ascii="Times New Roman" w:eastAsia="Times New Roman" w:hAnsi="Times New Roman" w:cs="Times New Roman"/>
          <w:color w:val="212529"/>
          <w:sz w:val="24"/>
          <w:szCs w:val="24"/>
        </w:rPr>
      </w:pPr>
      <w:ins w:id="99"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messages will appear, some of which may look alarming. Just because you see red text does not mean you have errors, though.</w:t>
      </w:r>
    </w:p>
    <w:p w14:paraId="5FAC34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100"/>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4DB689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100"/>
      <w:r>
        <w:commentReference w:id="100"/>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101"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Remember</w:t>
      </w:r>
      <w:ins w:id="102"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ins w:id="10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3371F9A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10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development requires </w:t>
      </w:r>
      <w:proofErr w:type="gramStart"/>
      <w:r>
        <w:rPr>
          <w:rFonts w:ascii="Times New Roman" w:eastAsia="Times New Roman" w:hAnsi="Times New Roman" w:cs="Times New Roman"/>
          <w:color w:val="212529"/>
          <w:sz w:val="24"/>
          <w:szCs w:val="24"/>
        </w:rPr>
        <w:t>a large number of</w:t>
      </w:r>
      <w:proofErr w:type="gramEnd"/>
      <w:r>
        <w:rPr>
          <w:rFonts w:ascii="Times New Roman" w:eastAsia="Times New Roman" w:hAnsi="Times New Roman" w:cs="Times New Roman"/>
          <w:color w:val="212529"/>
          <w:sz w:val="24"/>
          <w:szCs w:val="24"/>
        </w:rPr>
        <w:t xml:space="preserve">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535A29C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proofErr w:type="gramStart"/>
      <w:ins w:id="105" w:author="Holli Flanagan" w:date="2025-04-30T19:11:00Z">
        <w:r>
          <w:rPr>
            <w:rFonts w:ascii="Times New Roman" w:eastAsia="Times New Roman" w:hAnsi="Times New Roman" w:cs="Times New Roman"/>
            <w:color w:val="212529"/>
            <w:sz w:val="24"/>
            <w:szCs w:val="24"/>
          </w:rPr>
          <w:t>addition</w:t>
        </w:r>
      </w:ins>
      <w:proofErr w:type="gramEnd"/>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AB05D6" w:rsidRDefault="00AA63EA" w:rsidP="00AB05D6">
      <w:pPr>
        <w:pStyle w:val="Heading2"/>
      </w:pPr>
      <w:bookmarkStart w:id="106" w:name="_3u9wrslg0p02" w:colFirst="0" w:colLast="0"/>
      <w:bookmarkEnd w:id="106"/>
      <w:r w:rsidRPr="00AB05D6">
        <w:t>Running the Tests</w:t>
      </w:r>
    </w:p>
    <w:p w14:paraId="673FD365" w14:textId="7494511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ins w:id="107" w:author="Holli Flanagan" w:date="2025-04-30T19:12:00Z">
        <w:r>
          <w:rPr>
            <w:rFonts w:ascii="Times New Roman" w:eastAsia="Times New Roman" w:hAnsi="Times New Roman" w:cs="Times New Roman"/>
            <w:color w:val="212529"/>
            <w:sz w:val="24"/>
            <w:szCs w:val="24"/>
          </w:rPr>
          <w:t>basic.test.ts</w:t>
        </w:r>
      </w:ins>
      <w:proofErr w:type="spellEnd"/>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59FDBDE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108" w:author="Holli Flanagan" w:date="2025-05-09T15:4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have previously seen unit tests written using the Bakery’s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AA63EA" w:rsidP="00AB05D6">
      <w:pPr>
        <w:numPr>
          <w:ilvl w:val="0"/>
          <w:numId w:val="3"/>
        </w:numPr>
        <w:shd w:val="clear" w:color="auto" w:fill="FFFFFF"/>
        <w:spacing w:before="180"/>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which is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w:t>
      </w:r>
      <w:proofErr w:type="gramStart"/>
      <w:r>
        <w:rPr>
          <w:rFonts w:ascii="Times New Roman" w:eastAsia="Times New Roman" w:hAnsi="Times New Roman" w:cs="Times New Roman"/>
          <w:color w:val="212529"/>
          <w:sz w:val="24"/>
          <w:szCs w:val="24"/>
        </w:rPr>
        <w:t>are able 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548F229F" w:rsidR="00B32DEF" w:rsidRDefault="00AA63EA" w:rsidP="00AB05D6">
      <w:pPr>
        <w:numPr>
          <w:ilvl w:val="0"/>
          <w:numId w:val="3"/>
        </w:numPr>
        <w:shd w:val="clear" w:color="auto" w:fill="FFFFFF"/>
        <w:spacing w:after="300"/>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proofErr w:type="spellStart"/>
      <w:r>
        <w:rPr>
          <w:rFonts w:ascii="Times New Roman" w:eastAsia="Times New Roman" w:hAnsi="Times New Roman" w:cs="Times New Roman"/>
          <w:color w:val="D63384"/>
          <w:sz w:val="21"/>
          <w:szCs w:val="21"/>
          <w:shd w:val="clear" w:color="auto" w:fill="F5F6FA"/>
        </w:rPr>
        <w:t>toEqual</w:t>
      </w:r>
      <w:proofErr w:type="spellEnd"/>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109" w:author="Holli Flanagan" w:date="2025-05-09T15:45:00Z">
        <w:r>
          <w:rPr>
            <w:rFonts w:ascii="Times New Roman" w:eastAsia="Times New Roman" w:hAnsi="Times New Roman" w:cs="Times New Roman"/>
            <w:color w:val="212529"/>
            <w:sz w:val="24"/>
            <w:szCs w:val="24"/>
          </w:rPr>
          <w:t>.</w:t>
        </w:r>
      </w:ins>
    </w:p>
    <w:p w14:paraId="520F7494" w14:textId="77777777" w:rsidR="00B32DEF" w:rsidRDefault="00AA63EA">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two approaches are basically the same, but Jest has a lot of features for organizing the unit tests. Jest also has a lot of other kinds of assertions, which we might see later in this course. For now, all that matters is that we can see there are 7 tests.</w:t>
      </w:r>
    </w:p>
    <w:p w14:paraId="7B601A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AA63EA" w:rsidP="00AB05D6">
      <w:pPr>
        <w:numPr>
          <w:ilvl w:val="0"/>
          <w:numId w:val="2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AA63EA" w:rsidP="00AB05D6">
      <w:pPr>
        <w:numPr>
          <w:ilvl w:val="0"/>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With four total tests</w:t>
      </w:r>
    </w:p>
    <w:p w14:paraId="349A41DD" w14:textId="77777777" w:rsidR="00B32DEF" w:rsidRDefault="00AA63EA" w:rsidP="00AB05D6">
      <w:pPr>
        <w:numPr>
          <w:ilvl w:val="1"/>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AA63EA" w:rsidP="00AB05D6">
      <w:pPr>
        <w:numPr>
          <w:ilvl w:val="1"/>
          <w:numId w:val="21"/>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One of which passed (“Zeros”)</w:t>
      </w:r>
    </w:p>
    <w:p w14:paraId="781CA76B" w14:textId="43D3955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Scrolling up through the output, you can see more details about exactly which tests failed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AB05D6" w:rsidRDefault="00AA63EA" w:rsidP="00AB05D6">
      <w:pPr>
        <w:pStyle w:val="Heading2"/>
      </w:pPr>
      <w:bookmarkStart w:id="110" w:name="_4wttsme5b4je" w:colFirst="0" w:colLast="0"/>
      <w:bookmarkEnd w:id="110"/>
      <w:r w:rsidRPr="00AB05D6">
        <w:t>Fix the Code</w:t>
      </w:r>
    </w:p>
    <w:p w14:paraId="4B04B1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where the addition function was defined.</w:t>
      </w:r>
    </w:p>
    <w:p w14:paraId="0E0CA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0A2894C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111" w:author="Holli Flanagan" w:date="2025-05-09T15:46:00Z">
        <w:r>
          <w:rPr>
            <w:rFonts w:ascii="Times New Roman" w:eastAsia="Times New Roman" w:hAnsi="Times New Roman" w:cs="Times New Roman"/>
            <w:color w:val="212529"/>
            <w:sz w:val="24"/>
            <w:szCs w:val="24"/>
          </w:rPr>
          <w:t xml:space="preserve"> alerting us to.</w:t>
        </w:r>
      </w:ins>
    </w:p>
    <w:p w14:paraId="4EFA3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w:t>
      </w:r>
      <w:proofErr w:type="spellStart"/>
      <w:r>
        <w:rPr>
          <w:rFonts w:ascii="Times New Roman" w:eastAsia="Times New Roman" w:hAnsi="Times New Roman" w:cs="Times New Roman"/>
          <w:color w:val="212529"/>
          <w:sz w:val="24"/>
          <w:szCs w:val="24"/>
        </w:rPr>
        <w:t>eslint</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44F1F08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ins w:id="112"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ins w:id="113"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a lot of subjective opinions about how code should be formatted. On a good development team, all the developers will agree on a set of linting rules.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1E0888D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ins w:id="114"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A41AD1" w:rsidRDefault="00AA63EA" w:rsidP="00A41AD1">
      <w:pPr>
        <w:pStyle w:val="Heading2"/>
      </w:pPr>
      <w:bookmarkStart w:id="115" w:name="_co07t9zehir7" w:colFirst="0" w:colLast="0"/>
      <w:bookmarkEnd w:id="115"/>
      <w:r w:rsidRPr="00A41AD1">
        <w:t>Run the Tests Again</w:t>
      </w:r>
    </w:p>
    <w:p w14:paraId="2CE471E3" w14:textId="7AED3E4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116" w:author="Holli Flanagan" w:date="2025-05-09T15:52:00Z">
        <w:r>
          <w:rPr>
            <w:rFonts w:ascii="Times New Roman" w:eastAsia="Times New Roman" w:hAnsi="Times New Roman" w:cs="Times New Roman"/>
            <w:color w:val="212529"/>
            <w:sz w:val="24"/>
            <w:szCs w:val="24"/>
          </w:rPr>
          <w:t>.</w:t>
        </w:r>
      </w:ins>
    </w:p>
    <w:p w14:paraId="52F1E63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5279C0E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117" w:author="Holli Flanagan" w:date="2025-05-09T15:52:00Z">
        <w:r>
          <w:rPr>
            <w:rFonts w:ascii="Times New Roman" w:eastAsia="Times New Roman" w:hAnsi="Times New Roman" w:cs="Times New Roman"/>
            <w:color w:val="212529"/>
            <w:sz w:val="24"/>
            <w:szCs w:val="24"/>
          </w:rPr>
          <w:t>better</w:t>
        </w:r>
      </w:ins>
      <w:r>
        <w:rPr>
          <w:rFonts w:ascii="Times New Roman" w:eastAsia="Times New Roman" w:hAnsi="Times New Roman" w:cs="Times New Roman"/>
          <w:color w:val="212529"/>
          <w:sz w:val="24"/>
          <w:szCs w:val="24"/>
        </w:rPr>
        <w:t>.</w:t>
      </w:r>
    </w:p>
    <w:p w14:paraId="5AFCC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A41AD1" w:rsidRDefault="00AA63EA" w:rsidP="00A41AD1">
      <w:pPr>
        <w:pStyle w:val="Heading2"/>
      </w:pPr>
      <w:bookmarkStart w:id="118" w:name="_f8ijx2t2d3x9" w:colFirst="0" w:colLast="0"/>
      <w:bookmarkEnd w:id="118"/>
      <w:r w:rsidRPr="00A41AD1">
        <w:lastRenderedPageBreak/>
        <w:t>Stage/Commit/Push to GitHub</w:t>
      </w:r>
    </w:p>
    <w:p w14:paraId="51FA4E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A41AD1" w:rsidRDefault="00AA63EA" w:rsidP="00A41AD1">
      <w:pPr>
        <w:numPr>
          <w:ilvl w:val="0"/>
          <w:numId w:val="179"/>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Stage: Mark locally edited files as being ready to save.</w:t>
      </w:r>
    </w:p>
    <w:p w14:paraId="7E2A8639" w14:textId="77777777" w:rsidR="00B32DEF" w:rsidRPr="00A41AD1" w:rsidRDefault="00AA63EA" w:rsidP="00A41AD1">
      <w:pPr>
        <w:numPr>
          <w:ilvl w:val="0"/>
          <w:numId w:val="179"/>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A41AD1" w:rsidRDefault="00AA63EA" w:rsidP="00A41AD1">
      <w:pPr>
        <w:numPr>
          <w:ilvl w:val="0"/>
          <w:numId w:val="179"/>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Push: Move a bunch of local commits to a remote repository.</w:t>
      </w:r>
    </w:p>
    <w:p w14:paraId="12E43390" w14:textId="6502E96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ins w:id="119"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0"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0E45E93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21"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2"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w:t>
      </w:r>
    </w:p>
    <w:p w14:paraId="5AC34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4959F3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ins w:id="123"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2E4CD54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 and are ready to be committed.</w:t>
      </w:r>
    </w:p>
    <w:p w14:paraId="59E155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w:t>
      </w:r>
      <w:proofErr w:type="spellStart"/>
      <w:r>
        <w:rPr>
          <w:rFonts w:ascii="Times New Roman" w:eastAsia="Times New Roman" w:hAnsi="Times New Roman" w:cs="Times New Roman"/>
          <w:color w:val="212529"/>
          <w:sz w:val="24"/>
          <w:szCs w:val="24"/>
        </w:rPr>
        <w:t>lock.json</w:t>
      </w:r>
      <w:proofErr w:type="spellEnd"/>
      <w:r>
        <w:rPr>
          <w:rFonts w:ascii="Times New Roman" w:eastAsia="Times New Roman" w:hAnsi="Times New Roman" w:cs="Times New Roman"/>
          <w:color w:val="212529"/>
          <w:sz w:val="24"/>
          <w:szCs w:val="24"/>
        </w:rPr>
        <w:t xml:space="preserve"> file (“Modules installed”) and then one for just the </w:t>
      </w:r>
      <w:proofErr w:type="spellStart"/>
      <w:r>
        <w:rPr>
          <w:rFonts w:ascii="Times New Roman" w:eastAsia="Times New Roman" w:hAnsi="Times New Roman" w:cs="Times New Roman"/>
          <w:color w:val="212529"/>
          <w:sz w:val="24"/>
          <w:szCs w:val="24"/>
        </w:rPr>
        <w:t>basic.ts</w:t>
      </w:r>
      <w:proofErr w:type="spellEnd"/>
      <w:r>
        <w:rPr>
          <w:rFonts w:ascii="Times New Roman" w:eastAsia="Times New Roman" w:hAnsi="Times New Roman" w:cs="Times New Roman"/>
          <w:color w:val="212529"/>
          <w:sz w:val="24"/>
          <w:szCs w:val="24"/>
        </w:rPr>
        <w:t xml:space="preserve">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edited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124"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125"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126"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27"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3DC9484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128"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129"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ins w:id="130"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131"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“OK” because that is exactly what we want to do.</w:t>
      </w:r>
    </w:p>
    <w:p w14:paraId="6B067D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225B0CA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32"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33"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will now be partially greyed out since you have nothing left to commit.</w:t>
      </w:r>
    </w:p>
    <w:p w14:paraId="7F3614FC"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A3629DD"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ins w:id="134"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AA63EA">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AA63EA" w:rsidP="00A41AD1">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A41AD1" w:rsidRDefault="00AA63EA" w:rsidP="00A41AD1">
      <w:pPr>
        <w:pStyle w:val="Heading2"/>
        <w:rPr>
          <w:b w:val="0"/>
          <w:bCs/>
        </w:rPr>
      </w:pPr>
      <w:bookmarkStart w:id="135" w:name="_yhn92qqwpltw" w:colFirst="0" w:colLast="0"/>
      <w:bookmarkEnd w:id="135"/>
      <w:r w:rsidRPr="00A41AD1">
        <w:rPr>
          <w:b w:val="0"/>
          <w:bCs/>
        </w:rPr>
        <w:lastRenderedPageBreak/>
        <w:t xml:space="preserve">Submitting on </w:t>
      </w:r>
      <w:proofErr w:type="spellStart"/>
      <w:r w:rsidRPr="00A41AD1">
        <w:rPr>
          <w:b w:val="0"/>
          <w:bCs/>
        </w:rPr>
        <w:t>GradeScope</w:t>
      </w:r>
      <w:proofErr w:type="spellEnd"/>
    </w:p>
    <w:p w14:paraId="314AB0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bottom of the assignment page on Canvas, you will see a box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embedded inside (just like </w:t>
      </w:r>
      <w:proofErr w:type="spellStart"/>
      <w:r>
        <w:rPr>
          <w:rFonts w:ascii="Times New Roman" w:eastAsia="Times New Roman" w:hAnsi="Times New Roman" w:cs="Times New Roman"/>
          <w:color w:val="212529"/>
          <w:sz w:val="24"/>
          <w:szCs w:val="24"/>
        </w:rPr>
        <w:t>BlockPy</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is a platform for running student code through instructor unit tests, which will give you automatic feedback and score you.</w:t>
      </w:r>
    </w:p>
    <w:p w14:paraId="195AA39D" w14:textId="22A6FB7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this assignment,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will run the same tests that we gave you. But in future assignments, we may have hidden tests. This helps make sure that you are fulfilling all the parts of the assignment and not just coding directly against the tests we gave you. Make sure you follow all the instructions!</w:t>
      </w:r>
    </w:p>
    <w:p w14:paraId="45437A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136"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137"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w:t>
      </w:r>
      <w:proofErr w:type="gramStart"/>
      <w:r>
        <w:rPr>
          <w:rFonts w:ascii="Times New Roman" w:eastAsia="Times New Roman" w:hAnsi="Times New Roman" w:cs="Times New Roman"/>
          <w:color w:val="212529"/>
          <w:sz w:val="24"/>
          <w:szCs w:val="24"/>
        </w:rPr>
        <w:t>repository,</w:t>
      </w:r>
      <w:proofErr w:type="gramEnd"/>
      <w:r>
        <w:rPr>
          <w:rFonts w:ascii="Times New Roman" w:eastAsia="Times New Roman" w:hAnsi="Times New Roman" w:cs="Times New Roman"/>
          <w:color w:val="212529"/>
          <w:sz w:val="24"/>
          <w:szCs w:val="24"/>
        </w:rPr>
        <w:t xml:space="preserve"> you will need to authorize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to access your </w:t>
      </w:r>
      <w:commentRangeStart w:id="138"/>
      <w:r>
        <w:rPr>
          <w:rFonts w:ascii="Times New Roman" w:eastAsia="Times New Roman" w:hAnsi="Times New Roman" w:cs="Times New Roman"/>
          <w:color w:val="212529"/>
          <w:sz w:val="24"/>
          <w:szCs w:val="24"/>
        </w:rPr>
        <w:t xml:space="preserve">git </w:t>
      </w:r>
      <w:commentRangeEnd w:id="138"/>
      <w:r>
        <w:commentReference w:id="138"/>
      </w:r>
      <w:r>
        <w:rPr>
          <w:rFonts w:ascii="Times New Roman" w:eastAsia="Times New Roman" w:hAnsi="Times New Roman" w:cs="Times New Roman"/>
          <w:color w:val="212529"/>
          <w:sz w:val="24"/>
          <w:szCs w:val="24"/>
        </w:rPr>
        <w:t>repository.</w:t>
      </w:r>
    </w:p>
    <w:p w14:paraId="7355069B" w14:textId="57FE786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139"/>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Homework 0- Setup Check</w:t>
      </w:r>
      <w:r>
        <w:rPr>
          <w:rFonts w:ascii="Times New Roman" w:eastAsia="Times New Roman" w:hAnsi="Times New Roman" w:cs="Times New Roman"/>
          <w:color w:val="212529"/>
          <w:sz w:val="24"/>
          <w:szCs w:val="24"/>
        </w:rPr>
        <w:t>)</w:t>
      </w:r>
      <w:commentRangeEnd w:id="139"/>
      <w:r>
        <w:commentReference w:id="139"/>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695B136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will give you, so do not assume that your grade will remain as it is. However, if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reports any issues, you </w:t>
      </w:r>
      <w:proofErr w:type="gramStart"/>
      <w:r>
        <w:rPr>
          <w:rFonts w:ascii="Times New Roman" w:eastAsia="Times New Roman" w:hAnsi="Times New Roman" w:cs="Times New Roman"/>
          <w:color w:val="212529"/>
          <w:sz w:val="24"/>
          <w:szCs w:val="24"/>
        </w:rPr>
        <w:t xml:space="preserve">should  </w:t>
      </w:r>
      <w:ins w:id="140" w:author="Holli Flanagan" w:date="2025-05-09T15:59:00Z">
        <w:r>
          <w:rPr>
            <w:rFonts w:ascii="Times New Roman" w:eastAsia="Times New Roman" w:hAnsi="Times New Roman" w:cs="Times New Roman"/>
            <w:color w:val="212529"/>
            <w:sz w:val="24"/>
            <w:szCs w:val="24"/>
          </w:rPr>
          <w:t>attend</w:t>
        </w:r>
        <w:proofErr w:type="gramEnd"/>
        <w:r>
          <w:rPr>
            <w:rFonts w:ascii="Times New Roman" w:eastAsia="Times New Roman" w:hAnsi="Times New Roman" w:cs="Times New Roman"/>
            <w:color w:val="212529"/>
            <w:sz w:val="24"/>
            <w:szCs w:val="24"/>
          </w:rPr>
          <w:t xml:space="preserve"> to </w:t>
        </w:r>
      </w:ins>
      <w:r>
        <w:rPr>
          <w:rFonts w:ascii="Times New Roman" w:eastAsia="Times New Roman" w:hAnsi="Times New Roman" w:cs="Times New Roman"/>
          <w:color w:val="212529"/>
          <w:sz w:val="24"/>
          <w:szCs w:val="24"/>
        </w:rPr>
        <w:t>them now!</w:t>
      </w:r>
    </w:p>
    <w:p w14:paraId="4A6CA093" w14:textId="77777777" w:rsidR="00B32DEF" w:rsidRPr="00FF58E4" w:rsidRDefault="00AA63EA" w:rsidP="00FF58E4">
      <w:pPr>
        <w:pStyle w:val="Heading2"/>
      </w:pPr>
      <w:bookmarkStart w:id="141" w:name="_cubwk59ynewq" w:colFirst="0" w:colLast="0"/>
      <w:bookmarkEnd w:id="141"/>
      <w:r w:rsidRPr="00FF58E4">
        <w:t>Summary</w:t>
      </w:r>
    </w:p>
    <w:p w14:paraId="4458F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FF58E4" w:rsidRDefault="00AA63EA" w:rsidP="00FF58E4">
      <w:pPr>
        <w:numPr>
          <w:ilvl w:val="0"/>
          <w:numId w:val="201"/>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Cloned the repository onto your computer</w:t>
      </w:r>
    </w:p>
    <w:p w14:paraId="34E5EB4E"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Installed the project’s modules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w:t>
      </w:r>
    </w:p>
    <w:p w14:paraId="7380E25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Ran the project’s tests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run test</w:t>
      </w:r>
    </w:p>
    <w:p w14:paraId="3278A0CA" w14:textId="630DEC54"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Edited the </w:t>
      </w:r>
      <w:ins w:id="142"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source code files for the project in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directory</w:t>
      </w:r>
    </w:p>
    <w:p w14:paraId="58BD363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6DC5529B"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Staged, </w:t>
      </w:r>
      <w:ins w:id="143" w:author="Holli Flanagan" w:date="2025-04-30T19:24:00Z">
        <w:r>
          <w:rPr>
            <w:rFonts w:ascii="Times New Roman" w:eastAsia="Times New Roman" w:hAnsi="Times New Roman" w:cs="Times New Roman"/>
            <w:color w:val="212529"/>
            <w:sz w:val="24"/>
            <w:szCs w:val="24"/>
          </w:rPr>
          <w:t>committed</w:t>
        </w:r>
      </w:ins>
      <w:r>
        <w:rPr>
          <w:rFonts w:ascii="Times New Roman" w:eastAsia="Times New Roman" w:hAnsi="Times New Roman" w:cs="Times New Roman"/>
          <w:color w:val="212529"/>
          <w:sz w:val="24"/>
          <w:szCs w:val="24"/>
        </w:rPr>
        <w:t xml:space="preserve">, and </w:t>
      </w:r>
      <w:ins w:id="144"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Submitted the repository below to </w:t>
      </w:r>
      <w:proofErr w:type="spellStart"/>
      <w:r>
        <w:rPr>
          <w:rFonts w:ascii="Times New Roman" w:eastAsia="Times New Roman" w:hAnsi="Times New Roman" w:cs="Times New Roman"/>
          <w:color w:val="212529"/>
          <w:sz w:val="24"/>
          <w:szCs w:val="24"/>
        </w:rPr>
        <w:t>GradeScope</w:t>
      </w:r>
      <w:proofErr w:type="spellEnd"/>
    </w:p>
    <w:p w14:paraId="27796775" w14:textId="77777777" w:rsidR="00B32DEF" w:rsidRPr="00FF58E4" w:rsidRDefault="00AA63EA" w:rsidP="00FF58E4">
      <w:pPr>
        <w:numPr>
          <w:ilvl w:val="0"/>
          <w:numId w:val="201"/>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Confirmed that we passed all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tests</w:t>
      </w:r>
    </w:p>
    <w:p w14:paraId="7782C6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FF58E4" w:rsidRDefault="00AA63EA" w:rsidP="00FF58E4">
      <w:pPr>
        <w:pStyle w:val="Heading3"/>
        <w:keepNext w:val="0"/>
        <w:keepLines w:val="0"/>
      </w:pPr>
      <w:bookmarkStart w:id="145" w:name="_suvjbmvtduk8" w:colFirst="0" w:colLast="0"/>
      <w:bookmarkEnd w:id="145"/>
      <w:r w:rsidRPr="00FF58E4">
        <w:t>Next Step</w:t>
      </w:r>
    </w:p>
    <w:p w14:paraId="2FDBC2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has been a couple of months since you completed your CS1 course, so let’s review some concepts from last semester.</w:t>
      </w:r>
    </w:p>
    <w:p w14:paraId="1CC39CA0" w14:textId="06C204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14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(and many other languages) are different</w:t>
      </w:r>
      <w:ins w:id="147"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50D40F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 but largely operate in the same way between languages.</w:t>
      </w:r>
    </w:p>
    <w:p w14:paraId="50E2ACB5" w14:textId="190185F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148"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ins w:id="149"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150"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F8661B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151"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9878D4" w:rsidRDefault="00AA63EA" w:rsidP="009878D4">
      <w:pPr>
        <w:pStyle w:val="Heading1"/>
      </w:pPr>
      <w:bookmarkStart w:id="152" w:name="_bu1lnfxbtcat" w:colFirst="0" w:colLast="0"/>
      <w:bookmarkEnd w:id="152"/>
      <w:r w:rsidRPr="009878D4">
        <w:lastRenderedPageBreak/>
        <w:t>Variables</w:t>
      </w:r>
    </w:p>
    <w:p w14:paraId="7C11136A" w14:textId="77777777" w:rsidR="00B32DEF" w:rsidRPr="009878D4" w:rsidRDefault="00AA63EA" w:rsidP="009878D4">
      <w:pPr>
        <w:pStyle w:val="Heading2"/>
      </w:pPr>
      <w:bookmarkStart w:id="153" w:name="_yqyditbv0y9r" w:colFirst="0" w:colLast="0"/>
      <w:bookmarkEnd w:id="153"/>
      <w:r w:rsidRPr="009878D4">
        <w:t>Key Idea</w:t>
      </w:r>
    </w:p>
    <w:p w14:paraId="3622C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9878D4" w:rsidRDefault="00AA63EA" w:rsidP="009878D4">
      <w:pPr>
        <w:pStyle w:val="Heading2"/>
      </w:pPr>
      <w:bookmarkStart w:id="154" w:name="_demjb3s5zo4k" w:colFirst="0" w:colLast="0"/>
      <w:bookmarkEnd w:id="154"/>
      <w:r w:rsidRPr="009878D4">
        <w:t>Motivation</w:t>
      </w:r>
    </w:p>
    <w:p w14:paraId="51E9B89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5" w:name="_7eobcern39k6" w:colFirst="0" w:colLast="0"/>
      <w:bookmarkEnd w:id="155"/>
      <w:r>
        <w:rPr>
          <w:rFonts w:ascii="Times New Roman" w:eastAsia="Times New Roman" w:hAnsi="Times New Roman" w:cs="Times New Roman"/>
          <w:color w:val="27262B"/>
          <w:sz w:val="26"/>
          <w:szCs w:val="26"/>
        </w:rPr>
        <w:t>Simple Math Example</w:t>
      </w:r>
    </w:p>
    <w:p w14:paraId="0E5C2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6" w:name="_jyyk5p9ayp09" w:colFirst="0" w:colLast="0"/>
      <w:bookmarkEnd w:id="156"/>
      <w:r>
        <w:rPr>
          <w:rFonts w:ascii="Times New Roman" w:eastAsia="Times New Roman" w:hAnsi="Times New Roman" w:cs="Times New Roman"/>
          <w:color w:val="27262B"/>
          <w:sz w:val="26"/>
          <w:szCs w:val="26"/>
        </w:rPr>
        <w:t>Another Math Example</w:t>
      </w:r>
    </w:p>
    <w:p w14:paraId="5465B7FC" w14:textId="77777777" w:rsidR="00B32DEF" w:rsidRDefault="00AA63EA">
      <w:pPr>
        <w:shd w:val="clear" w:color="auto" w:fill="FFFFFF"/>
        <w:spacing w:after="240"/>
        <w:rPr>
          <w:rFonts w:ascii="Times New Roman" w:eastAsia="Times New Roman" w:hAnsi="Times New Roman" w:cs="Times New Roman"/>
          <w:color w:val="27262B"/>
          <w:sz w:val="26"/>
          <w:szCs w:val="26"/>
        </w:rPr>
      </w:pPr>
      <w:commentRangeStart w:id="157"/>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157"/>
      <w:r>
        <w:commentReference w:id="157"/>
      </w:r>
    </w:p>
    <w:p w14:paraId="5D502A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AA63EA">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AA63EA">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2F3A53F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158"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8A3EE6" w:rsidRDefault="00AA63EA" w:rsidP="008A3EE6">
      <w:pPr>
        <w:pStyle w:val="Heading2"/>
      </w:pPr>
      <w:bookmarkStart w:id="159" w:name="_qakka3qw6q5n" w:colFirst="0" w:colLast="0"/>
      <w:bookmarkEnd w:id="159"/>
      <w:r w:rsidRPr="008A3EE6">
        <w:t>Variables Have Types</w:t>
      </w:r>
    </w:p>
    <w:p w14:paraId="7A0F29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To make sure that our code makes sense, we attach a type to our variables so that we will get an error if we try to assign a value to the variable that is not appropriate.</w:t>
      </w:r>
    </w:p>
    <w:p w14:paraId="794136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8A3EE6" w:rsidRDefault="00AA63EA" w:rsidP="008A3EE6">
      <w:pPr>
        <w:pStyle w:val="Heading2"/>
      </w:pPr>
      <w:bookmarkStart w:id="160" w:name="_a0dwhwxsvbfb" w:colFirst="0" w:colLast="0"/>
      <w:bookmarkEnd w:id="160"/>
      <w:r w:rsidRPr="008A3EE6">
        <w:t>Declare Variables</w:t>
      </w:r>
    </w:p>
    <w:p w14:paraId="0501539B" w14:textId="73AFFDD3" w:rsidR="00B32DEF" w:rsidRPr="008A3EE6" w:rsidRDefault="00AA63EA" w:rsidP="008A3EE6">
      <w:pPr>
        <w:shd w:val="clear" w:color="auto" w:fill="FFFFFF"/>
        <w:spacing w:after="300"/>
        <w:rPr>
          <w:color w:val="000000"/>
        </w:rPr>
      </w:pPr>
      <w:r>
        <w:rPr>
          <w:rFonts w:ascii="Times New Roman" w:eastAsia="Times New Roman" w:hAnsi="Times New Roman" w:cs="Times New Roman"/>
          <w:color w:val="212529"/>
          <w:sz w:val="24"/>
          <w:szCs w:val="24"/>
        </w:rPr>
        <w:t>So how do we declare a variable? It depends on the language we are using, but in general, we specify</w:t>
      </w:r>
      <w:ins w:id="161"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its name,</w:t>
      </w:r>
      <w:ins w:id="162"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its type, and</w:t>
      </w:r>
      <w:ins w:id="163"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potentially</w:t>
      </w:r>
      <w:ins w:id="164"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AA63EA" w:rsidP="008A3EE6">
      <w:pPr>
        <w:shd w:val="clear" w:color="auto" w:fill="FFFFFF"/>
        <w:spacing w:before="120" w:after="2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314246F6"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165"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code snippet, we declare the variable </w:t>
      </w:r>
      <w:proofErr w:type="spellStart"/>
      <w:r>
        <w:rPr>
          <w:rFonts w:ascii="Times New Roman" w:eastAsia="Times New Roman" w:hAnsi="Times New Roman" w:cs="Times New Roman"/>
          <w:color w:val="D63384"/>
          <w:sz w:val="21"/>
          <w:szCs w:val="21"/>
          <w:shd w:val="clear" w:color="auto" w:fill="F5F6FA"/>
        </w:rPr>
        <w:t>myValue</w:t>
      </w:r>
      <w:proofErr w:type="spellEnd"/>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166" w:author="Holli Flanagan" w:date="2025-04-30T19:28:00Z">
        <w:r>
          <w:rPr>
            <w:rFonts w:ascii="Times New Roman" w:eastAsia="Times New Roman" w:hAnsi="Times New Roman" w:cs="Times New Roman"/>
            <w:color w:val="212529"/>
            <w:sz w:val="24"/>
            <w:szCs w:val="24"/>
          </w:rPr>
          <w:t>the answer</w:t>
        </w:r>
      </w:ins>
      <w:r>
        <w:rPr>
          <w:rFonts w:ascii="Times New Roman" w:eastAsia="Times New Roman" w:hAnsi="Times New Roman" w:cs="Times New Roman"/>
          <w:color w:val="212529"/>
          <w:sz w:val="24"/>
          <w:szCs w:val="24"/>
        </w:rPr>
        <w:t>.</w:t>
      </w:r>
    </w:p>
    <w:p w14:paraId="0E66FF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8A3EE6" w:rsidRDefault="00AA63EA" w:rsidP="008A3EE6">
      <w:pPr>
        <w:pStyle w:val="Heading2"/>
      </w:pPr>
      <w:bookmarkStart w:id="167" w:name="_anmulmllpcpz" w:colFirst="0" w:colLast="0"/>
      <w:bookmarkEnd w:id="167"/>
      <w:r>
        <w:rPr>
          <w:color w:val="5C5962"/>
        </w:rPr>
        <w:t></w:t>
      </w:r>
      <w:r w:rsidRPr="008A3EE6">
        <w:t>Declaration Syntax</w:t>
      </w:r>
    </w:p>
    <w:p w14:paraId="09F3A1A2"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key notes on the syntax of declaring a variable:</w:t>
      </w:r>
    </w:p>
    <w:p w14:paraId="4095A117" w14:textId="77777777" w:rsidR="00B32DEF" w:rsidRDefault="00AA63EA" w:rsidP="008A3EE6">
      <w:pPr>
        <w:numPr>
          <w:ilvl w:val="0"/>
          <w:numId w:val="42"/>
        </w:numPr>
        <w:shd w:val="clear" w:color="auto" w:fill="FFFFFF"/>
        <w:spacing w:before="180"/>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AA63EA" w:rsidP="008A3EE6">
      <w:pPr>
        <w:numPr>
          <w:ilvl w:val="0"/>
          <w:numId w:val="42"/>
        </w:numPr>
        <w:shd w:val="clear" w:color="auto" w:fill="FFFFFF"/>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AA63EA" w:rsidP="008A3EE6">
      <w:pPr>
        <w:numPr>
          <w:ilvl w:val="0"/>
          <w:numId w:val="42"/>
        </w:numPr>
        <w:shd w:val="clear" w:color="auto" w:fill="FFFFFF"/>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AA63EA" w:rsidP="008A3EE6">
      <w:pPr>
        <w:numPr>
          <w:ilvl w:val="0"/>
          <w:numId w:val="42"/>
        </w:numPr>
        <w:shd w:val="clear" w:color="auto" w:fill="FFFFFF"/>
        <w:spacing w:after="300"/>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8A3EE6" w:rsidRDefault="00AA63EA" w:rsidP="008A3EE6">
      <w:pPr>
        <w:pStyle w:val="Heading2"/>
      </w:pPr>
      <w:bookmarkStart w:id="168" w:name="_t20p13z8grlt" w:colFirst="0" w:colLast="0"/>
      <w:bookmarkEnd w:id="168"/>
      <w:r w:rsidRPr="008A3EE6">
        <w:t>Types in TypeScript</w:t>
      </w:r>
    </w:p>
    <w:p w14:paraId="2F3CAA9B" w14:textId="439F0187" w:rsidR="00B32DEF" w:rsidRDefault="00AA63EA">
      <w:pPr>
        <w:shd w:val="clear" w:color="auto" w:fill="FFFFFF"/>
        <w:spacing w:after="240"/>
        <w:rPr>
          <w:rFonts w:ascii="Times New Roman" w:eastAsia="Times New Roman" w:hAnsi="Times New Roman" w:cs="Times New Roman"/>
          <w:color w:val="212529"/>
          <w:sz w:val="24"/>
          <w:szCs w:val="24"/>
        </w:rPr>
      </w:pPr>
      <w:ins w:id="169" w:author="Holli Flanagan" w:date="2025-05-09T15:22:00Z">
        <w:r>
          <w:rPr>
            <w:rFonts w:ascii="Times New Roman" w:eastAsia="Times New Roman" w:hAnsi="Times New Roman" w:cs="Times New Roman"/>
            <w:color w:val="27262B"/>
            <w:sz w:val="34"/>
            <w:szCs w:val="34"/>
          </w:rPr>
          <w:t>TypeScript</w:t>
        </w:r>
      </w:ins>
      <w:r>
        <w:rPr>
          <w:rFonts w:ascii="Times New Roman" w:eastAsia="Times New Roman" w:hAnsi="Times New Roman" w:cs="Times New Roman"/>
          <w:color w:val="212529"/>
          <w:sz w:val="24"/>
          <w:szCs w:val="24"/>
        </w:rPr>
        <w:t xml:space="preserve"> has only three basic types.</w:t>
      </w:r>
    </w:p>
    <w:p w14:paraId="4569C763" w14:textId="77777777" w:rsidR="00B32DEF" w:rsidRDefault="00AA63EA" w:rsidP="008A3EE6">
      <w:pPr>
        <w:numPr>
          <w:ilvl w:val="0"/>
          <w:numId w:val="59"/>
        </w:numPr>
        <w:shd w:val="clear" w:color="auto" w:fill="FFFFFF"/>
        <w:spacing w:before="180"/>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AA63EA" w:rsidP="008A3EE6">
      <w:pPr>
        <w:numPr>
          <w:ilvl w:val="0"/>
          <w:numId w:val="59"/>
        </w:numPr>
        <w:shd w:val="clear" w:color="auto" w:fill="FFFFFF"/>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AA63EA" w:rsidP="008A3EE6">
      <w:pPr>
        <w:numPr>
          <w:ilvl w:val="0"/>
          <w:numId w:val="59"/>
        </w:numPr>
        <w:shd w:val="clear" w:color="auto" w:fill="FFFFFF"/>
        <w:spacing w:after="300"/>
      </w:pPr>
      <w:proofErr w:type="spellStart"/>
      <w:r>
        <w:rPr>
          <w:rFonts w:ascii="Times New Roman" w:eastAsia="Times New Roman" w:hAnsi="Times New Roman" w:cs="Times New Roman"/>
          <w:color w:val="D63384"/>
          <w:sz w:val="21"/>
          <w:szCs w:val="21"/>
          <w:shd w:val="clear" w:color="auto" w:fill="F5F6FA"/>
        </w:rPr>
        <w:t>boolean</w:t>
      </w:r>
      <w:proofErr w:type="spellEnd"/>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36C43E85" w:rsidR="00B32DEF" w:rsidRPr="008A3EE6" w:rsidRDefault="00AA63EA" w:rsidP="008A3EE6">
      <w:pPr>
        <w:pStyle w:val="Heading2"/>
      </w:pPr>
      <w:bookmarkStart w:id="170" w:name="_7xjtf5prlbp1" w:colFirst="0" w:colLast="0"/>
      <w:bookmarkEnd w:id="170"/>
      <w:r w:rsidRPr="008A3EE6">
        <w:lastRenderedPageBreak/>
        <w:t xml:space="preserve">The const </w:t>
      </w:r>
      <w:ins w:id="171" w:author="Holli Flanagan" w:date="2025-05-09T16:05:00Z">
        <w:r w:rsidRPr="008A3EE6">
          <w:t>K</w:t>
        </w:r>
      </w:ins>
      <w:r w:rsidRPr="008A3EE6">
        <w:t>eyword</w:t>
      </w:r>
    </w:p>
    <w:p w14:paraId="56BDA1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sol_ms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8A3EE6" w:rsidRDefault="00AA63EA" w:rsidP="008A3EE6">
      <w:pPr>
        <w:pStyle w:val="Heading2"/>
      </w:pPr>
      <w:bookmarkStart w:id="172" w:name="_8k64i5p5ucbn" w:colFirst="0" w:colLast="0"/>
      <w:bookmarkEnd w:id="172"/>
      <w:r w:rsidRPr="008A3EE6">
        <w:t>Combining Variables</w:t>
      </w:r>
    </w:p>
    <w:p w14:paraId="640ED0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8A3EE6" w:rsidRDefault="00AA63EA" w:rsidP="008A3EE6">
      <w:pPr>
        <w:pStyle w:val="Heading2"/>
      </w:pPr>
      <w:bookmarkStart w:id="173" w:name="_mjsfdm7uqh9g" w:colFirst="0" w:colLast="0"/>
      <w:bookmarkEnd w:id="173"/>
      <w:r>
        <w:rPr>
          <w:color w:val="5C5962"/>
        </w:rPr>
        <w:t></w:t>
      </w:r>
      <w:r w:rsidRPr="008A3EE6">
        <w:t>Boolean Expressions</w:t>
      </w:r>
    </w:p>
    <w:p w14:paraId="40C39F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a variable can take on many values, we might want to compare the value to something to see if it is the same, or greater than or less than.</w:t>
      </w:r>
    </w:p>
    <w:p w14:paraId="2BBD45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AA63EA">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AA63EA">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AA63EA">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470AD50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ins w:id="174"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8A3EE6" w:rsidRDefault="00AA63EA" w:rsidP="008A3EE6">
      <w:pPr>
        <w:pStyle w:val="Heading2"/>
      </w:pPr>
      <w:bookmarkStart w:id="175" w:name="_e317xh3jd184" w:colFirst="0" w:colLast="0"/>
      <w:bookmarkEnd w:id="175"/>
      <w:r w:rsidRPr="008A3EE6">
        <w:t>Summary</w:t>
      </w:r>
    </w:p>
    <w:p w14:paraId="57A342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Variables are a powerful way to create generic code that produces expected results on a variety of different inputs.</w:t>
      </w:r>
    </w:p>
    <w:p w14:paraId="2D3564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8A3EE6" w:rsidRDefault="00AA63EA" w:rsidP="008A3EE6">
      <w:pPr>
        <w:pStyle w:val="Heading2"/>
        <w:keepNext w:val="0"/>
        <w:keepLines w:val="0"/>
      </w:pPr>
      <w:bookmarkStart w:id="176" w:name="_wuli00l1g3bz" w:colFirst="0" w:colLast="0"/>
      <w:bookmarkEnd w:id="176"/>
      <w:r w:rsidRPr="008A3EE6">
        <w:lastRenderedPageBreak/>
        <w:t>Next Step</w:t>
      </w:r>
    </w:p>
    <w:p w14:paraId="0C27EB7B" w14:textId="17274C3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177" w:author="Holli Flanagan" w:date="2025-05-09T16:05:00Z">
        <w:r>
          <w:rPr>
            <w:rFonts w:ascii="Times New Roman" w:eastAsia="Times New Roman" w:hAnsi="Times New Roman" w:cs="Times New Roman"/>
            <w:color w:val="212529"/>
            <w:sz w:val="24"/>
            <w:szCs w:val="24"/>
          </w:rPr>
          <w:t>.</w:t>
        </w:r>
      </w:ins>
      <w:r>
        <w:br w:type="page"/>
      </w:r>
    </w:p>
    <w:p w14:paraId="72817817" w14:textId="77777777" w:rsidR="00B32DEF" w:rsidRPr="00153259" w:rsidRDefault="00AA63EA" w:rsidP="00153259">
      <w:pPr>
        <w:pStyle w:val="Heading1"/>
      </w:pPr>
      <w:bookmarkStart w:id="178" w:name="_giz1un288lz8" w:colFirst="0" w:colLast="0"/>
      <w:bookmarkEnd w:id="178"/>
      <w:r w:rsidRPr="00153259">
        <w:lastRenderedPageBreak/>
        <w:t>Functions</w:t>
      </w:r>
    </w:p>
    <w:p w14:paraId="6BE90336" w14:textId="77777777" w:rsidR="00B32DEF" w:rsidRPr="00153259" w:rsidRDefault="00AA63EA" w:rsidP="00153259">
      <w:pPr>
        <w:pStyle w:val="Heading2"/>
      </w:pPr>
      <w:bookmarkStart w:id="179" w:name="_tlzjfk4e7v2e" w:colFirst="0" w:colLast="0"/>
      <w:bookmarkEnd w:id="179"/>
      <w:r w:rsidRPr="00153259">
        <w:t>Key Idea</w:t>
      </w:r>
    </w:p>
    <w:p w14:paraId="652D2E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153259" w:rsidRDefault="00AA63EA" w:rsidP="00153259">
      <w:pPr>
        <w:pStyle w:val="Heading2"/>
      </w:pPr>
      <w:bookmarkStart w:id="180" w:name="_f9szmc85xwpw" w:colFirst="0" w:colLast="0"/>
      <w:bookmarkEnd w:id="180"/>
      <w:r w:rsidRPr="00153259">
        <w:t>Functions Are Blocks of Code</w:t>
      </w:r>
    </w:p>
    <w:p w14:paraId="14E9BE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AA63EA" w:rsidP="00153259">
      <w:pPr>
        <w:numPr>
          <w:ilvl w:val="0"/>
          <w:numId w:val="7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Name: The name of the function</w:t>
      </w:r>
    </w:p>
    <w:p w14:paraId="2F89CB5A" w14:textId="77777777" w:rsidR="00B32DEF" w:rsidRDefault="00AA63EA" w:rsidP="00153259">
      <w:pPr>
        <w:numPr>
          <w:ilvl w:val="0"/>
          <w:numId w:val="74"/>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AA63EA" w:rsidP="00153259">
      <w:pPr>
        <w:numPr>
          <w:ilvl w:val="0"/>
          <w:numId w:val="74"/>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AA63EA" w:rsidP="00153259">
      <w:pPr>
        <w:numPr>
          <w:ilvl w:val="0"/>
          <w:numId w:val="7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AA63EA">
      <w:pPr>
        <w:shd w:val="clear" w:color="auto" w:fill="FFFFFF"/>
        <w:spacing w:before="120"/>
        <w:rPr>
          <w:rFonts w:ascii="Times New Roman" w:eastAsia="Times New Roman" w:hAnsi="Times New Roman" w:cs="Times New Roman"/>
          <w:b/>
          <w:color w:val="DD2E2E"/>
          <w:sz w:val="18"/>
          <w:szCs w:val="18"/>
        </w:rPr>
      </w:pPr>
      <w:commentRangeStart w:id="181"/>
      <w:r>
        <w:rPr>
          <w:rFonts w:ascii="Times New Roman" w:eastAsia="Times New Roman" w:hAnsi="Times New Roman" w:cs="Times New Roman"/>
          <w:b/>
          <w:color w:val="DD2E2E"/>
          <w:sz w:val="18"/>
          <w:szCs w:val="18"/>
        </w:rPr>
        <w:t>“CALL” FUNCTIONS, “USE” VARIABLES</w:t>
      </w:r>
      <w:commentRangeEnd w:id="181"/>
      <w:r>
        <w:commentReference w:id="181"/>
      </w:r>
    </w:p>
    <w:p w14:paraId="62F48B68" w14:textId="69CCEE72"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you should only use the verb “call” when you are talking about invoking a function. When you are talking about defining a function or variable, use the verb “declare” or “define</w:t>
      </w:r>
      <w:ins w:id="182"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When you are talking about using a variable, use the verb “use</w:t>
      </w:r>
      <w:ins w:id="183"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“access</w:t>
      </w:r>
      <w:ins w:id="184"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or “get</w:t>
      </w:r>
      <w:ins w:id="18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You should never use the verb “call” when talking about accessing a variable (unless that variable is a function).</w:t>
      </w:r>
    </w:p>
    <w:p w14:paraId="5A94FECE" w14:textId="77777777" w:rsidR="00B32DEF" w:rsidRPr="00153259" w:rsidRDefault="00AA63EA" w:rsidP="00153259">
      <w:pPr>
        <w:pStyle w:val="Heading2"/>
      </w:pPr>
      <w:bookmarkStart w:id="186" w:name="_pup8wj517nv5" w:colFirst="0" w:colLast="0"/>
      <w:bookmarkEnd w:id="186"/>
      <w:r w:rsidRPr="00153259">
        <w:t>Examples</w:t>
      </w:r>
    </w:p>
    <w:p w14:paraId="20FFFF8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7" w:name="_gtli53k14a5m" w:colFirst="0" w:colLast="0"/>
      <w:bookmarkEnd w:id="187"/>
      <w:r>
        <w:rPr>
          <w:rFonts w:ascii="Times New Roman" w:eastAsia="Times New Roman" w:hAnsi="Times New Roman" w:cs="Times New Roman"/>
          <w:color w:val="27262B"/>
          <w:sz w:val="26"/>
          <w:szCs w:val="26"/>
        </w:rPr>
        <w:t>An Example Function</w:t>
      </w:r>
    </w:p>
    <w:p w14:paraId="17F9A31A"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8" w:name="_17xv695uj19q" w:colFirst="0" w:colLast="0"/>
      <w:bookmarkEnd w:id="188"/>
      <w:r>
        <w:rPr>
          <w:rFonts w:ascii="Times New Roman" w:eastAsia="Times New Roman" w:hAnsi="Times New Roman" w:cs="Times New Roman"/>
          <w:color w:val="27262B"/>
          <w:sz w:val="26"/>
          <w:szCs w:val="26"/>
        </w:rPr>
        <w:t>Another Example Function</w:t>
      </w:r>
    </w:p>
    <w:p w14:paraId="53B3E2C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189" w:name="_kj6amet679q0" w:colFirst="0" w:colLast="0"/>
      <w:bookmarkEnd w:id="189"/>
      <w:r>
        <w:rPr>
          <w:rFonts w:ascii="Times New Roman" w:eastAsia="Times New Roman" w:hAnsi="Times New Roman" w:cs="Times New Roman"/>
          <w:color w:val="27262B"/>
          <w:sz w:val="26"/>
          <w:szCs w:val="26"/>
        </w:rPr>
        <w:t>Example Function Calls</w:t>
      </w:r>
    </w:p>
    <w:p w14:paraId="754DC9D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proofErr w:type="spellStart"/>
      <w:r>
        <w:rPr>
          <w:rFonts w:ascii="Times New Roman" w:eastAsia="Times New Roman" w:hAnsi="Times New Roman" w:cs="Times New Roman"/>
          <w:color w:val="D63384"/>
          <w:sz w:val="21"/>
          <w:szCs w:val="21"/>
          <w:shd w:val="clear" w:color="auto" w:fill="F5F6FA"/>
        </w:rPr>
        <w:t>myArea</w:t>
      </w:r>
      <w:proofErr w:type="spellEnd"/>
      <w:r>
        <w:rPr>
          <w:rFonts w:ascii="Times New Roman" w:eastAsia="Times New Roman" w:hAnsi="Times New Roman" w:cs="Times New Roman"/>
          <w:color w:val="212529"/>
          <w:sz w:val="24"/>
          <w:szCs w:val="24"/>
        </w:rPr>
        <w:t>.</w:t>
      </w:r>
    </w:p>
    <w:p w14:paraId="416E51EC" w14:textId="77777777" w:rsidR="00B32DEF" w:rsidRPr="00153259" w:rsidRDefault="00AA63EA" w:rsidP="00153259">
      <w:pPr>
        <w:pStyle w:val="Heading2"/>
      </w:pPr>
      <w:bookmarkStart w:id="190" w:name="_hx5fefdyq17m" w:colFirst="0" w:colLast="0"/>
      <w:bookmarkEnd w:id="190"/>
      <w:r w:rsidRPr="00153259">
        <w:t>Printing with console.log</w:t>
      </w:r>
    </w:p>
    <w:p w14:paraId="40499D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1" w:name="_kw75vnhiyyw0" w:colFirst="0" w:colLast="0"/>
      <w:bookmarkEnd w:id="191"/>
      <w:r>
        <w:rPr>
          <w:rFonts w:ascii="Times New Roman" w:eastAsia="Times New Roman" w:hAnsi="Times New Roman" w:cs="Times New Roman"/>
          <w:color w:val="27262B"/>
          <w:sz w:val="26"/>
          <w:szCs w:val="26"/>
        </w:rPr>
        <w:t>Calling and Printing</w:t>
      </w:r>
    </w:p>
    <w:p w14:paraId="727BBB05"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common misconception is that functions print their return value. This is not true. Functions return a value, but they do not print it. If you want to see the value, you must print it.</w:t>
      </w:r>
    </w:p>
    <w:p w14:paraId="0FC2B3F8"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192" w:name="_ul4kp0s9b74z" w:colFirst="0" w:colLast="0"/>
      <w:bookmarkEnd w:id="192"/>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193"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proofErr w:type="gramStart"/>
      <w:r>
        <w:rPr>
          <w:rFonts w:ascii="Times New Roman" w:eastAsia="Times New Roman" w:hAnsi="Times New Roman" w:cs="Times New Roman"/>
          <w:color w:val="D63384"/>
          <w:sz w:val="21"/>
          <w:szCs w:val="21"/>
          <w:shd w:val="clear" w:color="auto" w:fill="F5F6FA"/>
        </w:rPr>
        <w:t>The</w:t>
      </w:r>
      <w:proofErr w:type="gramEnd"/>
      <w:r>
        <w:rPr>
          <w:rFonts w:ascii="Times New Roman" w:eastAsia="Times New Roman" w:hAnsi="Times New Roman" w:cs="Times New Roman"/>
          <w:color w:val="D63384"/>
          <w:sz w:val="21"/>
          <w:szCs w:val="21"/>
          <w:shd w:val="clear" w:color="auto" w:fill="F5F6FA"/>
        </w:rPr>
        <w:t xml:space="preserve"> sum of 2 and 3 is 5</w:t>
      </w:r>
      <w:r>
        <w:rPr>
          <w:rFonts w:ascii="Times New Roman" w:eastAsia="Times New Roman" w:hAnsi="Times New Roman" w:cs="Times New Roman"/>
          <w:color w:val="212529"/>
          <w:sz w:val="24"/>
          <w:szCs w:val="24"/>
        </w:rPr>
        <w:t>.</w:t>
      </w:r>
    </w:p>
    <w:p w14:paraId="60FCE131" w14:textId="77777777" w:rsidR="00B32DEF" w:rsidRPr="00B32DEF" w:rsidRDefault="00AA63EA">
      <w:pPr>
        <w:pStyle w:val="Heading2"/>
        <w:rPr>
          <w:rPrChange w:id="194" w:author="Holli Flanagan" w:date="2025-05-12T14:22:00Z">
            <w:rPr>
              <w:color w:val="FFFFFF"/>
              <w:shd w:val="clear" w:color="auto" w:fill="0D6EFD"/>
            </w:rPr>
          </w:rPrChange>
        </w:rPr>
        <w:pPrChange w:id="195" w:author="Holli Flanagan" w:date="2025-05-12T14:22:00Z">
          <w:pPr>
            <w:pStyle w:val="Heading2"/>
            <w:keepNext w:val="0"/>
            <w:keepLines w:val="0"/>
          </w:pPr>
        </w:pPrChange>
      </w:pPr>
      <w:bookmarkStart w:id="196" w:name="_44t916pi6nzb" w:colFirst="0" w:colLast="0"/>
      <w:bookmarkEnd w:id="196"/>
      <w:r>
        <w:rPr>
          <w:rPrChange w:id="197" w:author="Holli Flanagan" w:date="2025-05-12T14:22:00Z">
            <w:rPr>
              <w:sz w:val="34"/>
              <w:szCs w:val="34"/>
            </w:rPr>
          </w:rPrChange>
        </w:rPr>
        <w:t>Testing Functions</w:t>
      </w:r>
    </w:p>
    <w:p w14:paraId="6057F69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toBe</w:t>
      </w:r>
      <w:proofErr w:type="spellEnd"/>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B32DEF" w:rsidRDefault="00AA63EA">
      <w:pPr>
        <w:pStyle w:val="Heading2"/>
        <w:rPr>
          <w:rPrChange w:id="198" w:author="Holli Flanagan" w:date="2025-05-12T14:22:00Z">
            <w:rPr>
              <w:sz w:val="34"/>
              <w:szCs w:val="34"/>
            </w:rPr>
          </w:rPrChange>
        </w:rPr>
        <w:pPrChange w:id="199" w:author="Holli Flanagan" w:date="2025-05-12T14:22:00Z">
          <w:pPr>
            <w:pStyle w:val="Heading2"/>
            <w:keepNext w:val="0"/>
            <w:keepLines w:val="0"/>
          </w:pPr>
        </w:pPrChange>
      </w:pPr>
      <w:bookmarkStart w:id="200" w:name="_5accccskutx" w:colFirst="0" w:colLast="0"/>
      <w:bookmarkEnd w:id="200"/>
      <w:r>
        <w:rPr>
          <w:rPrChange w:id="201" w:author="Holli Flanagan" w:date="2025-05-12T14:22:00Z">
            <w:rPr>
              <w:sz w:val="34"/>
              <w:szCs w:val="34"/>
            </w:rPr>
          </w:rPrChange>
        </w:rPr>
        <w:t>Documenting Functions</w:t>
      </w:r>
    </w:p>
    <w:p w14:paraId="291A3A4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document our functions by adding a comment above the function declaration. This comment should describe what the function does, what parameters it takes, and what it returns. This is called a </w:t>
      </w:r>
      <w:proofErr w:type="spellStart"/>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AA63EA">
      <w:pPr>
        <w:pStyle w:val="Heading2"/>
        <w:rPr>
          <w:rPrChange w:id="202" w:author="Holli Flanagan" w:date="2025-05-12T14:23:00Z">
            <w:rPr>
              <w:sz w:val="34"/>
              <w:szCs w:val="34"/>
            </w:rPr>
          </w:rPrChange>
        </w:rPr>
        <w:pPrChange w:id="203" w:author="Holli Flanagan" w:date="2025-05-12T14:23:00Z">
          <w:pPr>
            <w:pStyle w:val="Heading2"/>
            <w:keepNext w:val="0"/>
            <w:keepLines w:val="0"/>
          </w:pPr>
        </w:pPrChange>
      </w:pPr>
      <w:bookmarkStart w:id="204" w:name="_u024nfyd3za0" w:colFirst="0" w:colLast="0"/>
      <w:bookmarkEnd w:id="204"/>
      <w:r>
        <w:rPr>
          <w:rPrChange w:id="205" w:author="Holli Flanagan" w:date="2025-05-12T14:23:00Z">
            <w:rPr>
              <w:sz w:val="34"/>
              <w:szCs w:val="34"/>
            </w:rPr>
          </w:rPrChange>
        </w:rPr>
        <w:t>Summary</w:t>
      </w:r>
    </w:p>
    <w:p w14:paraId="281A26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AA63EA">
      <w:pPr>
        <w:pStyle w:val="Heading2"/>
        <w:keepNext w:val="0"/>
        <w:keepLines w:val="0"/>
        <w:spacing w:before="700"/>
        <w:rPr>
          <w:rPrChange w:id="206" w:author="Holli Flanagan" w:date="2025-05-12T14:23:00Z">
            <w:rPr>
              <w:sz w:val="46"/>
              <w:szCs w:val="46"/>
            </w:rPr>
          </w:rPrChange>
        </w:rPr>
        <w:pPrChange w:id="207" w:author="Holli Flanagan" w:date="2025-05-12T14:23:00Z">
          <w:pPr>
            <w:pStyle w:val="Heading1"/>
            <w:keepNext w:val="0"/>
            <w:keepLines w:val="0"/>
            <w:spacing w:before="700"/>
          </w:pPr>
        </w:pPrChange>
      </w:pPr>
      <w:bookmarkStart w:id="208" w:name="_8ia6zmy1ir7n" w:colFirst="0" w:colLast="0"/>
      <w:bookmarkEnd w:id="208"/>
      <w:r>
        <w:rPr>
          <w:rPrChange w:id="209" w:author="Holli Flanagan" w:date="2025-05-12T14:23:00Z">
            <w:rPr>
              <w:sz w:val="46"/>
              <w:szCs w:val="46"/>
            </w:rPr>
          </w:rPrChange>
        </w:rPr>
        <w:t>Next Step</w:t>
      </w:r>
    </w:p>
    <w:p w14:paraId="20304002" w14:textId="3FA14EB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210" w:author="Holli Flanagan" w:date="2025-05-09T16:07:00Z">
        <w:r>
          <w:rPr>
            <w:rFonts w:ascii="Times New Roman" w:eastAsia="Times New Roman" w:hAnsi="Times New Roman" w:cs="Times New Roman"/>
            <w:color w:val="212529"/>
            <w:sz w:val="24"/>
            <w:szCs w:val="24"/>
          </w:rPr>
          <w:t>.</w:t>
        </w:r>
      </w:ins>
      <w:del w:id="211"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AA63EA">
      <w:pPr>
        <w:pStyle w:val="Heading1"/>
        <w:rPr>
          <w:rPrChange w:id="212" w:author="Holli Flanagan" w:date="2025-05-12T14:23:00Z">
            <w:rPr>
              <w:color w:val="0D6EFD"/>
              <w:highlight w:val="white"/>
              <w:u w:val="single"/>
            </w:rPr>
          </w:rPrChange>
        </w:rPr>
        <w:pPrChange w:id="213" w:author="Holli Flanagan" w:date="2025-05-12T14:23:00Z">
          <w:pPr>
            <w:pStyle w:val="Heading1"/>
            <w:keepNext w:val="0"/>
            <w:keepLines w:val="0"/>
          </w:pPr>
        </w:pPrChange>
      </w:pPr>
      <w:bookmarkStart w:id="214" w:name="_u1ky55pw572k" w:colFirst="0" w:colLast="0"/>
      <w:bookmarkEnd w:id="214"/>
      <w:r>
        <w:rPr>
          <w:rPrChange w:id="215" w:author="Holli Flanagan" w:date="2025-05-12T14:23:00Z">
            <w:rPr>
              <w:sz w:val="46"/>
              <w:szCs w:val="46"/>
            </w:rPr>
          </w:rPrChange>
        </w:rPr>
        <w:lastRenderedPageBreak/>
        <w:t>Conditionals</w:t>
      </w:r>
    </w:p>
    <w:p w14:paraId="042902F6" w14:textId="77777777" w:rsidR="00B32DEF" w:rsidRPr="00B32DEF" w:rsidRDefault="00AA63EA">
      <w:pPr>
        <w:pStyle w:val="Heading2"/>
        <w:spacing w:before="180" w:after="300"/>
        <w:rPr>
          <w:rPrChange w:id="216" w:author="Holli Flanagan" w:date="2025-05-12T14:23:00Z">
            <w:rPr>
              <w:rFonts w:ascii="Times New Roman" w:eastAsia="Times New Roman" w:hAnsi="Times New Roman" w:cs="Times New Roman"/>
              <w:color w:val="27262B"/>
              <w:sz w:val="34"/>
              <w:szCs w:val="34"/>
            </w:rPr>
          </w:rPrChange>
        </w:rPr>
        <w:pPrChange w:id="217" w:author="Holli Flanagan" w:date="2025-05-12T14:23:00Z">
          <w:pPr>
            <w:shd w:val="clear" w:color="auto" w:fill="FFFFFF"/>
            <w:spacing w:before="180" w:after="300"/>
          </w:pPr>
        </w:pPrChange>
      </w:pPr>
      <w:r>
        <w:rPr>
          <w:rPrChange w:id="218" w:author="Holli Flanagan" w:date="2025-05-12T14:23:00Z">
            <w:rPr>
              <w:sz w:val="34"/>
              <w:szCs w:val="34"/>
            </w:rPr>
          </w:rPrChange>
        </w:rPr>
        <w:t>Key Idea</w:t>
      </w:r>
    </w:p>
    <w:p w14:paraId="3463400E" w14:textId="7CA4C10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219" w:author="Oestreich, Julia" w:date="2025-05-16T10:39:00Z" w16du:dateUtc="2025-05-16T14:39:00Z">
        <w:r w:rsidDel="00697632">
          <w:rPr>
            <w:rFonts w:ascii="Times New Roman" w:eastAsia="Times New Roman" w:hAnsi="Times New Roman" w:cs="Times New Roman"/>
            <w:color w:val="212529"/>
            <w:sz w:val="24"/>
            <w:szCs w:val="24"/>
          </w:rPr>
          <w:delText>b</w:delText>
        </w:r>
      </w:del>
      <w:ins w:id="220"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AA63EA">
      <w:pPr>
        <w:pStyle w:val="Heading2"/>
        <w:rPr>
          <w:rPrChange w:id="221" w:author="Holli Flanagan" w:date="2025-05-12T14:23:00Z">
            <w:rPr>
              <w:sz w:val="34"/>
              <w:szCs w:val="34"/>
            </w:rPr>
          </w:rPrChange>
        </w:rPr>
        <w:pPrChange w:id="222" w:author="Holli Flanagan" w:date="2025-05-12T14:23:00Z">
          <w:pPr>
            <w:pStyle w:val="Heading2"/>
            <w:keepNext w:val="0"/>
            <w:keepLines w:val="0"/>
          </w:pPr>
        </w:pPrChange>
      </w:pPr>
      <w:bookmarkStart w:id="223" w:name="_ca646rvqb71n" w:colFirst="0" w:colLast="0"/>
      <w:bookmarkEnd w:id="223"/>
      <w:r>
        <w:rPr>
          <w:rPrChange w:id="224" w:author="Holli Flanagan" w:date="2025-05-12T14:23:00Z">
            <w:rPr>
              <w:sz w:val="34"/>
              <w:szCs w:val="34"/>
            </w:rPr>
          </w:rPrChange>
        </w:rPr>
        <w:t xml:space="preserve">The </w:t>
      </w:r>
      <w:r>
        <w:rPr>
          <w:rPrChange w:id="225" w:author="Holli Flanagan" w:date="2025-05-12T14:23:00Z">
            <w:rPr>
              <w:color w:val="D63384"/>
              <w:sz w:val="30"/>
              <w:szCs w:val="30"/>
              <w:shd w:val="clear" w:color="auto" w:fill="F5F6FA"/>
            </w:rPr>
          </w:rPrChange>
        </w:rPr>
        <w:t>if</w:t>
      </w:r>
      <w:r>
        <w:rPr>
          <w:rPrChange w:id="226" w:author="Holli Flanagan" w:date="2025-05-12T14:23:00Z">
            <w:rPr>
              <w:sz w:val="34"/>
              <w:szCs w:val="34"/>
            </w:rPr>
          </w:rPrChange>
        </w:rPr>
        <w:t xml:space="preserve"> Statement</w:t>
      </w:r>
    </w:p>
    <w:p w14:paraId="4D983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AA63EA">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227" w:author="Holli Flanagan" w:date="2025-05-09T15:16:00Z"/>
        </w:rPr>
      </w:pPr>
    </w:p>
    <w:p w14:paraId="45893C72" w14:textId="77777777" w:rsidR="00B32DEF" w:rsidRDefault="00AA63EA">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28" w:name="_7hywlocpain9" w:colFirst="0" w:colLast="0"/>
      <w:bookmarkEnd w:id="228"/>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case of a program that asks the user their year.</w:t>
      </w:r>
    </w:p>
    <w:p w14:paraId="64C5F48B" w14:textId="12F4EF44" w:rsidR="00B32DEF" w:rsidRPr="00B32DEF" w:rsidRDefault="00AA63EA">
      <w:pPr>
        <w:numPr>
          <w:ilvl w:val="0"/>
          <w:numId w:val="291"/>
        </w:numPr>
        <w:shd w:val="clear" w:color="auto" w:fill="FFFFFF"/>
        <w:spacing w:before="180"/>
        <w:rPr>
          <w:rFonts w:ascii="Times New Roman" w:eastAsia="Times New Roman" w:hAnsi="Times New Roman" w:cs="Times New Roman"/>
          <w:color w:val="212529"/>
          <w:sz w:val="24"/>
          <w:szCs w:val="24"/>
          <w:rPrChange w:id="229" w:author="Holli Flanagan" w:date="2025-05-09T16:08:00Z">
            <w:rPr>
              <w:rFonts w:ascii="Times New Roman" w:eastAsia="Times New Roman" w:hAnsi="Times New Roman" w:cs="Times New Roman"/>
            </w:rPr>
          </w:rPrChange>
        </w:rPr>
        <w:pPrChange w:id="230"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231"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AA63EA">
      <w:pPr>
        <w:numPr>
          <w:ilvl w:val="0"/>
          <w:numId w:val="291"/>
        </w:numPr>
        <w:shd w:val="clear" w:color="auto" w:fill="FFFFFF"/>
        <w:spacing w:after="300"/>
        <w:rPr>
          <w:rFonts w:ascii="Times New Roman" w:eastAsia="Times New Roman" w:hAnsi="Times New Roman" w:cs="Times New Roman"/>
          <w:color w:val="212529"/>
          <w:sz w:val="24"/>
          <w:szCs w:val="24"/>
          <w:rPrChange w:id="232" w:author="Holli Flanagan" w:date="2025-05-09T16:08:00Z">
            <w:rPr>
              <w:rFonts w:ascii="Times New Roman" w:eastAsia="Times New Roman" w:hAnsi="Times New Roman" w:cs="Times New Roman"/>
            </w:rPr>
          </w:rPrChange>
        </w:rPr>
        <w:pPrChange w:id="233"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234"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AA63EA">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5" w:name="_2q2qyajohlad" w:colFirst="0" w:colLast="0"/>
      <w:bookmarkEnd w:id="235"/>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6" w:name="_9eer71jt5pw3" w:colFirst="0" w:colLast="0"/>
      <w:bookmarkEnd w:id="236"/>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7" w:name="_4fuwtfwyu47" w:colFirst="0" w:colLast="0"/>
      <w:bookmarkEnd w:id="237"/>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AA63EA">
      <w:pPr>
        <w:pStyle w:val="Heading2"/>
        <w:rPr>
          <w:rPrChange w:id="238" w:author="Holli Flanagan" w:date="2025-05-12T14:23:00Z">
            <w:rPr>
              <w:sz w:val="34"/>
              <w:szCs w:val="34"/>
            </w:rPr>
          </w:rPrChange>
        </w:rPr>
        <w:pPrChange w:id="239" w:author="Holli Flanagan" w:date="2025-05-12T14:23:00Z">
          <w:pPr>
            <w:pStyle w:val="Heading2"/>
            <w:keepNext w:val="0"/>
            <w:keepLines w:val="0"/>
          </w:pPr>
        </w:pPrChange>
      </w:pPr>
      <w:bookmarkStart w:id="240" w:name="_tduoupd4kcfz" w:colFirst="0" w:colLast="0"/>
      <w:bookmarkEnd w:id="240"/>
      <w:r>
        <w:rPr>
          <w:rPrChange w:id="241" w:author="Holli Flanagan" w:date="2025-05-12T14:23:00Z">
            <w:rPr>
              <w:sz w:val="34"/>
              <w:szCs w:val="34"/>
            </w:rPr>
          </w:rPrChange>
        </w:rPr>
        <w:t>Comparison Operators for Equality and Ordering</w:t>
      </w:r>
    </w:p>
    <w:p w14:paraId="466C18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AA63EA">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AA63EA">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AA63EA">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AA63EA">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All of these operators are comparison operators, but they are also either equality operators or ordering operators.</w:t>
      </w:r>
    </w:p>
    <w:p w14:paraId="262642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2" w:name="_1wvnn0u0wl7g" w:colFirst="0" w:colLast="0"/>
      <w:bookmarkEnd w:id="242"/>
      <w:r>
        <w:rPr>
          <w:rFonts w:ascii="Times New Roman" w:eastAsia="Times New Roman" w:hAnsi="Times New Roman" w:cs="Times New Roman"/>
          <w:color w:val="27262B"/>
          <w:sz w:val="26"/>
          <w:szCs w:val="26"/>
        </w:rPr>
        <w:t>Boolean Operators</w:t>
      </w:r>
    </w:p>
    <w:p w14:paraId="24C1FB0B" w14:textId="4D3F99A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243" w:author="Oestreich, Julia" w:date="2025-05-16T10:40:00Z" w16du:dateUtc="2025-05-16T14:40:00Z">
        <w:r w:rsidDel="00697632">
          <w:rPr>
            <w:rFonts w:ascii="Times New Roman" w:eastAsia="Times New Roman" w:hAnsi="Times New Roman" w:cs="Times New Roman"/>
            <w:color w:val="212529"/>
            <w:sz w:val="24"/>
            <w:szCs w:val="24"/>
          </w:rPr>
          <w:delText>b</w:delText>
        </w:r>
      </w:del>
      <w:ins w:id="244"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AA63EA">
      <w:pPr>
        <w:numPr>
          <w:ilvl w:val="0"/>
          <w:numId w:val="96"/>
        </w:numPr>
        <w:shd w:val="clear" w:color="auto" w:fill="FFFFFF"/>
        <w:spacing w:before="180"/>
        <w:pPrChange w:id="245"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AA63EA">
      <w:pPr>
        <w:numPr>
          <w:ilvl w:val="0"/>
          <w:numId w:val="96"/>
        </w:numPr>
        <w:shd w:val="clear" w:color="auto" w:fill="FFFFFF"/>
        <w:spacing w:after="300"/>
        <w:pPrChange w:id="246"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true when at least one of the conditions is true, and also when both are true</w:t>
      </w:r>
    </w:p>
    <w:p w14:paraId="1C076F3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AA63EA">
      <w:pPr>
        <w:numPr>
          <w:ilvl w:val="0"/>
          <w:numId w:val="244"/>
        </w:numPr>
        <w:shd w:val="clear" w:color="auto" w:fill="FFFFFF"/>
        <w:spacing w:before="180"/>
        <w:rPr>
          <w:rFonts w:ascii="Times New Roman" w:eastAsia="Times New Roman" w:hAnsi="Times New Roman" w:cs="Times New Roman"/>
          <w:color w:val="212529"/>
          <w:sz w:val="24"/>
          <w:szCs w:val="24"/>
          <w:rPrChange w:id="247" w:author="Holli Flanagan" w:date="2025-05-09T16:09:00Z">
            <w:rPr>
              <w:rFonts w:ascii="Times New Roman" w:eastAsia="Times New Roman" w:hAnsi="Times New Roman" w:cs="Times New Roman"/>
            </w:rPr>
          </w:rPrChange>
        </w:rPr>
        <w:pPrChange w:id="248"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AA63EA">
      <w:pPr>
        <w:numPr>
          <w:ilvl w:val="0"/>
          <w:numId w:val="244"/>
        </w:numPr>
        <w:shd w:val="clear" w:color="auto" w:fill="FFFFFF"/>
        <w:spacing w:after="300"/>
        <w:rPr>
          <w:rFonts w:ascii="Times New Roman" w:eastAsia="Times New Roman" w:hAnsi="Times New Roman" w:cs="Times New Roman"/>
          <w:color w:val="212529"/>
          <w:sz w:val="24"/>
          <w:szCs w:val="24"/>
          <w:rPrChange w:id="249" w:author="Holli Flanagan" w:date="2025-05-09T16:09:00Z">
            <w:rPr>
              <w:rFonts w:ascii="Times New Roman" w:eastAsia="Times New Roman" w:hAnsi="Times New Roman" w:cs="Times New Roman"/>
            </w:rPr>
          </w:rPrChange>
        </w:rPr>
        <w:pPrChange w:id="250"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1" w:name="_h5kcuwsevvi1" w:colFirst="0" w:colLast="0"/>
      <w:bookmarkEnd w:id="251"/>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AA63EA">
      <w:pPr>
        <w:numPr>
          <w:ilvl w:val="0"/>
          <w:numId w:val="109"/>
        </w:numPr>
        <w:shd w:val="clear" w:color="auto" w:fill="FFFFFF"/>
        <w:spacing w:before="180"/>
        <w:pPrChange w:id="252"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AA63EA">
      <w:pPr>
        <w:numPr>
          <w:ilvl w:val="0"/>
          <w:numId w:val="109"/>
        </w:numPr>
        <w:shd w:val="clear" w:color="auto" w:fill="FFFFFF"/>
        <w:pPrChange w:id="253"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AA63EA">
      <w:pPr>
        <w:numPr>
          <w:ilvl w:val="0"/>
          <w:numId w:val="109"/>
        </w:numPr>
        <w:shd w:val="clear" w:color="auto" w:fill="FFFFFF"/>
        <w:pPrChange w:id="254"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(DeMorgan’s Law)</w:t>
      </w:r>
    </w:p>
    <w:p w14:paraId="2321B35C" w14:textId="77777777" w:rsidR="00B32DEF" w:rsidRDefault="00AA63EA">
      <w:pPr>
        <w:numPr>
          <w:ilvl w:val="0"/>
          <w:numId w:val="109"/>
        </w:numPr>
        <w:shd w:val="clear" w:color="auto" w:fill="FFFFFF"/>
        <w:spacing w:after="300"/>
        <w:pPrChange w:id="255"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256" w:author="Holli Flanagan" w:date="2025-05-09T16:09:00Z">
        <w:r>
          <w:rPr>
            <w:rFonts w:ascii="Times New Roman" w:eastAsia="Times New Roman" w:hAnsi="Times New Roman" w:cs="Times New Roman"/>
            <w:color w:val="212529"/>
            <w:sz w:val="24"/>
            <w:szCs w:val="24"/>
          </w:rPr>
          <w:delText>’s</w:delText>
        </w:r>
      </w:del>
      <w:ins w:id="257"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258"/>
      <w:r>
        <w:rPr>
          <w:rFonts w:ascii="Times New Roman" w:eastAsia="Times New Roman" w:hAnsi="Times New Roman" w:cs="Times New Roman"/>
          <w:color w:val="212529"/>
          <w:sz w:val="24"/>
          <w:szCs w:val="24"/>
        </w:rPr>
        <w:t xml:space="preserve"> test state to use</w:t>
      </w:r>
      <w:commentRangeEnd w:id="258"/>
      <w:r>
        <w:commentReference w:id="258"/>
      </w:r>
      <w:r>
        <w:rPr>
          <w:rFonts w:ascii="Times New Roman" w:eastAsia="Times New Roman" w:hAnsi="Times New Roman" w:cs="Times New Roman"/>
          <w:color w:val="212529"/>
          <w:sz w:val="24"/>
          <w:szCs w:val="24"/>
        </w:rPr>
        <w:t xml:space="preserve"> in conditionals and loops</w:t>
      </w:r>
      <w:ins w:id="259" w:author="Holli Flanagan" w:date="2025-05-09T16:11:00Z">
        <w:r>
          <w:rPr>
            <w:rFonts w:ascii="Times New Roman" w:eastAsia="Times New Roman" w:hAnsi="Times New Roman" w:cs="Times New Roman"/>
            <w:color w:val="212529"/>
            <w:sz w:val="24"/>
            <w:szCs w:val="24"/>
          </w:rPr>
          <w:t>.</w:t>
        </w:r>
      </w:ins>
      <w:del w:id="260"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AA63EA">
      <w:pPr>
        <w:pStyle w:val="Heading2"/>
        <w:rPr>
          <w:rPrChange w:id="261" w:author="Holli Flanagan" w:date="2025-05-12T14:23:00Z">
            <w:rPr>
              <w:sz w:val="34"/>
              <w:szCs w:val="34"/>
            </w:rPr>
          </w:rPrChange>
        </w:rPr>
        <w:pPrChange w:id="262" w:author="Holli Flanagan" w:date="2025-05-12T14:23:00Z">
          <w:pPr>
            <w:pStyle w:val="Heading2"/>
            <w:keepNext w:val="0"/>
            <w:keepLines w:val="0"/>
          </w:pPr>
        </w:pPrChange>
      </w:pPr>
      <w:bookmarkStart w:id="263" w:name="_gn0019elj674" w:colFirst="0" w:colLast="0"/>
      <w:bookmarkEnd w:id="263"/>
      <w:r>
        <w:rPr>
          <w:rPrChange w:id="264" w:author="Holli Flanagan" w:date="2025-05-12T14:23:00Z">
            <w:rPr>
              <w:sz w:val="34"/>
              <w:szCs w:val="34"/>
            </w:rPr>
          </w:rPrChange>
        </w:rPr>
        <w:t>A Complex Example</w:t>
      </w:r>
    </w:p>
    <w:p w14:paraId="1B1DACCA" w14:textId="77777777" w:rsidR="00B32DEF" w:rsidRDefault="00AA63EA">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CODE BLOCK]</w:t>
      </w:r>
    </w:p>
    <w:p w14:paraId="5C7A8E7C" w14:textId="77777777" w:rsidR="00B32DEF" w:rsidRPr="00B32DEF" w:rsidRDefault="00AA63EA">
      <w:pPr>
        <w:pStyle w:val="Heading2"/>
        <w:rPr>
          <w:rPrChange w:id="265" w:author="Holli Flanagan" w:date="2025-05-12T14:23:00Z">
            <w:rPr>
              <w:sz w:val="34"/>
              <w:szCs w:val="34"/>
            </w:rPr>
          </w:rPrChange>
        </w:rPr>
        <w:pPrChange w:id="266" w:author="Holli Flanagan" w:date="2025-05-12T14:23:00Z">
          <w:pPr>
            <w:pStyle w:val="Heading2"/>
            <w:keepNext w:val="0"/>
            <w:keepLines w:val="0"/>
          </w:pPr>
        </w:pPrChange>
      </w:pPr>
      <w:bookmarkStart w:id="267" w:name="_2od7nh9jo92c" w:colFirst="0" w:colLast="0"/>
      <w:bookmarkEnd w:id="267"/>
      <w:r>
        <w:rPr>
          <w:rPrChange w:id="268" w:author="Holli Flanagan" w:date="2025-05-12T14:23:00Z">
            <w:rPr>
              <w:sz w:val="34"/>
              <w:szCs w:val="34"/>
            </w:rPr>
          </w:rPrChange>
        </w:rPr>
        <w:t>Summary</w:t>
      </w:r>
    </w:p>
    <w:p w14:paraId="64B9015D" w14:textId="0D4EFC76" w:rsidR="00B32DEF" w:rsidRDefault="00AA63EA">
      <w:pPr>
        <w:numPr>
          <w:ilvl w:val="0"/>
          <w:numId w:val="117"/>
        </w:numPr>
        <w:shd w:val="clear" w:color="auto" w:fill="FFFFFF"/>
        <w:spacing w:before="180"/>
        <w:pPrChange w:id="269"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270" w:author="Oestreich, Julia" w:date="2025-05-16T10:40:00Z" w16du:dateUtc="2025-05-16T14:40:00Z">
        <w:r w:rsidDel="00697632">
          <w:rPr>
            <w:rFonts w:ascii="Times New Roman" w:eastAsia="Times New Roman" w:hAnsi="Times New Roman" w:cs="Times New Roman"/>
            <w:color w:val="212529"/>
            <w:sz w:val="24"/>
            <w:szCs w:val="24"/>
          </w:rPr>
          <w:delText>b</w:delText>
        </w:r>
      </w:del>
      <w:ins w:id="271"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AA63EA">
      <w:pPr>
        <w:numPr>
          <w:ilvl w:val="0"/>
          <w:numId w:val="117"/>
        </w:numPr>
        <w:shd w:val="clear" w:color="auto" w:fill="FFFFFF"/>
        <w:pPrChange w:id="272"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AA63EA">
      <w:pPr>
        <w:numPr>
          <w:ilvl w:val="0"/>
          <w:numId w:val="117"/>
        </w:numPr>
        <w:shd w:val="clear" w:color="auto" w:fill="FFFFFF"/>
        <w:rPr>
          <w:rFonts w:ascii="Times New Roman" w:eastAsia="Times New Roman" w:hAnsi="Times New Roman" w:cs="Times New Roman"/>
        </w:rPr>
        <w:pPrChange w:id="273"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use comparison operators to compare values and logical operators to combine multiple conditions.</w:t>
      </w:r>
    </w:p>
    <w:p w14:paraId="69B1F280" w14:textId="77777777" w:rsidR="00B32DEF" w:rsidRDefault="00AA63EA">
      <w:pPr>
        <w:numPr>
          <w:ilvl w:val="0"/>
          <w:numId w:val="117"/>
        </w:numPr>
        <w:shd w:val="clear" w:color="auto" w:fill="FFFFFF"/>
        <w:spacing w:after="300"/>
        <w:pPrChange w:id="274"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AA63EA">
      <w:pPr>
        <w:pStyle w:val="Heading2"/>
        <w:keepNext w:val="0"/>
        <w:keepLines w:val="0"/>
        <w:spacing w:before="700"/>
        <w:rPr>
          <w:rPrChange w:id="275" w:author="Holli Flanagan" w:date="2025-05-12T14:23:00Z">
            <w:rPr>
              <w:sz w:val="46"/>
              <w:szCs w:val="46"/>
            </w:rPr>
          </w:rPrChange>
        </w:rPr>
        <w:pPrChange w:id="276" w:author="Holli Flanagan" w:date="2025-05-12T14:23:00Z">
          <w:pPr>
            <w:pStyle w:val="Heading1"/>
            <w:keepNext w:val="0"/>
            <w:keepLines w:val="0"/>
            <w:spacing w:before="700"/>
          </w:pPr>
        </w:pPrChange>
      </w:pPr>
      <w:bookmarkStart w:id="277" w:name="_69iqo81aw9r6" w:colFirst="0" w:colLast="0"/>
      <w:bookmarkEnd w:id="277"/>
      <w:r>
        <w:rPr>
          <w:rPrChange w:id="278" w:author="Holli Flanagan" w:date="2025-05-12T14:23:00Z">
            <w:rPr>
              <w:sz w:val="46"/>
              <w:szCs w:val="46"/>
            </w:rPr>
          </w:rPrChange>
        </w:rPr>
        <w:t xml:space="preserve">Next </w:t>
      </w:r>
      <w:ins w:id="279" w:author="Holli Flanagan" w:date="2025-05-12T14:23:00Z">
        <w:r>
          <w:rPr>
            <w:rPrChange w:id="280" w:author="Holli Flanagan" w:date="2025-05-12T14:23:00Z">
              <w:rPr>
                <w:sz w:val="46"/>
                <w:szCs w:val="46"/>
              </w:rPr>
            </w:rPrChange>
          </w:rPr>
          <w:t>step</w:t>
        </w:r>
      </w:ins>
      <w:del w:id="281" w:author="Holli Flanagan" w:date="2025-05-12T14:24:00Z">
        <w:r>
          <w:rPr>
            <w:rPrChange w:id="282" w:author="Holli Flanagan" w:date="2025-05-12T14:23:00Z">
              <w:rPr>
                <w:sz w:val="46"/>
                <w:szCs w:val="46"/>
              </w:rPr>
            </w:rPrChange>
          </w:rPr>
          <w:delText>Up</w:delText>
        </w:r>
      </w:del>
    </w:p>
    <w:p w14:paraId="26BFE68E" w14:textId="26BE7A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283" w:author="Holli Flanagan" w:date="2025-05-09T16:12:00Z">
        <w:r>
          <w:rPr>
            <w:rFonts w:ascii="Times New Roman" w:eastAsia="Times New Roman" w:hAnsi="Times New Roman" w:cs="Times New Roman"/>
            <w:color w:val="212529"/>
            <w:sz w:val="24"/>
            <w:szCs w:val="24"/>
          </w:rPr>
          <w:t>.</w:t>
        </w:r>
      </w:ins>
      <w:del w:id="284"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AA63EA">
      <w:pPr>
        <w:pStyle w:val="Heading1"/>
        <w:rPr>
          <w:rPrChange w:id="285" w:author="Holli Flanagan" w:date="2025-05-12T14:24:00Z">
            <w:rPr>
              <w:sz w:val="46"/>
              <w:szCs w:val="46"/>
            </w:rPr>
          </w:rPrChange>
        </w:rPr>
        <w:pPrChange w:id="286" w:author="Holli Flanagan" w:date="2025-05-12T14:24:00Z">
          <w:pPr>
            <w:pStyle w:val="Heading1"/>
            <w:keepNext w:val="0"/>
            <w:keepLines w:val="0"/>
          </w:pPr>
        </w:pPrChange>
      </w:pPr>
      <w:bookmarkStart w:id="287" w:name="_vc0b5vb8qgxu" w:colFirst="0" w:colLast="0"/>
      <w:bookmarkEnd w:id="287"/>
      <w:r>
        <w:rPr>
          <w:rPrChange w:id="288" w:author="Holli Flanagan" w:date="2025-05-12T14:24:00Z">
            <w:rPr>
              <w:sz w:val="46"/>
              <w:szCs w:val="46"/>
            </w:rPr>
          </w:rPrChange>
        </w:rPr>
        <w:lastRenderedPageBreak/>
        <w:t>Strings</w:t>
      </w:r>
    </w:p>
    <w:p w14:paraId="3A3EE1A4" w14:textId="77777777" w:rsidR="00B32DEF" w:rsidRPr="00B32DEF" w:rsidRDefault="00AA63EA">
      <w:pPr>
        <w:pStyle w:val="Heading2"/>
        <w:rPr>
          <w:rPrChange w:id="289" w:author="Holli Flanagan" w:date="2025-05-12T14:24:00Z">
            <w:rPr>
              <w:sz w:val="34"/>
              <w:szCs w:val="34"/>
            </w:rPr>
          </w:rPrChange>
        </w:rPr>
        <w:pPrChange w:id="290" w:author="Holli Flanagan" w:date="2025-05-12T14:24:00Z">
          <w:pPr>
            <w:pStyle w:val="Heading2"/>
            <w:keepNext w:val="0"/>
            <w:keepLines w:val="0"/>
          </w:pPr>
        </w:pPrChange>
      </w:pPr>
      <w:bookmarkStart w:id="291" w:name="_l1oyplvv041" w:colFirst="0" w:colLast="0"/>
      <w:bookmarkEnd w:id="291"/>
      <w:r>
        <w:rPr>
          <w:rPrChange w:id="292" w:author="Holli Flanagan" w:date="2025-05-12T14:24:00Z">
            <w:rPr>
              <w:sz w:val="34"/>
              <w:szCs w:val="34"/>
            </w:rPr>
          </w:rPrChange>
        </w:rPr>
        <w:t>Key Idea</w:t>
      </w:r>
    </w:p>
    <w:p w14:paraId="19632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293"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sequence of character values used to store text data.</w:t>
      </w:r>
    </w:p>
    <w:p w14:paraId="0D02F52D" w14:textId="77777777" w:rsidR="00B32DEF" w:rsidRPr="00B32DEF" w:rsidRDefault="00AA63EA">
      <w:pPr>
        <w:pStyle w:val="Heading2"/>
        <w:rPr>
          <w:rPrChange w:id="294" w:author="Holli Flanagan" w:date="2025-05-12T14:24:00Z">
            <w:rPr>
              <w:sz w:val="34"/>
              <w:szCs w:val="34"/>
            </w:rPr>
          </w:rPrChange>
        </w:rPr>
        <w:pPrChange w:id="295" w:author="Holli Flanagan" w:date="2025-05-12T14:24:00Z">
          <w:pPr>
            <w:pStyle w:val="Heading2"/>
            <w:keepNext w:val="0"/>
            <w:keepLines w:val="0"/>
          </w:pPr>
        </w:pPrChange>
      </w:pPr>
      <w:bookmarkStart w:id="296" w:name="_nhk3wo273403" w:colFirst="0" w:colLast="0"/>
      <w:bookmarkEnd w:id="296"/>
      <w:r>
        <w:rPr>
          <w:rPrChange w:id="297" w:author="Holli Flanagan" w:date="2025-05-12T14:24:00Z">
            <w:rPr>
              <w:sz w:val="34"/>
              <w:szCs w:val="34"/>
            </w:rPr>
          </w:rPrChange>
        </w:rPr>
        <w:t>Overview</w:t>
      </w:r>
    </w:p>
    <w:p w14:paraId="45846D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298" w:author="Holli Flanagan" w:date="2025-05-09T15:22:00Z">
        <w:r>
          <w:rPr>
            <w:rFonts w:ascii="Times New Roman" w:eastAsia="Times New Roman" w:hAnsi="Times New Roman" w:cs="Times New Roman"/>
            <w:color w:val="212529"/>
            <w:sz w:val="24"/>
            <w:szCs w:val="24"/>
          </w:rPr>
          <w:t>TypeScript</w:t>
        </w:r>
      </w:ins>
      <w:del w:id="29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how we can use either single or double quotes to define a string.</w:t>
      </w:r>
    </w:p>
    <w:p w14:paraId="6E2EE57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AA63EA">
      <w:pPr>
        <w:pStyle w:val="Heading2"/>
        <w:rPr>
          <w:rPrChange w:id="300" w:author="Holli Flanagan" w:date="2025-05-12T14:24:00Z">
            <w:rPr>
              <w:sz w:val="34"/>
              <w:szCs w:val="34"/>
            </w:rPr>
          </w:rPrChange>
        </w:rPr>
        <w:pPrChange w:id="301" w:author="Holli Flanagan" w:date="2025-05-12T14:24:00Z">
          <w:pPr>
            <w:pStyle w:val="Heading2"/>
            <w:keepNext w:val="0"/>
            <w:keepLines w:val="0"/>
          </w:pPr>
        </w:pPrChange>
      </w:pPr>
      <w:bookmarkStart w:id="302" w:name="_rat3tecqzbbj" w:colFirst="0" w:colLast="0"/>
      <w:bookmarkEnd w:id="302"/>
      <w:r>
        <w:rPr>
          <w:rPrChange w:id="303" w:author="Holli Flanagan" w:date="2025-05-12T14:24:00Z">
            <w:rPr>
              <w:sz w:val="34"/>
              <w:szCs w:val="34"/>
            </w:rPr>
          </w:rPrChange>
        </w:rPr>
        <w:t>String Methods and operations</w:t>
      </w:r>
    </w:p>
    <w:p w14:paraId="3214E4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304" w:author="Holli Flanagan" w:date="2025-05-09T15:22:00Z">
        <w:r>
          <w:rPr>
            <w:rFonts w:ascii="Times New Roman" w:eastAsia="Times New Roman" w:hAnsi="Times New Roman" w:cs="Times New Roman"/>
            <w:color w:val="212529"/>
            <w:sz w:val="24"/>
            <w:szCs w:val="24"/>
          </w:rPr>
          <w:t>TypeScript</w:t>
        </w:r>
      </w:ins>
      <w:del w:id="30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306" w:name="_jbzmfw2wyfxy" w:colFirst="0" w:colLast="0"/>
      <w:bookmarkEnd w:id="306"/>
      <w:proofErr w:type="spellStart"/>
      <w:r>
        <w:rPr>
          <w:rFonts w:ascii="Times New Roman" w:eastAsia="Times New Roman" w:hAnsi="Times New Roman" w:cs="Times New Roman"/>
          <w:i/>
          <w:color w:val="27262B"/>
          <w:sz w:val="26"/>
          <w:szCs w:val="26"/>
        </w:rPr>
        <w:t>charAt</w:t>
      </w:r>
      <w:proofErr w:type="spellEnd"/>
      <w:r>
        <w:rPr>
          <w:rFonts w:ascii="Times New Roman" w:eastAsia="Times New Roman" w:hAnsi="Times New Roman" w:cs="Times New Roman"/>
          <w:color w:val="27262B"/>
          <w:sz w:val="26"/>
          <w:szCs w:val="26"/>
        </w:rPr>
        <w:t xml:space="preserve">, </w:t>
      </w:r>
      <w:proofErr w:type="spellStart"/>
      <w:r>
        <w:rPr>
          <w:rFonts w:ascii="Times New Roman" w:eastAsia="Times New Roman" w:hAnsi="Times New Roman" w:cs="Times New Roman"/>
          <w:i/>
          <w:color w:val="27262B"/>
          <w:sz w:val="26"/>
          <w:szCs w:val="26"/>
        </w:rPr>
        <w:t>indexOf</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i/>
          <w:color w:val="27262B"/>
          <w:sz w:val="26"/>
          <w:szCs w:val="26"/>
        </w:rPr>
        <w:t>lastIndexOf</w:t>
      </w:r>
      <w:proofErr w:type="spellEnd"/>
    </w:p>
    <w:p w14:paraId="2556E1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charAt</w:t>
      </w:r>
      <w:proofErr w:type="spellEnd"/>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AA63EA">
      <w:pPr>
        <w:numPr>
          <w:ilvl w:val="0"/>
          <w:numId w:val="128"/>
        </w:numPr>
        <w:shd w:val="clear" w:color="auto" w:fill="FFFFFF"/>
        <w:spacing w:before="180"/>
        <w:pPrChange w:id="307"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AA63EA">
      <w:pPr>
        <w:numPr>
          <w:ilvl w:val="0"/>
          <w:numId w:val="128"/>
        </w:numPr>
        <w:shd w:val="clear" w:color="auto" w:fill="FFFFFF"/>
        <w:pPrChange w:id="308"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AA63EA">
      <w:pPr>
        <w:numPr>
          <w:ilvl w:val="0"/>
          <w:numId w:val="128"/>
        </w:numPr>
        <w:shd w:val="clear" w:color="auto" w:fill="FFFFFF"/>
        <w:spacing w:after="300"/>
        <w:pPrChange w:id="309"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spellStart"/>
      <w:proofErr w:type="gramEnd"/>
      <w:r>
        <w:rPr>
          <w:rFonts w:ascii="Times New Roman" w:eastAsia="Times New Roman" w:hAnsi="Times New Roman" w:cs="Times New Roman"/>
          <w:color w:val="188038"/>
          <w:sz w:val="24"/>
          <w:szCs w:val="24"/>
        </w:rPr>
        <w:t>myStr.charAt</w:t>
      </w:r>
      <w:proofErr w:type="spell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highlight w:val="white"/>
        </w:rPr>
        <w:t xml:space="preserve"> is 0 based (i.e. 0 is the index of the first </w:t>
      </w:r>
      <w:proofErr w:type="spellStart"/>
      <w:r>
        <w:rPr>
          <w:rFonts w:ascii="Times New Roman" w:eastAsia="Times New Roman" w:hAnsi="Times New Roman" w:cs="Times New Roman"/>
          <w:color w:val="212529"/>
          <w:sz w:val="24"/>
          <w:szCs w:val="24"/>
          <w:highlight w:val="white"/>
        </w:rPr>
        <w:t>charater</w:t>
      </w:r>
      <w:proofErr w:type="spellEnd"/>
      <w:r>
        <w:rPr>
          <w:rFonts w:ascii="Times New Roman" w:eastAsia="Times New Roman" w:hAnsi="Times New Roman" w:cs="Times New Roman"/>
          <w:color w:val="212529"/>
          <w:sz w:val="24"/>
          <w:szCs w:val="24"/>
          <w:highlight w:val="white"/>
        </w:rPr>
        <w:t xml:space="preserve">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310" w:author="Holli Flanagan" w:date="2025-05-09T15:22:00Z">
        <w:r>
          <w:rPr>
            <w:rFonts w:ascii="Times New Roman" w:eastAsia="Times New Roman" w:hAnsi="Times New Roman" w:cs="Times New Roman"/>
            <w:color w:val="212529"/>
            <w:sz w:val="24"/>
            <w:szCs w:val="24"/>
            <w:highlight w:val="white"/>
          </w:rPr>
          <w:t>TypeScript</w:t>
        </w:r>
      </w:ins>
      <w:del w:id="311"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2" w:name="_22kqpslb2y0u" w:colFirst="0" w:colLast="0"/>
      <w:bookmarkEnd w:id="312"/>
      <w:r>
        <w:rPr>
          <w:rFonts w:ascii="Times New Roman" w:eastAsia="Times New Roman" w:hAnsi="Times New Roman" w:cs="Times New Roman"/>
          <w:color w:val="27262B"/>
          <w:sz w:val="26"/>
          <w:szCs w:val="26"/>
        </w:rPr>
        <w:t>Square Bracket Access of Strings</w:t>
      </w:r>
    </w:p>
    <w:p w14:paraId="48D4076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313" w:name="_7egac2rd2ui0" w:colFirst="0" w:colLast="0"/>
      <w:bookmarkEnd w:id="313"/>
      <w:r>
        <w:rPr>
          <w:rFonts w:ascii="Times New Roman" w:eastAsia="Times New Roman" w:hAnsi="Times New Roman" w:cs="Times New Roman"/>
          <w:color w:val="5C5962"/>
        </w:rPr>
        <w:t></w:t>
      </w:r>
      <w:commentRangeStart w:id="314"/>
      <w:r>
        <w:rPr>
          <w:rFonts w:ascii="Times New Roman" w:eastAsia="Times New Roman" w:hAnsi="Times New Roman" w:cs="Times New Roman"/>
          <w:color w:val="27262B"/>
          <w:sz w:val="22"/>
          <w:szCs w:val="22"/>
        </w:rPr>
        <w:t>NO NEGATIVE INDICES WITH BRACKETS</w:t>
      </w:r>
      <w:commentRangeEnd w:id="314"/>
      <w:r>
        <w:commentReference w:id="314"/>
      </w:r>
    </w:p>
    <w:p w14:paraId="1A70FFB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15" w:name="_ctpwt8sfsq8w" w:colFirst="0" w:colLast="0"/>
      <w:bookmarkEnd w:id="315"/>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AA63EA">
      <w:pPr>
        <w:numPr>
          <w:ilvl w:val="0"/>
          <w:numId w:val="2"/>
        </w:numPr>
        <w:shd w:val="clear" w:color="auto" w:fill="FFFFFF"/>
        <w:spacing w:before="180"/>
        <w:rPr>
          <w:rFonts w:ascii="Times New Roman" w:eastAsia="Times New Roman" w:hAnsi="Times New Roman" w:cs="Times New Roman"/>
        </w:rPr>
        <w:pPrChange w:id="316"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AA63EA">
      <w:pPr>
        <w:numPr>
          <w:ilvl w:val="0"/>
          <w:numId w:val="2"/>
        </w:numPr>
        <w:shd w:val="clear" w:color="auto" w:fill="FFFFFF"/>
        <w:rPr>
          <w:rFonts w:ascii="Times New Roman" w:eastAsia="Times New Roman" w:hAnsi="Times New Roman" w:cs="Times New Roman"/>
        </w:rPr>
        <w:pPrChange w:id="317"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second parameter is the ending slice position (not included in the result).</w:t>
      </w:r>
    </w:p>
    <w:p w14:paraId="344FDA3A" w14:textId="77777777" w:rsidR="00B32DEF" w:rsidRDefault="00AA63EA">
      <w:pPr>
        <w:numPr>
          <w:ilvl w:val="0"/>
          <w:numId w:val="2"/>
        </w:numPr>
        <w:shd w:val="clear" w:color="auto" w:fill="FFFFFF"/>
        <w:rPr>
          <w:rFonts w:ascii="Times New Roman" w:eastAsia="Times New Roman" w:hAnsi="Times New Roman" w:cs="Times New Roman"/>
        </w:rPr>
        <w:pPrChange w:id="318"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AA63EA">
      <w:pPr>
        <w:numPr>
          <w:ilvl w:val="0"/>
          <w:numId w:val="2"/>
        </w:numPr>
        <w:shd w:val="clear" w:color="auto" w:fill="FFFFFF"/>
        <w:rPr>
          <w:rFonts w:ascii="Times New Roman" w:eastAsia="Times New Roman" w:hAnsi="Times New Roman" w:cs="Times New Roman"/>
        </w:rPr>
        <w:pPrChange w:id="319"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AA63EA">
      <w:pPr>
        <w:numPr>
          <w:ilvl w:val="0"/>
          <w:numId w:val="2"/>
        </w:numPr>
        <w:shd w:val="clear" w:color="auto" w:fill="FFFFFF"/>
        <w:spacing w:after="300"/>
        <w:rPr>
          <w:rFonts w:ascii="Times New Roman" w:eastAsia="Times New Roman" w:hAnsi="Times New Roman" w:cs="Times New Roman"/>
        </w:rPr>
        <w:pPrChange w:id="320"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AA63EA">
      <w:pPr>
        <w:shd w:val="clear" w:color="auto" w:fill="FFFFFF"/>
        <w:spacing w:before="180" w:after="300"/>
        <w:rPr>
          <w:rFonts w:ascii="Times New Roman" w:eastAsia="Times New Roman" w:hAnsi="Times New Roman" w:cs="Times New Roman"/>
          <w:color w:val="212529"/>
          <w:sz w:val="24"/>
          <w:szCs w:val="24"/>
          <w:highlight w:val="yellow"/>
          <w:rPrChange w:id="321"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322"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3" w:name="_fid27crs06gv" w:colFirst="0" w:colLast="0"/>
      <w:bookmarkEnd w:id="323"/>
      <w:r>
        <w:rPr>
          <w:rFonts w:ascii="Times New Roman" w:eastAsia="Times New Roman" w:hAnsi="Times New Roman" w:cs="Times New Roman"/>
          <w:color w:val="27262B"/>
          <w:sz w:val="26"/>
          <w:szCs w:val="26"/>
        </w:rPr>
        <w:t>Indexes and Slices in Strings</w:t>
      </w:r>
    </w:p>
    <w:p w14:paraId="5E62123E" w14:textId="77777777" w:rsidR="00B32DEF" w:rsidRDefault="00AA63EA">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AA63EA">
      <w:pPr>
        <w:numPr>
          <w:ilvl w:val="0"/>
          <w:numId w:val="191"/>
        </w:numPr>
        <w:shd w:val="clear" w:color="auto" w:fill="FFFFFF"/>
        <w:spacing w:before="180"/>
        <w:rPr>
          <w:rFonts w:ascii="Times New Roman" w:eastAsia="Times New Roman" w:hAnsi="Times New Roman" w:cs="Times New Roman"/>
          <w:color w:val="212529"/>
          <w:sz w:val="24"/>
          <w:szCs w:val="24"/>
          <w:rPrChange w:id="324" w:author="Holli Flanagan" w:date="2025-05-09T16:14:00Z">
            <w:rPr>
              <w:rFonts w:ascii="Times New Roman" w:eastAsia="Times New Roman" w:hAnsi="Times New Roman" w:cs="Times New Roman"/>
            </w:rPr>
          </w:rPrChange>
        </w:rPr>
        <w:pPrChange w:id="325"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AA63EA">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AA63EA">
      <w:pPr>
        <w:shd w:val="clear" w:color="auto" w:fill="FFFFFF"/>
        <w:spacing w:after="300"/>
        <w:rPr>
          <w:color w:val="000000"/>
          <w:rPrChange w:id="326" w:author="Holli Flanagan" w:date="2025-05-09T16:14:00Z">
            <w:rPr>
              <w:rFonts w:ascii="Times New Roman" w:eastAsia="Times New Roman" w:hAnsi="Times New Roman" w:cs="Times New Roman"/>
            </w:rPr>
          </w:rPrChange>
        </w:rPr>
        <w:pPrChange w:id="327"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28" w:name="_jpuo5erwmebe" w:colFirst="0" w:colLast="0"/>
      <w:bookmarkEnd w:id="328"/>
      <w:r>
        <w:rPr>
          <w:rFonts w:ascii="Times New Roman" w:eastAsia="Times New Roman" w:hAnsi="Times New Roman" w:cs="Times New Roman"/>
          <w:color w:val="27262B"/>
          <w:sz w:val="26"/>
          <w:szCs w:val="26"/>
        </w:rPr>
        <w:t xml:space="preserve">Combining Strings with </w:t>
      </w:r>
      <w:proofErr w:type="spellStart"/>
      <w:r>
        <w:rPr>
          <w:rFonts w:ascii="Times New Roman" w:eastAsia="Times New Roman" w:hAnsi="Times New Roman" w:cs="Times New Roman"/>
          <w:color w:val="D63384"/>
          <w:sz w:val="23"/>
          <w:szCs w:val="23"/>
          <w:shd w:val="clear" w:color="auto" w:fill="F5F6FA"/>
        </w:rPr>
        <w:t>concat</w:t>
      </w:r>
      <w:proofErr w:type="spellEnd"/>
    </w:p>
    <w:p w14:paraId="2B9E96D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WorldHello</w:t>
      </w:r>
      <w:proofErr w:type="spellEnd"/>
      <w:r>
        <w:rPr>
          <w:rFonts w:ascii="Times New Roman" w:eastAsia="Times New Roman" w:hAnsi="Times New Roman" w:cs="Times New Roman"/>
          <w:i/>
          <w:color w:val="188038"/>
          <w:sz w:val="24"/>
          <w:szCs w:val="24"/>
        </w:rPr>
        <w:t>"</w:t>
      </w:r>
    </w:p>
    <w:p w14:paraId="223EB09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proofErr w:type="gramStart"/>
      <w:r>
        <w:rPr>
          <w:rFonts w:ascii="Times New Roman" w:eastAsia="Times New Roman" w:hAnsi="Times New Roman" w:cs="Times New Roman"/>
          <w:i/>
          <w:color w:val="188038"/>
          <w:sz w:val="24"/>
          <w:szCs w:val="24"/>
        </w:rPr>
        <w:t>World,Hello</w:t>
      </w:r>
      <w:proofErr w:type="spellEnd"/>
      <w:proofErr w:type="gramEnd"/>
      <w:r>
        <w:rPr>
          <w:rFonts w:ascii="Times New Roman" w:eastAsia="Times New Roman" w:hAnsi="Times New Roman" w:cs="Times New Roman"/>
          <w:i/>
          <w:color w:val="188038"/>
          <w:sz w:val="24"/>
          <w:szCs w:val="24"/>
        </w:rPr>
        <w:t>"</w:t>
      </w:r>
    </w:p>
    <w:p w14:paraId="5A087B8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29" w:name="_l3qq0flff4jg" w:colFirst="0" w:colLast="0"/>
      <w:bookmarkEnd w:id="329"/>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AA63EA">
      <w:pPr>
        <w:shd w:val="clear" w:color="auto" w:fill="FFFFFF"/>
        <w:spacing w:after="240"/>
        <w:rPr>
          <w:del w:id="330"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are that</w:t>
      </w:r>
      <w:ins w:id="331" w:author="Holli Flanagan" w:date="2025-05-09T16:15:00Z">
        <w:r>
          <w:rPr>
            <w:rFonts w:ascii="Times New Roman" w:eastAsia="Times New Roman" w:hAnsi="Times New Roman" w:cs="Times New Roman"/>
            <w:color w:val="212529"/>
            <w:sz w:val="24"/>
            <w:szCs w:val="24"/>
          </w:rPr>
          <w:t xml:space="preserve"> </w:t>
        </w:r>
      </w:ins>
      <w:del w:id="332"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AA63EA">
      <w:pPr>
        <w:shd w:val="clear" w:color="auto" w:fill="FFFFFF"/>
        <w:spacing w:before="180"/>
        <w:rPr>
          <w:del w:id="333" w:author="Holli Flanagan" w:date="2025-05-09T16:15:00Z"/>
          <w:color w:val="000000"/>
          <w:rPrChange w:id="334" w:author="Holli Flanagan" w:date="2025-05-09T16:15:00Z">
            <w:rPr>
              <w:del w:id="335" w:author="Holli Flanagan" w:date="2025-05-09T16:15:00Z"/>
              <w:rFonts w:ascii="Times New Roman" w:eastAsia="Times New Roman" w:hAnsi="Times New Roman" w:cs="Times New Roman"/>
            </w:rPr>
          </w:rPrChange>
        </w:rPr>
        <w:pPrChange w:id="336" w:author="Holli Flanagan" w:date="2025-05-09T16:15:00Z">
          <w:pPr>
            <w:numPr>
              <w:numId w:val="315"/>
            </w:numPr>
            <w:shd w:val="clear" w:color="auto" w:fill="FFFFFF"/>
            <w:spacing w:before="180" w:after="300"/>
            <w:ind w:left="720" w:hanging="360"/>
          </w:pPr>
        </w:pPrChange>
      </w:pPr>
      <w:del w:id="337" w:author="Holli Flanagan" w:date="2025-05-09T16:15:00Z">
        <w:r>
          <w:rPr>
            <w:rFonts w:ascii="Times New Roman" w:eastAsia="Times New Roman" w:hAnsi="Times New Roman" w:cs="Times New Roman"/>
            <w:color w:val="212529"/>
            <w:sz w:val="24"/>
            <w:szCs w:val="24"/>
          </w:rPr>
          <w:delText>Y</w:delText>
        </w:r>
      </w:del>
      <w:ins w:id="338"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339"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AA63EA">
      <w:pPr>
        <w:shd w:val="clear" w:color="auto" w:fill="FFFFFF"/>
        <w:spacing w:after="240"/>
        <w:pPrChange w:id="340" w:author="Holli Flanagan" w:date="2025-05-09T16:15:00Z">
          <w:pPr>
            <w:numPr>
              <w:numId w:val="315"/>
            </w:numPr>
            <w:shd w:val="clear" w:color="auto" w:fill="FFFFFF"/>
            <w:spacing w:before="180" w:after="300"/>
            <w:ind w:left="720" w:hanging="360"/>
          </w:pPr>
        </w:pPrChange>
      </w:pPr>
      <w:del w:id="341" w:author="Holli Flanagan" w:date="2025-05-09T16:15:00Z">
        <w:r>
          <w:rPr>
            <w:rFonts w:ascii="Times New Roman" w:eastAsia="Times New Roman" w:hAnsi="Times New Roman" w:cs="Times New Roman"/>
            <w:color w:val="212529"/>
            <w:sz w:val="24"/>
            <w:szCs w:val="24"/>
          </w:rPr>
          <w:delText>Y</w:delText>
        </w:r>
      </w:del>
      <w:ins w:id="342"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3" w:name="_my0yuuktqp17" w:colFirst="0" w:colLast="0"/>
      <w:bookmarkEnd w:id="343"/>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AA63EA">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 xml:space="preserve">let </w:t>
      </w:r>
      <w:proofErr w:type="spellStart"/>
      <w:r>
        <w:rPr>
          <w:rFonts w:ascii="Times New Roman" w:eastAsia="Times New Roman" w:hAnsi="Times New Roman" w:cs="Times New Roman"/>
          <w:color w:val="D63384"/>
          <w:sz w:val="21"/>
          <w:szCs w:val="21"/>
          <w:shd w:val="clear" w:color="auto" w:fill="F5F6FA"/>
        </w:rPr>
        <w:t>myStr</w:t>
      </w:r>
      <w:proofErr w:type="spellEnd"/>
      <w:r>
        <w:rPr>
          <w:rFonts w:ascii="Times New Roman" w:eastAsia="Times New Roman" w:hAnsi="Times New Roman" w:cs="Times New Roman"/>
          <w:color w:val="D63384"/>
          <w:sz w:val="21"/>
          <w:szCs w:val="21"/>
          <w:shd w:val="clear" w:color="auto" w:fill="F5F6FA"/>
        </w:rPr>
        <w:t>="Hello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AA63EA">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344"/>
      <w:r>
        <w:rPr>
          <w:rFonts w:ascii="Times New Roman" w:eastAsia="Times New Roman" w:hAnsi="Times New Roman" w:cs="Times New Roman"/>
          <w:color w:val="212529"/>
          <w:sz w:val="24"/>
          <w:szCs w:val="24"/>
        </w:rPr>
        <w:t xml:space="preserve">Splits </w:t>
      </w:r>
      <w:commentRangeEnd w:id="344"/>
      <w:r>
        <w:commentReference w:id="344"/>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AA63EA">
      <w:pPr>
        <w:numPr>
          <w:ilvl w:val="1"/>
          <w:numId w:val="256"/>
        </w:numPr>
        <w:shd w:val="clear" w:color="auto" w:fill="FFFFFF"/>
        <w:spacing w:after="360"/>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myStr.split</w:t>
      </w:r>
      <w:proofErr w:type="spellEnd"/>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w:t>
      </w:r>
      <w:proofErr w:type="spellStart"/>
      <w:r>
        <w:rPr>
          <w:rFonts w:ascii="Times New Roman" w:eastAsia="Times New Roman" w:hAnsi="Times New Roman" w:cs="Times New Roman"/>
          <w:color w:val="212529"/>
          <w:sz w:val="24"/>
          <w:szCs w:val="24"/>
        </w:rPr>
        <w:t>Hello”</w:t>
      </w:r>
      <w:proofErr w:type="gramStart"/>
      <w:r>
        <w:rPr>
          <w:rFonts w:ascii="Times New Roman" w:eastAsia="Times New Roman" w:hAnsi="Times New Roman" w:cs="Times New Roman"/>
          <w:color w:val="212529"/>
          <w:sz w:val="24"/>
          <w:szCs w:val="24"/>
        </w:rPr>
        <w:t>,”World</w:t>
      </w:r>
      <w:proofErr w:type="spellEnd"/>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myStr.split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77777777" w:rsidR="00B32DEF" w:rsidRPr="00B32DEF" w:rsidRDefault="00AA63EA">
      <w:pPr>
        <w:shd w:val="clear" w:color="auto" w:fill="FFFFFF"/>
        <w:spacing w:before="180"/>
        <w:rPr>
          <w:color w:val="000000"/>
          <w:rPrChange w:id="345" w:author="Holli Flanagan" w:date="2025-05-09T16:17:00Z">
            <w:rPr>
              <w:rFonts w:ascii="Times New Roman" w:eastAsia="Times New Roman" w:hAnsi="Times New Roman" w:cs="Times New Roman"/>
            </w:rPr>
          </w:rPrChange>
        </w:rPr>
        <w:pPrChange w:id="346"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347" w:author="Holli Flanagan" w:date="2025-05-09T16:17:00Z">
        <w:r>
          <w:rPr>
            <w:rFonts w:ascii="Times New Roman" w:eastAsia="Times New Roman" w:hAnsi="Times New Roman" w:cs="Times New Roman"/>
            <w:color w:val="212529"/>
            <w:sz w:val="24"/>
            <w:szCs w:val="24"/>
          </w:rPr>
          <w:t>:</w:t>
        </w:r>
      </w:ins>
      <w:del w:id="348"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AA63EA">
      <w:pPr>
        <w:numPr>
          <w:ilvl w:val="0"/>
          <w:numId w:val="230"/>
        </w:numPr>
        <w:shd w:val="clear" w:color="auto" w:fill="FFFFFF"/>
        <w:rPr>
          <w:rFonts w:ascii="Times New Roman" w:eastAsia="Times New Roman" w:hAnsi="Times New Roman" w:cs="Times New Roman"/>
          <w:color w:val="212529"/>
          <w:sz w:val="24"/>
          <w:szCs w:val="24"/>
          <w:rPrChange w:id="349" w:author="Holli Flanagan" w:date="2025-05-09T16:17:00Z">
            <w:rPr>
              <w:rFonts w:ascii="Times New Roman" w:eastAsia="Times New Roman" w:hAnsi="Times New Roman" w:cs="Times New Roman"/>
            </w:rPr>
          </w:rPrChange>
        </w:rPr>
        <w:pPrChange w:id="350" w:author="Holli Flanagan" w:date="2025-05-09T16:17:00Z">
          <w:pPr>
            <w:numPr>
              <w:ilvl w:val="1"/>
              <w:numId w:val="256"/>
            </w:numPr>
            <w:shd w:val="clear" w:color="auto" w:fill="FFFFFF"/>
            <w:spacing w:before="360" w:after="360"/>
            <w:ind w:left="1440" w:hanging="360"/>
          </w:pPr>
        </w:pPrChange>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 xml:space="preserve"> World”</w:t>
      </w:r>
    </w:p>
    <w:p w14:paraId="0D34EE78" w14:textId="77777777" w:rsidR="00B32DEF" w:rsidRDefault="00AA63EA">
      <w:pPr>
        <w:numPr>
          <w:ilvl w:val="0"/>
          <w:numId w:val="230"/>
        </w:numPr>
        <w:shd w:val="clear" w:color="auto" w:fill="FFFFFF"/>
        <w:rPr>
          <w:ins w:id="351" w:author="Holli Flanagan" w:date="2025-05-09T16:17:00Z"/>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(2,5);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w:t>
      </w:r>
      <w:del w:id="352"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AA63EA">
      <w:pPr>
        <w:shd w:val="clear" w:color="auto" w:fill="FFFFFF"/>
        <w:rPr>
          <w:del w:id="353" w:author="Holli Flanagan" w:date="2025-05-09T16:17:00Z"/>
          <w:color w:val="000000"/>
          <w:rPrChange w:id="354" w:author="Holli Flanagan" w:date="2025-05-09T16:17:00Z">
            <w:rPr>
              <w:del w:id="355" w:author="Holli Flanagan" w:date="2025-05-09T16:17:00Z"/>
              <w:rFonts w:ascii="Times New Roman" w:eastAsia="Times New Roman" w:hAnsi="Times New Roman" w:cs="Times New Roman"/>
            </w:rPr>
          </w:rPrChange>
        </w:rPr>
        <w:pPrChange w:id="356" w:author="Holli Flanagan" w:date="2025-05-09T16:17:00Z">
          <w:pPr>
            <w:numPr>
              <w:ilvl w:val="1"/>
              <w:numId w:val="256"/>
            </w:numPr>
            <w:shd w:val="clear" w:color="auto" w:fill="FFFFFF"/>
            <w:spacing w:before="360" w:after="360"/>
            <w:ind w:left="1440" w:hanging="360"/>
          </w:pPr>
        </w:pPrChange>
      </w:pPr>
      <w:del w:id="357"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AA63EA">
      <w:pPr>
        <w:shd w:val="clear" w:color="auto" w:fill="FFFFFF"/>
        <w:spacing w:after="360"/>
        <w:rPr>
          <w:color w:val="000000"/>
          <w:rPrChange w:id="358" w:author="Holli Flanagan" w:date="2025-05-09T16:17:00Z">
            <w:rPr>
              <w:rFonts w:ascii="Times New Roman" w:eastAsia="Times New Roman" w:hAnsi="Times New Roman" w:cs="Times New Roman"/>
            </w:rPr>
          </w:rPrChange>
        </w:rPr>
        <w:pPrChange w:id="359"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AA63EA">
      <w:pPr>
        <w:numPr>
          <w:ilvl w:val="0"/>
          <w:numId w:val="4"/>
        </w:numPr>
        <w:shd w:val="clear" w:color="auto" w:fill="FFFFFF"/>
        <w:spacing w:before="180"/>
        <w:pPrChange w:id="360"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AA63EA">
      <w:pPr>
        <w:numPr>
          <w:ilvl w:val="0"/>
          <w:numId w:val="4"/>
        </w:numPr>
        <w:shd w:val="clear" w:color="auto" w:fill="FFFFFF"/>
        <w:spacing w:after="300"/>
        <w:pPrChange w:id="361"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2" w:name="_u53462mskap8" w:colFirst="0" w:colLast="0"/>
      <w:bookmarkEnd w:id="362"/>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D63384"/>
          <w:sz w:val="23"/>
          <w:szCs w:val="23"/>
          <w:shd w:val="clear" w:color="auto" w:fill="F5F6FA"/>
        </w:rPr>
        <w:t>toLowerCase</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color w:val="D63384"/>
          <w:sz w:val="23"/>
          <w:szCs w:val="23"/>
          <w:shd w:val="clear" w:color="auto" w:fill="F5F6FA"/>
        </w:rPr>
        <w:t>toUpperCase</w:t>
      </w:r>
      <w:proofErr w:type="spellEnd"/>
      <w:r>
        <w:rPr>
          <w:rFonts w:ascii="Times New Roman" w:eastAsia="Times New Roman" w:hAnsi="Times New Roman" w:cs="Times New Roman"/>
          <w:color w:val="27262B"/>
          <w:sz w:val="26"/>
          <w:szCs w:val="26"/>
        </w:rPr>
        <w:t xml:space="preserve"> methods</w:t>
      </w:r>
    </w:p>
    <w:p w14:paraId="319F297D" w14:textId="77777777" w:rsidR="00B32DEF" w:rsidRDefault="00AA63EA">
      <w:pPr>
        <w:shd w:val="clear" w:color="auto" w:fill="FFFFFF"/>
        <w:spacing w:after="240"/>
        <w:rPr>
          <w:ins w:id="363"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364" w:author="Holli Flanagan" w:date="2025-05-09T16:18:00Z">
            <w:rPr>
              <w:rFonts w:ascii="Times New Roman" w:eastAsia="Times New Roman" w:hAnsi="Times New Roman" w:cs="Times New Roman"/>
              <w:color w:val="FFFFFF"/>
              <w:sz w:val="24"/>
              <w:szCs w:val="24"/>
              <w:shd w:val="clear" w:color="auto" w:fill="0D6EFD"/>
            </w:rPr>
          </w:rPrChange>
        </w:rPr>
      </w:pPr>
      <w:ins w:id="365"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66" w:name="_5mwh45wwv8zd" w:colFirst="0" w:colLast="0"/>
      <w:bookmarkEnd w:id="366"/>
      <w:r>
        <w:rPr>
          <w:rFonts w:ascii="Times New Roman" w:eastAsia="Times New Roman" w:hAnsi="Times New Roman" w:cs="Times New Roman"/>
          <w:color w:val="27262B"/>
          <w:sz w:val="26"/>
          <w:szCs w:val="26"/>
        </w:rPr>
        <w:t xml:space="preserve">String to Number Conversion with </w:t>
      </w:r>
      <w:proofErr w:type="spellStart"/>
      <w:r>
        <w:rPr>
          <w:rFonts w:ascii="Times New Roman" w:eastAsia="Times New Roman" w:hAnsi="Times New Roman" w:cs="Times New Roman"/>
          <w:color w:val="D63384"/>
          <w:sz w:val="23"/>
          <w:szCs w:val="23"/>
          <w:shd w:val="clear" w:color="auto" w:fill="F5F6FA"/>
        </w:rPr>
        <w:t>parseInt</w:t>
      </w:r>
      <w:proofErr w:type="spellEnd"/>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AA63EA">
      <w:pPr>
        <w:numPr>
          <w:ilvl w:val="0"/>
          <w:numId w:val="313"/>
        </w:numPr>
        <w:shd w:val="clear" w:color="auto" w:fill="FFFFFF"/>
        <w:rPr>
          <w:ins w:id="367" w:author="Holli Flanagan" w:date="2025-05-09T16:20:00Z"/>
          <w:rFonts w:ascii="Times New Roman" w:eastAsia="Times New Roman" w:hAnsi="Times New Roman" w:cs="Times New Roman"/>
        </w:rPr>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will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368" w:author="Holli Flanagan" w:date="2025-05-09T16:20:00Z"/>
        </w:rPr>
        <w:pPrChange w:id="369" w:author="Holli Flanagan" w:date="2025-05-09T16:20:00Z">
          <w:pPr>
            <w:numPr>
              <w:numId w:val="250"/>
            </w:numPr>
            <w:shd w:val="clear" w:color="auto" w:fill="FFFFFF"/>
            <w:spacing w:before="180" w:after="300"/>
            <w:ind w:left="720" w:hanging="360"/>
          </w:pPr>
        </w:pPrChange>
      </w:pPr>
    </w:p>
    <w:p w14:paraId="7975E240" w14:textId="77777777" w:rsidR="00B32DEF" w:rsidRDefault="00AA63EA">
      <w:pPr>
        <w:shd w:val="clear" w:color="auto" w:fill="FFFFFF"/>
        <w:spacing w:after="300"/>
        <w:pPrChange w:id="370"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but it is a common shorthand.</w:t>
      </w:r>
    </w:p>
    <w:p w14:paraId="3A75AF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proofErr w:type="spellStart"/>
      <w:r>
        <w:rPr>
          <w:rFonts w:ascii="Times New Roman" w:eastAsia="Times New Roman" w:hAnsi="Times New Roman" w:cs="Times New Roman"/>
          <w:color w:val="D63384"/>
          <w:sz w:val="21"/>
          <w:szCs w:val="21"/>
          <w:shd w:val="clear" w:color="auto" w:fill="F5F6FA"/>
        </w:rPr>
        <w:t>myNumStr</w:t>
      </w:r>
      <w:proofErr w:type="spellEnd"/>
      <w:r>
        <w:rPr>
          <w:rFonts w:ascii="Times New Roman" w:eastAsia="Times New Roman" w:hAnsi="Times New Roman" w:cs="Times New Roman"/>
          <w:color w:val="212529"/>
          <w:sz w:val="24"/>
          <w:szCs w:val="24"/>
        </w:rPr>
        <w:t xml:space="preserve"> did not contain a valid number, the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function would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 xml:space="preserve"> to specify “Not a number”.</w:t>
      </w:r>
    </w:p>
    <w:p w14:paraId="06F1FED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5835D0A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239375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71" w:name="_l3ptpghe4ji" w:colFirst="0" w:colLast="0"/>
      <w:bookmarkEnd w:id="371"/>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spellStart"/>
      <w:proofErr w:type="gramStart"/>
      <w:r>
        <w:rPr>
          <w:rFonts w:ascii="Times New Roman" w:eastAsia="Times New Roman" w:hAnsi="Times New Roman" w:cs="Times New Roman"/>
          <w:color w:val="D63384"/>
          <w:sz w:val="23"/>
          <w:szCs w:val="23"/>
          <w:shd w:val="clear" w:color="auto" w:fill="F5F6FA"/>
        </w:rPr>
        <w:t>toString</w:t>
      </w:r>
      <w:proofErr w:type="spellEnd"/>
      <w:proofErr w:type="gramEnd"/>
    </w:p>
    <w:p w14:paraId="25A880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myNum.toString</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myNumStr</w:t>
      </w:r>
      <w:proofErr w:type="spellEnd"/>
      <w:proofErr w:type="gramStart"/>
      <w:r>
        <w:rPr>
          <w:rFonts w:ascii="Times New Roman" w:eastAsia="Times New Roman" w:hAnsi="Times New Roman" w:cs="Times New Roman"/>
          <w:color w:val="188038"/>
          <w:sz w:val="24"/>
          <w:szCs w:val="24"/>
        </w:rPr>
        <w:t>);</w:t>
      </w:r>
      <w:proofErr w:type="gramEnd"/>
    </w:p>
    <w:p w14:paraId="0FF0E0BA" w14:textId="0A0AAEF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372" w:author="Oestreich, Julia" w:date="2025-05-16T10:40:00Z" w16du:dateUtc="2025-05-16T14:40:00Z">
        <w:r w:rsidDel="00697632">
          <w:rPr>
            <w:rFonts w:ascii="Times New Roman" w:eastAsia="Times New Roman" w:hAnsi="Times New Roman" w:cs="Times New Roman"/>
            <w:color w:val="212529"/>
            <w:sz w:val="24"/>
            <w:szCs w:val="24"/>
          </w:rPr>
          <w:delText>b</w:delText>
        </w:r>
      </w:del>
      <w:ins w:id="373"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74" w:name="_v3dfturoz21o" w:colFirst="0" w:colLast="0"/>
      <w:bookmarkEnd w:id="374"/>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proofErr w:type="gramEnd"/>
    </w:p>
    <w:p w14:paraId="5E0C1E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can be a useful shorthand, but it can also lead to unexpected results if you are not careful. For example, if you add a number to a string, the number will be converted to a string and concatenated to the other string.</w:t>
      </w:r>
    </w:p>
    <w:p w14:paraId="710DE8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5" w:name="_w36hbkmvrutk" w:colFirst="0" w:colLast="0"/>
      <w:bookmarkEnd w:id="375"/>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myStr.slice</w:t>
      </w:r>
      <w:proofErr w:type="spell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el</w:t>
      </w:r>
      <w:proofErr w:type="spellEnd"/>
      <w:r>
        <w:rPr>
          <w:rFonts w:ascii="Times New Roman" w:eastAsia="Times New Roman" w:hAnsi="Times New Roman" w:cs="Times New Roman"/>
          <w:i/>
          <w:color w:val="188038"/>
          <w:sz w:val="24"/>
          <w:szCs w:val="24"/>
        </w:rPr>
        <w:t>"</w:t>
      </w:r>
    </w:p>
    <w:p w14:paraId="0A006D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6" w:name="_pvrjm113j7s8" w:colFirst="0" w:colLast="0"/>
      <w:bookmarkEnd w:id="376"/>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Other String Methods</w:t>
      </w:r>
    </w:p>
    <w:p w14:paraId="29D77A3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AA63EA">
      <w:pPr>
        <w:numPr>
          <w:ilvl w:val="0"/>
          <w:numId w:val="311"/>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startsWith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endsWith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padStart</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D63384"/>
          <w:sz w:val="21"/>
          <w:szCs w:val="21"/>
          <w:shd w:val="clear" w:color="auto" w:fill="F5F6FA"/>
        </w:rPr>
        <w:t>padEnd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AA63EA">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 pattern with a new string</w:t>
      </w:r>
    </w:p>
    <w:p w14:paraId="2BF46274"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replaceAll</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trimStart</w:t>
      </w:r>
      <w:proofErr w:type="spell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trimEnd</w:t>
      </w:r>
      <w:proofErr w:type="spellEnd"/>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AA63EA">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AA63EA">
      <w:pPr>
        <w:pStyle w:val="Heading2"/>
        <w:rPr>
          <w:rPrChange w:id="377" w:author="Holli Flanagan" w:date="2025-05-12T14:24:00Z">
            <w:rPr>
              <w:sz w:val="34"/>
              <w:szCs w:val="34"/>
            </w:rPr>
          </w:rPrChange>
        </w:rPr>
        <w:pPrChange w:id="378" w:author="Holli Flanagan" w:date="2025-05-12T14:24:00Z">
          <w:pPr>
            <w:pStyle w:val="Heading2"/>
            <w:keepNext w:val="0"/>
            <w:keepLines w:val="0"/>
          </w:pPr>
        </w:pPrChange>
      </w:pPr>
      <w:bookmarkStart w:id="379" w:name="_45wednn9km65" w:colFirst="0" w:colLast="0"/>
      <w:bookmarkEnd w:id="379"/>
      <w:r>
        <w:rPr>
          <w:rPrChange w:id="380" w:author="Holli Flanagan" w:date="2025-05-12T14:24:00Z">
            <w:rPr>
              <w:sz w:val="34"/>
              <w:szCs w:val="34"/>
            </w:rPr>
          </w:rPrChange>
        </w:rPr>
        <w:t>Summary</w:t>
      </w:r>
    </w:p>
    <w:p w14:paraId="12D6ABA6" w14:textId="77777777" w:rsidR="00B32DEF" w:rsidRDefault="00AA63EA">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AA63EA">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There are many methods available to manipulate strings, and we have only covered a few of the most common ones here:</w:t>
      </w:r>
    </w:p>
    <w:p w14:paraId="6621035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AA63EA">
      <w:pPr>
        <w:numPr>
          <w:ilvl w:val="1"/>
          <w:numId w:val="167"/>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AA63EA">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B32DEF" w:rsidRDefault="00AA63EA">
      <w:pPr>
        <w:pStyle w:val="Heading2"/>
        <w:keepNext w:val="0"/>
        <w:keepLines w:val="0"/>
        <w:spacing w:before="700"/>
        <w:rPr>
          <w:rPrChange w:id="381" w:author="Holli Flanagan" w:date="2025-05-12T14:24:00Z">
            <w:rPr>
              <w:sz w:val="46"/>
              <w:szCs w:val="46"/>
            </w:rPr>
          </w:rPrChange>
        </w:rPr>
        <w:pPrChange w:id="382" w:author="Holli Flanagan" w:date="2025-05-12T14:24:00Z">
          <w:pPr>
            <w:pStyle w:val="Heading1"/>
            <w:keepNext w:val="0"/>
            <w:keepLines w:val="0"/>
            <w:spacing w:before="700"/>
          </w:pPr>
        </w:pPrChange>
      </w:pPr>
      <w:bookmarkStart w:id="383" w:name="_ywy7o3tybypa" w:colFirst="0" w:colLast="0"/>
      <w:bookmarkEnd w:id="383"/>
      <w:r>
        <w:rPr>
          <w:rPrChange w:id="384" w:author="Holli Flanagan" w:date="2025-05-12T14:24:00Z">
            <w:rPr>
              <w:sz w:val="46"/>
              <w:szCs w:val="46"/>
            </w:rPr>
          </w:rPrChange>
        </w:rPr>
        <w:lastRenderedPageBreak/>
        <w:t>Next Step</w:t>
      </w:r>
    </w:p>
    <w:p w14:paraId="40D73926" w14:textId="108967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385"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386"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AA63EA">
      <w:pPr>
        <w:pStyle w:val="Heading1"/>
        <w:rPr>
          <w:rPrChange w:id="387" w:author="Holli Flanagan" w:date="2025-05-12T14:25:00Z">
            <w:rPr>
              <w:sz w:val="46"/>
              <w:szCs w:val="46"/>
            </w:rPr>
          </w:rPrChange>
        </w:rPr>
        <w:pPrChange w:id="388" w:author="Holli Flanagan" w:date="2025-05-12T14:25:00Z">
          <w:pPr>
            <w:pStyle w:val="Heading1"/>
            <w:keepNext w:val="0"/>
            <w:keepLines w:val="0"/>
          </w:pPr>
        </w:pPrChange>
      </w:pPr>
      <w:bookmarkStart w:id="389" w:name="_1f4h991c497" w:colFirst="0" w:colLast="0"/>
      <w:bookmarkEnd w:id="389"/>
      <w:r>
        <w:rPr>
          <w:rPrChange w:id="390" w:author="Holli Flanagan" w:date="2025-05-12T14:25:00Z">
            <w:rPr>
              <w:sz w:val="46"/>
              <w:szCs w:val="46"/>
            </w:rPr>
          </w:rPrChange>
        </w:rPr>
        <w:t>Chapter 2 - Loops and Arrays</w:t>
      </w:r>
    </w:p>
    <w:p w14:paraId="075842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AA63EA">
      <w:pPr>
        <w:pStyle w:val="Heading1"/>
        <w:rPr>
          <w:rPrChange w:id="391" w:author="Holli Flanagan" w:date="2025-05-12T14:25:00Z">
            <w:rPr>
              <w:color w:val="0D6EFD"/>
              <w:highlight w:val="white"/>
              <w:u w:val="single"/>
            </w:rPr>
          </w:rPrChange>
        </w:rPr>
        <w:pPrChange w:id="392" w:author="Holli Flanagan" w:date="2025-05-12T14:25:00Z">
          <w:pPr>
            <w:pStyle w:val="Heading1"/>
            <w:keepNext w:val="0"/>
            <w:keepLines w:val="0"/>
          </w:pPr>
        </w:pPrChange>
      </w:pPr>
      <w:bookmarkStart w:id="393" w:name="_uz41agaqfxhp" w:colFirst="0" w:colLast="0"/>
      <w:bookmarkEnd w:id="393"/>
      <w:r>
        <w:rPr>
          <w:rPrChange w:id="394" w:author="Holli Flanagan" w:date="2025-05-12T14:25:00Z">
            <w:rPr>
              <w:sz w:val="46"/>
              <w:szCs w:val="46"/>
            </w:rPr>
          </w:rPrChange>
        </w:rPr>
        <w:t>Loops</w:t>
      </w:r>
    </w:p>
    <w:p w14:paraId="378BB49D" w14:textId="77777777" w:rsidR="00B32DEF" w:rsidRPr="00B32DEF" w:rsidRDefault="00AA63EA">
      <w:pPr>
        <w:pStyle w:val="Heading2"/>
        <w:rPr>
          <w:rPrChange w:id="395" w:author="Holli Flanagan" w:date="2025-05-12T14:25:00Z">
            <w:rPr>
              <w:sz w:val="34"/>
              <w:szCs w:val="34"/>
            </w:rPr>
          </w:rPrChange>
        </w:rPr>
        <w:pPrChange w:id="396" w:author="Holli Flanagan" w:date="2025-05-12T14:25:00Z">
          <w:pPr>
            <w:pStyle w:val="Heading2"/>
            <w:keepNext w:val="0"/>
            <w:keepLines w:val="0"/>
          </w:pPr>
        </w:pPrChange>
      </w:pPr>
      <w:bookmarkStart w:id="397" w:name="_ambhja70ygh3" w:colFirst="0" w:colLast="0"/>
      <w:bookmarkEnd w:id="397"/>
      <w:r>
        <w:rPr>
          <w:rPrChange w:id="398" w:author="Holli Flanagan" w:date="2025-05-12T14:25:00Z">
            <w:rPr>
              <w:sz w:val="34"/>
              <w:szCs w:val="34"/>
            </w:rPr>
          </w:rPrChange>
        </w:rPr>
        <w:t>Key Idea</w:t>
      </w:r>
    </w:p>
    <w:p w14:paraId="059CAD80" w14:textId="671D9A1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399" w:author="Oestreich, Julia" w:date="2025-05-16T10:40:00Z" w16du:dateUtc="2025-05-16T14:40:00Z">
        <w:r w:rsidDel="00697632">
          <w:rPr>
            <w:rFonts w:ascii="Times New Roman" w:eastAsia="Times New Roman" w:hAnsi="Times New Roman" w:cs="Times New Roman"/>
            <w:color w:val="212529"/>
            <w:sz w:val="24"/>
            <w:szCs w:val="24"/>
          </w:rPr>
          <w:delText>b</w:delText>
        </w:r>
      </w:del>
      <w:ins w:id="400"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AA63EA">
      <w:pPr>
        <w:pStyle w:val="Heading2"/>
        <w:rPr>
          <w:rPrChange w:id="401" w:author="Holli Flanagan" w:date="2025-05-12T14:25:00Z">
            <w:rPr>
              <w:sz w:val="34"/>
              <w:szCs w:val="34"/>
            </w:rPr>
          </w:rPrChange>
        </w:rPr>
        <w:pPrChange w:id="402" w:author="Holli Flanagan" w:date="2025-05-12T14:25:00Z">
          <w:pPr>
            <w:pStyle w:val="Heading2"/>
            <w:keepNext w:val="0"/>
            <w:keepLines w:val="0"/>
          </w:pPr>
        </w:pPrChange>
      </w:pPr>
      <w:bookmarkStart w:id="403" w:name="_bt3qorluzoa5" w:colFirst="0" w:colLast="0"/>
      <w:bookmarkEnd w:id="403"/>
      <w:r>
        <w:rPr>
          <w:rPrChange w:id="404" w:author="Holli Flanagan" w:date="2025-05-12T14:25:00Z">
            <w:rPr>
              <w:sz w:val="34"/>
              <w:szCs w:val="34"/>
            </w:rPr>
          </w:rPrChange>
        </w:rPr>
        <w:t>Overview</w:t>
      </w:r>
    </w:p>
    <w:p w14:paraId="589372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B32DEF" w:rsidRDefault="00AA63EA">
      <w:pPr>
        <w:pStyle w:val="Heading2"/>
        <w:rPr>
          <w:rPrChange w:id="405" w:author="Holli Flanagan" w:date="2025-05-12T14:26:00Z">
            <w:rPr>
              <w:sz w:val="34"/>
              <w:szCs w:val="34"/>
            </w:rPr>
          </w:rPrChange>
        </w:rPr>
        <w:pPrChange w:id="406" w:author="Holli Flanagan" w:date="2025-05-12T14:26:00Z">
          <w:pPr>
            <w:pStyle w:val="Heading2"/>
            <w:keepNext w:val="0"/>
            <w:keepLines w:val="0"/>
          </w:pPr>
        </w:pPrChange>
      </w:pPr>
      <w:bookmarkStart w:id="407" w:name="_mum9i4oju38d" w:colFirst="0" w:colLast="0"/>
      <w:bookmarkEnd w:id="407"/>
      <w:r>
        <w:rPr>
          <w:rPrChange w:id="408" w:author="Holli Flanagan" w:date="2025-05-12T14:26:00Z">
            <w:rPr>
              <w:sz w:val="34"/>
              <w:szCs w:val="34"/>
            </w:rPr>
          </w:rPrChange>
        </w:rPr>
        <w:t>While Loops</w:t>
      </w:r>
    </w:p>
    <w:p w14:paraId="4080AE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09" w:name="_2r9a1u6c7mme" w:colFirst="0" w:colLast="0"/>
      <w:bookmarkEnd w:id="409"/>
      <w:r>
        <w:rPr>
          <w:rFonts w:ascii="Times New Roman" w:eastAsia="Times New Roman" w:hAnsi="Times New Roman" w:cs="Times New Roman"/>
          <w:color w:val="27262B"/>
          <w:sz w:val="26"/>
          <w:szCs w:val="26"/>
        </w:rPr>
        <w:t>A simple while loop example</w:t>
      </w:r>
    </w:p>
    <w:p w14:paraId="0572B3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Consider the following function which implements a countdown. This can be done easily with a while loop.</w:t>
      </w:r>
    </w:p>
    <w:p w14:paraId="1C67846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4A4E41B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that we are calling the function countdown passing in the number we want to count down from. The number is then used in the condition of the while loop so that the function can count down from any valid non-negative integer.</w:t>
      </w:r>
    </w:p>
    <w:p w14:paraId="5550939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10" w:name="_22x03l937i28" w:colFirst="0" w:colLast="0"/>
      <w:bookmarkEnd w:id="410"/>
      <w:r>
        <w:rPr>
          <w:rFonts w:ascii="Times New Roman" w:eastAsia="Times New Roman" w:hAnsi="Times New Roman" w:cs="Times New Roman"/>
          <w:color w:val="27262B"/>
          <w:sz w:val="26"/>
          <w:szCs w:val="26"/>
        </w:rPr>
        <w:t>Exercise</w:t>
      </w:r>
    </w:p>
    <w:p w14:paraId="0F22E7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00BD964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AA63EA">
      <w:pPr>
        <w:pStyle w:val="Heading2"/>
        <w:rPr>
          <w:rPrChange w:id="411" w:author="Holli Flanagan" w:date="2025-05-12T14:26:00Z">
            <w:rPr>
              <w:sz w:val="34"/>
              <w:szCs w:val="34"/>
            </w:rPr>
          </w:rPrChange>
        </w:rPr>
        <w:pPrChange w:id="412" w:author="Holli Flanagan" w:date="2025-05-12T14:26:00Z">
          <w:pPr>
            <w:pStyle w:val="Heading2"/>
            <w:keepNext w:val="0"/>
            <w:keepLines w:val="0"/>
          </w:pPr>
        </w:pPrChange>
      </w:pPr>
      <w:bookmarkStart w:id="413" w:name="_jq6ddcbvt7ml" w:colFirst="0" w:colLast="0"/>
      <w:bookmarkEnd w:id="413"/>
      <w:r>
        <w:rPr>
          <w:rPrChange w:id="414" w:author="Holli Flanagan" w:date="2025-05-12T14:26:00Z">
            <w:rPr>
              <w:sz w:val="34"/>
              <w:szCs w:val="34"/>
            </w:rPr>
          </w:rPrChange>
        </w:rPr>
        <w:lastRenderedPageBreak/>
        <w:t>For Loops</w:t>
      </w:r>
    </w:p>
    <w:p w14:paraId="529CCF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AA63EA">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initializer is simply a variable declaration and initialization like you might use elsewhere in the program.</w:t>
      </w:r>
    </w:p>
    <w:p w14:paraId="24ECD095" w14:textId="77777777" w:rsidR="00B32DEF" w:rsidRDefault="00AA63EA">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AA63EA">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15" w:name="_xcidybh40h2p" w:colFirst="0" w:colLast="0"/>
      <w:bookmarkEnd w:id="415"/>
      <w:r>
        <w:rPr>
          <w:rFonts w:ascii="Times New Roman" w:eastAsia="Times New Roman" w:hAnsi="Times New Roman" w:cs="Times New Roman"/>
          <w:color w:val="27262B"/>
          <w:sz w:val="26"/>
          <w:szCs w:val="26"/>
        </w:rPr>
        <w:t>A simple for loop example</w:t>
      </w:r>
    </w:p>
    <w:p w14:paraId="3C069E2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0BC87D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AA63EA">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AA63EA">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Our expression continues the loop so long as count remains &gt;0</w:t>
      </w:r>
    </w:p>
    <w:p w14:paraId="2BC7A82D" w14:textId="77777777" w:rsidR="00B32DEF" w:rsidRDefault="00AA63EA">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16" w:name="_m2i95s3oenxh" w:colFirst="0" w:colLast="0"/>
      <w:bookmarkEnd w:id="416"/>
      <w:r>
        <w:rPr>
          <w:rFonts w:ascii="Times New Roman" w:eastAsia="Times New Roman" w:hAnsi="Times New Roman" w:cs="Times New Roman"/>
          <w:color w:val="27262B"/>
          <w:sz w:val="26"/>
          <w:szCs w:val="26"/>
        </w:rPr>
        <w:lastRenderedPageBreak/>
        <w:t>Exercise</w:t>
      </w:r>
    </w:p>
    <w:p w14:paraId="75BD13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747061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AA63EA">
      <w:pPr>
        <w:pStyle w:val="Heading2"/>
        <w:rPr>
          <w:rPrChange w:id="417" w:author="Holli Flanagan" w:date="2025-05-12T14:26:00Z">
            <w:rPr>
              <w:sz w:val="34"/>
              <w:szCs w:val="34"/>
            </w:rPr>
          </w:rPrChange>
        </w:rPr>
        <w:pPrChange w:id="418" w:author="Holli Flanagan" w:date="2025-05-12T14:26:00Z">
          <w:pPr>
            <w:pStyle w:val="Heading2"/>
            <w:keepNext w:val="0"/>
            <w:keepLines w:val="0"/>
          </w:pPr>
        </w:pPrChange>
      </w:pPr>
      <w:bookmarkStart w:id="419" w:name="_ej0jrxh6truc" w:colFirst="0" w:colLast="0"/>
      <w:bookmarkEnd w:id="419"/>
      <w:r>
        <w:rPr>
          <w:rPrChange w:id="420" w:author="Holli Flanagan" w:date="2025-05-12T14:26:00Z">
            <w:rPr>
              <w:sz w:val="34"/>
              <w:szCs w:val="34"/>
            </w:rPr>
          </w:rPrChange>
        </w:rPr>
        <w:t>Summary</w:t>
      </w:r>
    </w:p>
    <w:p w14:paraId="7A52B2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421" w:author="Holli Flanagan" w:date="2025-05-09T15:22:00Z">
        <w:r>
          <w:rPr>
            <w:rFonts w:ascii="Times New Roman" w:eastAsia="Times New Roman" w:hAnsi="Times New Roman" w:cs="Times New Roman"/>
            <w:color w:val="212529"/>
            <w:sz w:val="24"/>
            <w:szCs w:val="24"/>
          </w:rPr>
          <w:t>TypeScript</w:t>
        </w:r>
      </w:ins>
      <w:del w:id="42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AA63EA">
      <w:pPr>
        <w:pStyle w:val="Heading2"/>
        <w:keepNext w:val="0"/>
        <w:keepLines w:val="0"/>
        <w:spacing w:before="700"/>
        <w:rPr>
          <w:rPrChange w:id="423" w:author="Holli Flanagan" w:date="2025-05-12T14:26:00Z">
            <w:rPr>
              <w:sz w:val="46"/>
              <w:szCs w:val="46"/>
            </w:rPr>
          </w:rPrChange>
        </w:rPr>
        <w:pPrChange w:id="424" w:author="Holli Flanagan" w:date="2025-05-12T14:26:00Z">
          <w:pPr>
            <w:pStyle w:val="Heading1"/>
            <w:keepNext w:val="0"/>
            <w:keepLines w:val="0"/>
            <w:spacing w:before="700"/>
          </w:pPr>
        </w:pPrChange>
      </w:pPr>
      <w:bookmarkStart w:id="425" w:name="_k0wvarn26g6t" w:colFirst="0" w:colLast="0"/>
      <w:bookmarkEnd w:id="425"/>
      <w:r>
        <w:rPr>
          <w:rPrChange w:id="426" w:author="Holli Flanagan" w:date="2025-05-12T14:26:00Z">
            <w:rPr>
              <w:sz w:val="46"/>
              <w:szCs w:val="46"/>
            </w:rPr>
          </w:rPrChange>
        </w:rPr>
        <w:t>Next Step</w:t>
      </w:r>
    </w:p>
    <w:p w14:paraId="50C97D01" w14:textId="70E5066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427"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428"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429"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AA63EA">
      <w:pPr>
        <w:pStyle w:val="Heading1"/>
        <w:rPr>
          <w:rPrChange w:id="430" w:author="Holli Flanagan" w:date="2025-05-12T14:26:00Z">
            <w:rPr>
              <w:color w:val="0D6EFD"/>
              <w:highlight w:val="white"/>
              <w:u w:val="single"/>
            </w:rPr>
          </w:rPrChange>
        </w:rPr>
        <w:pPrChange w:id="431" w:author="Holli Flanagan" w:date="2025-05-12T14:26:00Z">
          <w:pPr>
            <w:pStyle w:val="Heading1"/>
            <w:keepNext w:val="0"/>
            <w:keepLines w:val="0"/>
          </w:pPr>
        </w:pPrChange>
      </w:pPr>
      <w:bookmarkStart w:id="432" w:name="_gk70d6criaoj" w:colFirst="0" w:colLast="0"/>
      <w:bookmarkEnd w:id="432"/>
      <w:r>
        <w:rPr>
          <w:rPrChange w:id="433" w:author="Holli Flanagan" w:date="2025-05-12T14:26:00Z">
            <w:rPr>
              <w:sz w:val="46"/>
              <w:szCs w:val="46"/>
            </w:rPr>
          </w:rPrChange>
        </w:rPr>
        <w:lastRenderedPageBreak/>
        <w:t>Arrays</w:t>
      </w:r>
    </w:p>
    <w:p w14:paraId="5265FDBD" w14:textId="77777777" w:rsidR="00B32DEF" w:rsidRPr="00B32DEF" w:rsidRDefault="00AA63EA">
      <w:pPr>
        <w:pStyle w:val="Heading2"/>
        <w:rPr>
          <w:rPrChange w:id="434" w:author="Holli Flanagan" w:date="2025-05-12T14:26:00Z">
            <w:rPr>
              <w:sz w:val="34"/>
              <w:szCs w:val="34"/>
            </w:rPr>
          </w:rPrChange>
        </w:rPr>
        <w:pPrChange w:id="435" w:author="Holli Flanagan" w:date="2025-05-12T14:26:00Z">
          <w:pPr>
            <w:pStyle w:val="Heading2"/>
            <w:keepNext w:val="0"/>
            <w:keepLines w:val="0"/>
          </w:pPr>
        </w:pPrChange>
      </w:pPr>
      <w:bookmarkStart w:id="436" w:name="_u8q4kra3wha5" w:colFirst="0" w:colLast="0"/>
      <w:bookmarkEnd w:id="436"/>
      <w:r>
        <w:rPr>
          <w:rPrChange w:id="437" w:author="Holli Flanagan" w:date="2025-05-12T14:26:00Z">
            <w:rPr>
              <w:sz w:val="34"/>
              <w:szCs w:val="34"/>
            </w:rPr>
          </w:rPrChange>
        </w:rPr>
        <w:t>Key Idea</w:t>
      </w:r>
    </w:p>
    <w:p w14:paraId="2DC41E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AA63EA">
      <w:pPr>
        <w:pStyle w:val="Heading2"/>
        <w:rPr>
          <w:rPrChange w:id="438" w:author="Holli Flanagan" w:date="2025-05-12T14:27:00Z">
            <w:rPr>
              <w:sz w:val="34"/>
              <w:szCs w:val="34"/>
            </w:rPr>
          </w:rPrChange>
        </w:rPr>
        <w:pPrChange w:id="439" w:author="Holli Flanagan" w:date="2025-05-12T14:27:00Z">
          <w:pPr>
            <w:pStyle w:val="Heading2"/>
            <w:keepNext w:val="0"/>
            <w:keepLines w:val="0"/>
          </w:pPr>
        </w:pPrChange>
      </w:pPr>
      <w:bookmarkStart w:id="440" w:name="_qsbc0wfdk1y3" w:colFirst="0" w:colLast="0"/>
      <w:bookmarkEnd w:id="440"/>
      <w:r>
        <w:rPr>
          <w:rPrChange w:id="441" w:author="Holli Flanagan" w:date="2025-05-12T14:27:00Z">
            <w:rPr>
              <w:sz w:val="34"/>
              <w:szCs w:val="34"/>
            </w:rPr>
          </w:rPrChange>
        </w:rPr>
        <w:t>Overview</w:t>
      </w:r>
    </w:p>
    <w:p w14:paraId="55E427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442" w:author="Holli Flanagan" w:date="2025-05-09T15:22:00Z">
        <w:r>
          <w:rPr>
            <w:rFonts w:ascii="Times New Roman" w:eastAsia="Times New Roman" w:hAnsi="Times New Roman" w:cs="Times New Roman"/>
            <w:color w:val="212529"/>
            <w:sz w:val="24"/>
            <w:szCs w:val="24"/>
          </w:rPr>
          <w:t>TypeScript</w:t>
        </w:r>
      </w:ins>
      <w:del w:id="44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 size of the array does not need to be defined. It will grow as necessary to hold the data placed into it (NOT TRUE IN C or C++).</w:t>
      </w:r>
    </w:p>
    <w:p w14:paraId="66D47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AA63EA">
      <w:pPr>
        <w:pStyle w:val="Heading2"/>
        <w:rPr>
          <w:rPrChange w:id="444" w:author="Holli Flanagan" w:date="2025-05-12T14:27:00Z">
            <w:rPr>
              <w:sz w:val="34"/>
              <w:szCs w:val="34"/>
            </w:rPr>
          </w:rPrChange>
        </w:rPr>
        <w:pPrChange w:id="445" w:author="Holli Flanagan" w:date="2025-05-12T14:27:00Z">
          <w:pPr>
            <w:pStyle w:val="Heading2"/>
            <w:keepNext w:val="0"/>
            <w:keepLines w:val="0"/>
          </w:pPr>
        </w:pPrChange>
      </w:pPr>
      <w:bookmarkStart w:id="446" w:name="_gs02ljl3axti" w:colFirst="0" w:colLast="0"/>
      <w:bookmarkEnd w:id="446"/>
      <w:r>
        <w:rPr>
          <w:rPrChange w:id="447" w:author="Holli Flanagan" w:date="2025-05-12T14:27:00Z">
            <w:rPr>
              <w:sz w:val="34"/>
              <w:szCs w:val="34"/>
            </w:rPr>
          </w:rPrChange>
        </w:rPr>
        <w:t>Defining Arrays</w:t>
      </w:r>
    </w:p>
    <w:p w14:paraId="41F1D2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B32DEF" w:rsidRDefault="00AA63EA">
      <w:pPr>
        <w:pStyle w:val="Heading2"/>
        <w:rPr>
          <w:rPrChange w:id="448" w:author="Holli Flanagan" w:date="2025-05-12T14:27:00Z">
            <w:rPr>
              <w:sz w:val="34"/>
              <w:szCs w:val="34"/>
            </w:rPr>
          </w:rPrChange>
        </w:rPr>
        <w:pPrChange w:id="449" w:author="Holli Flanagan" w:date="2025-05-12T14:27:00Z">
          <w:pPr>
            <w:pStyle w:val="Heading2"/>
            <w:keepNext w:val="0"/>
            <w:keepLines w:val="0"/>
          </w:pPr>
        </w:pPrChange>
      </w:pPr>
      <w:bookmarkStart w:id="450" w:name="_qbtz1p5yy1q1" w:colFirst="0" w:colLast="0"/>
      <w:bookmarkEnd w:id="450"/>
      <w:r>
        <w:rPr>
          <w:rPrChange w:id="451" w:author="Holli Flanagan" w:date="2025-05-12T14:27:00Z">
            <w:rPr>
              <w:sz w:val="34"/>
              <w:szCs w:val="34"/>
            </w:rPr>
          </w:rPrChange>
        </w:rPr>
        <w:lastRenderedPageBreak/>
        <w:t>Using Arrays</w:t>
      </w:r>
    </w:p>
    <w:p w14:paraId="69A0089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AA63EA">
      <w:pPr>
        <w:pStyle w:val="Heading2"/>
        <w:rPr>
          <w:rPrChange w:id="452" w:author="Holli Flanagan" w:date="2025-05-12T14:27:00Z">
            <w:rPr>
              <w:sz w:val="34"/>
              <w:szCs w:val="34"/>
            </w:rPr>
          </w:rPrChange>
        </w:rPr>
        <w:pPrChange w:id="453" w:author="Holli Flanagan" w:date="2025-05-12T14:27:00Z">
          <w:pPr>
            <w:pStyle w:val="Heading2"/>
            <w:keepNext w:val="0"/>
            <w:keepLines w:val="0"/>
          </w:pPr>
        </w:pPrChange>
      </w:pPr>
      <w:bookmarkStart w:id="454" w:name="_mmvf7pqvo614" w:colFirst="0" w:colLast="0"/>
      <w:bookmarkEnd w:id="454"/>
      <w:r>
        <w:rPr>
          <w:rPrChange w:id="455" w:author="Holli Flanagan" w:date="2025-05-12T14:27:00Z">
            <w:rPr>
              <w:sz w:val="34"/>
              <w:szCs w:val="34"/>
            </w:rPr>
          </w:rPrChange>
        </w:rPr>
        <w:t>Array Methods and Properties</w:t>
      </w:r>
    </w:p>
    <w:p w14:paraId="3E313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456"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457"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58" w:name="_j1in86ocpt5a" w:colFirst="0" w:colLast="0"/>
      <w:bookmarkEnd w:id="458"/>
      <w:r>
        <w:rPr>
          <w:rFonts w:ascii="Times New Roman" w:eastAsia="Times New Roman" w:hAnsi="Times New Roman" w:cs="Times New Roman"/>
          <w:color w:val="27262B"/>
          <w:sz w:val="26"/>
          <w:szCs w:val="26"/>
        </w:rPr>
        <w:t>The length property</w:t>
      </w:r>
    </w:p>
    <w:p w14:paraId="34C8184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fruits.length</w:t>
      </w:r>
      <w:proofErr w:type="spellEnd"/>
      <w:proofErr w:type="gramEnd"/>
      <w:r>
        <w:rPr>
          <w:rFonts w:ascii="Times New Roman" w:eastAsia="Times New Roman" w:hAnsi="Times New Roman" w:cs="Times New Roman"/>
          <w:color w:val="188038"/>
          <w:sz w:val="24"/>
          <w:szCs w:val="24"/>
        </w:rPr>
        <w:t>;</w:t>
      </w:r>
    </w:p>
    <w:p w14:paraId="25D6636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w:t>
      </w:r>
      <w:proofErr w:type="gramEnd"/>
      <w:r>
        <w:rPr>
          <w:rFonts w:ascii="Times New Roman" w:eastAsia="Times New Roman" w:hAnsi="Times New Roman" w:cs="Times New Roman"/>
          <w:color w:val="212529"/>
          <w:sz w:val="24"/>
          <w:szCs w:val="24"/>
        </w:rPr>
        <w:t xml:space="preserv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59" w:name="_f9fvzspd155e" w:colFirst="0" w:colLast="0"/>
      <w:bookmarkEnd w:id="459"/>
      <w:r>
        <w:rPr>
          <w:rFonts w:ascii="Times New Roman" w:eastAsia="Times New Roman" w:hAnsi="Times New Roman" w:cs="Times New Roman"/>
          <w:color w:val="27262B"/>
          <w:sz w:val="26"/>
          <w:szCs w:val="26"/>
        </w:rPr>
        <w:t>The push method</w:t>
      </w:r>
    </w:p>
    <w:p w14:paraId="347175F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fruits.push</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60" w:name="_ojwo0ofy5ugc" w:colFirst="0" w:colLast="0"/>
      <w:bookmarkEnd w:id="460"/>
      <w:r>
        <w:rPr>
          <w:rFonts w:ascii="Times New Roman" w:eastAsia="Times New Roman" w:hAnsi="Times New Roman" w:cs="Times New Roman"/>
          <w:color w:val="27262B"/>
          <w:sz w:val="26"/>
          <w:szCs w:val="26"/>
        </w:rPr>
        <w:t>The pop method</w:t>
      </w:r>
    </w:p>
    <w:p w14:paraId="3ECEE32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fruits.pop</w:t>
      </w:r>
      <w:proofErr w:type="spellEnd"/>
      <w:r>
        <w:rPr>
          <w:rFonts w:ascii="Times New Roman" w:eastAsia="Times New Roman" w:hAnsi="Times New Roman" w:cs="Times New Roman"/>
          <w:color w:val="188038"/>
          <w:sz w:val="24"/>
          <w:szCs w:val="24"/>
        </w:rPr>
        <w:t>();</w:t>
      </w:r>
      <w:proofErr w:type="gramEnd"/>
    </w:p>
    <w:p w14:paraId="1491992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61" w:name="_4n9y4z277hoo" w:colFirst="0" w:colLast="0"/>
      <w:bookmarkEnd w:id="461"/>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fruits.unshift</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orange","apple</w:t>
      </w:r>
      <w:proofErr w:type="spellEnd"/>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fruits.shift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Adding or removing to/from the front of a list or array is generally inefficient compared to working on the end of the list. This largely depends on the implementation of arrays, but is generally true.</w:t>
      </w:r>
    </w:p>
    <w:p w14:paraId="609D4AB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62" w:name="_41wpfn1tqnez" w:colFirst="0" w:colLast="0"/>
      <w:bookmarkEnd w:id="462"/>
      <w:r>
        <w:rPr>
          <w:rFonts w:ascii="Times New Roman" w:eastAsia="Times New Roman" w:hAnsi="Times New Roman" w:cs="Times New Roman"/>
          <w:color w:val="27262B"/>
          <w:sz w:val="26"/>
          <w:szCs w:val="26"/>
        </w:rPr>
        <w:t>The splice method</w:t>
      </w:r>
    </w:p>
    <w:p w14:paraId="0D48FF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array.splice</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spellStart"/>
      <w:proofErr w:type="gramEnd"/>
      <w:r>
        <w:rPr>
          <w:rFonts w:ascii="Times New Roman" w:eastAsia="Times New Roman" w:hAnsi="Times New Roman" w:cs="Times New Roman"/>
          <w:color w:val="188038"/>
          <w:sz w:val="24"/>
          <w:szCs w:val="24"/>
        </w:rPr>
        <w:t>howMany</w:t>
      </w:r>
      <w:proofErr w:type="spellEnd"/>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elementN</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AA63EA">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AA63EA">
      <w:pPr>
        <w:numPr>
          <w:ilvl w:val="0"/>
          <w:numId w:val="120"/>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howMany</w:t>
      </w:r>
      <w:proofErr w:type="spellEnd"/>
      <w:r>
        <w:rPr>
          <w:rFonts w:ascii="Times New Roman" w:eastAsia="Times New Roman" w:hAnsi="Times New Roman" w:cs="Times New Roman"/>
          <w:color w:val="212529"/>
          <w:sz w:val="24"/>
          <w:szCs w:val="24"/>
        </w:rPr>
        <w:t>: The number of array elements to remove starting at index, defaults to all of them if no value is passed.</w:t>
      </w:r>
    </w:p>
    <w:p w14:paraId="2C43DD4B" w14:textId="77777777" w:rsidR="00B32DEF" w:rsidRDefault="00AA63EA">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0 or more elements to add to the array at the index.</w:t>
      </w:r>
    </w:p>
    <w:p w14:paraId="428D538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Finally, if we pass 0 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xml:space="preserve"> into the array at the index position:</w:t>
      </w:r>
    </w:p>
    <w:p w14:paraId="5072AB0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B32DEF" w:rsidRDefault="00AA63EA">
      <w:pPr>
        <w:pStyle w:val="Heading2"/>
        <w:rPr>
          <w:rPrChange w:id="463" w:author="Holli Flanagan" w:date="2025-05-12T14:27:00Z">
            <w:rPr>
              <w:sz w:val="34"/>
              <w:szCs w:val="34"/>
            </w:rPr>
          </w:rPrChange>
        </w:rPr>
        <w:pPrChange w:id="464" w:author="Holli Flanagan" w:date="2025-05-12T14:27:00Z">
          <w:pPr>
            <w:pStyle w:val="Heading2"/>
            <w:keepNext w:val="0"/>
            <w:keepLines w:val="0"/>
          </w:pPr>
        </w:pPrChange>
      </w:pPr>
      <w:bookmarkStart w:id="465" w:name="_ks5342y1ijd0" w:colFirst="0" w:colLast="0"/>
      <w:bookmarkEnd w:id="465"/>
      <w:r>
        <w:rPr>
          <w:color w:val="5C5962"/>
        </w:rPr>
        <w:t></w:t>
      </w:r>
      <w:r>
        <w:rPr>
          <w:rPrChange w:id="466" w:author="Holli Flanagan" w:date="2025-05-12T14:27:00Z">
            <w:rPr>
              <w:sz w:val="34"/>
              <w:szCs w:val="34"/>
            </w:rPr>
          </w:rPrChange>
        </w:rPr>
        <w:t>Merging Arrays</w:t>
      </w:r>
    </w:p>
    <w:p w14:paraId="399A028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AA63EA">
      <w:pPr>
        <w:pStyle w:val="Heading2"/>
        <w:rPr>
          <w:rPrChange w:id="467" w:author="Holli Flanagan" w:date="2025-05-12T14:27:00Z">
            <w:rPr>
              <w:sz w:val="34"/>
              <w:szCs w:val="34"/>
            </w:rPr>
          </w:rPrChange>
        </w:rPr>
        <w:pPrChange w:id="468" w:author="Holli Flanagan" w:date="2025-05-12T14:27:00Z">
          <w:pPr>
            <w:pStyle w:val="Heading2"/>
            <w:keepNext w:val="0"/>
            <w:keepLines w:val="0"/>
          </w:pPr>
        </w:pPrChange>
      </w:pPr>
      <w:bookmarkStart w:id="469" w:name="_vujek58bk8v1" w:colFirst="0" w:colLast="0"/>
      <w:bookmarkEnd w:id="469"/>
      <w:r>
        <w:rPr>
          <w:rPrChange w:id="470" w:author="Holli Flanagan" w:date="2025-05-12T14:27:00Z">
            <w:rPr>
              <w:sz w:val="34"/>
              <w:szCs w:val="34"/>
            </w:rPr>
          </w:rPrChange>
        </w:rPr>
        <w:t>Arrays of arrays</w:t>
      </w:r>
    </w:p>
    <w:p w14:paraId="202D41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Since arrays are just collections of objects, and arrays are themselves objects, we can build arrays out of other arrays, thus creating multi-dimensional arrays. Consider the example:</w:t>
      </w:r>
    </w:p>
    <w:p w14:paraId="0336C6E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proofErr w:type="spell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AA63EA">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AA63EA">
      <w:pPr>
        <w:numPr>
          <w:ilvl w:val="1"/>
          <w:numId w:val="23"/>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AA63EA">
      <w:pPr>
        <w:numPr>
          <w:ilvl w:val="1"/>
          <w:numId w:val="23"/>
        </w:numPr>
        <w:shd w:val="clear" w:color="auto" w:fill="FFFFFF"/>
        <w:spacing w:after="360"/>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AA63EA">
      <w:pPr>
        <w:pStyle w:val="Heading2"/>
        <w:rPr>
          <w:rPrChange w:id="471" w:author="Holli Flanagan" w:date="2025-05-12T14:27:00Z">
            <w:rPr>
              <w:sz w:val="34"/>
              <w:szCs w:val="34"/>
            </w:rPr>
          </w:rPrChange>
        </w:rPr>
        <w:pPrChange w:id="472" w:author="Holli Flanagan" w:date="2025-05-12T14:27:00Z">
          <w:pPr>
            <w:pStyle w:val="Heading2"/>
            <w:keepNext w:val="0"/>
            <w:keepLines w:val="0"/>
          </w:pPr>
        </w:pPrChange>
      </w:pPr>
      <w:bookmarkStart w:id="473" w:name="_urvlr5c3yvoj" w:colFirst="0" w:colLast="0"/>
      <w:bookmarkEnd w:id="473"/>
      <w:r>
        <w:rPr>
          <w:rPrChange w:id="474" w:author="Holli Flanagan" w:date="2025-05-12T14:27:00Z">
            <w:rPr>
              <w:sz w:val="34"/>
              <w:szCs w:val="34"/>
            </w:rPr>
          </w:rPrChange>
        </w:rPr>
        <w:t>More to see</w:t>
      </w:r>
    </w:p>
    <w:p w14:paraId="75953C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AA63EA">
      <w:pPr>
        <w:pStyle w:val="Heading2"/>
        <w:rPr>
          <w:rPrChange w:id="475" w:author="Holli Flanagan" w:date="2025-05-12T14:28:00Z">
            <w:rPr>
              <w:sz w:val="34"/>
              <w:szCs w:val="34"/>
            </w:rPr>
          </w:rPrChange>
        </w:rPr>
        <w:pPrChange w:id="476" w:author="Holli Flanagan" w:date="2025-05-12T14:28:00Z">
          <w:pPr>
            <w:pStyle w:val="Heading2"/>
            <w:keepNext w:val="0"/>
            <w:keepLines w:val="0"/>
          </w:pPr>
        </w:pPrChange>
      </w:pPr>
      <w:bookmarkStart w:id="477" w:name="_sorid0uy1gh5" w:colFirst="0" w:colLast="0"/>
      <w:bookmarkEnd w:id="477"/>
      <w:r>
        <w:rPr>
          <w:rPrChange w:id="478" w:author="Holli Flanagan" w:date="2025-05-12T14:28:00Z">
            <w:rPr>
              <w:sz w:val="34"/>
              <w:szCs w:val="34"/>
            </w:rPr>
          </w:rPrChange>
        </w:rPr>
        <w:t>Specialized loops for working with arrays</w:t>
      </w:r>
    </w:p>
    <w:p w14:paraId="4B4B9B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AA63EA">
      <w:pPr>
        <w:shd w:val="clear" w:color="auto" w:fill="FFFFFF"/>
        <w:spacing w:after="240"/>
        <w:rPr>
          <w:highlight w:val="yellow"/>
        </w:rPr>
      </w:pPr>
      <w:r>
        <w:rPr>
          <w:highlight w:val="yellow"/>
        </w:rPr>
        <w:t>[INSERT CODE BLOCK]</w:t>
      </w:r>
    </w:p>
    <w:p w14:paraId="34D07E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much cleaner, doesn’t require getting the length of the array, and accesses every element in order just like the previous version.</w:t>
      </w:r>
    </w:p>
    <w:p w14:paraId="6023E69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AA63EA">
      <w:pPr>
        <w:pStyle w:val="Heading2"/>
        <w:rPr>
          <w:rPrChange w:id="479" w:author="Holli Flanagan" w:date="2025-05-12T14:28:00Z">
            <w:rPr>
              <w:sz w:val="34"/>
              <w:szCs w:val="34"/>
            </w:rPr>
          </w:rPrChange>
        </w:rPr>
        <w:pPrChange w:id="480" w:author="Holli Flanagan" w:date="2025-05-12T14:28:00Z">
          <w:pPr>
            <w:pStyle w:val="Heading2"/>
            <w:keepNext w:val="0"/>
            <w:keepLines w:val="0"/>
          </w:pPr>
        </w:pPrChange>
      </w:pPr>
      <w:bookmarkStart w:id="481" w:name="_qlo1gestft59" w:colFirst="0" w:colLast="0"/>
      <w:bookmarkEnd w:id="481"/>
      <w:r>
        <w:rPr>
          <w:rPrChange w:id="482" w:author="Holli Flanagan" w:date="2025-05-12T14:28:00Z">
            <w:rPr>
              <w:sz w:val="34"/>
              <w:szCs w:val="34"/>
            </w:rPr>
          </w:rPrChange>
        </w:rPr>
        <w:t>Summary</w:t>
      </w:r>
    </w:p>
    <w:p w14:paraId="32ED4DDD" w14:textId="0101725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483" w:author="Oestreich, Julia" w:date="2025-05-16T10:41:00Z" w16du:dateUtc="2025-05-16T14:41:00Z">
        <w:r w:rsidDel="00697632">
          <w:rPr>
            <w:rFonts w:ascii="Times New Roman" w:eastAsia="Times New Roman" w:hAnsi="Times New Roman" w:cs="Times New Roman"/>
            <w:color w:val="212529"/>
            <w:sz w:val="24"/>
            <w:szCs w:val="24"/>
          </w:rPr>
          <w:delText>b</w:delText>
        </w:r>
      </w:del>
      <w:ins w:id="484"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spellStart"/>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w:t>
      </w:r>
      <w:proofErr w:type="spellEnd"/>
      <w:r>
        <w:rPr>
          <w:rFonts w:ascii="Times New Roman" w:eastAsia="Times New Roman" w:hAnsi="Times New Roman" w:cs="Times New Roman"/>
          <w:color w:val="212529"/>
          <w:sz w:val="24"/>
          <w:szCs w:val="24"/>
        </w:rPr>
        <w:t>) can be used to automatically iterate through the elements of an array.</w:t>
      </w:r>
    </w:p>
    <w:p w14:paraId="54D0E296" w14:textId="77777777" w:rsidR="00B32DEF" w:rsidRPr="00B32DEF" w:rsidRDefault="00AA63EA">
      <w:pPr>
        <w:pStyle w:val="Heading2"/>
        <w:keepNext w:val="0"/>
        <w:keepLines w:val="0"/>
        <w:spacing w:before="700"/>
        <w:rPr>
          <w:rPrChange w:id="485" w:author="Holli Flanagan" w:date="2025-05-12T14:28:00Z">
            <w:rPr>
              <w:sz w:val="46"/>
              <w:szCs w:val="46"/>
            </w:rPr>
          </w:rPrChange>
        </w:rPr>
        <w:pPrChange w:id="486" w:author="Holli Flanagan" w:date="2025-05-12T14:28:00Z">
          <w:pPr>
            <w:pStyle w:val="Heading1"/>
            <w:keepNext w:val="0"/>
            <w:keepLines w:val="0"/>
            <w:spacing w:before="700"/>
          </w:pPr>
        </w:pPrChange>
      </w:pPr>
      <w:bookmarkStart w:id="487" w:name="_bhjmxe1srib8" w:colFirst="0" w:colLast="0"/>
      <w:bookmarkEnd w:id="487"/>
      <w:r>
        <w:rPr>
          <w:rPrChange w:id="488" w:author="Holli Flanagan" w:date="2025-05-12T14:28:00Z">
            <w:rPr>
              <w:sz w:val="46"/>
              <w:szCs w:val="46"/>
            </w:rPr>
          </w:rPrChange>
        </w:rPr>
        <w:t>Next Step</w:t>
      </w:r>
    </w:p>
    <w:p w14:paraId="6C918362" w14:textId="526D784C"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489" w:author="Oestreich, Julia" w:date="2025-05-15T16:40:00Z" w16du:dateUtc="2025-05-15T20:40:00Z">
        <w:r w:rsidDel="00A76714">
          <w:rPr>
            <w:rFonts w:ascii="Times New Roman" w:eastAsia="Times New Roman" w:hAnsi="Times New Roman" w:cs="Times New Roman"/>
            <w:color w:val="212529"/>
            <w:sz w:val="24"/>
            <w:szCs w:val="24"/>
          </w:rPr>
          <w:delText>D</w:delText>
        </w:r>
      </w:del>
      <w:ins w:id="490" w:author="Holli Flanagan" w:date="2025-05-12T14:28:00Z">
        <w:del w:id="491"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492"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493" w:author="Holli Flanagan" w:date="2025-05-12T14:28:00Z">
        <w:del w:id="494"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495"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496"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497"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AA63EA">
      <w:pPr>
        <w:pStyle w:val="Heading1"/>
        <w:rPr>
          <w:rPrChange w:id="498" w:author="Holli Flanagan" w:date="2025-05-12T14:28:00Z">
            <w:rPr>
              <w:sz w:val="48"/>
              <w:szCs w:val="48"/>
              <w:highlight w:val="white"/>
            </w:rPr>
          </w:rPrChange>
        </w:rPr>
        <w:pPrChange w:id="499" w:author="Holli Flanagan" w:date="2025-05-12T14:28:00Z">
          <w:pPr>
            <w:pStyle w:val="Heading1"/>
            <w:keepNext w:val="0"/>
            <w:keepLines w:val="0"/>
          </w:pPr>
        </w:pPrChange>
      </w:pPr>
      <w:bookmarkStart w:id="500" w:name="_eewptmw590kw" w:colFirst="0" w:colLast="0"/>
      <w:bookmarkEnd w:id="500"/>
      <w:r>
        <w:rPr>
          <w:rPrChange w:id="501" w:author="Holli Flanagan" w:date="2025-05-12T14:28:00Z">
            <w:rPr>
              <w:sz w:val="48"/>
              <w:szCs w:val="48"/>
              <w:highlight w:val="white"/>
            </w:rPr>
          </w:rPrChange>
        </w:rPr>
        <w:lastRenderedPageBreak/>
        <w:t>Chapter 3 - Data Classes</w:t>
      </w:r>
    </w:p>
    <w:p w14:paraId="782E29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AA63EA">
      <w:pPr>
        <w:shd w:val="clear" w:color="auto" w:fill="FFFFFF"/>
        <w:spacing w:after="240"/>
        <w:rPr>
          <w:ins w:id="502"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AA63EA">
      <w:pPr>
        <w:pStyle w:val="Heading1"/>
        <w:rPr>
          <w:rPrChange w:id="503" w:author="Holli Flanagan" w:date="2025-05-12T14:29:00Z">
            <w:rPr>
              <w:color w:val="0D6EFD"/>
              <w:highlight w:val="white"/>
              <w:u w:val="single"/>
            </w:rPr>
          </w:rPrChange>
        </w:rPr>
        <w:pPrChange w:id="504" w:author="Holli Flanagan" w:date="2025-05-12T14:29:00Z">
          <w:pPr>
            <w:pStyle w:val="Heading1"/>
            <w:keepNext w:val="0"/>
            <w:keepLines w:val="0"/>
          </w:pPr>
        </w:pPrChange>
      </w:pPr>
      <w:bookmarkStart w:id="505" w:name="_lpiwx77a3oul" w:colFirst="0" w:colLast="0"/>
      <w:bookmarkEnd w:id="505"/>
      <w:r>
        <w:rPr>
          <w:rPrChange w:id="506" w:author="Holli Flanagan" w:date="2025-05-12T14:29:00Z">
            <w:rPr>
              <w:sz w:val="46"/>
              <w:szCs w:val="46"/>
            </w:rPr>
          </w:rPrChange>
        </w:rPr>
        <w:t>Data Class Introduction</w:t>
      </w:r>
    </w:p>
    <w:p w14:paraId="3B5D065A" w14:textId="77777777" w:rsidR="00B32DEF" w:rsidRPr="00B32DEF" w:rsidRDefault="00AA63EA">
      <w:pPr>
        <w:pStyle w:val="Heading2"/>
        <w:rPr>
          <w:rPrChange w:id="507" w:author="Holli Flanagan" w:date="2025-05-12T14:29:00Z">
            <w:rPr>
              <w:sz w:val="34"/>
              <w:szCs w:val="34"/>
            </w:rPr>
          </w:rPrChange>
        </w:rPr>
        <w:pPrChange w:id="508" w:author="Holli Flanagan" w:date="2025-05-12T14:29:00Z">
          <w:pPr>
            <w:pStyle w:val="Heading2"/>
            <w:keepNext w:val="0"/>
            <w:keepLines w:val="0"/>
          </w:pPr>
        </w:pPrChange>
      </w:pPr>
      <w:bookmarkStart w:id="509" w:name="_102fa89gmfx8" w:colFirst="0" w:colLast="0"/>
      <w:bookmarkEnd w:id="509"/>
      <w:r>
        <w:rPr>
          <w:rPrChange w:id="510" w:author="Holli Flanagan" w:date="2025-05-12T14:29:00Z">
            <w:rPr>
              <w:sz w:val="34"/>
              <w:szCs w:val="34"/>
            </w:rPr>
          </w:rPrChange>
        </w:rPr>
        <w:t>Key Idea</w:t>
      </w:r>
    </w:p>
    <w:p w14:paraId="7AC9751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511"/>
      <w:r>
        <w:rPr>
          <w:rFonts w:ascii="Times New Roman" w:eastAsia="Times New Roman" w:hAnsi="Times New Roman" w:cs="Times New Roman"/>
          <w:i/>
          <w:color w:val="212529"/>
          <w:sz w:val="24"/>
          <w:szCs w:val="24"/>
        </w:rPr>
        <w:t xml:space="preserve">Data </w:t>
      </w:r>
      <w:del w:id="512" w:author="Holli Flanagan" w:date="2025-05-09T17:19:00Z">
        <w:r>
          <w:rPr>
            <w:rFonts w:ascii="Times New Roman" w:eastAsia="Times New Roman" w:hAnsi="Times New Roman" w:cs="Times New Roman"/>
            <w:i/>
            <w:color w:val="212529"/>
            <w:sz w:val="24"/>
            <w:szCs w:val="24"/>
          </w:rPr>
          <w:delText>C</w:delText>
        </w:r>
      </w:del>
      <w:ins w:id="513"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511"/>
      <w:r>
        <w:commentReference w:id="511"/>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AA63EA">
      <w:pPr>
        <w:pStyle w:val="Heading2"/>
        <w:rPr>
          <w:rPrChange w:id="514" w:author="Holli Flanagan" w:date="2025-05-12T14:29:00Z">
            <w:rPr>
              <w:sz w:val="34"/>
              <w:szCs w:val="34"/>
            </w:rPr>
          </w:rPrChange>
        </w:rPr>
        <w:pPrChange w:id="515" w:author="Holli Flanagan" w:date="2025-05-12T14:29:00Z">
          <w:pPr>
            <w:pStyle w:val="Heading2"/>
            <w:keepNext w:val="0"/>
            <w:keepLines w:val="0"/>
            <w:ind w:left="720"/>
          </w:pPr>
        </w:pPrChange>
      </w:pPr>
      <w:bookmarkStart w:id="516" w:name="_wsi34vjkql1r" w:colFirst="0" w:colLast="0"/>
      <w:bookmarkEnd w:id="516"/>
      <w:r>
        <w:rPr>
          <w:rPrChange w:id="517" w:author="Holli Flanagan" w:date="2025-05-12T14:29:00Z">
            <w:rPr>
              <w:sz w:val="34"/>
              <w:szCs w:val="34"/>
            </w:rPr>
          </w:rPrChange>
        </w:rPr>
        <w:t>Complex Types</w:t>
      </w:r>
    </w:p>
    <w:p w14:paraId="57748B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518" w:author="Holli Flanagan" w:date="2025-05-09T15:22:00Z">
        <w:r>
          <w:rPr>
            <w:rFonts w:ascii="Times New Roman" w:eastAsia="Times New Roman" w:hAnsi="Times New Roman" w:cs="Times New Roman"/>
            <w:color w:val="212529"/>
            <w:sz w:val="24"/>
            <w:szCs w:val="24"/>
          </w:rPr>
          <w:t>TypeScript</w:t>
        </w:r>
      </w:ins>
      <w:del w:id="519"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AA63EA">
      <w:pPr>
        <w:shd w:val="clear" w:color="auto" w:fill="FFFFFF"/>
        <w:spacing w:before="180"/>
        <w:rPr>
          <w:del w:id="520" w:author="Holli Flanagan" w:date="2025-05-09T17:20:00Z"/>
          <w:color w:val="000000"/>
          <w:rPrChange w:id="521" w:author="Holli Flanagan" w:date="2025-05-09T17:20:00Z">
            <w:rPr>
              <w:del w:id="522" w:author="Holli Flanagan" w:date="2025-05-09T17:20:00Z"/>
              <w:rFonts w:ascii="Times New Roman" w:eastAsia="Times New Roman" w:hAnsi="Times New Roman" w:cs="Times New Roman"/>
            </w:rPr>
          </w:rPrChange>
        </w:rPr>
        <w:pPrChange w:id="523" w:author="Holli Flanagan" w:date="2025-05-09T17:20:00Z">
          <w:pPr>
            <w:numPr>
              <w:numId w:val="314"/>
            </w:numPr>
            <w:shd w:val="clear" w:color="auto" w:fill="FFFFFF"/>
            <w:spacing w:before="180" w:after="300"/>
            <w:ind w:left="720" w:hanging="360"/>
          </w:pPr>
        </w:pPrChange>
      </w:pPr>
      <w:del w:id="524"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AA63EA">
      <w:pPr>
        <w:numPr>
          <w:ilvl w:val="1"/>
          <w:numId w:val="314"/>
        </w:numPr>
        <w:shd w:val="clear" w:color="auto" w:fill="FFFFFF"/>
        <w:rPr>
          <w:rFonts w:ascii="Times New Roman" w:eastAsia="Times New Roman" w:hAnsi="Times New Roman" w:cs="Times New Roman"/>
        </w:rPr>
      </w:pPr>
      <w:ins w:id="525"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526"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describe the data that goes into an object and its types</w:t>
      </w:r>
      <w:del w:id="527"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AA63EA">
      <w:pPr>
        <w:shd w:val="clear" w:color="auto" w:fill="FFFFFF"/>
        <w:rPr>
          <w:del w:id="528" w:author="Holli Flanagan" w:date="2025-05-09T17:20:00Z"/>
          <w:color w:val="000000"/>
          <w:rPrChange w:id="529" w:author="Holli Flanagan" w:date="2025-05-09T17:20:00Z">
            <w:rPr>
              <w:del w:id="530" w:author="Holli Flanagan" w:date="2025-05-09T17:20:00Z"/>
              <w:rFonts w:ascii="Times New Roman" w:eastAsia="Times New Roman" w:hAnsi="Times New Roman" w:cs="Times New Roman"/>
            </w:rPr>
          </w:rPrChange>
        </w:rPr>
        <w:pPrChange w:id="531" w:author="Holli Flanagan" w:date="2025-05-09T17:20:00Z">
          <w:pPr>
            <w:numPr>
              <w:numId w:val="314"/>
            </w:numPr>
            <w:shd w:val="clear" w:color="auto" w:fill="FFFFFF"/>
            <w:spacing w:before="180" w:after="300"/>
            <w:ind w:left="720" w:hanging="360"/>
          </w:pPr>
        </w:pPrChange>
      </w:pPr>
      <w:del w:id="532"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AA63EA">
      <w:pPr>
        <w:numPr>
          <w:ilvl w:val="1"/>
          <w:numId w:val="314"/>
        </w:numPr>
        <w:shd w:val="clear" w:color="auto" w:fill="FFFFFF"/>
        <w:spacing w:after="360"/>
        <w:rPr>
          <w:rFonts w:ascii="Times New Roman" w:eastAsia="Times New Roman" w:hAnsi="Times New Roman" w:cs="Times New Roman"/>
        </w:rPr>
      </w:pPr>
      <w:ins w:id="533"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534"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535"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536" w:author="Holli Flanagan" w:date="2025-05-09T17:21:00Z">
        <w:r>
          <w:rPr>
            <w:rFonts w:ascii="Times New Roman" w:eastAsia="Times New Roman" w:hAnsi="Times New Roman" w:cs="Times New Roman"/>
            <w:color w:val="212529"/>
            <w:sz w:val="24"/>
            <w:szCs w:val="24"/>
            <w:highlight w:val="white"/>
          </w:rPr>
          <w:t xml:space="preserve"> data classes.</w:t>
        </w:r>
      </w:ins>
      <w:del w:id="537"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AA63EA">
      <w:pPr>
        <w:pStyle w:val="Heading2"/>
        <w:rPr>
          <w:rPrChange w:id="538" w:author="Holli Flanagan" w:date="2025-05-12T14:29:00Z">
            <w:rPr>
              <w:sz w:val="34"/>
              <w:szCs w:val="34"/>
            </w:rPr>
          </w:rPrChange>
        </w:rPr>
        <w:pPrChange w:id="539" w:author="Holli Flanagan" w:date="2025-05-12T14:29:00Z">
          <w:pPr>
            <w:pStyle w:val="Heading2"/>
            <w:keepNext w:val="0"/>
            <w:keepLines w:val="0"/>
            <w:ind w:left="720"/>
          </w:pPr>
        </w:pPrChange>
      </w:pPr>
      <w:bookmarkStart w:id="540" w:name="_wgjatgvh8q1x" w:colFirst="0" w:colLast="0"/>
      <w:bookmarkEnd w:id="540"/>
      <w:r>
        <w:rPr>
          <w:rPrChange w:id="541" w:author="Holli Flanagan" w:date="2025-05-12T14:29:00Z">
            <w:rPr>
              <w:sz w:val="34"/>
              <w:szCs w:val="34"/>
            </w:rPr>
          </w:rPrChange>
        </w:rPr>
        <w:t xml:space="preserve">Classes in </w:t>
      </w:r>
      <w:ins w:id="542" w:author="Holli Flanagan" w:date="2025-05-09T15:22:00Z">
        <w:r>
          <w:rPr>
            <w:rPrChange w:id="543" w:author="Holli Flanagan" w:date="2025-05-12T14:29:00Z">
              <w:rPr>
                <w:sz w:val="34"/>
                <w:szCs w:val="34"/>
              </w:rPr>
            </w:rPrChange>
          </w:rPr>
          <w:t>TypeScript</w:t>
        </w:r>
      </w:ins>
      <w:del w:id="544" w:author="Holli Flanagan" w:date="2025-05-09T15:22:00Z">
        <w:r>
          <w:rPr>
            <w:rPrChange w:id="545" w:author="Holli Flanagan" w:date="2025-05-12T14:29:00Z">
              <w:rPr>
                <w:sz w:val="34"/>
                <w:szCs w:val="34"/>
              </w:rPr>
            </w:rPrChange>
          </w:rPr>
          <w:delText>Typescript</w:delText>
        </w:r>
      </w:del>
    </w:p>
    <w:p w14:paraId="07F9D9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Remember a class is a definition of a type. You must create an instance of that type in order to use it. We can define a variable of our new type and use it.</w:t>
      </w:r>
    </w:p>
    <w:p w14:paraId="429AEFA0" w14:textId="77777777" w:rsidR="00B32DEF" w:rsidRDefault="00AA63EA">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myObj</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MyType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B32DEF" w:rsidRDefault="00AA63EA">
      <w:pPr>
        <w:pStyle w:val="Heading2"/>
        <w:keepNext w:val="0"/>
        <w:keepLines w:val="0"/>
        <w:rPr>
          <w:rPrChange w:id="546" w:author="Holli Flanagan" w:date="2025-05-12T14:30:00Z">
            <w:rPr>
              <w:sz w:val="34"/>
              <w:szCs w:val="34"/>
            </w:rPr>
          </w:rPrChange>
        </w:rPr>
        <w:pPrChange w:id="547" w:author="Holli Flanagan" w:date="2025-05-09T17:25:00Z">
          <w:pPr>
            <w:pStyle w:val="Heading2"/>
            <w:keepNext w:val="0"/>
            <w:keepLines w:val="0"/>
            <w:ind w:left="720"/>
          </w:pPr>
        </w:pPrChange>
      </w:pPr>
      <w:bookmarkStart w:id="548" w:name="_rqnj984xnrxf" w:colFirst="0" w:colLast="0"/>
      <w:bookmarkEnd w:id="548"/>
      <w:r>
        <w:rPr>
          <w:color w:val="5C5962"/>
        </w:rPr>
        <w:t></w:t>
      </w:r>
      <w:r>
        <w:rPr>
          <w:rPrChange w:id="549" w:author="Holli Flanagan" w:date="2025-05-12T14:30:00Z">
            <w:rPr>
              <w:sz w:val="34"/>
              <w:szCs w:val="34"/>
            </w:rPr>
          </w:rPrChange>
        </w:rPr>
        <w:t>Motivation</w:t>
      </w:r>
    </w:p>
    <w:p w14:paraId="7041C9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AA63EA">
      <w:pPr>
        <w:numPr>
          <w:ilvl w:val="0"/>
          <w:numId w:val="5"/>
        </w:numPr>
        <w:shd w:val="clear" w:color="auto" w:fill="FFFFFF"/>
        <w:spacing w:before="180"/>
        <w:rPr>
          <w:rFonts w:ascii="Times New Roman" w:eastAsia="Times New Roman" w:hAnsi="Times New Roman" w:cs="Times New Roman"/>
        </w:rPr>
        <w:pPrChange w:id="550"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AA63EA">
      <w:pPr>
        <w:numPr>
          <w:ilvl w:val="0"/>
          <w:numId w:val="5"/>
        </w:numPr>
        <w:shd w:val="clear" w:color="auto" w:fill="FFFFFF"/>
        <w:rPr>
          <w:rFonts w:ascii="Times New Roman" w:eastAsia="Times New Roman" w:hAnsi="Times New Roman" w:cs="Times New Roman"/>
        </w:rPr>
        <w:pPrChange w:id="551"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AA63EA">
      <w:pPr>
        <w:numPr>
          <w:ilvl w:val="0"/>
          <w:numId w:val="5"/>
        </w:numPr>
        <w:shd w:val="clear" w:color="auto" w:fill="FFFFFF"/>
        <w:rPr>
          <w:rFonts w:ascii="Times New Roman" w:eastAsia="Times New Roman" w:hAnsi="Times New Roman" w:cs="Times New Roman"/>
        </w:rPr>
        <w:pPrChange w:id="552"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AA63EA">
      <w:pPr>
        <w:numPr>
          <w:ilvl w:val="0"/>
          <w:numId w:val="5"/>
        </w:numPr>
        <w:shd w:val="clear" w:color="auto" w:fill="FFFFFF"/>
        <w:rPr>
          <w:rFonts w:ascii="Times New Roman" w:eastAsia="Times New Roman" w:hAnsi="Times New Roman" w:cs="Times New Roman"/>
        </w:rPr>
        <w:pPrChange w:id="553"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AA63EA">
      <w:pPr>
        <w:numPr>
          <w:ilvl w:val="0"/>
          <w:numId w:val="5"/>
        </w:numPr>
        <w:shd w:val="clear" w:color="auto" w:fill="FFFFFF"/>
        <w:spacing w:after="300"/>
        <w:rPr>
          <w:rFonts w:ascii="Times New Roman" w:eastAsia="Times New Roman" w:hAnsi="Times New Roman" w:cs="Times New Roman"/>
        </w:rPr>
        <w:pPrChange w:id="554"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AA63EA">
      <w:pPr>
        <w:pStyle w:val="Heading2"/>
        <w:keepNext w:val="0"/>
        <w:keepLines w:val="0"/>
        <w:rPr>
          <w:rPrChange w:id="555" w:author="Holli Flanagan" w:date="2025-05-12T14:30:00Z">
            <w:rPr>
              <w:sz w:val="34"/>
              <w:szCs w:val="34"/>
            </w:rPr>
          </w:rPrChange>
        </w:rPr>
        <w:pPrChange w:id="556" w:author="Holli Flanagan" w:date="2025-04-30T20:14:00Z">
          <w:pPr>
            <w:pStyle w:val="Heading2"/>
            <w:keepNext w:val="0"/>
            <w:keepLines w:val="0"/>
            <w:ind w:left="720"/>
          </w:pPr>
        </w:pPrChange>
      </w:pPr>
      <w:bookmarkStart w:id="557" w:name="_qwdg0tqtz1xh" w:colFirst="0" w:colLast="0"/>
      <w:bookmarkEnd w:id="557"/>
      <w:r>
        <w:rPr>
          <w:rPrChange w:id="558" w:author="Holli Flanagan" w:date="2025-05-12T14:30:00Z">
            <w:rPr>
              <w:sz w:val="34"/>
              <w:szCs w:val="34"/>
            </w:rPr>
          </w:rPrChange>
        </w:rPr>
        <w:t>Summary</w:t>
      </w:r>
    </w:p>
    <w:p w14:paraId="3864E3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559" w:author="Holli Flanagan" w:date="2025-05-09T15:22:00Z">
        <w:r>
          <w:rPr>
            <w:rFonts w:ascii="Times New Roman" w:eastAsia="Times New Roman" w:hAnsi="Times New Roman" w:cs="Times New Roman"/>
            <w:color w:val="212529"/>
            <w:sz w:val="24"/>
            <w:szCs w:val="24"/>
          </w:rPr>
          <w:t>TypeScript</w:t>
        </w:r>
      </w:ins>
      <w:del w:id="56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561"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562"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563" w:author="Holli Flanagan" w:date="2025-05-09T17:25:00Z">
        <w:r>
          <w:rPr>
            <w:rFonts w:ascii="Times New Roman" w:eastAsia="Times New Roman" w:hAnsi="Times New Roman" w:cs="Times New Roman"/>
            <w:color w:val="212529"/>
            <w:sz w:val="24"/>
            <w:szCs w:val="24"/>
          </w:rPr>
          <w:delText>b</w:delText>
        </w:r>
      </w:del>
      <w:ins w:id="564"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AA63EA">
      <w:pPr>
        <w:pStyle w:val="Heading2"/>
        <w:keepNext w:val="0"/>
        <w:keepLines w:val="0"/>
        <w:spacing w:before="700"/>
        <w:rPr>
          <w:rPrChange w:id="565" w:author="Holli Flanagan" w:date="2025-05-12T14:30:00Z">
            <w:rPr>
              <w:sz w:val="46"/>
              <w:szCs w:val="46"/>
            </w:rPr>
          </w:rPrChange>
        </w:rPr>
        <w:pPrChange w:id="566" w:author="Holli Flanagan" w:date="2025-05-12T14:30:00Z">
          <w:pPr>
            <w:pStyle w:val="Heading1"/>
            <w:keepNext w:val="0"/>
            <w:keepLines w:val="0"/>
            <w:spacing w:before="700"/>
          </w:pPr>
        </w:pPrChange>
      </w:pPr>
      <w:bookmarkStart w:id="567" w:name="_d43xriypkbwl" w:colFirst="0" w:colLast="0"/>
      <w:bookmarkEnd w:id="567"/>
      <w:r>
        <w:rPr>
          <w:rPrChange w:id="568" w:author="Holli Flanagan" w:date="2025-05-12T14:30:00Z">
            <w:rPr>
              <w:sz w:val="46"/>
              <w:szCs w:val="46"/>
            </w:rPr>
          </w:rPrChange>
        </w:rPr>
        <w:t>Next Step</w:t>
      </w:r>
    </w:p>
    <w:p w14:paraId="40BD46D0" w14:textId="1D8182E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569"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570" w:author="Holli Flanagan" w:date="2025-05-09T17:25:00Z">
        <w:r>
          <w:fldChar w:fldCharType="begin"/>
        </w:r>
        <w:r>
          <w:delInstrText>HYPERLINK "https://boots-edu.github.io/textbook/text/3-dataclass/basic.html"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571"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AA63EA">
      <w:pPr>
        <w:pStyle w:val="Heading1"/>
        <w:rPr>
          <w:rPrChange w:id="572" w:author="Holli Flanagan" w:date="2025-05-12T14:30:00Z">
            <w:rPr>
              <w:color w:val="0D6EFD"/>
              <w:highlight w:val="white"/>
              <w:u w:val="single"/>
            </w:rPr>
          </w:rPrChange>
        </w:rPr>
        <w:pPrChange w:id="573" w:author="Holli Flanagan" w:date="2025-05-12T14:30:00Z">
          <w:pPr>
            <w:pStyle w:val="Heading1"/>
            <w:keepNext w:val="0"/>
            <w:keepLines w:val="0"/>
          </w:pPr>
        </w:pPrChange>
      </w:pPr>
      <w:bookmarkStart w:id="574" w:name="_anxpv7o0nxfv" w:colFirst="0" w:colLast="0"/>
      <w:bookmarkEnd w:id="574"/>
      <w:r>
        <w:rPr>
          <w:rPrChange w:id="575" w:author="Holli Flanagan" w:date="2025-05-12T14:30:00Z">
            <w:rPr>
              <w:sz w:val="46"/>
              <w:szCs w:val="46"/>
            </w:rPr>
          </w:rPrChange>
        </w:rPr>
        <w:lastRenderedPageBreak/>
        <w:t>Creating Basic Data Classes</w:t>
      </w:r>
    </w:p>
    <w:p w14:paraId="4F023E00" w14:textId="77777777" w:rsidR="00B32DEF" w:rsidRPr="00B32DEF" w:rsidRDefault="00AA63EA">
      <w:pPr>
        <w:pStyle w:val="Heading2"/>
        <w:rPr>
          <w:rPrChange w:id="576" w:author="Holli Flanagan" w:date="2025-05-12T14:30:00Z">
            <w:rPr>
              <w:sz w:val="34"/>
              <w:szCs w:val="34"/>
            </w:rPr>
          </w:rPrChange>
        </w:rPr>
        <w:pPrChange w:id="577" w:author="Holli Flanagan" w:date="2025-05-12T14:30:00Z">
          <w:pPr>
            <w:pStyle w:val="Heading2"/>
            <w:keepNext w:val="0"/>
            <w:keepLines w:val="0"/>
          </w:pPr>
        </w:pPrChange>
      </w:pPr>
      <w:bookmarkStart w:id="578" w:name="_unf5wxhtdg3w" w:colFirst="0" w:colLast="0"/>
      <w:bookmarkEnd w:id="578"/>
      <w:r>
        <w:rPr>
          <w:rPrChange w:id="579" w:author="Holli Flanagan" w:date="2025-05-12T14:30:00Z">
            <w:rPr>
              <w:sz w:val="34"/>
              <w:szCs w:val="34"/>
            </w:rPr>
          </w:rPrChange>
        </w:rPr>
        <w:t>Key Idea</w:t>
      </w:r>
    </w:p>
    <w:p w14:paraId="24117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580" w:author="Holli Flanagan" w:date="2025-05-09T17:26:00Z">
            <w:rPr>
              <w:rFonts w:ascii="Times New Roman" w:eastAsia="Times New Roman" w:hAnsi="Times New Roman" w:cs="Times New Roman"/>
              <w:i/>
              <w:color w:val="212529"/>
              <w:sz w:val="24"/>
              <w:szCs w:val="24"/>
            </w:rPr>
          </w:rPrChange>
        </w:rPr>
        <w:t xml:space="preserve">Data </w:t>
      </w:r>
      <w:del w:id="581" w:author="Holli Flanagan" w:date="2025-05-09T17:26:00Z">
        <w:r>
          <w:rPr>
            <w:rFonts w:ascii="Times New Roman" w:eastAsia="Times New Roman" w:hAnsi="Times New Roman" w:cs="Times New Roman"/>
            <w:color w:val="212529"/>
            <w:sz w:val="24"/>
            <w:szCs w:val="24"/>
            <w:rPrChange w:id="582" w:author="Holli Flanagan" w:date="2025-05-09T17:26:00Z">
              <w:rPr>
                <w:rFonts w:ascii="Times New Roman" w:eastAsia="Times New Roman" w:hAnsi="Times New Roman" w:cs="Times New Roman"/>
                <w:i/>
                <w:color w:val="212529"/>
                <w:sz w:val="24"/>
                <w:szCs w:val="24"/>
              </w:rPr>
            </w:rPrChange>
          </w:rPr>
          <w:delText>C</w:delText>
        </w:r>
      </w:del>
      <w:ins w:id="583" w:author="Holli Flanagan" w:date="2025-05-09T17:26:00Z">
        <w:r>
          <w:rPr>
            <w:rFonts w:ascii="Times New Roman" w:eastAsia="Times New Roman" w:hAnsi="Times New Roman" w:cs="Times New Roman"/>
            <w:color w:val="212529"/>
            <w:sz w:val="24"/>
            <w:szCs w:val="24"/>
            <w:rPrChange w:id="584"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585"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586"/>
      <w:r>
        <w:rPr>
          <w:rFonts w:ascii="Times New Roman" w:eastAsia="Times New Roman" w:hAnsi="Times New Roman" w:cs="Times New Roman"/>
          <w:color w:val="212529"/>
          <w:sz w:val="24"/>
          <w:szCs w:val="24"/>
        </w:rPr>
        <w:t>llow us to combine data into a grouping and use that grouping as a data type in our programs.</w:t>
      </w:r>
      <w:commentRangeEnd w:id="586"/>
      <w:r>
        <w:commentReference w:id="586"/>
      </w:r>
    </w:p>
    <w:p w14:paraId="4D17646D" w14:textId="77777777" w:rsidR="00B32DEF" w:rsidRPr="00B32DEF" w:rsidRDefault="00AA63EA">
      <w:pPr>
        <w:pStyle w:val="Heading2"/>
        <w:rPr>
          <w:rPrChange w:id="587" w:author="Holli Flanagan" w:date="2025-05-12T14:30:00Z">
            <w:rPr>
              <w:sz w:val="34"/>
              <w:szCs w:val="34"/>
            </w:rPr>
          </w:rPrChange>
        </w:rPr>
        <w:pPrChange w:id="588" w:author="Holli Flanagan" w:date="2025-05-12T14:30:00Z">
          <w:pPr>
            <w:pStyle w:val="Heading2"/>
            <w:keepNext w:val="0"/>
            <w:keepLines w:val="0"/>
          </w:pPr>
        </w:pPrChange>
      </w:pPr>
      <w:bookmarkStart w:id="589" w:name="_d1zw8i6p4jmy" w:colFirst="0" w:colLast="0"/>
      <w:bookmarkEnd w:id="589"/>
      <w:r>
        <w:rPr>
          <w:rPrChange w:id="590" w:author="Holli Flanagan" w:date="2025-05-12T14:30:00Z">
            <w:rPr>
              <w:sz w:val="34"/>
              <w:szCs w:val="34"/>
            </w:rPr>
          </w:rPrChange>
        </w:rPr>
        <w:t>Drawing Program Classes</w:t>
      </w:r>
    </w:p>
    <w:p w14:paraId="15749592" w14:textId="77777777" w:rsidR="00B32DEF" w:rsidRDefault="00AA63EA">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591" w:author="Holli Flanagan" w:date="2025-05-12T14:30:00Z">
          <w:pPr>
            <w:pStyle w:val="Heading3"/>
            <w:keepNext w:val="0"/>
            <w:keepLines w:val="0"/>
            <w:shd w:val="clear" w:color="auto" w:fill="FFFFFF"/>
            <w:spacing w:before="400" w:after="60" w:line="288" w:lineRule="auto"/>
          </w:pPr>
        </w:pPrChange>
      </w:pPr>
      <w:bookmarkStart w:id="592" w:name="_urlohvwcl8xw" w:colFirst="0" w:colLast="0"/>
      <w:bookmarkEnd w:id="592"/>
      <w:r>
        <w:rPr>
          <w:rFonts w:ascii="Times New Roman" w:eastAsia="Times New Roman" w:hAnsi="Times New Roman" w:cs="Times New Roman"/>
          <w:color w:val="27262B"/>
          <w:sz w:val="26"/>
          <w:szCs w:val="26"/>
        </w:rPr>
        <w:t>Color class</w:t>
      </w:r>
    </w:p>
    <w:p w14:paraId="349AD2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593"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class should </w:t>
      </w:r>
      <w:proofErr w:type="gramStart"/>
      <w:r>
        <w:rPr>
          <w:rFonts w:ascii="Times New Roman" w:eastAsia="Times New Roman" w:hAnsi="Times New Roman" w:cs="Times New Roman"/>
          <w:color w:val="212529"/>
          <w:sz w:val="24"/>
          <w:szCs w:val="24"/>
        </w:rPr>
        <w:t>contain</w:t>
      </w:r>
      <w:proofErr w:type="gramEnd"/>
      <w:r>
        <w:rPr>
          <w:rFonts w:ascii="Times New Roman" w:eastAsia="Times New Roman" w:hAnsi="Times New Roman" w:cs="Times New Roman"/>
          <w:color w:val="212529"/>
          <w:sz w:val="24"/>
          <w:szCs w:val="24"/>
        </w:rPr>
        <w:t xml:space="preserve"> 3 numbers (</w:t>
      </w:r>
      <w:del w:id="594" w:author="Holli Flanagan" w:date="2025-05-09T17:26:00Z">
        <w:r>
          <w:rPr>
            <w:rFonts w:ascii="Times New Roman" w:eastAsia="Times New Roman" w:hAnsi="Times New Roman" w:cs="Times New Roman"/>
            <w:color w:val="212529"/>
            <w:sz w:val="24"/>
            <w:szCs w:val="24"/>
          </w:rPr>
          <w:delText>R</w:delText>
        </w:r>
      </w:del>
      <w:ins w:id="595"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596" w:author="Holli Flanagan" w:date="2025-05-09T17:26:00Z">
        <w:r>
          <w:rPr>
            <w:rFonts w:ascii="Times New Roman" w:eastAsia="Times New Roman" w:hAnsi="Times New Roman" w:cs="Times New Roman"/>
            <w:color w:val="212529"/>
            <w:sz w:val="24"/>
            <w:szCs w:val="24"/>
          </w:rPr>
          <w:delText>G</w:delText>
        </w:r>
      </w:del>
      <w:ins w:id="597"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598" w:author="Holli Flanagan" w:date="2025-05-09T17:26:00Z">
        <w:r>
          <w:rPr>
            <w:rFonts w:ascii="Times New Roman" w:eastAsia="Times New Roman" w:hAnsi="Times New Roman" w:cs="Times New Roman"/>
            <w:color w:val="212529"/>
            <w:sz w:val="24"/>
            <w:szCs w:val="24"/>
          </w:rPr>
          <w:delText>B</w:delText>
        </w:r>
      </w:del>
      <w:ins w:id="599"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600"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01" w:name="_vpqmu8uc0ywd" w:colFirst="0" w:colLast="0"/>
      <w:bookmarkEnd w:id="601"/>
      <w:r>
        <w:rPr>
          <w:rFonts w:ascii="Times New Roman" w:eastAsia="Times New Roman" w:hAnsi="Times New Roman" w:cs="Times New Roman"/>
          <w:color w:val="27262B"/>
          <w:sz w:val="26"/>
          <w:szCs w:val="26"/>
        </w:rPr>
        <w:t>Point class</w:t>
      </w:r>
    </w:p>
    <w:p w14:paraId="004953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602" w:author="Holli Flanagan" w:date="2025-05-09T17:28:00Z">
        <w:r>
          <w:rPr>
            <w:rFonts w:ascii="Times New Roman" w:eastAsia="Times New Roman" w:hAnsi="Times New Roman" w:cs="Times New Roman"/>
            <w:color w:val="212529"/>
            <w:sz w:val="24"/>
            <w:szCs w:val="24"/>
            <w:highlight w:val="white"/>
          </w:rPr>
          <w:delText>C</w:delText>
        </w:r>
      </w:del>
      <w:ins w:id="603"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604"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605" w:author="Holli Flanagan" w:date="2025-05-09T17:28:00Z">
        <w:r>
          <w:rPr>
            <w:rFonts w:ascii="Times New Roman" w:eastAsia="Times New Roman" w:hAnsi="Times New Roman" w:cs="Times New Roman"/>
            <w:color w:val="212529"/>
            <w:sz w:val="24"/>
            <w:szCs w:val="24"/>
            <w:highlight w:val="white"/>
          </w:rPr>
          <w:t>“</w:t>
        </w:r>
      </w:ins>
      <w:del w:id="606" w:author="Holli Flanagan" w:date="2025-05-09T17:28:00Z">
        <w:r>
          <w:rPr>
            <w:rFonts w:ascii="Times New Roman" w:eastAsia="Times New Roman" w:hAnsi="Times New Roman" w:cs="Times New Roman"/>
            <w:color w:val="212529"/>
            <w:sz w:val="24"/>
            <w:szCs w:val="24"/>
            <w:highlight w:val="white"/>
          </w:rPr>
          <w:delText>P</w:delText>
        </w:r>
      </w:del>
      <w:ins w:id="607"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608"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609"/>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609"/>
      <w:r>
        <w:commentReference w:id="609"/>
      </w:r>
      <w:r>
        <w:rPr>
          <w:rFonts w:ascii="Times New Roman" w:eastAsia="Times New Roman" w:hAnsi="Times New Roman" w:cs="Times New Roman"/>
          <w:color w:val="212529"/>
          <w:sz w:val="24"/>
          <w:szCs w:val="24"/>
          <w:highlight w:val="white"/>
        </w:rPr>
        <w:t xml:space="preserve">and is a critical concept in understanding classes and </w:t>
      </w:r>
      <w:del w:id="610" w:author="Holli Flanagan" w:date="2025-05-09T17:28:00Z">
        <w:r>
          <w:rPr>
            <w:rFonts w:ascii="Times New Roman" w:eastAsia="Times New Roman" w:hAnsi="Times New Roman" w:cs="Times New Roman"/>
            <w:color w:val="212529"/>
            <w:sz w:val="24"/>
            <w:szCs w:val="24"/>
            <w:highlight w:val="white"/>
          </w:rPr>
          <w:delText>O</w:delText>
        </w:r>
      </w:del>
      <w:ins w:id="611"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612" w:author="Holli Flanagan" w:date="2025-05-09T17:28:00Z">
        <w:r>
          <w:rPr>
            <w:rFonts w:ascii="Times New Roman" w:eastAsia="Times New Roman" w:hAnsi="Times New Roman" w:cs="Times New Roman"/>
            <w:color w:val="212529"/>
            <w:sz w:val="24"/>
            <w:szCs w:val="24"/>
            <w:highlight w:val="white"/>
          </w:rPr>
          <w:t>-</w:t>
        </w:r>
      </w:ins>
      <w:del w:id="613" w:author="Holli Flanagan" w:date="2025-05-09T17:28:00Z">
        <w:r>
          <w:rPr>
            <w:rFonts w:ascii="Times New Roman" w:eastAsia="Times New Roman" w:hAnsi="Times New Roman" w:cs="Times New Roman"/>
            <w:color w:val="212529"/>
            <w:sz w:val="24"/>
            <w:szCs w:val="24"/>
            <w:highlight w:val="white"/>
          </w:rPr>
          <w:delText xml:space="preserve"> O</w:delText>
        </w:r>
      </w:del>
      <w:ins w:id="614"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615" w:author="Holli Flanagan" w:date="2025-05-09T17:28:00Z">
        <w:r>
          <w:rPr>
            <w:rFonts w:ascii="Times New Roman" w:eastAsia="Times New Roman" w:hAnsi="Times New Roman" w:cs="Times New Roman"/>
            <w:color w:val="212529"/>
            <w:sz w:val="24"/>
            <w:szCs w:val="24"/>
            <w:highlight w:val="white"/>
          </w:rPr>
          <w:delText>P</w:delText>
        </w:r>
      </w:del>
      <w:ins w:id="616"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B32DEF" w:rsidRDefault="00AA63EA">
      <w:pPr>
        <w:pStyle w:val="Heading2"/>
        <w:rPr>
          <w:rPrChange w:id="617" w:author="Holli Flanagan" w:date="2025-05-12T14:30:00Z">
            <w:rPr>
              <w:sz w:val="34"/>
              <w:szCs w:val="34"/>
            </w:rPr>
          </w:rPrChange>
        </w:rPr>
        <w:pPrChange w:id="618" w:author="Holli Flanagan" w:date="2025-05-12T14:30:00Z">
          <w:pPr>
            <w:pStyle w:val="Heading2"/>
            <w:keepNext w:val="0"/>
            <w:keepLines w:val="0"/>
          </w:pPr>
        </w:pPrChange>
      </w:pPr>
      <w:bookmarkStart w:id="619" w:name="_snhjpc68583x" w:colFirst="0" w:colLast="0"/>
      <w:bookmarkEnd w:id="619"/>
      <w:r>
        <w:rPr>
          <w:rPrChange w:id="620" w:author="Holli Flanagan" w:date="2025-05-12T14:30:00Z">
            <w:rPr>
              <w:sz w:val="34"/>
              <w:szCs w:val="34"/>
            </w:rPr>
          </w:rPrChange>
        </w:rPr>
        <w:t>Summary</w:t>
      </w:r>
    </w:p>
    <w:p w14:paraId="0836BD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621"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AA63EA">
      <w:pPr>
        <w:pStyle w:val="Heading2"/>
        <w:keepNext w:val="0"/>
        <w:keepLines w:val="0"/>
        <w:spacing w:before="700"/>
        <w:rPr>
          <w:rPrChange w:id="622" w:author="Holli Flanagan" w:date="2025-05-12T14:30:00Z">
            <w:rPr>
              <w:sz w:val="46"/>
              <w:szCs w:val="46"/>
            </w:rPr>
          </w:rPrChange>
        </w:rPr>
        <w:pPrChange w:id="623" w:author="Holli Flanagan" w:date="2025-05-12T14:30:00Z">
          <w:pPr>
            <w:pStyle w:val="Heading1"/>
            <w:keepNext w:val="0"/>
            <w:keepLines w:val="0"/>
            <w:spacing w:before="700"/>
          </w:pPr>
        </w:pPrChange>
      </w:pPr>
      <w:bookmarkStart w:id="624" w:name="_tlq9xj1nogoy" w:colFirst="0" w:colLast="0"/>
      <w:bookmarkEnd w:id="624"/>
      <w:r>
        <w:rPr>
          <w:rPrChange w:id="625" w:author="Holli Flanagan" w:date="2025-05-12T14:30:00Z">
            <w:rPr>
              <w:sz w:val="46"/>
              <w:szCs w:val="46"/>
            </w:rPr>
          </w:rPrChange>
        </w:rPr>
        <w:t>Next Step</w:t>
      </w:r>
    </w:p>
    <w:p w14:paraId="1E9EE100" w14:textId="762299E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626"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627"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628"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AA63EA">
      <w:pPr>
        <w:pStyle w:val="Heading1"/>
        <w:rPr>
          <w:rPrChange w:id="629" w:author="Holli Flanagan" w:date="2025-05-12T14:30:00Z">
            <w:rPr>
              <w:sz w:val="46"/>
              <w:szCs w:val="46"/>
            </w:rPr>
          </w:rPrChange>
        </w:rPr>
        <w:pPrChange w:id="630" w:author="Holli Flanagan" w:date="2025-05-12T14:30:00Z">
          <w:pPr>
            <w:pStyle w:val="Heading1"/>
            <w:keepNext w:val="0"/>
            <w:keepLines w:val="0"/>
          </w:pPr>
        </w:pPrChange>
      </w:pPr>
      <w:bookmarkStart w:id="631" w:name="_plsmnx800t75" w:colFirst="0" w:colLast="0"/>
      <w:bookmarkEnd w:id="631"/>
      <w:r>
        <w:rPr>
          <w:rPrChange w:id="632" w:author="Holli Flanagan" w:date="2025-05-12T14:30:00Z">
            <w:rPr>
              <w:sz w:val="46"/>
              <w:szCs w:val="46"/>
            </w:rPr>
          </w:rPrChange>
        </w:rPr>
        <w:lastRenderedPageBreak/>
        <w:t>Data Class Constructors</w:t>
      </w:r>
    </w:p>
    <w:p w14:paraId="09C78BDD" w14:textId="77777777" w:rsidR="00B32DEF" w:rsidRPr="00B32DEF" w:rsidRDefault="00AA63EA">
      <w:pPr>
        <w:pStyle w:val="Heading2"/>
        <w:rPr>
          <w:rPrChange w:id="633" w:author="Holli Flanagan" w:date="2025-05-12T14:31:00Z">
            <w:rPr>
              <w:sz w:val="34"/>
              <w:szCs w:val="34"/>
            </w:rPr>
          </w:rPrChange>
        </w:rPr>
        <w:pPrChange w:id="634" w:author="Holli Flanagan" w:date="2025-05-12T14:31:00Z">
          <w:pPr>
            <w:pStyle w:val="Heading2"/>
            <w:keepNext w:val="0"/>
            <w:keepLines w:val="0"/>
          </w:pPr>
        </w:pPrChange>
      </w:pPr>
      <w:bookmarkStart w:id="635" w:name="_buu8k39t9ulo" w:colFirst="0" w:colLast="0"/>
      <w:bookmarkEnd w:id="635"/>
      <w:r>
        <w:rPr>
          <w:rPrChange w:id="636" w:author="Holli Flanagan" w:date="2025-05-12T14:31:00Z">
            <w:rPr>
              <w:sz w:val="34"/>
              <w:szCs w:val="34"/>
            </w:rPr>
          </w:rPrChange>
        </w:rPr>
        <w:t>Key Idea</w:t>
      </w:r>
    </w:p>
    <w:p w14:paraId="474D4F30"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637"/>
      <w:r>
        <w:rPr>
          <w:rFonts w:ascii="Times New Roman" w:eastAsia="Times New Roman" w:hAnsi="Times New Roman" w:cs="Times New Roman"/>
          <w:color w:val="212529"/>
          <w:sz w:val="24"/>
          <w:szCs w:val="24"/>
          <w:rPrChange w:id="638" w:author="Holli Flanagan" w:date="2025-05-09T17:02:00Z">
            <w:rPr>
              <w:rFonts w:ascii="Times New Roman" w:eastAsia="Times New Roman" w:hAnsi="Times New Roman" w:cs="Times New Roman"/>
              <w:i/>
              <w:color w:val="212529"/>
              <w:sz w:val="24"/>
              <w:szCs w:val="24"/>
            </w:rPr>
          </w:rPrChange>
        </w:rPr>
        <w:t xml:space="preserve">Data </w:t>
      </w:r>
      <w:del w:id="639" w:author="Holli Flanagan" w:date="2025-05-09T17:02:00Z">
        <w:r>
          <w:rPr>
            <w:rFonts w:ascii="Times New Roman" w:eastAsia="Times New Roman" w:hAnsi="Times New Roman" w:cs="Times New Roman"/>
            <w:color w:val="212529"/>
            <w:sz w:val="24"/>
            <w:szCs w:val="24"/>
            <w:rPrChange w:id="640" w:author="Holli Flanagan" w:date="2025-05-09T17:02:00Z">
              <w:rPr>
                <w:rFonts w:ascii="Times New Roman" w:eastAsia="Times New Roman" w:hAnsi="Times New Roman" w:cs="Times New Roman"/>
                <w:i/>
                <w:color w:val="212529"/>
                <w:sz w:val="24"/>
                <w:szCs w:val="24"/>
              </w:rPr>
            </w:rPrChange>
          </w:rPr>
          <w:delText>C</w:delText>
        </w:r>
      </w:del>
      <w:ins w:id="641" w:author="Holli Flanagan" w:date="2025-05-09T17:02:00Z">
        <w:r>
          <w:rPr>
            <w:rFonts w:ascii="Times New Roman" w:eastAsia="Times New Roman" w:hAnsi="Times New Roman" w:cs="Times New Roman"/>
            <w:color w:val="212529"/>
            <w:sz w:val="24"/>
            <w:szCs w:val="24"/>
            <w:rPrChange w:id="642"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643"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637"/>
      <w:r>
        <w:commentReference w:id="637"/>
      </w:r>
    </w:p>
    <w:p w14:paraId="7BE3BD39" w14:textId="77777777" w:rsidR="00B32DEF" w:rsidRPr="00B32DEF" w:rsidRDefault="00AA63EA">
      <w:pPr>
        <w:pStyle w:val="Heading2"/>
        <w:rPr>
          <w:rPrChange w:id="644" w:author="Holli Flanagan" w:date="2025-05-12T14:31:00Z">
            <w:rPr>
              <w:sz w:val="34"/>
              <w:szCs w:val="34"/>
            </w:rPr>
          </w:rPrChange>
        </w:rPr>
        <w:pPrChange w:id="645" w:author="Holli Flanagan" w:date="2025-05-12T14:31:00Z">
          <w:pPr>
            <w:pStyle w:val="Heading2"/>
            <w:keepNext w:val="0"/>
            <w:keepLines w:val="0"/>
          </w:pPr>
        </w:pPrChange>
      </w:pPr>
      <w:bookmarkStart w:id="646" w:name="_4v2j7ktdimeq" w:colFirst="0" w:colLast="0"/>
      <w:bookmarkEnd w:id="646"/>
      <w:r>
        <w:rPr>
          <w:rPrChange w:id="647" w:author="Holli Flanagan" w:date="2025-05-12T14:31:00Z">
            <w:rPr>
              <w:sz w:val="34"/>
              <w:szCs w:val="34"/>
            </w:rPr>
          </w:rPrChange>
        </w:rPr>
        <w:t>Class constructors</w:t>
      </w:r>
    </w:p>
    <w:p w14:paraId="6ADF3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AA63EA">
      <w:pPr>
        <w:numPr>
          <w:ilvl w:val="0"/>
          <w:numId w:val="6"/>
        </w:numPr>
        <w:shd w:val="clear" w:color="auto" w:fill="FFFFFF"/>
        <w:spacing w:before="180"/>
        <w:rPr>
          <w:rFonts w:ascii="Times New Roman" w:eastAsia="Times New Roman" w:hAnsi="Times New Roman" w:cs="Times New Roman"/>
        </w:rPr>
        <w:pPrChange w:id="648"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AA63EA">
      <w:pPr>
        <w:numPr>
          <w:ilvl w:val="0"/>
          <w:numId w:val="6"/>
        </w:numPr>
        <w:shd w:val="clear" w:color="auto" w:fill="FFFFFF"/>
        <w:rPr>
          <w:rFonts w:ascii="Times New Roman" w:eastAsia="Times New Roman" w:hAnsi="Times New Roman" w:cs="Times New Roman"/>
        </w:rPr>
        <w:pPrChange w:id="649"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AA63EA">
      <w:pPr>
        <w:numPr>
          <w:ilvl w:val="1"/>
          <w:numId w:val="6"/>
        </w:numPr>
        <w:shd w:val="clear" w:color="auto" w:fill="FFFFFF"/>
        <w:spacing w:after="360"/>
        <w:rPr>
          <w:rFonts w:ascii="Times New Roman" w:eastAsia="Times New Roman" w:hAnsi="Times New Roman" w:cs="Times New Roman"/>
        </w:rPr>
        <w:pPrChange w:id="650"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651" w:author="Holli Flanagan" w:date="2025-05-09T17:02:00Z">
        <w:r>
          <w:rPr>
            <w:rFonts w:ascii="Times New Roman" w:eastAsia="Times New Roman" w:hAnsi="Times New Roman" w:cs="Times New Roman"/>
            <w:color w:val="212529"/>
            <w:sz w:val="24"/>
            <w:szCs w:val="24"/>
          </w:rPr>
          <w:delText>C</w:delText>
        </w:r>
      </w:del>
      <w:ins w:id="652"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veryRed</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veryRed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653" w:author="Holli Flanagan" w:date="2025-05-09T17:02:00Z">
        <w:r>
          <w:rPr>
            <w:rFonts w:ascii="Times New Roman" w:eastAsia="Times New Roman" w:hAnsi="Times New Roman" w:cs="Times New Roman"/>
            <w:color w:val="212529"/>
            <w:sz w:val="24"/>
            <w:szCs w:val="24"/>
          </w:rPr>
          <w:delText>C</w:delText>
        </w:r>
      </w:del>
      <w:ins w:id="654"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655"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656" w:author="Holli Flanagan" w:date="2025-05-09T17:02:00Z">
        <w:r>
          <w:rPr>
            <w:rFonts w:ascii="Times New Roman" w:eastAsia="Times New Roman" w:hAnsi="Times New Roman" w:cs="Times New Roman"/>
            <w:color w:val="212529"/>
            <w:sz w:val="24"/>
            <w:szCs w:val="24"/>
          </w:rPr>
          <w:t>repetitive</w:t>
        </w:r>
      </w:ins>
      <w:del w:id="657"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658" w:author="Holli Flanagan" w:date="2025-05-09T15:22:00Z">
        <w:r>
          <w:rPr>
            <w:rFonts w:ascii="Times New Roman" w:eastAsia="Times New Roman" w:hAnsi="Times New Roman" w:cs="Times New Roman"/>
            <w:color w:val="212529"/>
            <w:sz w:val="24"/>
            <w:szCs w:val="24"/>
          </w:rPr>
          <w:t>TypeScript</w:t>
        </w:r>
      </w:ins>
      <w:del w:id="65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declare the parameters of the constructor with the private or public keywords, it both declares them as members, and initializes their values from the values passed into the constructor.</w:t>
      </w:r>
    </w:p>
    <w:p w14:paraId="528ED5E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660" w:author="Holli Flanagan" w:date="2025-05-09T15:22:00Z">
        <w:r>
          <w:rPr>
            <w:rFonts w:ascii="Times New Roman" w:eastAsia="Times New Roman" w:hAnsi="Times New Roman" w:cs="Times New Roman"/>
            <w:color w:val="212529"/>
            <w:sz w:val="24"/>
            <w:szCs w:val="24"/>
          </w:rPr>
          <w:t>TypeScript</w:t>
        </w:r>
      </w:ins>
      <w:del w:id="66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AA63EA">
      <w:pPr>
        <w:pStyle w:val="Heading2"/>
        <w:rPr>
          <w:rPrChange w:id="662" w:author="Holli Flanagan" w:date="2025-05-12T14:31:00Z">
            <w:rPr>
              <w:sz w:val="34"/>
              <w:szCs w:val="34"/>
            </w:rPr>
          </w:rPrChange>
        </w:rPr>
        <w:pPrChange w:id="663" w:author="Holli Flanagan" w:date="2025-05-12T14:31:00Z">
          <w:pPr>
            <w:pStyle w:val="Heading2"/>
            <w:keepNext w:val="0"/>
            <w:keepLines w:val="0"/>
          </w:pPr>
        </w:pPrChange>
      </w:pPr>
      <w:bookmarkStart w:id="664" w:name="_tks5xlv6bo3f" w:colFirst="0" w:colLast="0"/>
      <w:bookmarkEnd w:id="664"/>
      <w:r>
        <w:rPr>
          <w:rPrChange w:id="665" w:author="Holli Flanagan" w:date="2025-05-12T14:31:00Z">
            <w:rPr>
              <w:sz w:val="34"/>
              <w:szCs w:val="34"/>
            </w:rPr>
          </w:rPrChange>
        </w:rPr>
        <w:t>Other Drawing classes</w:t>
      </w:r>
    </w:p>
    <w:p w14:paraId="0DD3E147" w14:textId="77777777" w:rsidR="00B32DEF" w:rsidRDefault="00AA63EA">
      <w:pPr>
        <w:shd w:val="clear" w:color="auto" w:fill="FFFFFF"/>
        <w:spacing w:after="240"/>
        <w:rPr>
          <w:del w:id="666" w:author="Holli Flanagan" w:date="2025-05-09T16:22:00Z"/>
          <w:rFonts w:ascii="Times New Roman" w:eastAsia="Times New Roman" w:hAnsi="Times New Roman" w:cs="Times New Roman"/>
          <w:color w:val="212529"/>
          <w:sz w:val="24"/>
          <w:szCs w:val="24"/>
        </w:rPr>
      </w:pPr>
      <w:del w:id="667" w:author="Holli Flanagan" w:date="2025-05-09T16:22:00Z">
        <w:r>
          <w:rPr>
            <w:rFonts w:ascii="Times New Roman" w:eastAsia="Times New Roman" w:hAnsi="Times New Roman" w:cs="Times New Roman"/>
            <w:color w:val="212529"/>
            <w:sz w:val="24"/>
            <w:szCs w:val="24"/>
          </w:rPr>
          <w:delText>What other classes do we need:</w:delText>
        </w:r>
      </w:del>
      <w:ins w:id="668"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669" w:author="Holli Flanagan" w:date="2025-05-09T16:21:00Z">
        <w:r>
          <w:rPr>
            <w:rFonts w:ascii="Times New Roman" w:eastAsia="Times New Roman" w:hAnsi="Times New Roman" w:cs="Times New Roman"/>
            <w:color w:val="212529"/>
            <w:sz w:val="24"/>
            <w:szCs w:val="24"/>
          </w:rPr>
          <w:delText>L</w:delText>
        </w:r>
      </w:del>
      <w:ins w:id="670"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671"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AA63EA">
      <w:pPr>
        <w:pStyle w:val="Heading2"/>
        <w:rPr>
          <w:rPrChange w:id="672" w:author="Holli Flanagan" w:date="2025-05-12T14:31:00Z">
            <w:rPr>
              <w:sz w:val="34"/>
              <w:szCs w:val="34"/>
            </w:rPr>
          </w:rPrChange>
        </w:rPr>
        <w:pPrChange w:id="673" w:author="Holli Flanagan" w:date="2025-05-12T14:31:00Z">
          <w:pPr>
            <w:pStyle w:val="Heading2"/>
            <w:keepNext w:val="0"/>
            <w:keepLines w:val="0"/>
          </w:pPr>
        </w:pPrChange>
      </w:pPr>
      <w:bookmarkStart w:id="674" w:name="_dofbtzpgkmqb" w:colFirst="0" w:colLast="0"/>
      <w:bookmarkEnd w:id="674"/>
      <w:r>
        <w:rPr>
          <w:rPrChange w:id="675" w:author="Holli Flanagan" w:date="2025-05-12T14:31:00Z">
            <w:rPr>
              <w:sz w:val="34"/>
              <w:szCs w:val="34"/>
            </w:rPr>
          </w:rPrChange>
        </w:rPr>
        <w:t>Polygons</w:t>
      </w:r>
    </w:p>
    <w:p w14:paraId="0F6C1A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system</w:t>
      </w:r>
      <w:proofErr w:type="gramEnd"/>
      <w:r>
        <w:rPr>
          <w:rFonts w:ascii="Times New Roman" w:eastAsia="Times New Roman" w:hAnsi="Times New Roman" w:cs="Times New Roman"/>
          <w:color w:val="212529"/>
          <w:sz w:val="24"/>
          <w:szCs w:val="24"/>
        </w:rPr>
        <w:t xml:space="preserve"> and each shape has a color, but what about polygons. First, let’s list what we know about them:</w:t>
      </w:r>
    </w:p>
    <w:p w14:paraId="414CA680" w14:textId="77777777" w:rsidR="00B32DEF" w:rsidRDefault="00AA63EA">
      <w:pPr>
        <w:numPr>
          <w:ilvl w:val="0"/>
          <w:numId w:val="7"/>
        </w:numPr>
        <w:shd w:val="clear" w:color="auto" w:fill="FFFFFF"/>
        <w:spacing w:before="180"/>
        <w:rPr>
          <w:rFonts w:ascii="Times New Roman" w:eastAsia="Times New Roman" w:hAnsi="Times New Roman" w:cs="Times New Roman"/>
        </w:rPr>
        <w:pPrChange w:id="676"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AA63EA">
      <w:pPr>
        <w:numPr>
          <w:ilvl w:val="0"/>
          <w:numId w:val="7"/>
        </w:numPr>
        <w:shd w:val="clear" w:color="auto" w:fill="FFFFFF"/>
        <w:spacing w:after="300"/>
        <w:rPr>
          <w:rFonts w:ascii="Times New Roman" w:eastAsia="Times New Roman" w:hAnsi="Times New Roman" w:cs="Times New Roman"/>
        </w:rPr>
        <w:pPrChange w:id="677"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678"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we don’t know how many points there are to start with, we can represent the list of points using an array.</w:t>
      </w:r>
    </w:p>
    <w:p w14:paraId="74C493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679" w:author="Holli Flanagan" w:date="2025-05-09T16:29:00Z">
        <w:r>
          <w:rPr>
            <w:rFonts w:ascii="Times New Roman" w:eastAsia="Times New Roman" w:hAnsi="Times New Roman" w:cs="Times New Roman"/>
            <w:color w:val="212529"/>
            <w:sz w:val="24"/>
            <w:szCs w:val="24"/>
          </w:rPr>
          <w:delText>P</w:delText>
        </w:r>
      </w:del>
      <w:ins w:id="680"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681" w:author="Holli Flanagan" w:date="2025-05-09T16:29:00Z">
        <w:r>
          <w:rPr>
            <w:rFonts w:ascii="Times New Roman" w:eastAsia="Times New Roman" w:hAnsi="Times New Roman" w:cs="Times New Roman"/>
            <w:color w:val="212529"/>
            <w:sz w:val="24"/>
            <w:szCs w:val="24"/>
          </w:rPr>
          <w:delText>C</w:delText>
        </w:r>
      </w:del>
      <w:ins w:id="682"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AA63EA">
      <w:pPr>
        <w:pStyle w:val="Heading2"/>
        <w:rPr>
          <w:rPrChange w:id="683" w:author="Holli Flanagan" w:date="2025-05-12T14:31:00Z">
            <w:rPr>
              <w:color w:val="FFFFFF"/>
              <w:shd w:val="clear" w:color="auto" w:fill="0D6EFD"/>
            </w:rPr>
          </w:rPrChange>
        </w:rPr>
        <w:pPrChange w:id="684" w:author="Holli Flanagan" w:date="2025-05-12T14:31:00Z">
          <w:pPr>
            <w:pStyle w:val="Heading2"/>
            <w:keepNext w:val="0"/>
            <w:keepLines w:val="0"/>
          </w:pPr>
        </w:pPrChange>
      </w:pPr>
      <w:bookmarkStart w:id="685" w:name="_es6vsdiczodj" w:colFirst="0" w:colLast="0"/>
      <w:bookmarkEnd w:id="685"/>
      <w:r>
        <w:rPr>
          <w:rPrChange w:id="686" w:author="Holli Flanagan" w:date="2025-05-12T14:31:00Z">
            <w:rPr>
              <w:sz w:val="34"/>
              <w:szCs w:val="34"/>
            </w:rPr>
          </w:rPrChange>
        </w:rPr>
        <w:t>Trying it out</w:t>
      </w:r>
    </w:p>
    <w:p w14:paraId="2BF09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AA63EA">
      <w:pPr>
        <w:pStyle w:val="Heading2"/>
        <w:rPr>
          <w:rPrChange w:id="687" w:author="Holli Flanagan" w:date="2025-05-12T14:31:00Z">
            <w:rPr>
              <w:sz w:val="34"/>
              <w:szCs w:val="34"/>
            </w:rPr>
          </w:rPrChange>
        </w:rPr>
        <w:pPrChange w:id="688" w:author="Holli Flanagan" w:date="2025-05-12T14:31:00Z">
          <w:pPr>
            <w:pStyle w:val="Heading2"/>
            <w:keepNext w:val="0"/>
            <w:keepLines w:val="0"/>
          </w:pPr>
        </w:pPrChange>
      </w:pPr>
      <w:bookmarkStart w:id="689" w:name="_vi16bstusksv" w:colFirst="0" w:colLast="0"/>
      <w:bookmarkEnd w:id="689"/>
      <w:r>
        <w:rPr>
          <w:rPrChange w:id="690" w:author="Holli Flanagan" w:date="2025-05-12T14:31:00Z">
            <w:rPr>
              <w:sz w:val="34"/>
              <w:szCs w:val="34"/>
            </w:rPr>
          </w:rPrChange>
        </w:rPr>
        <w:t>Summary</w:t>
      </w:r>
    </w:p>
    <w:p w14:paraId="1118F6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691" w:author="Holli Flanagan" w:date="2025-05-09T16:30:00Z">
        <w:r>
          <w:rPr>
            <w:rFonts w:ascii="Times New Roman" w:eastAsia="Times New Roman" w:hAnsi="Times New Roman" w:cs="Times New Roman"/>
            <w:color w:val="212529"/>
            <w:sz w:val="24"/>
            <w:szCs w:val="24"/>
          </w:rPr>
          <w:t>preceded</w:t>
        </w:r>
      </w:ins>
      <w:del w:id="692"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693"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694"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695"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696"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697"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AA63EA">
      <w:pPr>
        <w:pStyle w:val="Heading2"/>
        <w:keepNext w:val="0"/>
        <w:keepLines w:val="0"/>
        <w:spacing w:before="700"/>
        <w:rPr>
          <w:rPrChange w:id="698" w:author="Holli Flanagan" w:date="2025-05-12T14:31:00Z">
            <w:rPr>
              <w:sz w:val="46"/>
              <w:szCs w:val="46"/>
            </w:rPr>
          </w:rPrChange>
        </w:rPr>
        <w:pPrChange w:id="699" w:author="Holli Flanagan" w:date="2025-05-12T14:31:00Z">
          <w:pPr>
            <w:pStyle w:val="Heading1"/>
            <w:keepNext w:val="0"/>
            <w:keepLines w:val="0"/>
            <w:spacing w:before="700"/>
          </w:pPr>
        </w:pPrChange>
      </w:pPr>
      <w:bookmarkStart w:id="700" w:name="_3wn2s84hsid8" w:colFirst="0" w:colLast="0"/>
      <w:bookmarkEnd w:id="700"/>
      <w:r>
        <w:rPr>
          <w:rPrChange w:id="701" w:author="Holli Flanagan" w:date="2025-05-12T14:31:00Z">
            <w:rPr>
              <w:sz w:val="46"/>
              <w:szCs w:val="46"/>
            </w:rPr>
          </w:rPrChange>
        </w:rPr>
        <w:t>Next Step</w:t>
      </w:r>
    </w:p>
    <w:p w14:paraId="35F36B72" w14:textId="0DDD2C6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702"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703"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704"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AA63EA">
      <w:pPr>
        <w:pStyle w:val="Heading1"/>
        <w:rPr>
          <w:rPrChange w:id="705" w:author="Holli Flanagan" w:date="2025-05-12T14:31:00Z">
            <w:rPr>
              <w:color w:val="0D6EFD"/>
              <w:highlight w:val="white"/>
              <w:u w:val="single"/>
            </w:rPr>
          </w:rPrChange>
        </w:rPr>
        <w:pPrChange w:id="706" w:author="Holli Flanagan" w:date="2025-05-12T14:31:00Z">
          <w:pPr>
            <w:pStyle w:val="Heading1"/>
            <w:keepNext w:val="0"/>
            <w:keepLines w:val="0"/>
          </w:pPr>
        </w:pPrChange>
      </w:pPr>
      <w:bookmarkStart w:id="707" w:name="_nsbqvoyabqqb" w:colFirst="0" w:colLast="0"/>
      <w:bookmarkEnd w:id="707"/>
      <w:r>
        <w:rPr>
          <w:rPrChange w:id="708" w:author="Holli Flanagan" w:date="2025-05-12T14:31:00Z">
            <w:rPr>
              <w:sz w:val="46"/>
              <w:szCs w:val="46"/>
            </w:rPr>
          </w:rPrChange>
        </w:rPr>
        <w:lastRenderedPageBreak/>
        <w:t>Instances and References</w:t>
      </w:r>
    </w:p>
    <w:p w14:paraId="4EF2D540" w14:textId="77777777" w:rsidR="00B32DEF" w:rsidRPr="00B32DEF" w:rsidRDefault="00AA63EA">
      <w:pPr>
        <w:pStyle w:val="Heading2"/>
        <w:rPr>
          <w:rPrChange w:id="709" w:author="Holli Flanagan" w:date="2025-05-12T14:31:00Z">
            <w:rPr>
              <w:sz w:val="34"/>
              <w:szCs w:val="34"/>
            </w:rPr>
          </w:rPrChange>
        </w:rPr>
        <w:pPrChange w:id="710" w:author="Holli Flanagan" w:date="2025-05-12T14:31:00Z">
          <w:pPr>
            <w:pStyle w:val="Heading2"/>
            <w:keepNext w:val="0"/>
            <w:keepLines w:val="0"/>
          </w:pPr>
        </w:pPrChange>
      </w:pPr>
      <w:bookmarkStart w:id="711" w:name="_ima4qpnulocg" w:colFirst="0" w:colLast="0"/>
      <w:bookmarkEnd w:id="711"/>
      <w:r>
        <w:rPr>
          <w:rPrChange w:id="712" w:author="Holli Flanagan" w:date="2025-05-12T14:31:00Z">
            <w:rPr>
              <w:sz w:val="34"/>
              <w:szCs w:val="34"/>
            </w:rPr>
          </w:rPrChange>
        </w:rPr>
        <w:t>Key Idea</w:t>
      </w:r>
    </w:p>
    <w:p w14:paraId="54EBC5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713" w:author="Holli Flanagan" w:date="2025-05-09T16:30:00Z">
            <w:rPr>
              <w:rFonts w:ascii="Times New Roman" w:eastAsia="Times New Roman" w:hAnsi="Times New Roman" w:cs="Times New Roman"/>
              <w:i/>
              <w:color w:val="212529"/>
              <w:sz w:val="24"/>
              <w:szCs w:val="24"/>
            </w:rPr>
          </w:rPrChange>
        </w:rPr>
        <w:t xml:space="preserve">Data </w:t>
      </w:r>
      <w:del w:id="714" w:author="Holli Flanagan" w:date="2025-05-09T16:30:00Z">
        <w:r>
          <w:rPr>
            <w:rFonts w:ascii="Times New Roman" w:eastAsia="Times New Roman" w:hAnsi="Times New Roman" w:cs="Times New Roman"/>
            <w:color w:val="212529"/>
            <w:sz w:val="24"/>
            <w:szCs w:val="24"/>
            <w:rPrChange w:id="715" w:author="Holli Flanagan" w:date="2025-05-09T16:30:00Z">
              <w:rPr>
                <w:rFonts w:ascii="Times New Roman" w:eastAsia="Times New Roman" w:hAnsi="Times New Roman" w:cs="Times New Roman"/>
                <w:i/>
                <w:color w:val="212529"/>
                <w:sz w:val="24"/>
                <w:szCs w:val="24"/>
              </w:rPr>
            </w:rPrChange>
          </w:rPr>
          <w:delText>C</w:delText>
        </w:r>
      </w:del>
      <w:ins w:id="716" w:author="Holli Flanagan" w:date="2025-05-09T16:30:00Z">
        <w:r>
          <w:rPr>
            <w:rFonts w:ascii="Times New Roman" w:eastAsia="Times New Roman" w:hAnsi="Times New Roman" w:cs="Times New Roman"/>
            <w:color w:val="212529"/>
            <w:sz w:val="24"/>
            <w:szCs w:val="24"/>
            <w:rPrChange w:id="717"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718"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AA63EA">
      <w:pPr>
        <w:pStyle w:val="Heading2"/>
        <w:rPr>
          <w:rPrChange w:id="719" w:author="Holli Flanagan" w:date="2025-05-12T14:31:00Z">
            <w:rPr>
              <w:sz w:val="34"/>
              <w:szCs w:val="34"/>
            </w:rPr>
          </w:rPrChange>
        </w:rPr>
        <w:pPrChange w:id="720" w:author="Holli Flanagan" w:date="2025-05-12T14:31:00Z">
          <w:pPr>
            <w:pStyle w:val="Heading2"/>
            <w:keepNext w:val="0"/>
            <w:keepLines w:val="0"/>
          </w:pPr>
        </w:pPrChange>
      </w:pPr>
      <w:bookmarkStart w:id="721" w:name="_lpe73kl525tk" w:colFirst="0" w:colLast="0"/>
      <w:bookmarkEnd w:id="721"/>
      <w:r>
        <w:rPr>
          <w:rPrChange w:id="722" w:author="Holli Flanagan" w:date="2025-05-12T14:31:00Z">
            <w:rPr>
              <w:sz w:val="34"/>
              <w:szCs w:val="34"/>
            </w:rPr>
          </w:rPrChange>
        </w:rPr>
        <w:t>Understanding Instances and References</w:t>
      </w:r>
    </w:p>
    <w:p w14:paraId="147E2A8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723"/>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723"/>
      <w:r>
        <w:commentReference w:id="723"/>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724"/>
      <w:r>
        <w:rPr>
          <w:rFonts w:ascii="Times New Roman" w:eastAsia="Times New Roman" w:hAnsi="Times New Roman" w:cs="Times New Roman"/>
          <w:color w:val="212529"/>
          <w:sz w:val="24"/>
          <w:szCs w:val="24"/>
        </w:rPr>
        <w:t xml:space="preserve"> call new again</w:t>
      </w:r>
      <w:commentRangeEnd w:id="724"/>
      <w:r>
        <w:commentReference w:id="724"/>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725"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726"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point.x</w:t>
      </w:r>
      <w:proofErr w:type="spellEnd"/>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727" w:author="Holli Flanagan" w:date="2025-05-09T17:10:00Z">
        <w:r>
          <w:rPr>
            <w:rFonts w:ascii="Times New Roman" w:eastAsia="Times New Roman" w:hAnsi="Times New Roman" w:cs="Times New Roman"/>
            <w:color w:val="212529"/>
            <w:sz w:val="24"/>
            <w:szCs w:val="24"/>
          </w:rPr>
          <w:delText>,</w:delText>
        </w:r>
      </w:del>
      <w:ins w:id="728"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729" w:author="Holli Flanagan" w:date="2025-05-09T17:10:00Z">
        <w:r>
          <w:rPr>
            <w:rFonts w:ascii="Times New Roman" w:eastAsia="Times New Roman" w:hAnsi="Times New Roman" w:cs="Times New Roman"/>
            <w:color w:val="212529"/>
            <w:sz w:val="24"/>
            <w:szCs w:val="24"/>
          </w:rPr>
          <w:delText>and t</w:delText>
        </w:r>
      </w:del>
      <w:ins w:id="730"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731"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732"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733" w:author="Holli Flanagan" w:date="2025-05-09T16:36:00Z">
        <w:r>
          <w:rPr>
            <w:rFonts w:ascii="Times New Roman" w:eastAsia="Times New Roman" w:hAnsi="Times New Roman" w:cs="Times New Roman"/>
            <w:color w:val="212529"/>
            <w:sz w:val="24"/>
            <w:szCs w:val="24"/>
          </w:rPr>
          <w:delText xml:space="preserve">changes </w:delText>
        </w:r>
      </w:del>
      <w:ins w:id="734"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735" w:author="Holli Flanagan" w:date="2025-05-09T16:35:00Z">
        <w:r>
          <w:rPr>
            <w:rFonts w:ascii="Times New Roman" w:eastAsia="Times New Roman" w:hAnsi="Times New Roman" w:cs="Times New Roman"/>
            <w:color w:val="212529"/>
            <w:sz w:val="24"/>
            <w:szCs w:val="24"/>
            <w:highlight w:val="white"/>
          </w:rPr>
          <w:t>it is not!</w:t>
        </w:r>
      </w:ins>
      <w:del w:id="736"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737"/>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737"/>
      <w:r>
        <w:commentReference w:id="737"/>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738"/>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739" w:author="Holli Flanagan" w:date="2025-05-09T16:45:00Z">
        <w:r>
          <w:rPr>
            <w:rFonts w:ascii="Times New Roman" w:eastAsia="Times New Roman" w:hAnsi="Times New Roman" w:cs="Times New Roman"/>
            <w:color w:val="212529"/>
            <w:sz w:val="24"/>
            <w:szCs w:val="24"/>
          </w:rPr>
          <w:delText>b</w:delText>
        </w:r>
      </w:del>
      <w:ins w:id="740"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738"/>
      <w:ins w:id="741" w:author="Holli Flanagan" w:date="2025-05-09T16:45:00Z">
        <w:r>
          <w:commentReference w:id="738"/>
        </w:r>
        <w:r>
          <w:rPr>
            <w:rFonts w:ascii="Times New Roman" w:eastAsia="Times New Roman" w:hAnsi="Times New Roman" w:cs="Times New Roman"/>
            <w:i/>
            <w:color w:val="212529"/>
            <w:sz w:val="24"/>
            <w:szCs w:val="24"/>
          </w:rPr>
          <w:t>?</w:t>
        </w:r>
      </w:ins>
      <w:del w:id="742"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743" w:author="Holli Flanagan" w:date="2025-05-09T16:45:00Z">
        <w:r>
          <w:rPr>
            <w:rFonts w:ascii="Times New Roman" w:eastAsia="Times New Roman" w:hAnsi="Times New Roman" w:cs="Times New Roman"/>
            <w:color w:val="212529"/>
            <w:sz w:val="24"/>
            <w:szCs w:val="24"/>
          </w:rPr>
          <w:delText>C</w:delText>
        </w:r>
      </w:del>
      <w:ins w:id="744"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745"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746"/>
      <w:r>
        <w:rPr>
          <w:rFonts w:ascii="Times New Roman" w:eastAsia="Times New Roman" w:hAnsi="Times New Roman" w:cs="Times New Roman"/>
          <w:color w:val="212529"/>
          <w:sz w:val="24"/>
          <w:szCs w:val="24"/>
        </w:rPr>
        <w:t xml:space="preserve"> </w:t>
      </w:r>
      <w:ins w:id="747"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748"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749"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746"/>
      <w:r>
        <w:commentReference w:id="746"/>
      </w:r>
      <w:r>
        <w:rPr>
          <w:rFonts w:ascii="Times New Roman" w:eastAsia="Times New Roman" w:hAnsi="Times New Roman" w:cs="Times New Roman"/>
          <w:color w:val="212529"/>
          <w:sz w:val="24"/>
          <w:szCs w:val="24"/>
        </w:rPr>
        <w:t xml:space="preserve">While there are some ways to do this automatically in </w:t>
      </w:r>
      <w:ins w:id="750" w:author="Holli Flanagan" w:date="2025-05-09T15:22:00Z">
        <w:r>
          <w:rPr>
            <w:rFonts w:ascii="Times New Roman" w:eastAsia="Times New Roman" w:hAnsi="Times New Roman" w:cs="Times New Roman"/>
            <w:color w:val="212529"/>
            <w:sz w:val="24"/>
            <w:szCs w:val="24"/>
          </w:rPr>
          <w:t>TypeScript</w:t>
        </w:r>
      </w:ins>
      <w:del w:id="75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AA63EA">
      <w:pPr>
        <w:pStyle w:val="Heading2"/>
        <w:rPr>
          <w:rPrChange w:id="752" w:author="Holli Flanagan" w:date="2025-05-12T14:31:00Z">
            <w:rPr>
              <w:sz w:val="34"/>
              <w:szCs w:val="34"/>
            </w:rPr>
          </w:rPrChange>
        </w:rPr>
        <w:pPrChange w:id="753" w:author="Holli Flanagan" w:date="2025-05-12T14:31:00Z">
          <w:pPr>
            <w:pStyle w:val="Heading2"/>
            <w:keepNext w:val="0"/>
            <w:keepLines w:val="0"/>
          </w:pPr>
        </w:pPrChange>
      </w:pPr>
      <w:bookmarkStart w:id="754" w:name="_5rtg9lafn2qy" w:colFirst="0" w:colLast="0"/>
      <w:bookmarkEnd w:id="754"/>
      <w:r>
        <w:rPr>
          <w:rPrChange w:id="755" w:author="Holli Flanagan" w:date="2025-05-12T14:31:00Z">
            <w:rPr>
              <w:sz w:val="34"/>
              <w:szCs w:val="34"/>
            </w:rPr>
          </w:rPrChange>
        </w:rPr>
        <w:t>Summary</w:t>
      </w:r>
    </w:p>
    <w:p w14:paraId="64E1359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756" w:author="Holli Flanagan" w:date="2025-05-09T16:46:00Z">
        <w:r>
          <w:rPr>
            <w:rFonts w:ascii="Times New Roman" w:eastAsia="Times New Roman" w:hAnsi="Times New Roman" w:cs="Times New Roman"/>
            <w:color w:val="212529"/>
            <w:sz w:val="24"/>
            <w:szCs w:val="24"/>
          </w:rPr>
          <w:delText>b</w:delText>
        </w:r>
      </w:del>
      <w:ins w:id="757"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AA63EA">
      <w:pPr>
        <w:numPr>
          <w:ilvl w:val="0"/>
          <w:numId w:val="9"/>
        </w:numPr>
        <w:shd w:val="clear" w:color="auto" w:fill="FFFFFF"/>
        <w:spacing w:before="180"/>
        <w:rPr>
          <w:rFonts w:ascii="Times New Roman" w:eastAsia="Times New Roman" w:hAnsi="Times New Roman" w:cs="Times New Roman"/>
        </w:rPr>
        <w:pPrChange w:id="758"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point2=point; //makes a copy of the reference to the one and only object</w:t>
      </w:r>
      <w:ins w:id="759"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AA63EA">
      <w:pPr>
        <w:numPr>
          <w:ilvl w:val="0"/>
          <w:numId w:val="9"/>
        </w:numPr>
        <w:shd w:val="clear" w:color="auto" w:fill="FFFFFF"/>
        <w:rPr>
          <w:rFonts w:ascii="Times New Roman" w:eastAsia="Times New Roman" w:hAnsi="Times New Roman" w:cs="Times New Roman"/>
        </w:rPr>
        <w:pPrChange w:id="760"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761"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77777777" w:rsidR="00B32DEF" w:rsidRDefault="00AA63EA">
      <w:pPr>
        <w:numPr>
          <w:ilvl w:val="0"/>
          <w:numId w:val="9"/>
        </w:numPr>
        <w:shd w:val="clear" w:color="auto" w:fill="FFFFFF"/>
        <w:spacing w:after="300"/>
        <w:rPr>
          <w:rFonts w:ascii="Times New Roman" w:eastAsia="Times New Roman" w:hAnsi="Times New Roman" w:cs="Times New Roman"/>
        </w:rPr>
        <w:pPrChange w:id="762"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763"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764" w:author="Holli Flanagan" w:date="2025-05-09T16:47:00Z">
        <w:r>
          <w:rPr>
            <w:rFonts w:ascii="Times New Roman" w:eastAsia="Times New Roman" w:hAnsi="Times New Roman" w:cs="Times New Roman"/>
            <w:color w:val="212529"/>
            <w:sz w:val="24"/>
            <w:szCs w:val="24"/>
          </w:rPr>
          <w:delText>G</w:delText>
        </w:r>
      </w:del>
      <w:ins w:id="765"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AA63EA">
      <w:pPr>
        <w:pStyle w:val="Heading2"/>
        <w:keepNext w:val="0"/>
        <w:keepLines w:val="0"/>
        <w:spacing w:before="700"/>
        <w:rPr>
          <w:rPrChange w:id="766" w:author="Holli Flanagan" w:date="2025-05-12T14:31:00Z">
            <w:rPr>
              <w:sz w:val="46"/>
              <w:szCs w:val="46"/>
            </w:rPr>
          </w:rPrChange>
        </w:rPr>
        <w:pPrChange w:id="767" w:author="Holli Flanagan" w:date="2025-05-12T14:31:00Z">
          <w:pPr>
            <w:pStyle w:val="Heading1"/>
            <w:keepNext w:val="0"/>
            <w:keepLines w:val="0"/>
            <w:spacing w:before="700"/>
          </w:pPr>
        </w:pPrChange>
      </w:pPr>
      <w:bookmarkStart w:id="768" w:name="_nkh0dt9ehhth" w:colFirst="0" w:colLast="0"/>
      <w:bookmarkEnd w:id="768"/>
      <w:r>
        <w:rPr>
          <w:rPrChange w:id="769" w:author="Holli Flanagan" w:date="2025-05-12T14:31:00Z">
            <w:rPr>
              <w:sz w:val="46"/>
              <w:szCs w:val="46"/>
            </w:rPr>
          </w:rPrChange>
        </w:rPr>
        <w:t>Next Step</w:t>
      </w:r>
    </w:p>
    <w:p w14:paraId="2C11B9F1" w14:textId="66059910" w:rsidR="00B32DEF" w:rsidRPr="00976A08" w:rsidRDefault="00AA63EA" w:rsidP="00976A08">
      <w:pPr>
        <w:pStyle w:val="Heading1"/>
        <w:jc w:val="left"/>
      </w:pPr>
      <w:r>
        <w:rPr>
          <w:color w:val="212529"/>
        </w:rPr>
        <w:t xml:space="preserve">Next we’ll learn about the </w:t>
      </w:r>
      <w:commentRangeStart w:id="770"/>
      <w:r>
        <w:rPr>
          <w:i/>
          <w:color w:val="212529"/>
        </w:rPr>
        <w:t>this</w:t>
      </w:r>
      <w:r>
        <w:rPr>
          <w:color w:val="212529"/>
        </w:rPr>
        <w:t xml:space="preserve"> </w:t>
      </w:r>
      <w:commentRangeEnd w:id="770"/>
      <w:r>
        <w:commentReference w:id="770"/>
      </w:r>
      <w:r>
        <w:rPr>
          <w:color w:val="212529"/>
        </w:rPr>
        <w:t>keyword:</w:t>
      </w:r>
      <w:del w:id="771"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772" w:author="Oestreich, Julia" w:date="2025-05-15T16:47:00Z" w16du:dateUtc="2025-05-15T20:47:00Z">
        <w:r w:rsidR="00976A08" w:rsidRPr="008A07AC">
          <w:t>Instances and References</w:t>
        </w:r>
      </w:ins>
      <w:del w:id="773" w:author="Holli Flanagan" w:date="2025-05-09T16:47:00Z">
        <w:r>
          <w:rPr>
            <w:color w:val="0D6EFD"/>
            <w:u w:val="single"/>
          </w:rPr>
          <w:delText>»</w:delText>
        </w:r>
        <w:r>
          <w:fldChar w:fldCharType="end"/>
        </w:r>
      </w:del>
      <w:r>
        <w:br w:type="page"/>
      </w:r>
    </w:p>
    <w:p w14:paraId="3F171B15" w14:textId="77777777" w:rsidR="00B32DEF" w:rsidRPr="00B32DEF" w:rsidRDefault="00AA63EA">
      <w:pPr>
        <w:pStyle w:val="Heading1"/>
        <w:rPr>
          <w:rPrChange w:id="774" w:author="Holli Flanagan" w:date="2025-05-12T14:31:00Z">
            <w:rPr>
              <w:color w:val="0D6EFD"/>
              <w:highlight w:val="white"/>
              <w:u w:val="single"/>
            </w:rPr>
          </w:rPrChange>
        </w:rPr>
        <w:pPrChange w:id="775" w:author="Holli Flanagan" w:date="2025-05-12T14:31:00Z">
          <w:pPr>
            <w:pStyle w:val="Heading1"/>
            <w:keepNext w:val="0"/>
            <w:keepLines w:val="0"/>
          </w:pPr>
        </w:pPrChange>
      </w:pPr>
      <w:bookmarkStart w:id="776" w:name="_mfb9hpjzxyjr" w:colFirst="0" w:colLast="0"/>
      <w:bookmarkEnd w:id="776"/>
      <w:r>
        <w:rPr>
          <w:rPrChange w:id="777" w:author="Holli Flanagan" w:date="2025-05-12T14:31:00Z">
            <w:rPr>
              <w:sz w:val="46"/>
              <w:szCs w:val="46"/>
            </w:rPr>
          </w:rPrChange>
        </w:rPr>
        <w:lastRenderedPageBreak/>
        <w:t>Instances and References</w:t>
      </w:r>
    </w:p>
    <w:p w14:paraId="7476C7DF" w14:textId="77777777" w:rsidR="00B32DEF" w:rsidRPr="00B32DEF" w:rsidRDefault="00AA63EA">
      <w:pPr>
        <w:pStyle w:val="Heading2"/>
        <w:rPr>
          <w:rPrChange w:id="778" w:author="Holli Flanagan" w:date="2025-05-12T14:31:00Z">
            <w:rPr>
              <w:sz w:val="34"/>
              <w:szCs w:val="34"/>
            </w:rPr>
          </w:rPrChange>
        </w:rPr>
        <w:pPrChange w:id="779" w:author="Holli Flanagan" w:date="2025-05-12T14:31:00Z">
          <w:pPr>
            <w:pStyle w:val="Heading2"/>
            <w:keepNext w:val="0"/>
            <w:keepLines w:val="0"/>
          </w:pPr>
        </w:pPrChange>
      </w:pPr>
      <w:bookmarkStart w:id="780" w:name="_m8c7empg7k4n" w:colFirst="0" w:colLast="0"/>
      <w:bookmarkEnd w:id="780"/>
      <w:r>
        <w:rPr>
          <w:rPrChange w:id="781" w:author="Holli Flanagan" w:date="2025-05-12T14:31:00Z">
            <w:rPr>
              <w:sz w:val="34"/>
              <w:szCs w:val="34"/>
            </w:rPr>
          </w:rPrChange>
        </w:rPr>
        <w:t>Key Idea</w:t>
      </w:r>
    </w:p>
    <w:p w14:paraId="0BDEAE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782" w:author="Holli Flanagan" w:date="2025-05-09T16:59:00Z">
            <w:rPr>
              <w:rFonts w:ascii="Times New Roman" w:eastAsia="Times New Roman" w:hAnsi="Times New Roman" w:cs="Times New Roman"/>
              <w:i/>
              <w:color w:val="212529"/>
              <w:sz w:val="24"/>
              <w:szCs w:val="24"/>
            </w:rPr>
          </w:rPrChange>
        </w:rPr>
        <w:t xml:space="preserve">Data </w:t>
      </w:r>
      <w:del w:id="783" w:author="Holli Flanagan" w:date="2025-05-09T16:59:00Z">
        <w:r>
          <w:rPr>
            <w:rFonts w:ascii="Times New Roman" w:eastAsia="Times New Roman" w:hAnsi="Times New Roman" w:cs="Times New Roman"/>
            <w:color w:val="212529"/>
            <w:sz w:val="24"/>
            <w:szCs w:val="24"/>
            <w:rPrChange w:id="784" w:author="Holli Flanagan" w:date="2025-05-09T16:59:00Z">
              <w:rPr>
                <w:rFonts w:ascii="Times New Roman" w:eastAsia="Times New Roman" w:hAnsi="Times New Roman" w:cs="Times New Roman"/>
                <w:i/>
                <w:color w:val="212529"/>
                <w:sz w:val="24"/>
                <w:szCs w:val="24"/>
              </w:rPr>
            </w:rPrChange>
          </w:rPr>
          <w:delText>C</w:delText>
        </w:r>
      </w:del>
      <w:ins w:id="785" w:author="Holli Flanagan" w:date="2025-05-09T16:59:00Z">
        <w:r>
          <w:rPr>
            <w:rFonts w:ascii="Times New Roman" w:eastAsia="Times New Roman" w:hAnsi="Times New Roman" w:cs="Times New Roman"/>
            <w:color w:val="212529"/>
            <w:sz w:val="24"/>
            <w:szCs w:val="24"/>
            <w:rPrChange w:id="786"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787"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AA63EA">
      <w:pPr>
        <w:pStyle w:val="Heading2"/>
        <w:rPr>
          <w:rPrChange w:id="788" w:author="Holli Flanagan" w:date="2025-05-12T14:31:00Z">
            <w:rPr>
              <w:sz w:val="34"/>
              <w:szCs w:val="34"/>
            </w:rPr>
          </w:rPrChange>
        </w:rPr>
        <w:pPrChange w:id="789" w:author="Holli Flanagan" w:date="2025-05-12T14:31:00Z">
          <w:pPr>
            <w:pStyle w:val="Heading2"/>
            <w:keepNext w:val="0"/>
            <w:keepLines w:val="0"/>
          </w:pPr>
        </w:pPrChange>
      </w:pPr>
      <w:bookmarkStart w:id="790" w:name="_jg244rgyvcsj" w:colFirst="0" w:colLast="0"/>
      <w:bookmarkEnd w:id="790"/>
      <w:r>
        <w:rPr>
          <w:rPrChange w:id="791" w:author="Holli Flanagan" w:date="2025-05-12T14:31:00Z">
            <w:rPr>
              <w:sz w:val="34"/>
              <w:szCs w:val="34"/>
            </w:rPr>
          </w:rPrChange>
        </w:rPr>
        <w:t>Overview</w:t>
      </w:r>
    </w:p>
    <w:p w14:paraId="187F31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792" w:author="Holli Flanagan" w:date="2025-05-09T16:59:00Z">
        <w:r>
          <w:rPr>
            <w:rFonts w:ascii="Times New Roman" w:eastAsia="Times New Roman" w:hAnsi="Times New Roman" w:cs="Times New Roman"/>
            <w:color w:val="212529"/>
            <w:sz w:val="24"/>
            <w:szCs w:val="24"/>
          </w:rPr>
          <w:t>—</w:t>
        </w:r>
      </w:ins>
      <w:del w:id="793"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794" w:author="Holli Flanagan" w:date="2025-05-09T16:59:00Z">
        <w:r>
          <w:rPr>
            <w:rFonts w:ascii="Times New Roman" w:eastAsia="Times New Roman" w:hAnsi="Times New Roman" w:cs="Times New Roman"/>
            <w:color w:val="212529"/>
            <w:sz w:val="24"/>
            <w:szCs w:val="24"/>
          </w:rPr>
          <w:delText xml:space="preserve"> </w:delText>
        </w:r>
      </w:del>
      <w:ins w:id="795"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AA63EA">
      <w:pPr>
        <w:pStyle w:val="Heading2"/>
        <w:rPr>
          <w:rPrChange w:id="796" w:author="Holli Flanagan" w:date="2025-05-12T14:31:00Z">
            <w:rPr>
              <w:sz w:val="34"/>
              <w:szCs w:val="34"/>
            </w:rPr>
          </w:rPrChange>
        </w:rPr>
        <w:pPrChange w:id="797" w:author="Holli Flanagan" w:date="2025-05-12T14:31:00Z">
          <w:pPr>
            <w:pStyle w:val="Heading2"/>
            <w:keepNext w:val="0"/>
            <w:keepLines w:val="0"/>
          </w:pPr>
        </w:pPrChange>
      </w:pPr>
      <w:bookmarkStart w:id="798" w:name="_b3hsndqw0a46" w:colFirst="0" w:colLast="0"/>
      <w:bookmarkEnd w:id="798"/>
      <w:r>
        <w:rPr>
          <w:rPrChange w:id="799" w:author="Holli Flanagan" w:date="2025-05-12T14:31:00Z">
            <w:rPr>
              <w:sz w:val="34"/>
              <w:szCs w:val="34"/>
            </w:rPr>
          </w:rPrChange>
        </w:rPr>
        <w:t>Abstracting the constructor</w:t>
      </w:r>
    </w:p>
    <w:p w14:paraId="60009A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proofErr w:type="spellStart"/>
      <w:r>
        <w:rPr>
          <w:rFonts w:ascii="Times New Roman" w:eastAsia="Times New Roman" w:hAnsi="Times New Roman" w:cs="Times New Roman"/>
          <w:color w:val="D63384"/>
          <w:sz w:val="21"/>
          <w:szCs w:val="21"/>
          <w:shd w:val="clear" w:color="auto" w:fill="F5F6FA"/>
        </w:rPr>
        <w:t>colorStr</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800"/>
      <w:r>
        <w:rPr>
          <w:rFonts w:ascii="Times New Roman" w:eastAsia="Times New Roman" w:hAnsi="Times New Roman" w:cs="Times New Roman"/>
          <w:color w:val="212529"/>
          <w:sz w:val="24"/>
          <w:szCs w:val="24"/>
        </w:rPr>
        <w:t>0,0,0)</w:t>
      </w:r>
      <w:commentRangeEnd w:id="800"/>
      <w:r>
        <w:commentReference w:id="800"/>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AA63EA">
      <w:pPr>
        <w:pStyle w:val="Heading2"/>
        <w:rPr>
          <w:rPrChange w:id="801" w:author="Holli Flanagan" w:date="2025-05-12T14:32:00Z">
            <w:rPr>
              <w:sz w:val="34"/>
              <w:szCs w:val="34"/>
            </w:rPr>
          </w:rPrChange>
        </w:rPr>
        <w:pPrChange w:id="802" w:author="Holli Flanagan" w:date="2025-05-12T14:32:00Z">
          <w:pPr>
            <w:pStyle w:val="Heading2"/>
            <w:keepNext w:val="0"/>
            <w:keepLines w:val="0"/>
          </w:pPr>
        </w:pPrChange>
      </w:pPr>
      <w:bookmarkStart w:id="803" w:name="_pvdrr8239had" w:colFirst="0" w:colLast="0"/>
      <w:bookmarkEnd w:id="803"/>
      <w:r>
        <w:rPr>
          <w:rPrChange w:id="804" w:author="Holli Flanagan" w:date="2025-05-12T14:32:00Z">
            <w:rPr>
              <w:sz w:val="34"/>
              <w:szCs w:val="34"/>
            </w:rPr>
          </w:rPrChange>
        </w:rPr>
        <w:t>Summary</w:t>
      </w:r>
    </w:p>
    <w:p w14:paraId="0E285A8C" w14:textId="77777777" w:rsidR="00B32DEF" w:rsidRDefault="00AA63EA">
      <w:pPr>
        <w:shd w:val="clear" w:color="auto" w:fill="FFFFFF"/>
        <w:spacing w:after="240"/>
        <w:rPr>
          <w:rFonts w:ascii="Times New Roman" w:eastAsia="Times New Roman" w:hAnsi="Times New Roman" w:cs="Times New Roman"/>
          <w:color w:val="212529"/>
          <w:sz w:val="24"/>
          <w:szCs w:val="24"/>
        </w:rPr>
      </w:pPr>
      <w:ins w:id="805" w:author="Holli Flanagan" w:date="2025-05-09T15:22:00Z">
        <w:r>
          <w:rPr>
            <w:rFonts w:ascii="Times New Roman" w:eastAsia="Times New Roman" w:hAnsi="Times New Roman" w:cs="Times New Roman"/>
            <w:color w:val="27262B"/>
            <w:sz w:val="34"/>
            <w:szCs w:val="34"/>
          </w:rPr>
          <w:t>TypeScript</w:t>
        </w:r>
      </w:ins>
      <w:del w:id="80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member properties (public or private) within the class instance.</w:t>
      </w:r>
    </w:p>
    <w:p w14:paraId="3D2673AB" w14:textId="77777777" w:rsidR="00B32DEF" w:rsidRPr="00B32DEF" w:rsidRDefault="00AA63EA">
      <w:pPr>
        <w:pStyle w:val="Heading2"/>
        <w:rPr>
          <w:rPrChange w:id="807" w:author="Holli Flanagan" w:date="2025-05-12T14:32:00Z">
            <w:rPr>
              <w:sz w:val="34"/>
              <w:szCs w:val="34"/>
            </w:rPr>
          </w:rPrChange>
        </w:rPr>
        <w:pPrChange w:id="808" w:author="Holli Flanagan" w:date="2025-05-12T14:32:00Z">
          <w:pPr>
            <w:pStyle w:val="Heading2"/>
            <w:keepNext w:val="0"/>
            <w:keepLines w:val="0"/>
          </w:pPr>
        </w:pPrChange>
      </w:pPr>
      <w:bookmarkStart w:id="809" w:name="_doztpjv1keu6" w:colFirst="0" w:colLast="0"/>
      <w:bookmarkEnd w:id="809"/>
      <w:r>
        <w:rPr>
          <w:rPrChange w:id="810" w:author="Holli Flanagan" w:date="2025-05-12T14:32:00Z">
            <w:rPr>
              <w:sz w:val="34"/>
              <w:szCs w:val="34"/>
            </w:rPr>
          </w:rPrChange>
        </w:rPr>
        <w:lastRenderedPageBreak/>
        <w:t>Chapter Summary</w:t>
      </w:r>
    </w:p>
    <w:p w14:paraId="073033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811" w:author="Holli Flanagan" w:date="2025-05-09T17:30:00Z">
        <w:r>
          <w:rPr>
            <w:rFonts w:ascii="Times New Roman" w:eastAsia="Times New Roman" w:hAnsi="Times New Roman" w:cs="Times New Roman"/>
            <w:color w:val="212529"/>
            <w:sz w:val="24"/>
            <w:szCs w:val="24"/>
          </w:rPr>
          <w:t>contains</w:t>
        </w:r>
      </w:ins>
      <w:del w:id="812"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B32DEF" w:rsidRDefault="00AA63EA">
      <w:pPr>
        <w:pStyle w:val="Heading2"/>
        <w:keepNext w:val="0"/>
        <w:keepLines w:val="0"/>
        <w:spacing w:before="700"/>
        <w:rPr>
          <w:rPrChange w:id="813" w:author="Holli Flanagan" w:date="2025-05-12T14:32:00Z">
            <w:rPr>
              <w:sz w:val="46"/>
              <w:szCs w:val="46"/>
            </w:rPr>
          </w:rPrChange>
        </w:rPr>
        <w:pPrChange w:id="814" w:author="Holli Flanagan" w:date="2025-05-12T14:32:00Z">
          <w:pPr>
            <w:pStyle w:val="Heading1"/>
            <w:keepNext w:val="0"/>
            <w:keepLines w:val="0"/>
            <w:spacing w:before="700"/>
          </w:pPr>
        </w:pPrChange>
      </w:pPr>
      <w:bookmarkStart w:id="815" w:name="_ncb751oar3c3" w:colFirst="0" w:colLast="0"/>
      <w:bookmarkEnd w:id="815"/>
      <w:r>
        <w:rPr>
          <w:rPrChange w:id="816" w:author="Holli Flanagan" w:date="2025-05-12T14:32:00Z">
            <w:rPr>
              <w:sz w:val="46"/>
              <w:szCs w:val="46"/>
            </w:rPr>
          </w:rPrChange>
        </w:rPr>
        <w:t>Next Step</w:t>
      </w:r>
    </w:p>
    <w:p w14:paraId="44FB2198" w14:textId="0C23506D"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del w:id="817"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818" w:author="Oestreich, Julia" w:date="2025-05-15T17:01:00Z" w16du:dateUtc="2025-05-15T21:01:00Z">
        <w:r w:rsidDel="005904EB">
          <w:rPr>
            <w:rFonts w:ascii="Times New Roman" w:eastAsia="Times New Roman" w:hAnsi="Times New Roman" w:cs="Times New Roman"/>
            <w:color w:val="212529"/>
            <w:sz w:val="24"/>
            <w:szCs w:val="24"/>
          </w:rPr>
          <w:delText>:</w:delText>
        </w:r>
      </w:del>
      <w:del w:id="819"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820" w:author="Holli Flanagan" w:date="2025-05-09T17:30:00Z">
        <w:r>
          <w:fldChar w:fldCharType="begin"/>
        </w:r>
        <w:r>
          <w:delInstrText>HYPERLINK "https://boots-edu.github.io/textbook/text/4-classes/"</w:delInstrText>
        </w:r>
        <w:r>
          <w:fldChar w:fldCharType="separate"/>
        </w:r>
      </w:del>
      <w:del w:id="821"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822"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AA63EA">
      <w:pPr>
        <w:pStyle w:val="Heading1"/>
        <w:rPr>
          <w:rPrChange w:id="823" w:author="Holli Flanagan" w:date="2025-05-12T14:32:00Z">
            <w:rPr>
              <w:sz w:val="46"/>
              <w:szCs w:val="46"/>
            </w:rPr>
          </w:rPrChange>
        </w:rPr>
        <w:pPrChange w:id="824" w:author="Holli Flanagan" w:date="2025-05-12T14:32:00Z">
          <w:pPr>
            <w:pStyle w:val="Heading1"/>
            <w:keepNext w:val="0"/>
            <w:keepLines w:val="0"/>
          </w:pPr>
        </w:pPrChange>
      </w:pPr>
      <w:bookmarkStart w:id="825" w:name="_pyfrftw7ctjv" w:colFirst="0" w:colLast="0"/>
      <w:bookmarkEnd w:id="825"/>
      <w:r>
        <w:rPr>
          <w:rPrChange w:id="826" w:author="Holli Flanagan" w:date="2025-05-12T14:32:00Z">
            <w:rPr>
              <w:sz w:val="46"/>
              <w:szCs w:val="46"/>
            </w:rPr>
          </w:rPrChange>
        </w:rPr>
        <w:lastRenderedPageBreak/>
        <w:t>Chapter 4 - Classes</w:t>
      </w:r>
    </w:p>
    <w:p w14:paraId="7025BA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827" w:author="Holli Flanagan" w:date="2025-05-09T17:11:00Z">
        <w:r>
          <w:rPr>
            <w:rFonts w:ascii="Times New Roman" w:eastAsia="Times New Roman" w:hAnsi="Times New Roman" w:cs="Times New Roman"/>
            <w:color w:val="212529"/>
            <w:sz w:val="24"/>
            <w:szCs w:val="24"/>
          </w:rPr>
          <w:delText>C</w:delText>
        </w:r>
      </w:del>
      <w:ins w:id="828"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Classes behave like data classes, but also allow us to create more complex behaviors by including methods within the class that operate on the properties of the class.</w:t>
      </w:r>
    </w:p>
    <w:p w14:paraId="4C9CE4B2" w14:textId="77777777" w:rsidR="00B32DEF" w:rsidRDefault="00AA63EA">
      <w:pPr>
        <w:pStyle w:val="Heading1"/>
        <w:rPr>
          <w:sz w:val="48"/>
          <w:szCs w:val="48"/>
        </w:rPr>
      </w:pPr>
      <w:bookmarkStart w:id="829" w:name="_g5nz1ifhpjy2" w:colFirst="0" w:colLast="0"/>
      <w:bookmarkEnd w:id="829"/>
      <w:r>
        <w:t>Class Methods</w:t>
      </w:r>
    </w:p>
    <w:p w14:paraId="39FE624C" w14:textId="77777777" w:rsidR="00B32DEF" w:rsidRPr="00B32DEF" w:rsidRDefault="00AA63EA">
      <w:pPr>
        <w:pStyle w:val="Heading2"/>
        <w:rPr>
          <w:rPrChange w:id="830" w:author="Holli Flanagan" w:date="2025-05-12T14:33:00Z">
            <w:rPr>
              <w:sz w:val="36"/>
              <w:szCs w:val="36"/>
            </w:rPr>
          </w:rPrChange>
        </w:rPr>
        <w:pPrChange w:id="831" w:author="Holli Flanagan" w:date="2025-05-12T14:33:00Z">
          <w:pPr>
            <w:pStyle w:val="Heading2"/>
            <w:keepNext w:val="0"/>
            <w:keepLines w:val="0"/>
            <w:spacing w:before="540" w:after="100"/>
          </w:pPr>
        </w:pPrChange>
      </w:pPr>
      <w:bookmarkStart w:id="832" w:name="_s7s5s4ge075j" w:colFirst="0" w:colLast="0"/>
      <w:bookmarkEnd w:id="832"/>
      <w:r>
        <w:rPr>
          <w:rPrChange w:id="833" w:author="Holli Flanagan" w:date="2025-05-12T14:33:00Z">
            <w:rPr>
              <w:sz w:val="36"/>
              <w:szCs w:val="36"/>
            </w:rPr>
          </w:rPrChange>
        </w:rPr>
        <w:t>Key Idea</w:t>
      </w:r>
    </w:p>
    <w:p w14:paraId="6F0DCB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commentRangeStart w:id="834"/>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835" w:author="Holli Flanagan" w:date="2025-05-09T17:11:00Z">
        <w:r>
          <w:rPr>
            <w:rFonts w:ascii="Times New Roman" w:eastAsia="Times New Roman" w:hAnsi="Times New Roman" w:cs="Times New Roman"/>
            <w:i/>
            <w:color w:val="212529"/>
            <w:sz w:val="24"/>
            <w:szCs w:val="24"/>
            <w:highlight w:val="white"/>
          </w:rPr>
          <w:delText>D</w:delText>
        </w:r>
      </w:del>
      <w:ins w:id="836"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837" w:author="Holli Flanagan" w:date="2025-05-09T17:11:00Z">
        <w:r>
          <w:rPr>
            <w:rFonts w:ascii="Times New Roman" w:eastAsia="Times New Roman" w:hAnsi="Times New Roman" w:cs="Times New Roman"/>
            <w:i/>
            <w:color w:val="212529"/>
            <w:sz w:val="24"/>
            <w:szCs w:val="24"/>
            <w:highlight w:val="white"/>
          </w:rPr>
          <w:delText>C</w:delText>
        </w:r>
      </w:del>
      <w:ins w:id="838"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AA63EA">
      <w:pPr>
        <w:shd w:val="clear" w:color="auto" w:fill="FFFFFF"/>
        <w:spacing w:before="120" w:after="240"/>
        <w:rPr>
          <w:rFonts w:ascii="Times New Roman" w:eastAsia="Times New Roman" w:hAnsi="Times New Roman" w:cs="Times New Roman"/>
          <w:color w:val="212529"/>
          <w:sz w:val="24"/>
          <w:szCs w:val="24"/>
          <w:highlight w:val="white"/>
          <w:rPrChange w:id="839"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spellStart"/>
      <w:proofErr w:type="gramStart"/>
      <w:r>
        <w:rPr>
          <w:rFonts w:ascii="Times New Roman" w:eastAsia="Times New Roman" w:hAnsi="Times New Roman" w:cs="Times New Roman"/>
          <w:color w:val="212529"/>
          <w:sz w:val="24"/>
          <w:szCs w:val="24"/>
          <w:highlight w:val="white"/>
        </w:rPr>
        <w:t>self contained</w:t>
      </w:r>
      <w:proofErr w:type="spellEnd"/>
      <w:proofErr w:type="gramEnd"/>
      <w:r>
        <w:rPr>
          <w:rFonts w:ascii="Times New Roman" w:eastAsia="Times New Roman" w:hAnsi="Times New Roman" w:cs="Times New Roman"/>
          <w:color w:val="212529"/>
          <w:sz w:val="24"/>
          <w:szCs w:val="24"/>
          <w:highlight w:val="white"/>
        </w:rPr>
        <w:t xml:space="preserve"> types which contain both </w:t>
      </w:r>
      <w:proofErr w:type="gramStart"/>
      <w:r>
        <w:rPr>
          <w:rFonts w:ascii="Times New Roman" w:eastAsia="Times New Roman" w:hAnsi="Times New Roman" w:cs="Times New Roman"/>
          <w:color w:val="212529"/>
          <w:sz w:val="24"/>
          <w:szCs w:val="24"/>
          <w:highlight w:val="white"/>
        </w:rPr>
        <w:t>data,</w:t>
      </w:r>
      <w:proofErr w:type="gramEnd"/>
      <w:r>
        <w:rPr>
          <w:rFonts w:ascii="Times New Roman" w:eastAsia="Times New Roman" w:hAnsi="Times New Roman" w:cs="Times New Roman"/>
          <w:color w:val="212529"/>
          <w:sz w:val="24"/>
          <w:szCs w:val="24"/>
          <w:highlight w:val="white"/>
        </w:rPr>
        <w:t xml:space="preserve"> and functions to operate on that data is central to </w:t>
      </w:r>
      <w:del w:id="840" w:author="Holli Flanagan" w:date="2025-05-09T17:12:00Z">
        <w:r>
          <w:rPr>
            <w:rFonts w:ascii="Times New Roman" w:eastAsia="Times New Roman" w:hAnsi="Times New Roman" w:cs="Times New Roman"/>
            <w:color w:val="212529"/>
            <w:sz w:val="24"/>
            <w:szCs w:val="24"/>
            <w:highlight w:val="white"/>
            <w:rPrChange w:id="841" w:author="Holli Flanagan" w:date="2025-05-09T17:12:00Z">
              <w:rPr>
                <w:rFonts w:ascii="Times New Roman" w:eastAsia="Times New Roman" w:hAnsi="Times New Roman" w:cs="Times New Roman"/>
                <w:i/>
                <w:color w:val="212529"/>
                <w:sz w:val="24"/>
                <w:szCs w:val="24"/>
                <w:highlight w:val="white"/>
              </w:rPr>
            </w:rPrChange>
          </w:rPr>
          <w:delText>O</w:delText>
        </w:r>
      </w:del>
      <w:ins w:id="842" w:author="Holli Flanagan" w:date="2025-05-09T17:12:00Z">
        <w:r>
          <w:rPr>
            <w:rFonts w:ascii="Times New Roman" w:eastAsia="Times New Roman" w:hAnsi="Times New Roman" w:cs="Times New Roman"/>
            <w:color w:val="212529"/>
            <w:sz w:val="24"/>
            <w:szCs w:val="24"/>
            <w:highlight w:val="white"/>
            <w:rPrChange w:id="843"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844" w:author="Holli Flanagan" w:date="2025-05-09T17:12:00Z">
            <w:rPr>
              <w:rFonts w:ascii="Times New Roman" w:eastAsia="Times New Roman" w:hAnsi="Times New Roman" w:cs="Times New Roman"/>
              <w:i/>
              <w:color w:val="212529"/>
              <w:sz w:val="24"/>
              <w:szCs w:val="24"/>
              <w:highlight w:val="white"/>
            </w:rPr>
          </w:rPrChange>
        </w:rPr>
        <w:t>bject-</w:t>
      </w:r>
      <w:del w:id="845" w:author="Holli Flanagan" w:date="2025-05-09T17:12:00Z">
        <w:r>
          <w:rPr>
            <w:rFonts w:ascii="Times New Roman" w:eastAsia="Times New Roman" w:hAnsi="Times New Roman" w:cs="Times New Roman"/>
            <w:color w:val="212529"/>
            <w:sz w:val="24"/>
            <w:szCs w:val="24"/>
            <w:highlight w:val="white"/>
            <w:rPrChange w:id="846" w:author="Holli Flanagan" w:date="2025-05-09T17:12:00Z">
              <w:rPr>
                <w:rFonts w:ascii="Times New Roman" w:eastAsia="Times New Roman" w:hAnsi="Times New Roman" w:cs="Times New Roman"/>
                <w:i/>
                <w:color w:val="212529"/>
                <w:sz w:val="24"/>
                <w:szCs w:val="24"/>
                <w:highlight w:val="white"/>
              </w:rPr>
            </w:rPrChange>
          </w:rPr>
          <w:delText>O</w:delText>
        </w:r>
      </w:del>
      <w:ins w:id="847" w:author="Holli Flanagan" w:date="2025-05-09T17:12:00Z">
        <w:r>
          <w:rPr>
            <w:rFonts w:ascii="Times New Roman" w:eastAsia="Times New Roman" w:hAnsi="Times New Roman" w:cs="Times New Roman"/>
            <w:color w:val="212529"/>
            <w:sz w:val="24"/>
            <w:szCs w:val="24"/>
            <w:highlight w:val="white"/>
            <w:rPrChange w:id="848"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849" w:author="Holli Flanagan" w:date="2025-05-09T17:12:00Z">
            <w:rPr>
              <w:rFonts w:ascii="Times New Roman" w:eastAsia="Times New Roman" w:hAnsi="Times New Roman" w:cs="Times New Roman"/>
              <w:i/>
              <w:color w:val="212529"/>
              <w:sz w:val="24"/>
              <w:szCs w:val="24"/>
              <w:highlight w:val="white"/>
            </w:rPr>
          </w:rPrChange>
        </w:rPr>
        <w:t xml:space="preserve">riented </w:t>
      </w:r>
      <w:del w:id="850" w:author="Holli Flanagan" w:date="2025-05-09T17:12:00Z">
        <w:r>
          <w:rPr>
            <w:rFonts w:ascii="Times New Roman" w:eastAsia="Times New Roman" w:hAnsi="Times New Roman" w:cs="Times New Roman"/>
            <w:color w:val="212529"/>
            <w:sz w:val="24"/>
            <w:szCs w:val="24"/>
            <w:highlight w:val="white"/>
            <w:rPrChange w:id="851" w:author="Holli Flanagan" w:date="2025-05-09T17:12:00Z">
              <w:rPr>
                <w:rFonts w:ascii="Times New Roman" w:eastAsia="Times New Roman" w:hAnsi="Times New Roman" w:cs="Times New Roman"/>
                <w:i/>
                <w:color w:val="212529"/>
                <w:sz w:val="24"/>
                <w:szCs w:val="24"/>
                <w:highlight w:val="white"/>
              </w:rPr>
            </w:rPrChange>
          </w:rPr>
          <w:delText>P</w:delText>
        </w:r>
      </w:del>
      <w:ins w:id="852" w:author="Holli Flanagan" w:date="2025-05-09T17:12:00Z">
        <w:r>
          <w:rPr>
            <w:rFonts w:ascii="Times New Roman" w:eastAsia="Times New Roman" w:hAnsi="Times New Roman" w:cs="Times New Roman"/>
            <w:color w:val="212529"/>
            <w:sz w:val="24"/>
            <w:szCs w:val="24"/>
            <w:highlight w:val="white"/>
            <w:rPrChange w:id="853"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854" w:author="Holli Flanagan" w:date="2025-05-09T17:12:00Z">
            <w:rPr>
              <w:rFonts w:ascii="Times New Roman" w:eastAsia="Times New Roman" w:hAnsi="Times New Roman" w:cs="Times New Roman"/>
              <w:i/>
              <w:color w:val="212529"/>
              <w:sz w:val="24"/>
              <w:szCs w:val="24"/>
              <w:highlight w:val="white"/>
            </w:rPr>
          </w:rPrChange>
        </w:rPr>
        <w:t>rogramming</w:t>
      </w:r>
      <w:commentRangeEnd w:id="834"/>
      <w:ins w:id="855" w:author="Holli Flanagan" w:date="2025-05-09T17:12:00Z">
        <w:r>
          <w:commentReference w:id="834"/>
        </w:r>
        <w:r>
          <w:rPr>
            <w:rFonts w:ascii="Times New Roman" w:eastAsia="Times New Roman" w:hAnsi="Times New Roman" w:cs="Times New Roman"/>
            <w:color w:val="212529"/>
            <w:sz w:val="24"/>
            <w:szCs w:val="24"/>
            <w:highlight w:val="white"/>
            <w:rPrChange w:id="856"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AA63EA">
      <w:pPr>
        <w:pStyle w:val="Heading2"/>
        <w:keepNext w:val="0"/>
        <w:keepLines w:val="0"/>
        <w:spacing w:before="540" w:after="100"/>
        <w:rPr>
          <w:rPrChange w:id="857" w:author="Holli Flanagan" w:date="2025-05-12T14:33:00Z">
            <w:rPr>
              <w:sz w:val="36"/>
              <w:szCs w:val="36"/>
            </w:rPr>
          </w:rPrChange>
        </w:rPr>
        <w:pPrChange w:id="858" w:author="Holli Flanagan" w:date="2025-05-09T17:12:00Z">
          <w:pPr>
            <w:pStyle w:val="Heading2"/>
            <w:keepNext w:val="0"/>
            <w:keepLines w:val="0"/>
            <w:spacing w:before="540" w:after="100"/>
            <w:ind w:left="720" w:hanging="360"/>
          </w:pPr>
        </w:pPrChange>
      </w:pPr>
      <w:bookmarkStart w:id="859" w:name="_4q7ywff8zl9t" w:colFirst="0" w:colLast="0"/>
      <w:bookmarkEnd w:id="859"/>
      <w:r>
        <w:rPr>
          <w:rPrChange w:id="860" w:author="Holli Flanagan" w:date="2025-05-12T14:33:00Z">
            <w:rPr>
              <w:sz w:val="36"/>
              <w:szCs w:val="36"/>
            </w:rPr>
          </w:rPrChange>
        </w:rPr>
        <w:t>Adding functionality to a class</w:t>
      </w:r>
    </w:p>
    <w:p w14:paraId="4238790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861" w:author="Holli Flanagan" w:date="2025-05-09T17:12:00Z">
        <w:r>
          <w:rPr>
            <w:rFonts w:ascii="Times New Roman" w:eastAsia="Times New Roman" w:hAnsi="Times New Roman" w:cs="Times New Roman"/>
            <w:color w:val="212529"/>
            <w:sz w:val="24"/>
            <w:szCs w:val="24"/>
            <w:highlight w:val="white"/>
          </w:rPr>
          <w:delText>L</w:delText>
        </w:r>
      </w:del>
      <w:ins w:id="862"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spellStart"/>
      <w:proofErr w:type="gram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863"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864"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proofErr w:type="spell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but external code that uses the class does not need to know anything about the internal structure. Later</w:t>
      </w:r>
      <w:ins w:id="865"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AA63EA">
      <w:pPr>
        <w:pStyle w:val="Heading2"/>
        <w:keepNext w:val="0"/>
        <w:keepLines w:val="0"/>
        <w:spacing w:before="540" w:after="100"/>
        <w:rPr>
          <w:rPrChange w:id="866" w:author="Holli Flanagan" w:date="2025-05-12T14:33:00Z">
            <w:rPr>
              <w:sz w:val="36"/>
              <w:szCs w:val="36"/>
            </w:rPr>
          </w:rPrChange>
        </w:rPr>
        <w:pPrChange w:id="867" w:author="Holli Flanagan" w:date="2025-05-09T17:13:00Z">
          <w:pPr>
            <w:pStyle w:val="Heading2"/>
            <w:keepNext w:val="0"/>
            <w:keepLines w:val="0"/>
            <w:spacing w:before="540" w:after="100"/>
            <w:ind w:left="720" w:hanging="360"/>
          </w:pPr>
        </w:pPrChange>
      </w:pPr>
      <w:bookmarkStart w:id="868" w:name="_74lxn0sc9i2l" w:colFirst="0" w:colLast="0"/>
      <w:bookmarkEnd w:id="868"/>
      <w:r>
        <w:rPr>
          <w:rPrChange w:id="869" w:author="Holli Flanagan" w:date="2025-05-12T14:33:00Z">
            <w:rPr>
              <w:sz w:val="36"/>
              <w:szCs w:val="36"/>
            </w:rPr>
          </w:rPrChange>
        </w:rPr>
        <w:t>Default Parameters</w:t>
      </w:r>
    </w:p>
    <w:p w14:paraId="26CFACA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870"/>
      <w:r>
        <w:rPr>
          <w:rFonts w:ascii="Times New Roman" w:eastAsia="Times New Roman" w:hAnsi="Times New Roman" w:cs="Times New Roman"/>
          <w:color w:val="212529"/>
          <w:sz w:val="24"/>
          <w:szCs w:val="24"/>
          <w:highlight w:val="white"/>
        </w:rPr>
        <w:t>(0,0,0</w:t>
      </w:r>
      <w:commentRangeEnd w:id="870"/>
      <w:r>
        <w:commentReference w:id="870"/>
      </w:r>
      <w:r>
        <w:rPr>
          <w:rFonts w:ascii="Times New Roman" w:eastAsia="Times New Roman" w:hAnsi="Times New Roman" w:cs="Times New Roman"/>
          <w:color w:val="212529"/>
          <w:sz w:val="24"/>
          <w:szCs w:val="24"/>
          <w:highlight w:val="white"/>
        </w:rPr>
        <w:t>).</w:t>
      </w:r>
    </w:p>
    <w:p w14:paraId="081F90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AA63EA">
      <w:pPr>
        <w:pStyle w:val="Heading2"/>
        <w:rPr>
          <w:rPrChange w:id="871" w:author="Holli Flanagan" w:date="2025-05-12T14:33:00Z">
            <w:rPr>
              <w:sz w:val="36"/>
              <w:szCs w:val="36"/>
            </w:rPr>
          </w:rPrChange>
        </w:rPr>
        <w:pPrChange w:id="872" w:author="Holli Flanagan" w:date="2025-05-12T14:33:00Z">
          <w:pPr>
            <w:pStyle w:val="Heading2"/>
            <w:keepNext w:val="0"/>
            <w:keepLines w:val="0"/>
            <w:spacing w:before="540" w:after="100"/>
          </w:pPr>
        </w:pPrChange>
      </w:pPr>
      <w:bookmarkStart w:id="873" w:name="_lg4as540w5es" w:colFirst="0" w:colLast="0"/>
      <w:bookmarkEnd w:id="873"/>
      <w:r>
        <w:rPr>
          <w:rPrChange w:id="874" w:author="Holli Flanagan" w:date="2025-05-12T14:33:00Z">
            <w:rPr>
              <w:sz w:val="36"/>
              <w:szCs w:val="36"/>
            </w:rPr>
          </w:rPrChange>
        </w:rPr>
        <w:t>Another example</w:t>
      </w:r>
    </w:p>
    <w:p w14:paraId="7547B4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spellStart"/>
      <w:proofErr w:type="gramStart"/>
      <w:r>
        <w:rPr>
          <w:rFonts w:ascii="Times New Roman" w:eastAsia="Times New Roman" w:hAnsi="Times New Roman" w:cs="Times New Roman"/>
          <w:color w:val="D63384"/>
          <w:sz w:val="21"/>
          <w:szCs w:val="21"/>
          <w:shd w:val="clear" w:color="auto" w:fill="F5F6FA"/>
        </w:rPr>
        <w:t>getArea</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875"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forward since we have the corners.</w:t>
      </w:r>
    </w:p>
    <w:p w14:paraId="5AE0E81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AA63EA">
      <w:pPr>
        <w:pStyle w:val="Heading2"/>
        <w:rPr>
          <w:rPrChange w:id="876" w:author="Holli Flanagan" w:date="2025-05-12T14:33:00Z">
            <w:rPr>
              <w:sz w:val="36"/>
              <w:szCs w:val="36"/>
            </w:rPr>
          </w:rPrChange>
        </w:rPr>
        <w:pPrChange w:id="877" w:author="Holli Flanagan" w:date="2025-05-12T14:33:00Z">
          <w:pPr>
            <w:pStyle w:val="Heading2"/>
            <w:keepNext w:val="0"/>
            <w:keepLines w:val="0"/>
            <w:spacing w:before="540" w:after="100"/>
          </w:pPr>
        </w:pPrChange>
      </w:pPr>
      <w:bookmarkStart w:id="878" w:name="_pgpk3hydgyt" w:colFirst="0" w:colLast="0"/>
      <w:bookmarkEnd w:id="878"/>
      <w:r>
        <w:rPr>
          <w:rPrChange w:id="879" w:author="Holli Flanagan" w:date="2025-05-12T14:33:00Z">
            <w:rPr>
              <w:sz w:val="36"/>
              <w:szCs w:val="36"/>
            </w:rPr>
          </w:rPrChange>
        </w:rPr>
        <w:lastRenderedPageBreak/>
        <w:t>Exercises</w:t>
      </w:r>
    </w:p>
    <w:p w14:paraId="06BFC8E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spellStart"/>
      <w:proofErr w:type="gramStart"/>
      <w:r>
        <w:rPr>
          <w:rFonts w:ascii="Times New Roman" w:eastAsia="Times New Roman" w:hAnsi="Times New Roman" w:cs="Times New Roman"/>
          <w:color w:val="D63384"/>
          <w:sz w:val="21"/>
          <w:szCs w:val="21"/>
          <w:shd w:val="clear" w:color="auto" w:fill="F5F6FA"/>
        </w:rPr>
        <w:t>getDiagonals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spellStart"/>
      <w:proofErr w:type="gramStart"/>
      <w:r>
        <w:rPr>
          <w:rFonts w:ascii="Times New Roman" w:eastAsia="Times New Roman" w:hAnsi="Times New Roman" w:cs="Times New Roman"/>
          <w:color w:val="D63384"/>
          <w:sz w:val="21"/>
          <w:szCs w:val="21"/>
          <w:shd w:val="clear" w:color="auto" w:fill="F5F6FA"/>
        </w:rPr>
        <w:t>getPerimeter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spellStart"/>
      <w:proofErr w:type="gramStart"/>
      <w:r>
        <w:rPr>
          <w:rFonts w:ascii="Times New Roman" w:eastAsia="Times New Roman" w:hAnsi="Times New Roman" w:cs="Times New Roman"/>
          <w:color w:val="D63384"/>
          <w:sz w:val="21"/>
          <w:szCs w:val="21"/>
          <w:shd w:val="clear" w:color="auto" w:fill="F5F6FA"/>
        </w:rPr>
        <w:t>getDiagonalLength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AA63EA">
      <w:pPr>
        <w:pStyle w:val="Heading2"/>
        <w:pPrChange w:id="880" w:author="Holli Flanagan" w:date="2025-05-12T14:33:00Z">
          <w:pPr>
            <w:pStyle w:val="Heading2"/>
            <w:spacing w:before="180" w:after="300"/>
          </w:pPr>
        </w:pPrChange>
      </w:pPr>
      <w:bookmarkStart w:id="881" w:name="_rznf76rzbl5e" w:colFirst="0" w:colLast="0"/>
      <w:bookmarkEnd w:id="881"/>
      <w:r>
        <w:t>Show Solution</w:t>
      </w:r>
    </w:p>
    <w:p w14:paraId="0C76C9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One thing to notice is that we had to compute the missing corners in every function. It would make more 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w:t>
      </w:r>
      <w:proofErr w:type="gramStart"/>
      <w:r>
        <w:rPr>
          <w:rFonts w:ascii="Times New Roman" w:eastAsia="Times New Roman" w:hAnsi="Times New Roman" w:cs="Times New Roman"/>
          <w:color w:val="212529"/>
          <w:sz w:val="24"/>
          <w:szCs w:val="24"/>
          <w:highlight w:val="white"/>
        </w:rPr>
        <w:t>data, and</w:t>
      </w:r>
      <w:proofErr w:type="gramEnd"/>
      <w:r>
        <w:rPr>
          <w:rFonts w:ascii="Times New Roman" w:eastAsia="Times New Roman" w:hAnsi="Times New Roman" w:cs="Times New Roman"/>
          <w:color w:val="212529"/>
          <w:sz w:val="24"/>
          <w:szCs w:val="24"/>
          <w:highlight w:val="white"/>
        </w:rPr>
        <w:t xml:space="preserve"> have methods that work on the data inside the instance.</w:t>
      </w:r>
    </w:p>
    <w:p w14:paraId="384DA63B" w14:textId="77777777" w:rsidR="00B32DEF" w:rsidRDefault="00AA63EA">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AA63EA">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AA63EA">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882"/>
      <w:r>
        <w:rPr>
          <w:rFonts w:ascii="Times New Roman" w:eastAsia="Times New Roman" w:hAnsi="Times New Roman" w:cs="Times New Roman"/>
          <w:color w:val="212529"/>
          <w:sz w:val="24"/>
          <w:szCs w:val="24"/>
          <w:highlight w:val="white"/>
        </w:rPr>
        <w:t>NOTE</w:t>
      </w:r>
      <w:commentRangeEnd w:id="882"/>
      <w:r>
        <w:commentReference w:id="882"/>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AA63EA">
      <w:pPr>
        <w:pStyle w:val="Heading2"/>
        <w:rPr>
          <w:rPrChange w:id="883" w:author="Holli Flanagan" w:date="2025-05-12T14:33:00Z">
            <w:rPr>
              <w:sz w:val="36"/>
              <w:szCs w:val="36"/>
            </w:rPr>
          </w:rPrChange>
        </w:rPr>
        <w:pPrChange w:id="884" w:author="Holli Flanagan" w:date="2025-05-12T14:33:00Z">
          <w:pPr>
            <w:pStyle w:val="Heading2"/>
            <w:keepNext w:val="0"/>
            <w:keepLines w:val="0"/>
            <w:spacing w:before="540" w:after="100"/>
          </w:pPr>
        </w:pPrChange>
      </w:pPr>
      <w:bookmarkStart w:id="885" w:name="_poerpp829rsi" w:colFirst="0" w:colLast="0"/>
      <w:bookmarkEnd w:id="885"/>
      <w:r>
        <w:rPr>
          <w:rPrChange w:id="886" w:author="Holli Flanagan" w:date="2025-05-12T14:33:00Z">
            <w:rPr>
              <w:sz w:val="36"/>
              <w:szCs w:val="36"/>
            </w:rPr>
          </w:rPrChange>
        </w:rPr>
        <w:t>Summary</w:t>
      </w:r>
    </w:p>
    <w:p w14:paraId="6BFC11B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887" w:author="Holli Flanagan" w:date="2025-05-09T17:18:00Z">
        <w:r>
          <w:rPr>
            <w:rFonts w:ascii="Times New Roman" w:eastAsia="Times New Roman" w:hAnsi="Times New Roman" w:cs="Times New Roman"/>
            <w:color w:val="212529"/>
            <w:sz w:val="24"/>
            <w:szCs w:val="24"/>
            <w:highlight w:val="white"/>
          </w:rPr>
          <w:t xml:space="preserve">TypeScript </w:t>
        </w:r>
      </w:ins>
      <w:del w:id="888"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889" w:author="Holli Flanagan" w:date="2025-05-09T17:18:00Z">
        <w:r>
          <w:rPr>
            <w:rFonts w:ascii="Times New Roman" w:eastAsia="Times New Roman" w:hAnsi="Times New Roman" w:cs="Times New Roman"/>
            <w:color w:val="212529"/>
            <w:sz w:val="24"/>
            <w:szCs w:val="24"/>
            <w:highlight w:val="white"/>
          </w:rPr>
          <w:delText>D</w:delText>
        </w:r>
      </w:del>
      <w:ins w:id="890"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891" w:author="Holli Flanagan" w:date="2025-05-09T17:18:00Z">
        <w:r>
          <w:rPr>
            <w:rFonts w:ascii="Times New Roman" w:eastAsia="Times New Roman" w:hAnsi="Times New Roman" w:cs="Times New Roman"/>
            <w:color w:val="212529"/>
            <w:sz w:val="24"/>
            <w:szCs w:val="24"/>
            <w:highlight w:val="white"/>
          </w:rPr>
          <w:delText>C</w:delText>
        </w:r>
      </w:del>
      <w:ins w:id="892"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AA63EA">
      <w:pPr>
        <w:pStyle w:val="Heading2"/>
        <w:keepNext w:val="0"/>
        <w:keepLines w:val="0"/>
        <w:spacing w:before="720"/>
        <w:rPr>
          <w:rPrChange w:id="893" w:author="Holli Flanagan" w:date="2025-05-12T14:33:00Z">
            <w:rPr>
              <w:sz w:val="48"/>
              <w:szCs w:val="48"/>
              <w:highlight w:val="white"/>
            </w:rPr>
          </w:rPrChange>
        </w:rPr>
        <w:pPrChange w:id="894" w:author="Holli Flanagan" w:date="2025-05-12T14:33:00Z">
          <w:pPr>
            <w:pStyle w:val="Heading1"/>
            <w:keepNext w:val="0"/>
            <w:keepLines w:val="0"/>
            <w:spacing w:before="720"/>
          </w:pPr>
        </w:pPrChange>
      </w:pPr>
      <w:bookmarkStart w:id="895" w:name="_39821wq9mp9f" w:colFirst="0" w:colLast="0"/>
      <w:bookmarkEnd w:id="895"/>
      <w:r>
        <w:rPr>
          <w:rPrChange w:id="896" w:author="Holli Flanagan" w:date="2025-05-12T14:33:00Z">
            <w:rPr>
              <w:sz w:val="48"/>
              <w:szCs w:val="48"/>
            </w:rPr>
          </w:rPrChange>
        </w:rPr>
        <w:t>Next Step</w:t>
      </w:r>
    </w:p>
    <w:p w14:paraId="70E5B9BB" w14:textId="315BED5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897" w:author="Holli Flanagan" w:date="2025-05-09T17:18:00Z">
        <w:r>
          <w:rPr>
            <w:rFonts w:ascii="Times New Roman" w:eastAsia="Times New Roman" w:hAnsi="Times New Roman" w:cs="Times New Roman"/>
            <w:color w:val="212529"/>
            <w:sz w:val="24"/>
            <w:szCs w:val="24"/>
            <w:highlight w:val="white"/>
          </w:rPr>
          <w:delText>D</w:delText>
        </w:r>
      </w:del>
      <w:ins w:id="898"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899" w:author="Holli Flanagan" w:date="2025-05-09T17:18:00Z">
        <w:r>
          <w:rPr>
            <w:rFonts w:ascii="Times New Roman" w:eastAsia="Times New Roman" w:hAnsi="Times New Roman" w:cs="Times New Roman"/>
            <w:color w:val="212529"/>
            <w:sz w:val="24"/>
            <w:szCs w:val="24"/>
            <w:highlight w:val="white"/>
          </w:rPr>
          <w:delText>H</w:delText>
        </w:r>
      </w:del>
      <w:ins w:id="900"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901" w:author="Holli Flanagan" w:date="2025-05-09T17:18:00Z">
        <w:r>
          <w:rPr>
            <w:rFonts w:ascii="Times New Roman" w:eastAsia="Times New Roman" w:hAnsi="Times New Roman" w:cs="Times New Roman"/>
            <w:color w:val="212529"/>
            <w:sz w:val="24"/>
            <w:szCs w:val="24"/>
            <w:highlight w:val="white"/>
          </w:rPr>
          <w:t>g</w:t>
        </w:r>
      </w:ins>
      <w:ins w:id="902"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903" w:author="Holli Flanagan" w:date="2025-05-09T17:18:00Z">
        <w:r>
          <w:rPr>
            <w:rFonts w:ascii="Times New Roman" w:eastAsia="Times New Roman" w:hAnsi="Times New Roman" w:cs="Times New Roman"/>
            <w:color w:val="212529"/>
            <w:sz w:val="24"/>
            <w:szCs w:val="24"/>
            <w:highlight w:val="white"/>
          </w:rPr>
          <w:t>.</w:t>
        </w:r>
      </w:ins>
      <w:del w:id="904"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HYPERLINK "https://boots-edu.github.io/textbook/text/4-classes/private.html"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AA63EA">
      <w:pPr>
        <w:pStyle w:val="Heading1"/>
        <w:rPr>
          <w:rPrChange w:id="905" w:author="Holli Flanagan" w:date="2025-05-12T14:33:00Z">
            <w:rPr>
              <w:color w:val="0D6EFD"/>
              <w:highlight w:val="white"/>
              <w:u w:val="single"/>
            </w:rPr>
          </w:rPrChange>
        </w:rPr>
        <w:pPrChange w:id="906" w:author="Holli Flanagan" w:date="2025-05-12T14:33:00Z">
          <w:pPr>
            <w:pStyle w:val="Heading1"/>
            <w:keepNext w:val="0"/>
            <w:keepLines w:val="0"/>
          </w:pPr>
        </w:pPrChange>
      </w:pPr>
      <w:bookmarkStart w:id="907" w:name="_5mqw6bsaz7wi" w:colFirst="0" w:colLast="0"/>
      <w:bookmarkEnd w:id="907"/>
      <w:r>
        <w:rPr>
          <w:rPrChange w:id="908" w:author="Holli Flanagan" w:date="2025-05-12T14:33:00Z">
            <w:rPr>
              <w:sz w:val="46"/>
              <w:szCs w:val="46"/>
            </w:rPr>
          </w:rPrChange>
        </w:rPr>
        <w:lastRenderedPageBreak/>
        <w:t>Public and Private</w:t>
      </w:r>
    </w:p>
    <w:p w14:paraId="545AA4D7" w14:textId="77777777" w:rsidR="00B32DEF" w:rsidRPr="00B32DEF" w:rsidRDefault="00AA63EA">
      <w:pPr>
        <w:pStyle w:val="Heading2"/>
        <w:rPr>
          <w:rPrChange w:id="909" w:author="Holli Flanagan" w:date="2025-05-12T14:33:00Z">
            <w:rPr>
              <w:sz w:val="34"/>
              <w:szCs w:val="34"/>
            </w:rPr>
          </w:rPrChange>
        </w:rPr>
        <w:pPrChange w:id="910" w:author="Holli Flanagan" w:date="2025-05-12T14:33:00Z">
          <w:pPr>
            <w:pStyle w:val="Heading2"/>
            <w:keepNext w:val="0"/>
            <w:keepLines w:val="0"/>
          </w:pPr>
        </w:pPrChange>
      </w:pPr>
      <w:bookmarkStart w:id="911" w:name="_et37f7351939" w:colFirst="0" w:colLast="0"/>
      <w:bookmarkEnd w:id="911"/>
      <w:r>
        <w:rPr>
          <w:rPrChange w:id="912" w:author="Holli Flanagan" w:date="2025-05-12T14:33:00Z">
            <w:rPr>
              <w:sz w:val="34"/>
              <w:szCs w:val="34"/>
            </w:rPr>
          </w:rPrChange>
        </w:rPr>
        <w:t>Key Idea</w:t>
      </w:r>
    </w:p>
    <w:p w14:paraId="34729C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13"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AA63EA">
      <w:pPr>
        <w:pStyle w:val="Heading2"/>
        <w:rPr>
          <w:rPrChange w:id="914" w:author="Holli Flanagan" w:date="2025-05-12T14:33:00Z">
            <w:rPr>
              <w:sz w:val="34"/>
              <w:szCs w:val="34"/>
            </w:rPr>
          </w:rPrChange>
        </w:rPr>
        <w:pPrChange w:id="915" w:author="Holli Flanagan" w:date="2025-05-12T14:33:00Z">
          <w:pPr>
            <w:pStyle w:val="Heading2"/>
            <w:keepNext w:val="0"/>
            <w:keepLines w:val="0"/>
          </w:pPr>
        </w:pPrChange>
      </w:pPr>
      <w:bookmarkStart w:id="916" w:name="_dolur2yn9stn" w:colFirst="0" w:colLast="0"/>
      <w:bookmarkEnd w:id="916"/>
      <w:r>
        <w:rPr>
          <w:rPrChange w:id="917" w:author="Holli Flanagan" w:date="2025-05-12T14:33:00Z">
            <w:rPr>
              <w:sz w:val="34"/>
              <w:szCs w:val="34"/>
            </w:rPr>
          </w:rPrChange>
        </w:rPr>
        <w:t>Data Hiding</w:t>
      </w:r>
    </w:p>
    <w:p w14:paraId="5988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918"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919"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920"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921" w:author="Holli Flanagan" w:date="2025-05-09T17:31:00Z">
        <w:r>
          <w:rPr>
            <w:rFonts w:ascii="Times New Roman" w:eastAsia="Times New Roman" w:hAnsi="Times New Roman" w:cs="Times New Roman"/>
            <w:color w:val="212529"/>
            <w:sz w:val="24"/>
            <w:szCs w:val="24"/>
            <w:highlight w:val="white"/>
          </w:rPr>
          <w:t>does not allow this!</w:t>
        </w:r>
      </w:ins>
      <w:del w:id="922"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w:t>
      </w:r>
      <w:proofErr w:type="spellStart"/>
      <w:r>
        <w:rPr>
          <w:rFonts w:ascii="Times New Roman" w:eastAsia="Times New Roman" w:hAnsi="Times New Roman" w:cs="Times New Roman"/>
          <w:color w:val="212529"/>
          <w:sz w:val="24"/>
          <w:szCs w:val="24"/>
          <w:highlight w:val="white"/>
        </w:rPr>
        <w:t>stored</w:t>
      </w:r>
      <w:proofErr w:type="spellEnd"/>
      <w:r>
        <w:rPr>
          <w:rFonts w:ascii="Times New Roman" w:eastAsia="Times New Roman" w:hAnsi="Times New Roman" w:cs="Times New Roman"/>
          <w:color w:val="212529"/>
          <w:sz w:val="24"/>
          <w:szCs w:val="24"/>
          <w:highlight w:val="white"/>
        </w:rPr>
        <w:t xml:space="preserve"> all 4 corners, then we could do all of these things without breaking the 100,000 lines of external code.</w:t>
      </w:r>
    </w:p>
    <w:p w14:paraId="468D7D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923"/>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923"/>
      <w:r>
        <w:commentReference w:id="923"/>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AA63EA">
      <w:pPr>
        <w:pStyle w:val="Heading2"/>
        <w:rPr>
          <w:rPrChange w:id="924" w:author="Holli Flanagan" w:date="2025-05-12T14:33:00Z">
            <w:rPr>
              <w:sz w:val="34"/>
              <w:szCs w:val="34"/>
            </w:rPr>
          </w:rPrChange>
        </w:rPr>
        <w:pPrChange w:id="925" w:author="Holli Flanagan" w:date="2025-05-12T14:33:00Z">
          <w:pPr>
            <w:pStyle w:val="Heading2"/>
            <w:keepNext w:val="0"/>
            <w:keepLines w:val="0"/>
          </w:pPr>
        </w:pPrChange>
      </w:pPr>
      <w:bookmarkStart w:id="926" w:name="_syuj0bh0c6j9" w:colFirst="0" w:colLast="0"/>
      <w:bookmarkEnd w:id="926"/>
      <w:r>
        <w:rPr>
          <w:rPrChange w:id="927" w:author="Holli Flanagan" w:date="2025-05-12T14:33:00Z">
            <w:rPr>
              <w:sz w:val="34"/>
              <w:szCs w:val="34"/>
            </w:rPr>
          </w:rPrChange>
        </w:rPr>
        <w:t>Summary</w:t>
      </w:r>
    </w:p>
    <w:p w14:paraId="3FA53E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28"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929" w:author="Holli Flanagan" w:date="2025-05-09T17:33:00Z">
        <w:r>
          <w:rPr>
            <w:rFonts w:ascii="Times New Roman" w:eastAsia="Times New Roman" w:hAnsi="Times New Roman" w:cs="Times New Roman"/>
            <w:color w:val="212529"/>
            <w:sz w:val="24"/>
            <w:szCs w:val="24"/>
          </w:rPr>
          <w:t>-</w:t>
        </w:r>
      </w:ins>
      <w:del w:id="930"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931"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932"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AA63EA">
      <w:pPr>
        <w:pStyle w:val="Heading2"/>
        <w:keepNext w:val="0"/>
        <w:keepLines w:val="0"/>
        <w:spacing w:before="700"/>
        <w:rPr>
          <w:rPrChange w:id="933" w:author="Holli Flanagan" w:date="2025-05-12T14:33:00Z">
            <w:rPr>
              <w:sz w:val="46"/>
              <w:szCs w:val="46"/>
            </w:rPr>
          </w:rPrChange>
        </w:rPr>
        <w:pPrChange w:id="934" w:author="Holli Flanagan" w:date="2025-05-12T14:33:00Z">
          <w:pPr>
            <w:pStyle w:val="Heading1"/>
            <w:keepNext w:val="0"/>
            <w:keepLines w:val="0"/>
            <w:spacing w:before="700"/>
          </w:pPr>
        </w:pPrChange>
      </w:pPr>
      <w:bookmarkStart w:id="935" w:name="_pvxnmoqzk1fs" w:colFirst="0" w:colLast="0"/>
      <w:bookmarkEnd w:id="935"/>
      <w:r>
        <w:rPr>
          <w:rPrChange w:id="936" w:author="Holli Flanagan" w:date="2025-05-12T14:33:00Z">
            <w:rPr>
              <w:sz w:val="46"/>
              <w:szCs w:val="46"/>
            </w:rPr>
          </w:rPrChange>
        </w:rPr>
        <w:t>Next Step</w:t>
      </w:r>
    </w:p>
    <w:p w14:paraId="49528D08" w14:textId="3629C3C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37"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938"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939"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AA63EA">
      <w:pPr>
        <w:pStyle w:val="Heading1"/>
        <w:rPr>
          <w:rPrChange w:id="940" w:author="Holli Flanagan" w:date="2025-05-12T14:33:00Z">
            <w:rPr>
              <w:color w:val="0D6EFD"/>
              <w:highlight w:val="white"/>
              <w:u w:val="single"/>
            </w:rPr>
          </w:rPrChange>
        </w:rPr>
        <w:pPrChange w:id="941" w:author="Holli Flanagan" w:date="2025-05-12T14:33:00Z">
          <w:pPr>
            <w:pStyle w:val="Heading1"/>
            <w:keepNext w:val="0"/>
            <w:keepLines w:val="0"/>
          </w:pPr>
        </w:pPrChange>
      </w:pPr>
      <w:bookmarkStart w:id="942" w:name="_hiznewkpvi7k" w:colFirst="0" w:colLast="0"/>
      <w:bookmarkEnd w:id="942"/>
      <w:r>
        <w:rPr>
          <w:rPrChange w:id="943" w:author="Holli Flanagan" w:date="2025-05-12T14:33:00Z">
            <w:rPr>
              <w:sz w:val="46"/>
              <w:szCs w:val="46"/>
            </w:rPr>
          </w:rPrChange>
        </w:rPr>
        <w:lastRenderedPageBreak/>
        <w:t>Object Cloning</w:t>
      </w:r>
    </w:p>
    <w:p w14:paraId="3EFABF45" w14:textId="77777777" w:rsidR="00B32DEF" w:rsidRPr="00B32DEF" w:rsidRDefault="00AA63EA">
      <w:pPr>
        <w:pStyle w:val="Heading2"/>
        <w:rPr>
          <w:rPrChange w:id="944" w:author="Holli Flanagan" w:date="2025-05-12T14:33:00Z">
            <w:rPr>
              <w:sz w:val="34"/>
              <w:szCs w:val="34"/>
            </w:rPr>
          </w:rPrChange>
        </w:rPr>
        <w:pPrChange w:id="945" w:author="Holli Flanagan" w:date="2025-05-12T14:33:00Z">
          <w:pPr>
            <w:pStyle w:val="Heading2"/>
            <w:keepNext w:val="0"/>
            <w:keepLines w:val="0"/>
          </w:pPr>
        </w:pPrChange>
      </w:pPr>
      <w:bookmarkStart w:id="946" w:name="_rv8jxmea0tth" w:colFirst="0" w:colLast="0"/>
      <w:bookmarkEnd w:id="946"/>
      <w:r>
        <w:rPr>
          <w:rPrChange w:id="947" w:author="Holli Flanagan" w:date="2025-05-12T14:33:00Z">
            <w:rPr>
              <w:sz w:val="34"/>
              <w:szCs w:val="34"/>
            </w:rPr>
          </w:rPrChange>
        </w:rPr>
        <w:t>Key Idea</w:t>
      </w:r>
    </w:p>
    <w:p w14:paraId="348897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48"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AA63EA">
      <w:pPr>
        <w:pStyle w:val="Heading2"/>
        <w:rPr>
          <w:rPrChange w:id="949" w:author="Holli Flanagan" w:date="2025-05-12T14:34:00Z">
            <w:rPr>
              <w:sz w:val="34"/>
              <w:szCs w:val="34"/>
            </w:rPr>
          </w:rPrChange>
        </w:rPr>
        <w:pPrChange w:id="950" w:author="Holli Flanagan" w:date="2025-05-12T14:34:00Z">
          <w:pPr>
            <w:pStyle w:val="Heading2"/>
            <w:keepNext w:val="0"/>
            <w:keepLines w:val="0"/>
          </w:pPr>
        </w:pPrChange>
      </w:pPr>
      <w:bookmarkStart w:id="951" w:name="_yxhwh1s4voo6" w:colFirst="0" w:colLast="0"/>
      <w:bookmarkEnd w:id="951"/>
      <w:r>
        <w:rPr>
          <w:rPrChange w:id="952" w:author="Holli Flanagan" w:date="2025-05-12T14:34:00Z">
            <w:rPr>
              <w:sz w:val="34"/>
              <w:szCs w:val="34"/>
            </w:rPr>
          </w:rPrChange>
        </w:rPr>
        <w:t>Types of copies</w:t>
      </w:r>
    </w:p>
    <w:p w14:paraId="798ED0C7"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953" w:author="Holli Flanagan" w:date="2025-05-09T17:33:00Z">
        <w:r>
          <w:rPr>
            <w:rFonts w:ascii="Times New Roman" w:eastAsia="Times New Roman" w:hAnsi="Times New Roman" w:cs="Times New Roman"/>
            <w:color w:val="212529"/>
            <w:sz w:val="24"/>
            <w:szCs w:val="24"/>
          </w:rPr>
          <w:t>:</w:t>
        </w:r>
      </w:ins>
      <w:del w:id="954"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AA63EA">
      <w:pPr>
        <w:numPr>
          <w:ilvl w:val="0"/>
          <w:numId w:val="10"/>
        </w:numPr>
        <w:shd w:val="clear" w:color="auto" w:fill="FFFFFF"/>
        <w:spacing w:before="180"/>
        <w:pPrChange w:id="955"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956"/>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AA63EA">
      <w:pPr>
        <w:numPr>
          <w:ilvl w:val="0"/>
          <w:numId w:val="10"/>
        </w:numPr>
        <w:shd w:val="clear" w:color="auto" w:fill="FFFFFF"/>
        <w:pPrChange w:id="957"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AA63EA">
      <w:pPr>
        <w:numPr>
          <w:ilvl w:val="0"/>
          <w:numId w:val="10"/>
        </w:numPr>
        <w:shd w:val="clear" w:color="auto" w:fill="FFFFFF"/>
        <w:spacing w:after="300"/>
        <w:rPr>
          <w:rFonts w:ascii="Times New Roman" w:eastAsia="Times New Roman" w:hAnsi="Times New Roman" w:cs="Times New Roman"/>
        </w:rPr>
        <w:pPrChange w:id="958"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959" w:author="Holli Flanagan" w:date="2025-05-09T17:34:00Z">
        <w:r>
          <w:rPr>
            <w:rFonts w:ascii="Times New Roman" w:eastAsia="Times New Roman" w:hAnsi="Times New Roman" w:cs="Times New Roman"/>
            <w:color w:val="212529"/>
            <w:sz w:val="24"/>
            <w:szCs w:val="24"/>
          </w:rPr>
          <w:t xml:space="preserve"> and</w:t>
        </w:r>
      </w:ins>
      <w:del w:id="960"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961" w:author="Holli Flanagan" w:date="2025-05-09T17:34:00Z">
        <w:r>
          <w:rPr>
            <w:rFonts w:ascii="Times New Roman" w:eastAsia="Times New Roman" w:hAnsi="Times New Roman" w:cs="Times New Roman"/>
            <w:color w:val="212529"/>
            <w:sz w:val="24"/>
            <w:szCs w:val="24"/>
          </w:rPr>
          <w:delText>G</w:delText>
        </w:r>
      </w:del>
      <w:ins w:id="962"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956"/>
      <w:r>
        <w:commentReference w:id="956"/>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963"/>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964" w:author="Holli Flanagan" w:date="2025-05-09T17:34:00Z">
        <w:r>
          <w:rPr>
            <w:rFonts w:ascii="Times New Roman" w:eastAsia="Times New Roman" w:hAnsi="Times New Roman" w:cs="Times New Roman"/>
            <w:color w:val="212529"/>
            <w:sz w:val="24"/>
            <w:szCs w:val="24"/>
          </w:rPr>
          <w:t xml:space="preserve"> and</w:t>
        </w:r>
      </w:ins>
      <w:del w:id="965"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966" w:author="Holli Flanagan" w:date="2025-05-09T17:34:00Z">
        <w:r>
          <w:rPr>
            <w:rFonts w:ascii="Times New Roman" w:eastAsia="Times New Roman" w:hAnsi="Times New Roman" w:cs="Times New Roman"/>
            <w:color w:val="212529"/>
            <w:sz w:val="24"/>
            <w:szCs w:val="24"/>
          </w:rPr>
          <w:delText>G</w:delText>
        </w:r>
      </w:del>
      <w:ins w:id="967"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963"/>
      <w:r>
        <w:commentReference w:id="963"/>
      </w:r>
    </w:p>
    <w:p w14:paraId="75ECE535" w14:textId="77777777" w:rsidR="00B32DEF" w:rsidRDefault="00AA63EA">
      <w:pPr>
        <w:numPr>
          <w:ilvl w:val="0"/>
          <w:numId w:val="166"/>
        </w:numPr>
        <w:shd w:val="clear" w:color="auto" w:fill="FFFFFF"/>
        <w:spacing w:before="180"/>
        <w:rPr>
          <w:del w:id="968"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969"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AA63EA">
      <w:pPr>
        <w:shd w:val="clear" w:color="auto" w:fill="FFFFFF"/>
        <w:spacing w:after="300"/>
        <w:pPrChange w:id="970"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971"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972"/>
      <w:r>
        <w:rPr>
          <w:rFonts w:ascii="Times New Roman" w:eastAsia="Times New Roman" w:hAnsi="Times New Roman" w:cs="Times New Roman"/>
          <w:color w:val="212529"/>
          <w:sz w:val="24"/>
          <w:szCs w:val="24"/>
        </w:rPr>
        <w:t xml:space="preserve">classes </w:t>
      </w:r>
      <w:commentRangeEnd w:id="972"/>
      <w:r>
        <w:commentReference w:id="972"/>
      </w:r>
      <w:r>
        <w:rPr>
          <w:rFonts w:ascii="Times New Roman" w:eastAsia="Times New Roman" w:hAnsi="Times New Roman" w:cs="Times New Roman"/>
          <w:color w:val="212529"/>
          <w:sz w:val="24"/>
          <w:szCs w:val="24"/>
        </w:rPr>
        <w:t>data items are all primitive types (numbers).</w:t>
      </w:r>
    </w:p>
    <w:p w14:paraId="226DE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973" w:author="Holli Flanagan" w:date="2025-05-09T17:36:00Z">
        <w:r>
          <w:rPr>
            <w:rFonts w:ascii="Times New Roman" w:eastAsia="Times New Roman" w:hAnsi="Times New Roman" w:cs="Times New Roman"/>
            <w:color w:val="212529"/>
            <w:sz w:val="24"/>
            <w:szCs w:val="24"/>
            <w:highlight w:val="white"/>
          </w:rPr>
          <w:t>:</w:t>
        </w:r>
      </w:ins>
      <w:del w:id="974"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975" w:author="Holli Flanagan" w:date="2025-05-09T17:36:00Z">
        <w:r>
          <w:rPr>
            <w:rFonts w:ascii="Times New Roman" w:eastAsia="Times New Roman" w:hAnsi="Times New Roman" w:cs="Times New Roman"/>
            <w:color w:val="212529"/>
            <w:sz w:val="24"/>
            <w:szCs w:val="24"/>
            <w:highlight w:val="white"/>
          </w:rPr>
          <w:delText>i</w:delText>
        </w:r>
      </w:del>
      <w:ins w:id="976"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977"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978"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979"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980"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981"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AA63EA">
      <w:pPr>
        <w:pStyle w:val="Heading2"/>
        <w:rPr>
          <w:rPrChange w:id="982" w:author="Holli Flanagan" w:date="2025-05-12T14:34:00Z">
            <w:rPr>
              <w:sz w:val="34"/>
              <w:szCs w:val="34"/>
            </w:rPr>
          </w:rPrChange>
        </w:rPr>
        <w:pPrChange w:id="983" w:author="Holli Flanagan" w:date="2025-05-12T14:34:00Z">
          <w:pPr>
            <w:pStyle w:val="Heading2"/>
            <w:keepNext w:val="0"/>
            <w:keepLines w:val="0"/>
          </w:pPr>
        </w:pPrChange>
      </w:pPr>
      <w:bookmarkStart w:id="984" w:name="_tg8wiqkjixbw" w:colFirst="0" w:colLast="0"/>
      <w:bookmarkEnd w:id="984"/>
      <w:r>
        <w:rPr>
          <w:rPrChange w:id="985" w:author="Holli Flanagan" w:date="2025-05-12T14:34:00Z">
            <w:rPr>
              <w:sz w:val="34"/>
              <w:szCs w:val="34"/>
            </w:rPr>
          </w:rPrChange>
        </w:rPr>
        <w:t>Understanding memory layouts</w:t>
      </w:r>
    </w:p>
    <w:p w14:paraId="472C92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986"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AA63EA">
      <w:pPr>
        <w:pStyle w:val="Heading2"/>
        <w:rPr>
          <w:rPrChange w:id="987" w:author="Holli Flanagan" w:date="2025-05-12T14:34:00Z">
            <w:rPr>
              <w:sz w:val="34"/>
              <w:szCs w:val="34"/>
            </w:rPr>
          </w:rPrChange>
        </w:rPr>
        <w:pPrChange w:id="988" w:author="Holli Flanagan" w:date="2025-05-12T14:34:00Z">
          <w:pPr>
            <w:pStyle w:val="Heading2"/>
            <w:keepNext w:val="0"/>
            <w:keepLines w:val="0"/>
          </w:pPr>
        </w:pPrChange>
      </w:pPr>
      <w:bookmarkStart w:id="989" w:name="_x46ebb7r8m1d" w:colFirst="0" w:colLast="0"/>
      <w:bookmarkEnd w:id="989"/>
      <w:r>
        <w:rPr>
          <w:rPrChange w:id="990" w:author="Holli Flanagan" w:date="2025-05-12T14:34:00Z">
            <w:rPr>
              <w:sz w:val="34"/>
              <w:szCs w:val="34"/>
            </w:rPr>
          </w:rPrChange>
        </w:rPr>
        <w:t>Summary</w:t>
      </w:r>
    </w:p>
    <w:p w14:paraId="3D3F6F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AA63EA">
      <w:pPr>
        <w:pStyle w:val="Heading2"/>
        <w:keepNext w:val="0"/>
        <w:keepLines w:val="0"/>
        <w:spacing w:before="700"/>
        <w:rPr>
          <w:rPrChange w:id="991" w:author="Holli Flanagan" w:date="2025-05-12T14:34:00Z">
            <w:rPr>
              <w:sz w:val="46"/>
              <w:szCs w:val="46"/>
            </w:rPr>
          </w:rPrChange>
        </w:rPr>
        <w:pPrChange w:id="992" w:author="Holli Flanagan" w:date="2025-05-12T14:34:00Z">
          <w:pPr>
            <w:pStyle w:val="Heading1"/>
            <w:keepNext w:val="0"/>
            <w:keepLines w:val="0"/>
            <w:spacing w:before="700"/>
          </w:pPr>
        </w:pPrChange>
      </w:pPr>
      <w:bookmarkStart w:id="993" w:name="_dnpmq3d2oeyn" w:colFirst="0" w:colLast="0"/>
      <w:bookmarkEnd w:id="993"/>
      <w:r>
        <w:rPr>
          <w:rPrChange w:id="994" w:author="Holli Flanagan" w:date="2025-05-12T14:34:00Z">
            <w:rPr>
              <w:sz w:val="46"/>
              <w:szCs w:val="46"/>
            </w:rPr>
          </w:rPrChange>
        </w:rPr>
        <w:t>Chapter Summary</w:t>
      </w:r>
    </w:p>
    <w:p w14:paraId="71DF1F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995" w:author="Holli Flanagan" w:date="2025-05-09T17:38:00Z">
        <w:r>
          <w:rPr>
            <w:rFonts w:ascii="Times New Roman" w:eastAsia="Times New Roman" w:hAnsi="Times New Roman" w:cs="Times New Roman"/>
            <w:color w:val="212529"/>
            <w:sz w:val="24"/>
            <w:szCs w:val="24"/>
          </w:rPr>
          <w:delText>D</w:delText>
        </w:r>
      </w:del>
      <w:ins w:id="996"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997" w:author="Holli Flanagan" w:date="2025-05-09T17:38:00Z">
        <w:r>
          <w:rPr>
            <w:rFonts w:ascii="Times New Roman" w:eastAsia="Times New Roman" w:hAnsi="Times New Roman" w:cs="Times New Roman"/>
            <w:color w:val="212529"/>
            <w:sz w:val="24"/>
            <w:szCs w:val="24"/>
          </w:rPr>
          <w:delText>C</w:delText>
        </w:r>
      </w:del>
      <w:ins w:id="998"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AA63EA">
      <w:pPr>
        <w:pStyle w:val="Heading2"/>
        <w:keepNext w:val="0"/>
        <w:keepLines w:val="0"/>
        <w:spacing w:before="700"/>
        <w:rPr>
          <w:rPrChange w:id="999" w:author="Holli Flanagan" w:date="2025-05-12T14:34:00Z">
            <w:rPr>
              <w:sz w:val="46"/>
              <w:szCs w:val="46"/>
            </w:rPr>
          </w:rPrChange>
        </w:rPr>
        <w:pPrChange w:id="1000" w:author="Holli Flanagan" w:date="2025-05-12T14:34:00Z">
          <w:pPr>
            <w:pStyle w:val="Heading1"/>
            <w:keepNext w:val="0"/>
            <w:keepLines w:val="0"/>
            <w:spacing w:before="700"/>
          </w:pPr>
        </w:pPrChange>
      </w:pPr>
      <w:bookmarkStart w:id="1001" w:name="_mxojft6nwo00" w:colFirst="0" w:colLast="0"/>
      <w:bookmarkEnd w:id="1001"/>
      <w:r>
        <w:rPr>
          <w:rPrChange w:id="1002" w:author="Holli Flanagan" w:date="2025-05-12T14:34:00Z">
            <w:rPr>
              <w:sz w:val="46"/>
              <w:szCs w:val="46"/>
            </w:rPr>
          </w:rPrChange>
        </w:rPr>
        <w:t>Next Step</w:t>
      </w:r>
    </w:p>
    <w:p w14:paraId="2B7A8BA8"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003" w:author="Holli Flanagan" w:date="2025-05-09T17:38:00Z">
        <w:r>
          <w:rPr>
            <w:rFonts w:ascii="Times New Roman" w:eastAsia="Times New Roman" w:hAnsi="Times New Roman" w:cs="Times New Roman"/>
            <w:color w:val="212529"/>
            <w:sz w:val="24"/>
            <w:szCs w:val="24"/>
          </w:rPr>
          <w:delText>C</w:delText>
        </w:r>
      </w:del>
      <w:ins w:id="1004"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005" w:author="Holli Flanagan" w:date="2025-05-09T17:38:00Z">
        <w:r>
          <w:rPr>
            <w:rFonts w:ascii="Times New Roman" w:eastAsia="Times New Roman" w:hAnsi="Times New Roman" w:cs="Times New Roman"/>
            <w:color w:val="212529"/>
            <w:sz w:val="24"/>
            <w:szCs w:val="24"/>
          </w:rPr>
          <w:delText>I</w:delText>
        </w:r>
      </w:del>
      <w:ins w:id="1006"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007" w:author="Holli Flanagan" w:date="2025-05-09T17:38:00Z">
        <w:r>
          <w:rPr>
            <w:rFonts w:ascii="Times New Roman" w:eastAsia="Times New Roman" w:hAnsi="Times New Roman" w:cs="Times New Roman"/>
            <w:color w:val="212529"/>
            <w:sz w:val="24"/>
            <w:szCs w:val="24"/>
          </w:rPr>
          <w:t>.</w:t>
        </w:r>
      </w:ins>
      <w:del w:id="1008"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AA63EA">
      <w:pPr>
        <w:pStyle w:val="Heading1"/>
        <w:rPr>
          <w:rPrChange w:id="1009" w:author="Holli Flanagan" w:date="2025-05-12T14:34:00Z">
            <w:rPr>
              <w:color w:val="0D6EFD"/>
              <w:highlight w:val="white"/>
            </w:rPr>
          </w:rPrChange>
        </w:rPr>
        <w:pPrChange w:id="1010" w:author="Holli Flanagan" w:date="2025-05-12T14:34:00Z">
          <w:pPr>
            <w:pStyle w:val="Heading1"/>
            <w:keepNext w:val="0"/>
            <w:keepLines w:val="0"/>
          </w:pPr>
        </w:pPrChange>
      </w:pPr>
      <w:bookmarkStart w:id="1011" w:name="_hqedde14cku2" w:colFirst="0" w:colLast="0"/>
      <w:bookmarkEnd w:id="1011"/>
      <w:r>
        <w:rPr>
          <w:rPrChange w:id="1012" w:author="Holli Flanagan" w:date="2025-05-12T14:34:00Z">
            <w:rPr>
              <w:sz w:val="48"/>
              <w:szCs w:val="48"/>
              <w:highlight w:val="white"/>
            </w:rPr>
          </w:rPrChange>
        </w:rPr>
        <w:lastRenderedPageBreak/>
        <w:t>Chapter 5 - Composition and Inheritance</w:t>
      </w:r>
    </w:p>
    <w:p w14:paraId="6A57549C" w14:textId="77777777" w:rsidR="00B32DEF" w:rsidRDefault="00AA63EA">
      <w:pPr>
        <w:shd w:val="clear" w:color="auto" w:fill="FFFFFF"/>
        <w:spacing w:after="240"/>
        <w:rPr>
          <w:del w:id="1013"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014" w:author="Holli Flanagan" w:date="2025-04-30T20:46:00Z">
        <w:r>
          <w:rPr>
            <w:rFonts w:ascii="Times New Roman" w:eastAsia="Times New Roman" w:hAnsi="Times New Roman" w:cs="Times New Roman"/>
            <w:color w:val="212529"/>
            <w:sz w:val="24"/>
            <w:szCs w:val="24"/>
            <w:highlight w:val="white"/>
          </w:rPr>
          <w:t>he</w:t>
        </w:r>
      </w:ins>
      <w:del w:id="1015"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016" w:author="Holli Flanagan" w:date="2025-04-30T20:46:00Z">
        <w:r>
          <w:rPr>
            <w:rFonts w:ascii="Times New Roman" w:eastAsia="Times New Roman" w:hAnsi="Times New Roman" w:cs="Times New Roman"/>
            <w:i/>
            <w:color w:val="212529"/>
            <w:sz w:val="24"/>
            <w:szCs w:val="24"/>
            <w:highlight w:val="white"/>
          </w:rPr>
          <w:delText>C</w:delText>
        </w:r>
      </w:del>
      <w:ins w:id="1017"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018" w:author="Holli Flanagan" w:date="2025-04-30T20:46:00Z">
        <w:r>
          <w:rPr>
            <w:rFonts w:ascii="Times New Roman" w:eastAsia="Times New Roman" w:hAnsi="Times New Roman" w:cs="Times New Roman"/>
            <w:i/>
            <w:color w:val="212529"/>
            <w:sz w:val="24"/>
            <w:szCs w:val="24"/>
            <w:highlight w:val="white"/>
          </w:rPr>
          <w:delText>I</w:delText>
        </w:r>
      </w:del>
      <w:proofErr w:type="spellStart"/>
      <w:ins w:id="1019"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225AD9">
      <w:pPr>
        <w:shd w:val="clear" w:color="auto" w:fill="FFFFFF"/>
        <w:spacing w:after="240"/>
        <w:rPr>
          <w:del w:id="1020" w:author="Holli Flanagan" w:date="2025-05-09T17:38:00Z"/>
          <w:rFonts w:ascii="Times New Roman" w:eastAsia="Times New Roman" w:hAnsi="Times New Roman" w:cs="Times New Roman"/>
          <w:color w:val="0D6EFD"/>
          <w:sz w:val="24"/>
          <w:szCs w:val="24"/>
          <w:u w:val="single"/>
        </w:rPr>
      </w:pPr>
      <w:del w:id="1021" w:author="Holli Flanagan" w:date="2025-05-09T17:38:00Z">
        <w:r>
          <w:pict w14:anchorId="4ED5385D">
            <v:rect id="_x0000_i1025" style="width:0;height:1.5pt" o:hralign="center" o:hrstd="t" o:hr="t" fillcolor="#a0a0a0" stroked="f"/>
          </w:pict>
        </w:r>
      </w:del>
    </w:p>
    <w:p w14:paraId="7D54C3EB" w14:textId="77777777" w:rsidR="00B32DEF" w:rsidRPr="00B32DEF" w:rsidRDefault="00AA63EA">
      <w:pPr>
        <w:pStyle w:val="Heading1"/>
        <w:rPr>
          <w:rPrChange w:id="1022" w:author="Holli Flanagan" w:date="2025-05-12T14:34:00Z">
            <w:rPr>
              <w:sz w:val="48"/>
              <w:szCs w:val="48"/>
              <w:highlight w:val="white"/>
            </w:rPr>
          </w:rPrChange>
        </w:rPr>
        <w:pPrChange w:id="1023" w:author="Holli Flanagan" w:date="2025-05-12T14:34:00Z">
          <w:pPr>
            <w:pStyle w:val="Heading1"/>
            <w:keepNext w:val="0"/>
            <w:keepLines w:val="0"/>
          </w:pPr>
        </w:pPrChange>
      </w:pPr>
      <w:bookmarkStart w:id="1024" w:name="_ykaxsipispku" w:colFirst="0" w:colLast="0"/>
      <w:bookmarkEnd w:id="1024"/>
      <w:r>
        <w:rPr>
          <w:rPrChange w:id="1025" w:author="Holli Flanagan" w:date="2025-05-12T14:34:00Z">
            <w:rPr>
              <w:sz w:val="48"/>
              <w:szCs w:val="48"/>
              <w:highlight w:val="white"/>
            </w:rPr>
          </w:rPrChange>
        </w:rPr>
        <w:t>Composition</w:t>
      </w:r>
      <w:proofErr w:type="spellEnd"/>
    </w:p>
    <w:p w14:paraId="37ED18B1" w14:textId="77777777" w:rsidR="00B32DEF" w:rsidRPr="00B32DEF" w:rsidRDefault="00AA63EA">
      <w:pPr>
        <w:pStyle w:val="Heading2"/>
        <w:rPr>
          <w:rPrChange w:id="1026" w:author="Holli Flanagan" w:date="2025-05-12T14:34:00Z">
            <w:rPr>
              <w:sz w:val="36"/>
              <w:szCs w:val="36"/>
            </w:rPr>
          </w:rPrChange>
        </w:rPr>
        <w:pPrChange w:id="1027" w:author="Holli Flanagan" w:date="2025-05-12T14:34:00Z">
          <w:pPr>
            <w:pStyle w:val="Heading2"/>
            <w:keepNext w:val="0"/>
            <w:keepLines w:val="0"/>
            <w:spacing w:before="540" w:after="100"/>
          </w:pPr>
        </w:pPrChange>
      </w:pPr>
      <w:bookmarkStart w:id="1028" w:name="_49f0jqe612pp" w:colFirst="0" w:colLast="0"/>
      <w:bookmarkEnd w:id="1028"/>
      <w:r>
        <w:rPr>
          <w:rPrChange w:id="1029" w:author="Holli Flanagan" w:date="2025-05-12T14:34:00Z">
            <w:rPr>
              <w:sz w:val="36"/>
              <w:szCs w:val="36"/>
            </w:rPr>
          </w:rPrChange>
        </w:rPr>
        <w:t>Key Idea</w:t>
      </w:r>
    </w:p>
    <w:p w14:paraId="1DD8FDC4" w14:textId="407B202F"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030"/>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031"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032"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030"/>
      <w:r>
        <w:commentReference w:id="1030"/>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AA63EA">
      <w:pPr>
        <w:pStyle w:val="Heading2"/>
        <w:rPr>
          <w:rPrChange w:id="1033" w:author="Holli Flanagan" w:date="2025-05-12T14:34:00Z">
            <w:rPr>
              <w:sz w:val="36"/>
              <w:szCs w:val="36"/>
            </w:rPr>
          </w:rPrChange>
        </w:rPr>
        <w:pPrChange w:id="1034" w:author="Holli Flanagan" w:date="2025-05-12T14:34:00Z">
          <w:pPr>
            <w:pStyle w:val="Heading2"/>
            <w:keepNext w:val="0"/>
            <w:keepLines w:val="0"/>
            <w:spacing w:before="540" w:after="100"/>
          </w:pPr>
        </w:pPrChange>
      </w:pPr>
      <w:bookmarkStart w:id="1035" w:name="_ayqoxzxv7mbi" w:colFirst="0" w:colLast="0"/>
      <w:bookmarkEnd w:id="1035"/>
      <w:r>
        <w:rPr>
          <w:rPrChange w:id="1036" w:author="Holli Flanagan" w:date="2025-05-12T14:34:00Z">
            <w:rPr>
              <w:sz w:val="36"/>
              <w:szCs w:val="36"/>
            </w:rPr>
          </w:rPrChange>
        </w:rPr>
        <w:t xml:space="preserve">Composition in </w:t>
      </w:r>
      <w:ins w:id="1037" w:author="Holli Flanagan" w:date="2025-05-09T15:22:00Z">
        <w:r>
          <w:rPr>
            <w:rPrChange w:id="1038" w:author="Holli Flanagan" w:date="2025-05-12T14:34:00Z">
              <w:rPr>
                <w:sz w:val="36"/>
                <w:szCs w:val="36"/>
              </w:rPr>
            </w:rPrChange>
          </w:rPr>
          <w:t>TypeScript</w:t>
        </w:r>
      </w:ins>
      <w:del w:id="1039" w:author="Holli Flanagan" w:date="2025-05-09T15:22:00Z">
        <w:r>
          <w:rPr>
            <w:rPrChange w:id="1040" w:author="Holli Flanagan" w:date="2025-05-12T14:34:00Z">
              <w:rPr>
                <w:sz w:val="36"/>
                <w:szCs w:val="36"/>
              </w:rPr>
            </w:rPrChange>
          </w:rPr>
          <w:delText>Typescript</w:delText>
        </w:r>
      </w:del>
    </w:p>
    <w:p w14:paraId="22257BA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1041"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AA63EA">
      <w:pPr>
        <w:numPr>
          <w:ilvl w:val="0"/>
          <w:numId w:val="11"/>
        </w:numPr>
        <w:shd w:val="clear" w:color="auto" w:fill="FFFFFF"/>
        <w:spacing w:before="180"/>
        <w:pPrChange w:id="1042"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AA63EA">
      <w:pPr>
        <w:numPr>
          <w:ilvl w:val="0"/>
          <w:numId w:val="11"/>
        </w:numPr>
        <w:shd w:val="clear" w:color="auto" w:fill="FFFFFF"/>
        <w:spacing w:after="300"/>
        <w:pPrChange w:id="1043"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proofErr w:type="spellStart"/>
      <w:r>
        <w:rPr>
          <w:rFonts w:ascii="Times New Roman" w:eastAsia="Times New Roman" w:hAnsi="Times New Roman" w:cs="Times New Roman"/>
          <w:color w:val="D63384"/>
          <w:sz w:val="21"/>
          <w:szCs w:val="21"/>
          <w:shd w:val="clear" w:color="auto" w:fill="F5F6FA"/>
        </w:rPr>
        <w:t>Rect</w:t>
      </w:r>
      <w:proofErr w:type="spellEnd"/>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044"/>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044"/>
      <w:r>
        <w:commentReference w:id="1044"/>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045" w:name="_xfcciv8esoxa" w:colFirst="0" w:colLast="0"/>
      <w:bookmarkEnd w:id="1045"/>
      <w:r>
        <w:rPr>
          <w:rFonts w:ascii="Times New Roman" w:eastAsia="Times New Roman" w:hAnsi="Times New Roman" w:cs="Times New Roman"/>
          <w:color w:val="27262B"/>
          <w:highlight w:val="white"/>
        </w:rPr>
        <w:t>Understanding the Relationship</w:t>
      </w:r>
    </w:p>
    <w:p w14:paraId="6BA47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AA63EA">
      <w:pPr>
        <w:numPr>
          <w:ilvl w:val="0"/>
          <w:numId w:val="12"/>
        </w:numPr>
        <w:shd w:val="clear" w:color="auto" w:fill="FFFFFF"/>
        <w:spacing w:before="180"/>
        <w:rPr>
          <w:rFonts w:ascii="Times New Roman" w:eastAsia="Times New Roman" w:hAnsi="Times New Roman" w:cs="Times New Roman"/>
        </w:rPr>
        <w:pPrChange w:id="1046"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In general, if a concept that a class (Class1) represents is a part of another class (Class2), then we add Class1 to Class2 as a member variable (property).</w:t>
      </w:r>
    </w:p>
    <w:p w14:paraId="7010A0BE" w14:textId="77777777" w:rsidR="00B32DEF" w:rsidRDefault="00AA63EA">
      <w:pPr>
        <w:numPr>
          <w:ilvl w:val="0"/>
          <w:numId w:val="12"/>
        </w:numPr>
        <w:shd w:val="clear" w:color="auto" w:fill="FFFFFF"/>
        <w:spacing w:after="300"/>
        <w:rPr>
          <w:rFonts w:ascii="Times New Roman" w:eastAsia="Times New Roman" w:hAnsi="Times New Roman" w:cs="Times New Roman"/>
        </w:rPr>
        <w:pPrChange w:id="1047"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AA63EA">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proofErr w:type="spellStart"/>
      <w:r>
        <w:rPr>
          <w:rFonts w:ascii="Times New Roman" w:eastAsia="Times New Roman" w:hAnsi="Times New Roman" w:cs="Times New Roman"/>
          <w:color w:val="188038"/>
          <w:sz w:val="24"/>
          <w:szCs w:val="24"/>
          <w:highlight w:val="white"/>
        </w:rPr>
        <w:t>Pointx</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numbercolor</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ColorColorred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numbergreen</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numberblue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Recognizing the relationship between concepts that are to be represented as Classes is critical to Object Oriented Programming. Here are some simple examples:</w:t>
      </w:r>
    </w:p>
    <w:p w14:paraId="3E76F36B" w14:textId="77777777" w:rsidR="00B32DEF" w:rsidRDefault="00AA63EA">
      <w:pPr>
        <w:numPr>
          <w:ilvl w:val="0"/>
          <w:numId w:val="13"/>
        </w:numPr>
        <w:shd w:val="clear" w:color="auto" w:fill="FFFFFF"/>
        <w:spacing w:before="180"/>
        <w:rPr>
          <w:rFonts w:ascii="Times New Roman" w:eastAsia="Times New Roman" w:hAnsi="Times New Roman" w:cs="Times New Roman"/>
        </w:rPr>
        <w:pPrChange w:id="1048"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049"/>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AA63EA">
      <w:pPr>
        <w:numPr>
          <w:ilvl w:val="0"/>
          <w:numId w:val="13"/>
        </w:numPr>
        <w:shd w:val="clear" w:color="auto" w:fill="FFFFFF"/>
        <w:rPr>
          <w:rFonts w:ascii="Times New Roman" w:eastAsia="Times New Roman" w:hAnsi="Times New Roman" w:cs="Times New Roman"/>
        </w:rPr>
        <w:pPrChange w:id="1050"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051"/>
      <w:r>
        <w:rPr>
          <w:rFonts w:ascii="Times New Roman" w:eastAsia="Times New Roman" w:hAnsi="Times New Roman" w:cs="Times New Roman"/>
          <w:color w:val="212529"/>
          <w:sz w:val="24"/>
          <w:szCs w:val="24"/>
          <w:highlight w:val="white"/>
        </w:rPr>
        <w:t xml:space="preserve">can </w:t>
      </w:r>
      <w:commentRangeEnd w:id="1051"/>
      <w:r>
        <w:commentReference w:id="1051"/>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1052"/>
      <w:r>
        <w:rPr>
          <w:rFonts w:ascii="Times New Roman" w:eastAsia="Times New Roman" w:hAnsi="Times New Roman" w:cs="Times New Roman"/>
          <w:color w:val="212529"/>
          <w:sz w:val="24"/>
          <w:szCs w:val="24"/>
          <w:highlight w:val="white"/>
        </w:rPr>
        <w:t>course</w:t>
      </w:r>
      <w:commentRangeEnd w:id="1052"/>
      <w:r>
        <w:commentReference w:id="1052"/>
      </w:r>
      <w:r>
        <w:rPr>
          <w:rFonts w:ascii="Times New Roman" w:eastAsia="Times New Roman" w:hAnsi="Times New Roman" w:cs="Times New Roman"/>
          <w:color w:val="212529"/>
          <w:sz w:val="24"/>
          <w:szCs w:val="24"/>
          <w:highlight w:val="white"/>
        </w:rPr>
        <w:t>.</w:t>
      </w:r>
    </w:p>
    <w:p w14:paraId="66A7EC2D" w14:textId="77777777" w:rsidR="00B32DEF" w:rsidRDefault="00AA63EA">
      <w:pPr>
        <w:numPr>
          <w:ilvl w:val="0"/>
          <w:numId w:val="13"/>
        </w:numPr>
        <w:shd w:val="clear" w:color="auto" w:fill="FFFFFF"/>
        <w:rPr>
          <w:rFonts w:ascii="Times New Roman" w:eastAsia="Times New Roman" w:hAnsi="Times New Roman" w:cs="Times New Roman"/>
        </w:rPr>
        <w:pPrChange w:id="1053"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1 or more instances of our desk class to our classroom.</w:t>
      </w:r>
    </w:p>
    <w:p w14:paraId="531C71DC" w14:textId="77777777" w:rsidR="00B32DEF" w:rsidRDefault="00AA63EA">
      <w:pPr>
        <w:numPr>
          <w:ilvl w:val="0"/>
          <w:numId w:val="13"/>
        </w:numPr>
        <w:shd w:val="clear" w:color="auto" w:fill="FFFFFF"/>
        <w:spacing w:after="300"/>
        <w:rPr>
          <w:rFonts w:ascii="Times New Roman" w:eastAsia="Times New Roman" w:hAnsi="Times New Roman" w:cs="Times New Roman"/>
        </w:rPr>
        <w:pPrChange w:id="1054"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049"/>
      <w:r>
        <w:commentReference w:id="1049"/>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055"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spellStart"/>
      <w:proofErr w:type="gramStart"/>
      <w:r>
        <w:rPr>
          <w:rFonts w:ascii="Times New Roman" w:eastAsia="Times New Roman" w:hAnsi="Times New Roman" w:cs="Times New Roman"/>
          <w:color w:val="D63384"/>
          <w:sz w:val="21"/>
          <w:szCs w:val="21"/>
          <w:shd w:val="clear" w:color="auto" w:fill="F5F6FA"/>
        </w:rPr>
        <w:t>getPrice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AA63EA">
      <w:pPr>
        <w:pStyle w:val="Heading2"/>
        <w:rPr>
          <w:rPrChange w:id="1056" w:author="Holli Flanagan" w:date="2025-05-12T14:34:00Z">
            <w:rPr>
              <w:sz w:val="36"/>
              <w:szCs w:val="36"/>
            </w:rPr>
          </w:rPrChange>
        </w:rPr>
        <w:pPrChange w:id="1057" w:author="Holli Flanagan" w:date="2025-05-12T14:34:00Z">
          <w:pPr>
            <w:pStyle w:val="Heading2"/>
            <w:keepNext w:val="0"/>
            <w:keepLines w:val="0"/>
            <w:spacing w:before="540" w:after="100"/>
          </w:pPr>
        </w:pPrChange>
      </w:pPr>
      <w:bookmarkStart w:id="1058" w:name="_gwr4ccem892m" w:colFirst="0" w:colLast="0"/>
      <w:bookmarkEnd w:id="1058"/>
      <w:r>
        <w:rPr>
          <w:rPrChange w:id="1059" w:author="Holli Flanagan" w:date="2025-05-12T14:34:00Z">
            <w:rPr>
              <w:sz w:val="36"/>
              <w:szCs w:val="36"/>
            </w:rPr>
          </w:rPrChange>
        </w:rPr>
        <w:t>Summary</w:t>
      </w:r>
    </w:p>
    <w:p w14:paraId="3F2180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060"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061"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AA63EA">
      <w:pPr>
        <w:pStyle w:val="Heading2"/>
        <w:keepNext w:val="0"/>
        <w:keepLines w:val="0"/>
        <w:spacing w:before="720"/>
        <w:rPr>
          <w:rPrChange w:id="1062" w:author="Holli Flanagan" w:date="2025-05-12T14:34:00Z">
            <w:rPr>
              <w:sz w:val="48"/>
              <w:szCs w:val="48"/>
              <w:highlight w:val="white"/>
            </w:rPr>
          </w:rPrChange>
        </w:rPr>
        <w:pPrChange w:id="1063" w:author="Holli Flanagan" w:date="2025-05-12T14:34:00Z">
          <w:pPr>
            <w:pStyle w:val="Heading1"/>
            <w:keepNext w:val="0"/>
            <w:keepLines w:val="0"/>
            <w:spacing w:before="720"/>
          </w:pPr>
        </w:pPrChange>
      </w:pPr>
      <w:bookmarkStart w:id="1064" w:name="_utgxficv6d2h" w:colFirst="0" w:colLast="0"/>
      <w:bookmarkEnd w:id="1064"/>
      <w:r>
        <w:rPr>
          <w:rPrChange w:id="1065" w:author="Holli Flanagan" w:date="2025-05-12T14:34:00Z">
            <w:rPr>
              <w:sz w:val="48"/>
              <w:szCs w:val="48"/>
            </w:rPr>
          </w:rPrChange>
        </w:rPr>
        <w:t>Next Step</w:t>
      </w:r>
    </w:p>
    <w:p w14:paraId="2F077E19"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066" w:author="Holli Flanagan" w:date="2025-05-09T17:42:00Z">
        <w:r>
          <w:rPr>
            <w:rFonts w:ascii="Times New Roman" w:eastAsia="Times New Roman" w:hAnsi="Times New Roman" w:cs="Times New Roman"/>
            <w:color w:val="212529"/>
            <w:sz w:val="24"/>
            <w:szCs w:val="24"/>
            <w:highlight w:val="white"/>
          </w:rPr>
          <w:delText>I</w:delText>
        </w:r>
      </w:del>
      <w:ins w:id="1067"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068" w:author="Holli Flanagan" w:date="2025-05-09T17:42:00Z">
        <w:r>
          <w:rPr>
            <w:rFonts w:ascii="Times New Roman" w:eastAsia="Times New Roman" w:hAnsi="Times New Roman" w:cs="Times New Roman"/>
            <w:color w:val="212529"/>
            <w:sz w:val="24"/>
            <w:szCs w:val="24"/>
            <w:highlight w:val="white"/>
          </w:rPr>
          <w:t>.</w:t>
        </w:r>
      </w:ins>
      <w:del w:id="1069"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AA63EA">
      <w:pPr>
        <w:pStyle w:val="Heading1"/>
        <w:rPr>
          <w:rPrChange w:id="1070" w:author="Holli Flanagan" w:date="2025-05-12T14:35:00Z">
            <w:rPr>
              <w:sz w:val="46"/>
              <w:szCs w:val="46"/>
            </w:rPr>
          </w:rPrChange>
        </w:rPr>
        <w:pPrChange w:id="1071" w:author="Holli Flanagan" w:date="2025-05-12T14:35:00Z">
          <w:pPr>
            <w:pStyle w:val="Heading1"/>
            <w:keepNext w:val="0"/>
            <w:keepLines w:val="0"/>
          </w:pPr>
        </w:pPrChange>
      </w:pPr>
      <w:bookmarkStart w:id="1072" w:name="_dswe3m2a63mm" w:colFirst="0" w:colLast="0"/>
      <w:bookmarkEnd w:id="1072"/>
      <w:r>
        <w:rPr>
          <w:rPrChange w:id="1073" w:author="Holli Flanagan" w:date="2025-05-12T14:35:00Z">
            <w:rPr>
              <w:sz w:val="46"/>
              <w:szCs w:val="46"/>
            </w:rPr>
          </w:rPrChange>
        </w:rPr>
        <w:t>Inheritance</w:t>
      </w:r>
    </w:p>
    <w:p w14:paraId="5E47C58E" w14:textId="77777777" w:rsidR="00B32DEF" w:rsidRPr="00B32DEF" w:rsidRDefault="00AA63EA">
      <w:pPr>
        <w:pStyle w:val="Heading2"/>
        <w:rPr>
          <w:rPrChange w:id="1074" w:author="Holli Flanagan" w:date="2025-05-12T14:35:00Z">
            <w:rPr>
              <w:sz w:val="34"/>
              <w:szCs w:val="34"/>
            </w:rPr>
          </w:rPrChange>
        </w:rPr>
        <w:pPrChange w:id="1075" w:author="Holli Flanagan" w:date="2025-05-12T14:35:00Z">
          <w:pPr>
            <w:pStyle w:val="Heading2"/>
            <w:keepNext w:val="0"/>
            <w:keepLines w:val="0"/>
          </w:pPr>
        </w:pPrChange>
      </w:pPr>
      <w:bookmarkStart w:id="1076" w:name="_oo6x9zydsvn6" w:colFirst="0" w:colLast="0"/>
      <w:bookmarkEnd w:id="1076"/>
      <w:r>
        <w:rPr>
          <w:rPrChange w:id="1077" w:author="Holli Flanagan" w:date="2025-05-12T14:35:00Z">
            <w:rPr>
              <w:sz w:val="34"/>
              <w:szCs w:val="34"/>
            </w:rPr>
          </w:rPrChange>
        </w:rPr>
        <w:t>Ke</w:t>
      </w:r>
      <w:commentRangeStart w:id="1078"/>
      <w:r>
        <w:rPr>
          <w:rPrChange w:id="1079" w:author="Holli Flanagan" w:date="2025-05-12T14:35:00Z">
            <w:rPr>
              <w:sz w:val="34"/>
              <w:szCs w:val="34"/>
            </w:rPr>
          </w:rPrChange>
        </w:rPr>
        <w:t>y Idea</w:t>
      </w:r>
    </w:p>
    <w:p w14:paraId="0272B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080" w:author="Holli Flanagan" w:date="2025-05-09T17:42:00Z">
        <w:r>
          <w:rPr>
            <w:rFonts w:ascii="Times New Roman" w:eastAsia="Times New Roman" w:hAnsi="Times New Roman" w:cs="Times New Roman"/>
            <w:i/>
            <w:color w:val="212529"/>
            <w:sz w:val="24"/>
            <w:szCs w:val="24"/>
          </w:rPr>
          <w:delText>I</w:delText>
        </w:r>
      </w:del>
      <w:ins w:id="1081"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078"/>
      <w:r>
        <w:commentReference w:id="1078"/>
      </w:r>
      <w:r>
        <w:rPr>
          <w:rFonts w:ascii="Times New Roman" w:eastAsia="Times New Roman" w:hAnsi="Times New Roman" w:cs="Times New Roman"/>
          <w:color w:val="212529"/>
          <w:sz w:val="24"/>
          <w:szCs w:val="24"/>
        </w:rPr>
        <w:t>existing type.</w:t>
      </w:r>
    </w:p>
    <w:p w14:paraId="058A0D65" w14:textId="77777777" w:rsidR="00B32DEF" w:rsidRPr="00B32DEF" w:rsidRDefault="00AA63EA">
      <w:pPr>
        <w:pStyle w:val="Heading2"/>
        <w:rPr>
          <w:rPrChange w:id="1082" w:author="Holli Flanagan" w:date="2025-05-12T14:35:00Z">
            <w:rPr>
              <w:sz w:val="34"/>
              <w:szCs w:val="34"/>
            </w:rPr>
          </w:rPrChange>
        </w:rPr>
        <w:pPrChange w:id="1083" w:author="Holli Flanagan" w:date="2025-05-12T14:35:00Z">
          <w:pPr>
            <w:pStyle w:val="Heading2"/>
            <w:keepNext w:val="0"/>
            <w:keepLines w:val="0"/>
          </w:pPr>
        </w:pPrChange>
      </w:pPr>
      <w:bookmarkStart w:id="1084" w:name="_xj9w7bykzs52" w:colFirst="0" w:colLast="0"/>
      <w:bookmarkEnd w:id="1084"/>
      <w:r>
        <w:rPr>
          <w:rPrChange w:id="1085" w:author="Holli Flanagan" w:date="2025-05-12T14:35:00Z">
            <w:rPr>
              <w:sz w:val="34"/>
              <w:szCs w:val="34"/>
            </w:rPr>
          </w:rPrChange>
        </w:rPr>
        <w:t xml:space="preserve">Understanding the </w:t>
      </w:r>
      <w:commentRangeStart w:id="1086"/>
      <w:r>
        <w:rPr>
          <w:rPrChange w:id="1087" w:author="Holli Flanagan" w:date="2025-05-12T14:35:00Z">
            <w:rPr>
              <w:sz w:val="34"/>
              <w:szCs w:val="34"/>
            </w:rPr>
          </w:rPrChange>
        </w:rPr>
        <w:t>relationship</w:t>
      </w:r>
      <w:commentRangeEnd w:id="1086"/>
      <w:r>
        <w:commentReference w:id="1086"/>
      </w:r>
    </w:p>
    <w:p w14:paraId="1C3086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AA63EA">
      <w:pPr>
        <w:numPr>
          <w:ilvl w:val="0"/>
          <w:numId w:val="20"/>
        </w:numPr>
        <w:shd w:val="clear" w:color="auto" w:fill="FFFFFF"/>
        <w:spacing w:before="180"/>
        <w:rPr>
          <w:rFonts w:ascii="Times New Roman" w:eastAsia="Times New Roman" w:hAnsi="Times New Roman" w:cs="Times New Roman"/>
        </w:rPr>
        <w:pPrChange w:id="1088"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AA63EA">
      <w:pPr>
        <w:numPr>
          <w:ilvl w:val="0"/>
          <w:numId w:val="20"/>
        </w:numPr>
        <w:shd w:val="clear" w:color="auto" w:fill="FFFFFF"/>
        <w:rPr>
          <w:rFonts w:ascii="Times New Roman" w:eastAsia="Times New Roman" w:hAnsi="Times New Roman" w:cs="Times New Roman"/>
        </w:rPr>
        <w:pPrChange w:id="1089"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AA63EA">
      <w:pPr>
        <w:numPr>
          <w:ilvl w:val="0"/>
          <w:numId w:val="20"/>
        </w:numPr>
        <w:shd w:val="clear" w:color="auto" w:fill="FFFFFF"/>
        <w:rPr>
          <w:rFonts w:ascii="Times New Roman" w:eastAsia="Times New Roman" w:hAnsi="Times New Roman" w:cs="Times New Roman"/>
        </w:rPr>
        <w:pPrChange w:id="1090"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triangle and a rectangle are types of polygons (more on this later)</w:t>
      </w:r>
      <w:ins w:id="1091"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AA63EA">
      <w:pPr>
        <w:numPr>
          <w:ilvl w:val="0"/>
          <w:numId w:val="20"/>
        </w:numPr>
        <w:shd w:val="clear" w:color="auto" w:fill="FFFFFF"/>
        <w:spacing w:after="300"/>
        <w:rPr>
          <w:rFonts w:ascii="Times New Roman" w:eastAsia="Times New Roman" w:hAnsi="Times New Roman" w:cs="Times New Roman"/>
        </w:rPr>
        <w:pPrChange w:id="1092"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093" w:author="Holli Flanagan" w:date="2025-05-09T17:44:00Z">
        <w:r>
          <w:rPr>
            <w:rFonts w:ascii="Times New Roman" w:eastAsia="Times New Roman" w:hAnsi="Times New Roman" w:cs="Times New Roman"/>
            <w:color w:val="212529"/>
            <w:sz w:val="24"/>
            <w:szCs w:val="24"/>
          </w:rPr>
          <w:delText>U</w:delText>
        </w:r>
      </w:del>
      <w:ins w:id="1094"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095" w:author="Holli Flanagan" w:date="2025-05-09T17:43:00Z">
        <w:r>
          <w:rPr>
            <w:rFonts w:ascii="Times New Roman" w:eastAsia="Times New Roman" w:hAnsi="Times New Roman" w:cs="Times New Roman"/>
            <w:color w:val="212529"/>
            <w:sz w:val="24"/>
            <w:szCs w:val="24"/>
          </w:rPr>
          <w:delText>U</w:delText>
        </w:r>
      </w:del>
      <w:ins w:id="1096"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AA63EA">
      <w:pPr>
        <w:pStyle w:val="Heading2"/>
        <w:rPr>
          <w:rPrChange w:id="1097" w:author="Holli Flanagan" w:date="2025-05-12T14:35:00Z">
            <w:rPr>
              <w:sz w:val="34"/>
              <w:szCs w:val="34"/>
            </w:rPr>
          </w:rPrChange>
        </w:rPr>
        <w:pPrChange w:id="1098" w:author="Holli Flanagan" w:date="2025-05-12T14:35:00Z">
          <w:pPr>
            <w:pStyle w:val="Heading2"/>
            <w:keepNext w:val="0"/>
            <w:keepLines w:val="0"/>
          </w:pPr>
        </w:pPrChange>
      </w:pPr>
      <w:bookmarkStart w:id="1099" w:name="_q2hbqqiiz36u" w:colFirst="0" w:colLast="0"/>
      <w:bookmarkEnd w:id="1099"/>
      <w:r>
        <w:rPr>
          <w:rPrChange w:id="1100" w:author="Holli Flanagan" w:date="2025-05-12T14:35:00Z">
            <w:rPr>
              <w:sz w:val="34"/>
              <w:szCs w:val="34"/>
            </w:rPr>
          </w:rPrChange>
        </w:rPr>
        <w:t>Why inheritance</w:t>
      </w:r>
      <w:ins w:id="1101" w:author="Holli Flanagan" w:date="2025-05-09T17:43:00Z">
        <w:r>
          <w:rPr>
            <w:rPrChange w:id="1102" w:author="Holli Flanagan" w:date="2025-05-12T14:35:00Z">
              <w:rPr>
                <w:sz w:val="34"/>
                <w:szCs w:val="34"/>
              </w:rPr>
            </w:rPrChange>
          </w:rPr>
          <w:t>?</w:t>
        </w:r>
      </w:ins>
    </w:p>
    <w:p w14:paraId="7DB46D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inherit the properties and methods of an existing class and extend that class by either adding new members, or replacing the functionality of existing members to suit the new object’s needs.</w:t>
      </w:r>
    </w:p>
    <w:p w14:paraId="0DDD95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103" w:author="Holli Flanagan" w:date="2025-05-09T17:44:00Z">
        <w:r>
          <w:rPr>
            <w:rFonts w:ascii="Times New Roman" w:eastAsia="Times New Roman" w:hAnsi="Times New Roman" w:cs="Times New Roman"/>
            <w:i/>
            <w:color w:val="212529"/>
            <w:sz w:val="24"/>
            <w:szCs w:val="24"/>
          </w:rPr>
          <w:delText>U</w:delText>
        </w:r>
      </w:del>
      <w:ins w:id="1104"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105" w:author="Holli Flanagan" w:date="2025-05-09T17:44:00Z">
        <w:r>
          <w:rPr>
            <w:rFonts w:ascii="Times New Roman" w:eastAsia="Times New Roman" w:hAnsi="Times New Roman" w:cs="Times New Roman"/>
            <w:color w:val="212529"/>
            <w:sz w:val="24"/>
            <w:szCs w:val="24"/>
          </w:rPr>
          <w:delText>U</w:delText>
        </w:r>
      </w:del>
      <w:ins w:id="1106"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107" w:author="Holli Flanagan" w:date="2025-05-09T17:44:00Z">
        <w:r>
          <w:rPr>
            <w:rFonts w:ascii="Times New Roman" w:eastAsia="Times New Roman" w:hAnsi="Times New Roman" w:cs="Times New Roman"/>
            <w:color w:val="212529"/>
            <w:sz w:val="24"/>
            <w:szCs w:val="24"/>
          </w:rPr>
          <w:t xml:space="preserve">cannot </w:t>
        </w:r>
      </w:ins>
      <w:del w:id="1108"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109"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110"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111"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112"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113" w:author="Holli Flanagan" w:date="2025-05-09T17:44:00Z">
        <w:r>
          <w:rPr>
            <w:rFonts w:ascii="Times New Roman" w:eastAsia="Times New Roman" w:hAnsi="Times New Roman" w:cs="Times New Roman"/>
            <w:color w:val="212529"/>
            <w:sz w:val="24"/>
            <w:szCs w:val="24"/>
          </w:rPr>
          <w:delText>U</w:delText>
        </w:r>
      </w:del>
      <w:ins w:id="1114"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1115"/>
      <w:r>
        <w:rPr>
          <w:rFonts w:ascii="Times New Roman" w:eastAsia="Times New Roman" w:hAnsi="Times New Roman" w:cs="Times New Roman"/>
          <w:color w:val="212529"/>
          <w:sz w:val="24"/>
          <w:szCs w:val="24"/>
          <w:highlight w:val="white"/>
        </w:rPr>
        <w:t xml:space="preserve">that </w:t>
      </w:r>
      <w:commentRangeEnd w:id="1115"/>
      <w:r>
        <w:commentReference w:id="1115"/>
      </w:r>
      <w:r>
        <w:rPr>
          <w:rFonts w:ascii="Times New Roman" w:eastAsia="Times New Roman" w:hAnsi="Times New Roman" w:cs="Times New Roman"/>
          <w:color w:val="212529"/>
          <w:sz w:val="24"/>
          <w:szCs w:val="24"/>
          <w:highlight w:val="white"/>
        </w:rPr>
        <w:t xml:space="preserve">a </w:t>
      </w:r>
      <w:del w:id="1116" w:author="Holli Flanagan" w:date="2025-05-09T17:45:00Z">
        <w:r>
          <w:rPr>
            <w:rFonts w:ascii="Times New Roman" w:eastAsia="Times New Roman" w:hAnsi="Times New Roman" w:cs="Times New Roman"/>
            <w:color w:val="212529"/>
            <w:sz w:val="24"/>
            <w:szCs w:val="24"/>
            <w:highlight w:val="white"/>
          </w:rPr>
          <w:delText>S</w:delText>
        </w:r>
      </w:del>
      <w:ins w:id="1117"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118"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119" w:author="Holli Flanagan" w:date="2025-05-09T17:45:00Z">
        <w:r>
          <w:rPr>
            <w:rFonts w:ascii="Times New Roman" w:eastAsia="Times New Roman" w:hAnsi="Times New Roman" w:cs="Times New Roman"/>
            <w:color w:val="212529"/>
            <w:sz w:val="24"/>
            <w:szCs w:val="24"/>
            <w:highlight w:val="white"/>
          </w:rPr>
          <w:delText>U</w:delText>
        </w:r>
      </w:del>
      <w:ins w:id="1120"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121" w:author="Holli Flanagan" w:date="2025-05-09T17:45:00Z">
        <w:r>
          <w:rPr>
            <w:rFonts w:ascii="Times New Roman" w:eastAsia="Times New Roman" w:hAnsi="Times New Roman" w:cs="Times New Roman"/>
            <w:color w:val="212529"/>
            <w:sz w:val="24"/>
            <w:szCs w:val="24"/>
            <w:highlight w:val="white"/>
          </w:rPr>
          <w:delText>S</w:delText>
        </w:r>
      </w:del>
      <w:ins w:id="1122"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123" w:author="Holli Flanagan" w:date="2025-05-09T17:45:00Z">
        <w:r>
          <w:rPr>
            <w:rFonts w:ascii="Times New Roman" w:eastAsia="Times New Roman" w:hAnsi="Times New Roman" w:cs="Times New Roman"/>
            <w:color w:val="212529"/>
            <w:sz w:val="24"/>
            <w:szCs w:val="24"/>
            <w:highlight w:val="white"/>
          </w:rPr>
          <w:delText>U</w:delText>
        </w:r>
      </w:del>
      <w:ins w:id="1124"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A point is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125" w:author="Holli Flanagan" w:date="2025-05-09T17:46:00Z">
        <w:r>
          <w:rPr>
            <w:rFonts w:ascii="Times New Roman" w:eastAsia="Times New Roman" w:hAnsi="Times New Roman" w:cs="Times New Roman"/>
            <w:color w:val="212529"/>
            <w:sz w:val="24"/>
            <w:szCs w:val="24"/>
          </w:rPr>
          <w:delText>S</w:delText>
        </w:r>
      </w:del>
      <w:ins w:id="1126"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127" w:author="Holli Flanagan" w:date="2025-05-09T17:46:00Z">
        <w:r>
          <w:rPr>
            <w:rFonts w:ascii="Times New Roman" w:eastAsia="Times New Roman" w:hAnsi="Times New Roman" w:cs="Times New Roman"/>
            <w:color w:val="212529"/>
            <w:sz w:val="24"/>
            <w:szCs w:val="24"/>
          </w:rPr>
          <w:delText>T</w:delText>
        </w:r>
      </w:del>
      <w:proofErr w:type="gramStart"/>
      <w:ins w:id="1128"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eacher, and</w:t>
      </w:r>
      <w:proofErr w:type="gramEnd"/>
      <w:r>
        <w:rPr>
          <w:rFonts w:ascii="Times New Roman" w:eastAsia="Times New Roman" w:hAnsi="Times New Roman" w:cs="Times New Roman"/>
          <w:color w:val="212529"/>
          <w:sz w:val="24"/>
          <w:szCs w:val="24"/>
        </w:rPr>
        <w:t xml:space="preserve"> instantiate them with new and they work just like our </w:t>
      </w:r>
      <w:del w:id="1129" w:author="Holli Flanagan" w:date="2025-05-09T17:46:00Z">
        <w:r>
          <w:rPr>
            <w:rFonts w:ascii="Times New Roman" w:eastAsia="Times New Roman" w:hAnsi="Times New Roman" w:cs="Times New Roman"/>
            <w:color w:val="212529"/>
            <w:sz w:val="24"/>
            <w:szCs w:val="24"/>
          </w:rPr>
          <w:delText>U</w:delText>
        </w:r>
      </w:del>
      <w:proofErr w:type="gramStart"/>
      <w:ins w:id="1130"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131" w:author="Holli Flanagan" w:date="2025-05-09T17:46:00Z">
        <w:r>
          <w:rPr>
            <w:rFonts w:ascii="Times New Roman" w:eastAsia="Times New Roman" w:hAnsi="Times New Roman" w:cs="Times New Roman"/>
            <w:color w:val="212529"/>
            <w:sz w:val="24"/>
            <w:szCs w:val="24"/>
          </w:rPr>
          <w:delText>U</w:delText>
        </w:r>
      </w:del>
      <w:ins w:id="1132"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spellStart"/>
      <w:proofErr w:type="gramStart"/>
      <w:r>
        <w:rPr>
          <w:rFonts w:ascii="Times New Roman" w:eastAsia="Times New Roman" w:hAnsi="Times New Roman" w:cs="Times New Roman"/>
          <w:color w:val="212529"/>
          <w:sz w:val="24"/>
          <w:szCs w:val="24"/>
        </w:rPr>
        <w:t>common,there</w:t>
      </w:r>
      <w:proofErr w:type="spellEnd"/>
      <w:proofErr w:type="gramEnd"/>
      <w:r>
        <w:rPr>
          <w:rFonts w:ascii="Times New Roman" w:eastAsia="Times New Roman" w:hAnsi="Times New Roman" w:cs="Times New Roman"/>
          <w:color w:val="212529"/>
          <w:sz w:val="24"/>
          <w:szCs w:val="24"/>
        </w:rPr>
        <w:t xml:space="preserve"> are a lot of things that are unique to being a student or </w:t>
      </w:r>
      <w:del w:id="1133" w:author="Holli Flanagan" w:date="2025-05-09T17:46:00Z">
        <w:r>
          <w:rPr>
            <w:rFonts w:ascii="Times New Roman" w:eastAsia="Times New Roman" w:hAnsi="Times New Roman" w:cs="Times New Roman"/>
            <w:color w:val="212529"/>
            <w:sz w:val="24"/>
            <w:szCs w:val="24"/>
          </w:rPr>
          <w:delText>F</w:delText>
        </w:r>
      </w:del>
      <w:ins w:id="1134"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AA63EA">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a </w:t>
      </w:r>
      <w:ins w:id="1135" w:author="Holli Flanagan" w:date="2025-05-09T17:46:00Z">
        <w:r>
          <w:rPr>
            <w:rFonts w:ascii="Times New Roman" w:eastAsia="Times New Roman" w:hAnsi="Times New Roman" w:cs="Times New Roman"/>
            <w:color w:val="212529"/>
            <w:sz w:val="24"/>
            <w:szCs w:val="24"/>
          </w:rPr>
          <w:t>GPA</w:t>
        </w:r>
      </w:ins>
      <w:del w:id="1136"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AA63EA">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137" w:author="Holli Flanagan" w:date="2025-05-09T17:46:00Z">
        <w:r>
          <w:rPr>
            <w:rFonts w:ascii="Times New Roman" w:eastAsia="Times New Roman" w:hAnsi="Times New Roman" w:cs="Times New Roman"/>
            <w:color w:val="212529"/>
            <w:sz w:val="24"/>
            <w:szCs w:val="24"/>
          </w:rPr>
          <w:delText>S</w:delText>
        </w:r>
      </w:del>
      <w:ins w:id="1138"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139" w:author="Holli Flanagan" w:date="2025-05-09T17:46:00Z">
        <w:r>
          <w:rPr>
            <w:rFonts w:ascii="Times New Roman" w:eastAsia="Times New Roman" w:hAnsi="Times New Roman" w:cs="Times New Roman"/>
            <w:color w:val="212529"/>
            <w:sz w:val="24"/>
            <w:szCs w:val="24"/>
          </w:rPr>
          <w:delText>U</w:delText>
        </w:r>
      </w:del>
      <w:proofErr w:type="gramStart"/>
      <w:ins w:id="1140"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1141" w:author="Holli Flanagan" w:date="2025-05-09T17:46:00Z">
        <w:r>
          <w:rPr>
            <w:rFonts w:ascii="Times New Roman" w:eastAsia="Times New Roman" w:hAnsi="Times New Roman" w:cs="Times New Roman"/>
            <w:color w:val="212529"/>
            <w:sz w:val="24"/>
            <w:szCs w:val="24"/>
          </w:rPr>
          <w:delText>S</w:delText>
        </w:r>
      </w:del>
      <w:ins w:id="1142"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143" w:author="Holli Flanagan" w:date="2025-05-09T17:47:00Z">
        <w:r>
          <w:rPr>
            <w:rFonts w:ascii="Times New Roman" w:eastAsia="Times New Roman" w:hAnsi="Times New Roman" w:cs="Times New Roman"/>
            <w:color w:val="212529"/>
            <w:sz w:val="24"/>
            <w:szCs w:val="24"/>
          </w:rPr>
          <w:delText>U</w:delText>
        </w:r>
      </w:del>
      <w:ins w:id="1144"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145" w:author="Holli Flanagan" w:date="2025-05-09T17:47:00Z">
        <w:r>
          <w:rPr>
            <w:rFonts w:ascii="Times New Roman" w:eastAsia="Times New Roman" w:hAnsi="Times New Roman" w:cs="Times New Roman"/>
            <w:color w:val="212529"/>
            <w:sz w:val="24"/>
            <w:szCs w:val="24"/>
          </w:rPr>
          <w:delText>U</w:delText>
        </w:r>
      </w:del>
      <w:ins w:id="1146"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147" w:author="Holli Flanagan" w:date="2025-05-09T17:47:00Z">
        <w:r>
          <w:rPr>
            <w:rFonts w:ascii="Times New Roman" w:eastAsia="Times New Roman" w:hAnsi="Times New Roman" w:cs="Times New Roman"/>
            <w:color w:val="212529"/>
            <w:sz w:val="24"/>
            <w:szCs w:val="24"/>
          </w:rPr>
          <w:delText>S</w:delText>
        </w:r>
      </w:del>
      <w:ins w:id="1148"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149" w:author="Holli Flanagan" w:date="2025-05-09T17:47:00Z">
        <w:r>
          <w:rPr>
            <w:rFonts w:ascii="Times New Roman" w:eastAsia="Times New Roman" w:hAnsi="Times New Roman" w:cs="Times New Roman"/>
            <w:color w:val="212529"/>
            <w:sz w:val="24"/>
            <w:szCs w:val="24"/>
          </w:rPr>
          <w:delText>F</w:delText>
        </w:r>
      </w:del>
      <w:ins w:id="1150"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to create a constructor to initialize our object, we must remember that it is a User so its constructor must also be responsible for the name and age fields from the parent or superclass, otherwise, how would they ever get set?</w:t>
      </w:r>
    </w:p>
    <w:p w14:paraId="49ABCB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w:t>
      </w:r>
      <w:ins w:id="1151" w:author="Holli Flanagan" w:date="2025-05-09T17:48:00Z">
        <w:r>
          <w:rPr>
            <w:rFonts w:ascii="Times New Roman" w:eastAsia="Times New Roman" w:hAnsi="Times New Roman" w:cs="Times New Roman"/>
            <w:color w:val="212529"/>
            <w:sz w:val="24"/>
            <w:szCs w:val="24"/>
          </w:rPr>
          <w:t>GPA</w:t>
        </w:r>
      </w:ins>
      <w:del w:id="1152"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153"/>
      <w:proofErr w:type="spellStart"/>
      <w:r>
        <w:rPr>
          <w:rFonts w:ascii="Times New Roman" w:eastAsia="Times New Roman" w:hAnsi="Times New Roman" w:cs="Times New Roman"/>
          <w:color w:val="212529"/>
          <w:sz w:val="24"/>
          <w:szCs w:val="24"/>
          <w:highlight w:val="white"/>
        </w:rPr>
        <w:t>getNme</w:t>
      </w:r>
      <w:commentRangeEnd w:id="1153"/>
      <w:proofErr w:type="spellEnd"/>
      <w:r w:rsidR="004F5D07">
        <w:rPr>
          <w:rStyle w:val="CommentReference"/>
        </w:rPr>
        <w:commentReference w:id="1153"/>
      </w:r>
      <w:r>
        <w:rPr>
          <w:rFonts w:ascii="Times New Roman" w:eastAsia="Times New Roman" w:hAnsi="Times New Roman" w:cs="Times New Roman"/>
          <w:color w:val="212529"/>
          <w:sz w:val="24"/>
          <w:szCs w:val="24"/>
          <w:highlight w:val="white"/>
        </w:rPr>
        <w:t xml:space="preserve"> because it is inherited from </w:t>
      </w:r>
      <w:del w:id="1154" w:author="Holli Flanagan" w:date="2025-05-09T17:47:00Z">
        <w:r>
          <w:rPr>
            <w:rFonts w:ascii="Times New Roman" w:eastAsia="Times New Roman" w:hAnsi="Times New Roman" w:cs="Times New Roman"/>
            <w:color w:val="212529"/>
            <w:sz w:val="24"/>
            <w:szCs w:val="24"/>
            <w:highlight w:val="white"/>
          </w:rPr>
          <w:delText>U</w:delText>
        </w:r>
      </w:del>
      <w:ins w:id="1155"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156" w:author="Holli Flanagan" w:date="2025-05-09T17:48:00Z">
        <w:r>
          <w:rPr>
            <w:rFonts w:ascii="Times New Roman" w:eastAsia="Times New Roman" w:hAnsi="Times New Roman" w:cs="Times New Roman"/>
            <w:color w:val="212529"/>
            <w:sz w:val="24"/>
            <w:szCs w:val="24"/>
            <w:highlight w:val="white"/>
          </w:rPr>
          <w:delText>S</w:delText>
        </w:r>
      </w:del>
      <w:ins w:id="1157"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158" w:author="Holli Flanagan" w:date="2025-05-09T17:48:00Z">
        <w:r>
          <w:rPr>
            <w:rFonts w:ascii="Times New Roman" w:eastAsia="Times New Roman" w:hAnsi="Times New Roman" w:cs="Times New Roman"/>
            <w:color w:val="212529"/>
            <w:sz w:val="24"/>
            <w:szCs w:val="24"/>
            <w:highlight w:val="white"/>
          </w:rPr>
          <w:delText>F</w:delText>
        </w:r>
      </w:del>
      <w:ins w:id="1159"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w:t>
      </w:r>
      <w:proofErr w:type="spellStart"/>
      <w:r>
        <w:rPr>
          <w:rFonts w:ascii="Times New Roman" w:eastAsia="Times New Roman" w:hAnsi="Times New Roman" w:cs="Times New Roman"/>
          <w:color w:val="212529"/>
          <w:sz w:val="24"/>
          <w:szCs w:val="24"/>
          <w:highlight w:val="white"/>
        </w:rPr>
        <w:t>getGPA</w:t>
      </w:r>
      <w:proofErr w:type="spellEnd"/>
      <w:r>
        <w:rPr>
          <w:rFonts w:ascii="Times New Roman" w:eastAsia="Times New Roman" w:hAnsi="Times New Roman" w:cs="Times New Roman"/>
          <w:color w:val="212529"/>
          <w:sz w:val="24"/>
          <w:szCs w:val="24"/>
          <w:highlight w:val="white"/>
        </w:rPr>
        <w:t xml:space="preserve">,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160" w:author="Holli Flanagan" w:date="2025-05-09T17:48:00Z">
        <w:r>
          <w:rPr>
            <w:rFonts w:ascii="Times New Roman" w:eastAsia="Times New Roman" w:hAnsi="Times New Roman" w:cs="Times New Roman"/>
            <w:color w:val="212529"/>
            <w:sz w:val="24"/>
            <w:szCs w:val="24"/>
            <w:highlight w:val="white"/>
          </w:rPr>
          <w:delText>S</w:delText>
        </w:r>
      </w:del>
      <w:ins w:id="1161"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w:t>
      </w:r>
      <w:proofErr w:type="spellStart"/>
      <w:r>
        <w:rPr>
          <w:rFonts w:ascii="Times New Roman" w:eastAsia="Times New Roman" w:hAnsi="Times New Roman" w:cs="Times New Roman"/>
          <w:color w:val="212529"/>
          <w:sz w:val="24"/>
          <w:szCs w:val="24"/>
          <w:highlight w:val="white"/>
        </w:rPr>
        <w:t>getDepartment</w:t>
      </w:r>
      <w:proofErr w:type="spellEnd"/>
      <w:r>
        <w:rPr>
          <w:rFonts w:ascii="Times New Roman" w:eastAsia="Times New Roman" w:hAnsi="Times New Roman" w:cs="Times New Roman"/>
          <w:color w:val="212529"/>
          <w:sz w:val="24"/>
          <w:szCs w:val="24"/>
          <w:highlight w:val="white"/>
        </w:rPr>
        <w:t xml:space="preserve">,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162" w:author="Holli Flanagan" w:date="2025-05-09T17:48:00Z">
        <w:r>
          <w:rPr>
            <w:rFonts w:ascii="Times New Roman" w:eastAsia="Times New Roman" w:hAnsi="Times New Roman" w:cs="Times New Roman"/>
            <w:color w:val="212529"/>
            <w:sz w:val="24"/>
            <w:szCs w:val="24"/>
            <w:highlight w:val="white"/>
          </w:rPr>
          <w:delText>F</w:delText>
        </w:r>
      </w:del>
      <w:ins w:id="1163"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AA63EA">
      <w:pPr>
        <w:numPr>
          <w:ilvl w:val="0"/>
          <w:numId w:val="22"/>
        </w:numPr>
        <w:shd w:val="clear" w:color="auto" w:fill="FFFFFF"/>
        <w:spacing w:before="180"/>
        <w:rPr>
          <w:rFonts w:ascii="Times New Roman" w:eastAsia="Times New Roman" w:hAnsi="Times New Roman" w:cs="Times New Roman"/>
        </w:rPr>
        <w:pPrChange w:id="1164"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165"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AA63EA">
      <w:pPr>
        <w:numPr>
          <w:ilvl w:val="0"/>
          <w:numId w:val="22"/>
        </w:numPr>
        <w:shd w:val="clear" w:color="auto" w:fill="FFFFFF"/>
        <w:spacing w:after="300"/>
        <w:rPr>
          <w:rFonts w:ascii="Times New Roman" w:eastAsia="Times New Roman" w:hAnsi="Times New Roman" w:cs="Times New Roman"/>
        </w:rPr>
        <w:pPrChange w:id="1166"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They both have ages (although </w:t>
      </w:r>
      <w:proofErr w:type="spellStart"/>
      <w:r>
        <w:rPr>
          <w:rFonts w:ascii="Times New Roman" w:eastAsia="Times New Roman" w:hAnsi="Times New Roman" w:cs="Times New Roman"/>
          <w:color w:val="212529"/>
          <w:sz w:val="24"/>
          <w:szCs w:val="24"/>
        </w:rPr>
        <w:t>Teacher.age</w:t>
      </w:r>
      <w:proofErr w:type="spellEnd"/>
      <w:r>
        <w:rPr>
          <w:rFonts w:ascii="Times New Roman" w:eastAsia="Times New Roman" w:hAnsi="Times New Roman" w:cs="Times New Roman"/>
          <w:color w:val="212529"/>
          <w:sz w:val="24"/>
          <w:szCs w:val="24"/>
        </w:rPr>
        <w:t xml:space="preserve"> &gt; </w:t>
      </w:r>
      <w:proofErr w:type="spellStart"/>
      <w:r>
        <w:rPr>
          <w:rFonts w:ascii="Times New Roman" w:eastAsia="Times New Roman" w:hAnsi="Times New Roman" w:cs="Times New Roman"/>
          <w:color w:val="212529"/>
          <w:sz w:val="24"/>
          <w:szCs w:val="24"/>
        </w:rPr>
        <w:t>Student.age</w:t>
      </w:r>
      <w:proofErr w:type="spellEnd"/>
      <w:r>
        <w:rPr>
          <w:rFonts w:ascii="Times New Roman" w:eastAsia="Times New Roman" w:hAnsi="Times New Roman" w:cs="Times New Roman"/>
          <w:color w:val="212529"/>
          <w:sz w:val="24"/>
          <w:szCs w:val="24"/>
        </w:rPr>
        <w:t>)</w:t>
      </w:r>
      <w:ins w:id="1167"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AA63EA">
      <w:pPr>
        <w:numPr>
          <w:ilvl w:val="0"/>
          <w:numId w:val="24"/>
        </w:numPr>
        <w:shd w:val="clear" w:color="auto" w:fill="FFFFFF"/>
        <w:spacing w:before="180"/>
        <w:rPr>
          <w:rFonts w:ascii="Times New Roman" w:eastAsia="Times New Roman" w:hAnsi="Times New Roman" w:cs="Times New Roman"/>
        </w:rPr>
        <w:pPrChange w:id="1168"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Students have a GPA and a </w:t>
      </w:r>
      <w:proofErr w:type="spellStart"/>
      <w:r>
        <w:rPr>
          <w:rFonts w:ascii="Times New Roman" w:eastAsia="Times New Roman" w:hAnsi="Times New Roman" w:cs="Times New Roman"/>
          <w:color w:val="212529"/>
          <w:sz w:val="24"/>
          <w:szCs w:val="24"/>
        </w:rPr>
        <w:t>gradTerm</w:t>
      </w:r>
      <w:proofErr w:type="spellEnd"/>
      <w:ins w:id="1169"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AA63EA">
      <w:pPr>
        <w:numPr>
          <w:ilvl w:val="0"/>
          <w:numId w:val="24"/>
        </w:numPr>
        <w:shd w:val="clear" w:color="auto" w:fill="FFFFFF"/>
        <w:spacing w:after="300"/>
        <w:rPr>
          <w:rFonts w:ascii="Times New Roman" w:eastAsia="Times New Roman" w:hAnsi="Times New Roman" w:cs="Times New Roman"/>
        </w:rPr>
        <w:pPrChange w:id="1170"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Faculty have a department, an office, a list of classes, and don’t show up on photographic film.</w:t>
      </w:r>
    </w:p>
    <w:p w14:paraId="1305D2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171" w:author="Holli Flanagan" w:date="2025-05-09T17:49:00Z">
        <w:r>
          <w:rPr>
            <w:rFonts w:ascii="Times New Roman" w:eastAsia="Times New Roman" w:hAnsi="Times New Roman" w:cs="Times New Roman"/>
            <w:color w:val="212529"/>
            <w:sz w:val="24"/>
            <w:szCs w:val="24"/>
          </w:rPr>
          <w:delText>U</w:delText>
        </w:r>
      </w:del>
      <w:proofErr w:type="gramStart"/>
      <w:ins w:id="1172"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1173" w:author="Holli Flanagan" w:date="2025-05-09T17:49:00Z">
        <w:r>
          <w:rPr>
            <w:rFonts w:ascii="Times New Roman" w:eastAsia="Times New Roman" w:hAnsi="Times New Roman" w:cs="Times New Roman"/>
            <w:color w:val="212529"/>
            <w:sz w:val="24"/>
            <w:szCs w:val="24"/>
          </w:rPr>
          <w:delText>U</w:delText>
        </w:r>
      </w:del>
      <w:ins w:id="1174"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AA63EA">
      <w:pPr>
        <w:pStyle w:val="Heading2"/>
        <w:rPr>
          <w:rPrChange w:id="1175" w:author="Holli Flanagan" w:date="2025-05-12T14:35:00Z">
            <w:rPr>
              <w:sz w:val="34"/>
              <w:szCs w:val="34"/>
            </w:rPr>
          </w:rPrChange>
        </w:rPr>
        <w:pPrChange w:id="1176" w:author="Holli Flanagan" w:date="2025-05-12T14:35:00Z">
          <w:pPr>
            <w:pStyle w:val="Heading2"/>
            <w:keepNext w:val="0"/>
            <w:keepLines w:val="0"/>
          </w:pPr>
        </w:pPrChange>
      </w:pPr>
      <w:bookmarkStart w:id="1177" w:name="_j8vnwiijelw1" w:colFirst="0" w:colLast="0"/>
      <w:bookmarkEnd w:id="1177"/>
      <w:r>
        <w:rPr>
          <w:rPrChange w:id="1178" w:author="Holli Flanagan" w:date="2025-05-12T14:35:00Z">
            <w:rPr>
              <w:sz w:val="34"/>
              <w:szCs w:val="34"/>
            </w:rPr>
          </w:rPrChange>
        </w:rPr>
        <w:t>Summary</w:t>
      </w:r>
    </w:p>
    <w:p w14:paraId="4CE13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179" w:author="Holli Flanagan" w:date="2025-05-09T17:49:00Z">
        <w:r>
          <w:rPr>
            <w:rFonts w:ascii="Times New Roman" w:eastAsia="Times New Roman" w:hAnsi="Times New Roman" w:cs="Times New Roman"/>
            <w:color w:val="212529"/>
            <w:sz w:val="24"/>
            <w:szCs w:val="24"/>
          </w:rPr>
          <w:t>inheritance</w:t>
        </w:r>
      </w:ins>
      <w:del w:id="1180"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1181" w:author="Holli Flanagan" w:date="2025-05-09T17:49:00Z">
        <w:r>
          <w:rPr>
            <w:rFonts w:ascii="Times New Roman" w:eastAsia="Times New Roman" w:hAnsi="Times New Roman" w:cs="Times New Roman"/>
            <w:color w:val="212529"/>
            <w:sz w:val="24"/>
            <w:szCs w:val="24"/>
          </w:rPr>
          <w:t>differences</w:t>
        </w:r>
      </w:ins>
      <w:del w:id="1182"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spellStart"/>
      <w:proofErr w:type="gramStart"/>
      <w:r>
        <w:rPr>
          <w:rFonts w:ascii="Times New Roman" w:eastAsia="Times New Roman" w:hAnsi="Times New Roman" w:cs="Times New Roman"/>
          <w:i/>
          <w:color w:val="212529"/>
          <w:sz w:val="24"/>
          <w:szCs w:val="24"/>
        </w:rPr>
        <w:t>superclasses</w:t>
      </w:r>
      <w:proofErr w:type="spellEnd"/>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AA63EA">
      <w:pPr>
        <w:pStyle w:val="Heading2"/>
        <w:keepNext w:val="0"/>
        <w:keepLines w:val="0"/>
        <w:spacing w:before="700"/>
        <w:rPr>
          <w:rPrChange w:id="1183" w:author="Holli Flanagan" w:date="2025-05-12T14:35:00Z">
            <w:rPr>
              <w:sz w:val="46"/>
              <w:szCs w:val="46"/>
            </w:rPr>
          </w:rPrChange>
        </w:rPr>
        <w:pPrChange w:id="1184" w:author="Holli Flanagan" w:date="2025-05-12T14:35:00Z">
          <w:pPr>
            <w:pStyle w:val="Heading1"/>
            <w:keepNext w:val="0"/>
            <w:keepLines w:val="0"/>
            <w:spacing w:before="700"/>
          </w:pPr>
        </w:pPrChange>
      </w:pPr>
      <w:bookmarkStart w:id="1185" w:name="_czyqoy4an2ab" w:colFirst="0" w:colLast="0"/>
      <w:bookmarkEnd w:id="1185"/>
      <w:r>
        <w:rPr>
          <w:rPrChange w:id="1186" w:author="Holli Flanagan" w:date="2025-05-12T14:35:00Z">
            <w:rPr>
              <w:sz w:val="46"/>
              <w:szCs w:val="46"/>
            </w:rPr>
          </w:rPrChange>
        </w:rPr>
        <w:t>Next Step</w:t>
      </w:r>
    </w:p>
    <w:p w14:paraId="2B65C369" w14:textId="17045C7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187"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188" w:author="Oestreich, Julia" w:date="2025-05-15T17:13:00Z" w16du:dateUtc="2025-05-15T21:13:00Z">
        <w:r w:rsidR="004F5D07">
          <w:rPr>
            <w:rFonts w:ascii="Times New Roman" w:eastAsia="Times New Roman" w:hAnsi="Times New Roman" w:cs="Times New Roman"/>
            <w:color w:val="0D6EFD"/>
            <w:sz w:val="24"/>
            <w:szCs w:val="24"/>
          </w:rPr>
          <w:t>A</w:t>
        </w:r>
      </w:ins>
      <w:del w:id="1189"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190" w:author="Oestreich, Julia" w:date="2025-05-15T17:13:00Z" w16du:dateUtc="2025-05-15T21:13:00Z">
        <w:r w:rsidDel="004F5D07">
          <w:rPr>
            <w:rFonts w:ascii="Times New Roman" w:eastAsia="Times New Roman" w:hAnsi="Times New Roman" w:cs="Times New Roman"/>
            <w:color w:val="0D6EFD"/>
            <w:sz w:val="24"/>
            <w:szCs w:val="24"/>
          </w:rPr>
          <w:delText>t</w:delText>
        </w:r>
      </w:del>
      <w:ins w:id="1191"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192"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AA63EA">
      <w:pPr>
        <w:pStyle w:val="Heading1"/>
        <w:rPr>
          <w:rPrChange w:id="1193" w:author="Holli Flanagan" w:date="2025-05-12T14:35:00Z">
            <w:rPr>
              <w:sz w:val="46"/>
              <w:szCs w:val="46"/>
            </w:rPr>
          </w:rPrChange>
        </w:rPr>
        <w:pPrChange w:id="1194" w:author="Holli Flanagan" w:date="2025-05-12T14:35:00Z">
          <w:pPr>
            <w:pStyle w:val="Heading1"/>
            <w:keepNext w:val="0"/>
            <w:keepLines w:val="0"/>
          </w:pPr>
        </w:pPrChange>
      </w:pPr>
      <w:bookmarkStart w:id="1195" w:name="_78d580hbh8mx" w:colFirst="0" w:colLast="0"/>
      <w:bookmarkEnd w:id="1195"/>
      <w:r>
        <w:rPr>
          <w:rPrChange w:id="1196" w:author="Holli Flanagan" w:date="2025-05-12T14:35:00Z">
            <w:rPr>
              <w:sz w:val="46"/>
              <w:szCs w:val="46"/>
            </w:rPr>
          </w:rPrChange>
        </w:rPr>
        <w:lastRenderedPageBreak/>
        <w:t xml:space="preserve">Putting </w:t>
      </w:r>
      <w:del w:id="1197" w:author="Oestreich, Julia" w:date="2025-05-15T17:13:00Z" w16du:dateUtc="2025-05-15T21:13:00Z">
        <w:r w:rsidDel="004F5D07">
          <w:rPr>
            <w:rPrChange w:id="1198" w:author="Holli Flanagan" w:date="2025-05-12T14:35:00Z">
              <w:rPr>
                <w:sz w:val="46"/>
                <w:szCs w:val="46"/>
              </w:rPr>
            </w:rPrChange>
          </w:rPr>
          <w:delText>i</w:delText>
        </w:r>
      </w:del>
      <w:ins w:id="1199" w:author="Oestreich, Julia" w:date="2025-05-15T17:13:00Z" w16du:dateUtc="2025-05-15T21:13:00Z">
        <w:r w:rsidR="004F5D07">
          <w:t>I</w:t>
        </w:r>
      </w:ins>
      <w:r>
        <w:rPr>
          <w:rPrChange w:id="1200" w:author="Holli Flanagan" w:date="2025-05-12T14:35:00Z">
            <w:rPr>
              <w:sz w:val="46"/>
              <w:szCs w:val="46"/>
            </w:rPr>
          </w:rPrChange>
        </w:rPr>
        <w:t xml:space="preserve">t </w:t>
      </w:r>
      <w:del w:id="1201" w:author="Oestreich, Julia" w:date="2025-05-15T17:13:00Z" w16du:dateUtc="2025-05-15T21:13:00Z">
        <w:r w:rsidDel="004F5D07">
          <w:rPr>
            <w:rPrChange w:id="1202" w:author="Holli Flanagan" w:date="2025-05-12T14:35:00Z">
              <w:rPr>
                <w:sz w:val="46"/>
                <w:szCs w:val="46"/>
              </w:rPr>
            </w:rPrChange>
          </w:rPr>
          <w:delText>a</w:delText>
        </w:r>
      </w:del>
      <w:ins w:id="1203" w:author="Oestreich, Julia" w:date="2025-05-15T17:13:00Z" w16du:dateUtc="2025-05-15T21:13:00Z">
        <w:r w:rsidR="004F5D07">
          <w:t>A</w:t>
        </w:r>
      </w:ins>
      <w:r>
        <w:rPr>
          <w:rPrChange w:id="1204" w:author="Holli Flanagan" w:date="2025-05-12T14:35:00Z">
            <w:rPr>
              <w:sz w:val="46"/>
              <w:szCs w:val="46"/>
            </w:rPr>
          </w:rPrChange>
        </w:rPr>
        <w:t>ll together</w:t>
      </w:r>
    </w:p>
    <w:p w14:paraId="622B6141" w14:textId="77777777" w:rsidR="00B32DEF" w:rsidRPr="00B32DEF" w:rsidRDefault="00AA63EA">
      <w:pPr>
        <w:pStyle w:val="Heading2"/>
        <w:rPr>
          <w:rPrChange w:id="1205" w:author="Holli Flanagan" w:date="2025-05-12T14:35:00Z">
            <w:rPr>
              <w:sz w:val="34"/>
              <w:szCs w:val="34"/>
            </w:rPr>
          </w:rPrChange>
        </w:rPr>
        <w:pPrChange w:id="1206" w:author="Holli Flanagan" w:date="2025-05-12T14:35:00Z">
          <w:pPr>
            <w:pStyle w:val="Heading2"/>
            <w:keepNext w:val="0"/>
            <w:keepLines w:val="0"/>
          </w:pPr>
        </w:pPrChange>
      </w:pPr>
      <w:bookmarkStart w:id="1207" w:name="_en9c7col77tv" w:colFirst="0" w:colLast="0"/>
      <w:bookmarkEnd w:id="1207"/>
      <w:r>
        <w:rPr>
          <w:rPrChange w:id="1208" w:author="Holli Flanagan" w:date="2025-05-12T14:35:00Z">
            <w:rPr>
              <w:sz w:val="34"/>
              <w:szCs w:val="34"/>
            </w:rPr>
          </w:rPrChange>
        </w:rPr>
        <w:t>Key Idea</w:t>
      </w:r>
    </w:p>
    <w:p w14:paraId="353EE0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209" w:author="Holli Flanagan" w:date="2025-05-09T17:50:00Z">
        <w:r>
          <w:rPr>
            <w:rFonts w:ascii="Times New Roman" w:eastAsia="Times New Roman" w:hAnsi="Times New Roman" w:cs="Times New Roman"/>
            <w:color w:val="212529"/>
            <w:sz w:val="24"/>
            <w:szCs w:val="24"/>
            <w:rPrChange w:id="1210" w:author="Holli Flanagan" w:date="2025-05-09T17:50:00Z">
              <w:rPr>
                <w:rFonts w:ascii="Times New Roman" w:eastAsia="Times New Roman" w:hAnsi="Times New Roman" w:cs="Times New Roman"/>
                <w:i/>
                <w:color w:val="212529"/>
                <w:sz w:val="24"/>
                <w:szCs w:val="24"/>
              </w:rPr>
            </w:rPrChange>
          </w:rPr>
          <w:delText>I</w:delText>
        </w:r>
      </w:del>
      <w:ins w:id="1211" w:author="Holli Flanagan" w:date="2025-05-09T17:50:00Z">
        <w:r>
          <w:rPr>
            <w:rFonts w:ascii="Times New Roman" w:eastAsia="Times New Roman" w:hAnsi="Times New Roman" w:cs="Times New Roman"/>
            <w:color w:val="212529"/>
            <w:sz w:val="24"/>
            <w:szCs w:val="24"/>
            <w:rPrChange w:id="1212"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213"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AA63EA">
      <w:pPr>
        <w:pStyle w:val="Heading2"/>
        <w:rPr>
          <w:rPrChange w:id="1214" w:author="Holli Flanagan" w:date="2025-05-12T14:35:00Z">
            <w:rPr>
              <w:sz w:val="34"/>
              <w:szCs w:val="34"/>
            </w:rPr>
          </w:rPrChange>
        </w:rPr>
        <w:pPrChange w:id="1215" w:author="Holli Flanagan" w:date="2025-05-12T14:35:00Z">
          <w:pPr>
            <w:pStyle w:val="Heading2"/>
            <w:keepNext w:val="0"/>
            <w:keepLines w:val="0"/>
          </w:pPr>
        </w:pPrChange>
      </w:pPr>
      <w:bookmarkStart w:id="1216" w:name="_634iyreenbbp" w:colFirst="0" w:colLast="0"/>
      <w:bookmarkEnd w:id="1216"/>
      <w:r>
        <w:rPr>
          <w:rPrChange w:id="1217" w:author="Holli Flanagan" w:date="2025-05-12T14:35:00Z">
            <w:rPr>
              <w:sz w:val="34"/>
              <w:szCs w:val="34"/>
            </w:rPr>
          </w:rPrChange>
        </w:rPr>
        <w:t>Termi</w:t>
      </w:r>
      <w:ins w:id="1218" w:author="Holli Flanagan" w:date="2025-04-30T20:49:00Z">
        <w:r>
          <w:rPr>
            <w:rPrChange w:id="1219" w:author="Holli Flanagan" w:date="2025-05-12T14:35:00Z">
              <w:rPr>
                <w:sz w:val="34"/>
                <w:szCs w:val="34"/>
              </w:rPr>
            </w:rPrChange>
          </w:rPr>
          <w:t>n</w:t>
        </w:r>
      </w:ins>
      <w:r>
        <w:rPr>
          <w:rPrChange w:id="1220" w:author="Holli Flanagan" w:date="2025-05-12T14:35:00Z">
            <w:rPr>
              <w:sz w:val="34"/>
              <w:szCs w:val="34"/>
            </w:rPr>
          </w:rPrChange>
        </w:rPr>
        <w:t>ology review</w:t>
      </w:r>
    </w:p>
    <w:p w14:paraId="39912E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AA63EA">
      <w:pPr>
        <w:numPr>
          <w:ilvl w:val="0"/>
          <w:numId w:val="25"/>
        </w:numPr>
        <w:shd w:val="clear" w:color="auto" w:fill="FFFFFF"/>
        <w:spacing w:before="180"/>
        <w:rPr>
          <w:rFonts w:ascii="Times New Roman" w:eastAsia="Times New Roman" w:hAnsi="Times New Roman" w:cs="Times New Roman"/>
        </w:rPr>
        <w:pPrChange w:id="1221"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222"/>
      <w:r>
        <w:rPr>
          <w:rFonts w:ascii="Times New Roman" w:eastAsia="Times New Roman" w:hAnsi="Times New Roman" w:cs="Times New Roman"/>
          <w:color w:val="212529"/>
          <w:sz w:val="24"/>
          <w:szCs w:val="24"/>
        </w:rPr>
        <w:t xml:space="preserve">class </w:t>
      </w:r>
      <w:commentRangeEnd w:id="1222"/>
      <w:r>
        <w:commentReference w:id="1222"/>
      </w:r>
      <w:r>
        <w:rPr>
          <w:rFonts w:ascii="Times New Roman" w:eastAsia="Times New Roman" w:hAnsi="Times New Roman" w:cs="Times New Roman"/>
          <w:color w:val="212529"/>
          <w:sz w:val="24"/>
          <w:szCs w:val="24"/>
        </w:rPr>
        <w:t>as a property to your class.</w:t>
      </w:r>
    </w:p>
    <w:p w14:paraId="2D210871" w14:textId="77777777" w:rsidR="00B32DEF" w:rsidRDefault="00AA63EA">
      <w:pPr>
        <w:numPr>
          <w:ilvl w:val="0"/>
          <w:numId w:val="25"/>
        </w:numPr>
        <w:shd w:val="clear" w:color="auto" w:fill="FFFFFF"/>
        <w:spacing w:after="300"/>
        <w:rPr>
          <w:rFonts w:ascii="Times New Roman" w:eastAsia="Times New Roman" w:hAnsi="Times New Roman" w:cs="Times New Roman"/>
        </w:rPr>
        <w:pPrChange w:id="1223"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224"/>
      <w:r>
        <w:rPr>
          <w:rFonts w:ascii="Times New Roman" w:eastAsia="Times New Roman" w:hAnsi="Times New Roman" w:cs="Times New Roman"/>
          <w:color w:val="212529"/>
          <w:sz w:val="24"/>
          <w:szCs w:val="24"/>
        </w:rPr>
        <w:t xml:space="preserve">has a </w:t>
      </w:r>
      <w:commentRangeEnd w:id="1224"/>
      <w:r>
        <w:commentReference w:id="1224"/>
      </w:r>
      <w:r>
        <w:rPr>
          <w:rFonts w:ascii="Times New Roman" w:eastAsia="Times New Roman" w:hAnsi="Times New Roman" w:cs="Times New Roman"/>
          <w:color w:val="212529"/>
          <w:sz w:val="24"/>
          <w:szCs w:val="24"/>
        </w:rPr>
        <w:t>relationship</w:t>
      </w:r>
      <w:ins w:id="1225"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AA63EA">
      <w:pPr>
        <w:numPr>
          <w:ilvl w:val="0"/>
          <w:numId w:val="26"/>
        </w:numPr>
        <w:shd w:val="clear" w:color="auto" w:fill="FFFFFF"/>
        <w:spacing w:before="180"/>
        <w:rPr>
          <w:rFonts w:ascii="Times New Roman" w:eastAsia="Times New Roman" w:hAnsi="Times New Roman" w:cs="Times New Roman"/>
        </w:rPr>
        <w:pPrChange w:id="1226"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AA63EA">
      <w:pPr>
        <w:numPr>
          <w:ilvl w:val="0"/>
          <w:numId w:val="26"/>
        </w:numPr>
        <w:shd w:val="clear" w:color="auto" w:fill="FFFFFF"/>
        <w:spacing w:after="300"/>
        <w:rPr>
          <w:rFonts w:ascii="Times New Roman" w:eastAsia="Times New Roman" w:hAnsi="Times New Roman" w:cs="Times New Roman"/>
        </w:rPr>
        <w:pPrChange w:id="1227"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1228"/>
      <w:r>
        <w:rPr>
          <w:rFonts w:ascii="Times New Roman" w:eastAsia="Times New Roman" w:hAnsi="Times New Roman" w:cs="Times New Roman"/>
          <w:color w:val="212529"/>
          <w:sz w:val="24"/>
          <w:szCs w:val="24"/>
        </w:rPr>
        <w:t xml:space="preserve"> is a</w:t>
      </w:r>
      <w:commentRangeEnd w:id="1228"/>
      <w:r>
        <w:commentReference w:id="1228"/>
      </w:r>
      <w:r>
        <w:rPr>
          <w:rFonts w:ascii="Times New Roman" w:eastAsia="Times New Roman" w:hAnsi="Times New Roman" w:cs="Times New Roman"/>
          <w:color w:val="212529"/>
          <w:sz w:val="24"/>
          <w:szCs w:val="24"/>
        </w:rPr>
        <w:t xml:space="preserve"> relationship</w:t>
      </w:r>
      <w:ins w:id="1229"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230"/>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231"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230"/>
      <w:r>
        <w:commentReference w:id="1230"/>
      </w:r>
    </w:p>
    <w:p w14:paraId="314CBD62" w14:textId="77777777" w:rsidR="00B32DEF" w:rsidRPr="00B32DEF" w:rsidRDefault="00AA63EA">
      <w:pPr>
        <w:pStyle w:val="Heading2"/>
        <w:rPr>
          <w:rPrChange w:id="1232" w:author="Holli Flanagan" w:date="2025-05-12T14:35:00Z">
            <w:rPr>
              <w:sz w:val="34"/>
              <w:szCs w:val="34"/>
            </w:rPr>
          </w:rPrChange>
        </w:rPr>
        <w:pPrChange w:id="1233" w:author="Holli Flanagan" w:date="2025-05-12T14:35:00Z">
          <w:pPr>
            <w:pStyle w:val="Heading2"/>
            <w:keepNext w:val="0"/>
            <w:keepLines w:val="0"/>
          </w:pPr>
        </w:pPrChange>
      </w:pPr>
      <w:bookmarkStart w:id="1234" w:name="_uy5py25xj4z4" w:colFirst="0" w:colLast="0"/>
      <w:bookmarkEnd w:id="1234"/>
      <w:r>
        <w:rPr>
          <w:rPrChange w:id="1235" w:author="Holli Flanagan" w:date="2025-05-12T14:35:00Z">
            <w:rPr>
              <w:sz w:val="34"/>
              <w:szCs w:val="34"/>
            </w:rPr>
          </w:rPrChange>
        </w:rPr>
        <w:t>Back to drawing</w:t>
      </w:r>
    </w:p>
    <w:p w14:paraId="680A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236"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237" w:author="Holli Flanagan" w:date="2025-05-09T17:52:00Z">
        <w:r>
          <w:rPr>
            <w:rFonts w:ascii="Times New Roman" w:eastAsia="Times New Roman" w:hAnsi="Times New Roman" w:cs="Times New Roman"/>
            <w:color w:val="212529"/>
            <w:sz w:val="24"/>
            <w:szCs w:val="24"/>
          </w:rPr>
          <w:delText>P</w:delText>
        </w:r>
      </w:del>
      <w:ins w:id="1238"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239" w:author="Holli Flanagan" w:date="2025-05-09T17:52:00Z">
        <w:r>
          <w:rPr>
            <w:rFonts w:ascii="Times New Roman" w:eastAsia="Times New Roman" w:hAnsi="Times New Roman" w:cs="Times New Roman"/>
            <w:color w:val="212529"/>
            <w:sz w:val="24"/>
            <w:szCs w:val="24"/>
          </w:rPr>
          <w:delText>L</w:delText>
        </w:r>
      </w:del>
      <w:ins w:id="1240"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241" w:author="Holli Flanagan" w:date="2025-05-09T17:52:00Z">
        <w:r>
          <w:rPr>
            <w:rFonts w:ascii="Times New Roman" w:eastAsia="Times New Roman" w:hAnsi="Times New Roman" w:cs="Times New Roman"/>
            <w:color w:val="212529"/>
            <w:sz w:val="24"/>
            <w:szCs w:val="24"/>
          </w:rPr>
          <w:delText>R</w:delText>
        </w:r>
      </w:del>
      <w:ins w:id="1242"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243" w:author="Holli Flanagan" w:date="2025-05-09T17:52:00Z">
        <w:r>
          <w:rPr>
            <w:rFonts w:ascii="Times New Roman" w:eastAsia="Times New Roman" w:hAnsi="Times New Roman" w:cs="Times New Roman"/>
            <w:color w:val="212529"/>
            <w:sz w:val="24"/>
            <w:szCs w:val="24"/>
          </w:rPr>
          <w:delText>P</w:delText>
        </w:r>
      </w:del>
      <w:ins w:id="1244"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245" w:author="Holli Flanagan" w:date="2025-05-09T17:52:00Z">
        <w:r>
          <w:rPr>
            <w:rFonts w:ascii="Times New Roman" w:eastAsia="Times New Roman" w:hAnsi="Times New Roman" w:cs="Times New Roman"/>
            <w:color w:val="212529"/>
            <w:sz w:val="24"/>
            <w:szCs w:val="24"/>
          </w:rPr>
          <w:delText>C</w:delText>
        </w:r>
      </w:del>
      <w:ins w:id="1246"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component. If we create a class with just a color component, we could share that definition in all our drawing classes by extending it.</w:t>
      </w:r>
      <w:commentRangeStart w:id="1247"/>
      <w:commentRangeEnd w:id="1247"/>
      <w:r>
        <w:commentReference w:id="1247"/>
      </w:r>
    </w:p>
    <w:p w14:paraId="6687B2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248"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a clone method, and automatically makes a deep copy of the color object in the constructor. It just holds our color object, so we will extend this to make all of our other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w:t>
      </w:r>
    </w:p>
    <w:p w14:paraId="2CE716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AA63EA">
      <w:pPr>
        <w:shd w:val="clear" w:color="auto" w:fill="FFFFFF"/>
        <w:spacing w:after="240"/>
        <w:rPr>
          <w:del w:id="1249" w:author="Holli Flanagan" w:date="2025-05-09T17:54:00Z"/>
          <w:rFonts w:ascii="Times New Roman" w:eastAsia="Times New Roman" w:hAnsi="Times New Roman" w:cs="Times New Roman"/>
          <w:color w:val="212529"/>
          <w:sz w:val="24"/>
          <w:szCs w:val="24"/>
        </w:rPr>
      </w:pPr>
      <w:ins w:id="1250" w:author="Holli Flanagan" w:date="2025-05-09T17:54:00Z">
        <w:r>
          <w:rPr>
            <w:rFonts w:ascii="Times New Roman" w:eastAsia="Times New Roman" w:hAnsi="Times New Roman" w:cs="Times New Roman"/>
            <w:color w:val="212529"/>
            <w:sz w:val="24"/>
            <w:szCs w:val="24"/>
          </w:rPr>
          <w:t>Remember that “drawable”</w:t>
        </w:r>
      </w:ins>
      <w:del w:id="1251"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AA63EA">
      <w:pPr>
        <w:shd w:val="clear" w:color="auto" w:fill="FFFFFF"/>
        <w:rPr>
          <w:del w:id="1252" w:author="Holli Flanagan" w:date="2025-05-09T17:54:00Z"/>
          <w:color w:val="000000"/>
          <w:rPrChange w:id="1253" w:author="Holli Flanagan" w:date="2025-05-09T17:54:00Z">
            <w:rPr>
              <w:del w:id="1254" w:author="Holli Flanagan" w:date="2025-05-09T17:54:00Z"/>
              <w:rFonts w:ascii="Times New Roman" w:eastAsia="Times New Roman" w:hAnsi="Times New Roman" w:cs="Times New Roman"/>
            </w:rPr>
          </w:rPrChange>
        </w:rPr>
        <w:pPrChange w:id="1255" w:author="Holli Flanagan" w:date="2025-05-09T17:54:00Z">
          <w:pPr>
            <w:numPr>
              <w:numId w:val="239"/>
            </w:numPr>
            <w:shd w:val="clear" w:color="auto" w:fill="FFFFFF"/>
            <w:spacing w:before="180" w:after="300"/>
            <w:ind w:left="720" w:hanging="360"/>
          </w:pPr>
        </w:pPrChange>
      </w:pPr>
      <w:del w:id="1256"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257" w:author="Holli Flanagan" w:date="2025-05-09T17:54:00Z">
        <w:r w:rsidRPr="005F5C79">
          <w:rPr>
            <w:rFonts w:ascii="Times New Roman" w:eastAsia="Times New Roman" w:hAnsi="Times New Roman" w:cs="Times New Roman"/>
            <w:iCs/>
            <w:color w:val="212529"/>
            <w:sz w:val="24"/>
            <w:szCs w:val="24"/>
            <w:rPrChange w:id="1258"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259"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AA63EA">
      <w:pPr>
        <w:shd w:val="clear" w:color="auto" w:fill="FFFFFF"/>
        <w:spacing w:after="240"/>
        <w:rPr>
          <w:color w:val="000000"/>
          <w:rPrChange w:id="1260" w:author="Holli Flanagan" w:date="2025-05-09T17:54:00Z">
            <w:rPr>
              <w:rFonts w:ascii="Times New Roman" w:eastAsia="Times New Roman" w:hAnsi="Times New Roman" w:cs="Times New Roman"/>
            </w:rPr>
          </w:rPrChange>
        </w:rPr>
        <w:pPrChange w:id="1261" w:author="Holli Flanagan" w:date="2025-05-09T17:54:00Z">
          <w:pPr>
            <w:numPr>
              <w:numId w:val="239"/>
            </w:numPr>
            <w:shd w:val="clear" w:color="auto" w:fill="FFFFFF"/>
            <w:spacing w:before="180" w:after="300"/>
            <w:ind w:left="720" w:hanging="360"/>
          </w:pPr>
        </w:pPrChange>
      </w:pPr>
      <w:del w:id="1262"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263"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1264"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1265" w:author="Holli Flanagan" w:date="2025-05-09T17:54:00Z">
        <w:r>
          <w:rPr>
            <w:rFonts w:ascii="Times New Roman" w:eastAsia="Times New Roman" w:hAnsi="Times New Roman" w:cs="Times New Roman"/>
            <w:color w:val="212529"/>
            <w:sz w:val="24"/>
            <w:szCs w:val="24"/>
          </w:rPr>
          <w:delText>D</w:delText>
        </w:r>
      </w:del>
      <w:ins w:id="1266"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1267" w:author="Holli Flanagan" w:date="2025-05-09T17:54:00Z">
        <w:r>
          <w:rPr>
            <w:rFonts w:ascii="Times New Roman" w:eastAsia="Times New Roman" w:hAnsi="Times New Roman" w:cs="Times New Roman"/>
            <w:color w:val="212529"/>
            <w:sz w:val="24"/>
            <w:szCs w:val="24"/>
          </w:rPr>
          <w:delText>D</w:delText>
        </w:r>
      </w:del>
      <w:ins w:id="1268"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AA63EA">
      <w:pPr>
        <w:pStyle w:val="Heading2"/>
        <w:rPr>
          <w:rPrChange w:id="1269" w:author="Holli Flanagan" w:date="2025-05-12T14:35:00Z">
            <w:rPr>
              <w:sz w:val="34"/>
              <w:szCs w:val="34"/>
            </w:rPr>
          </w:rPrChange>
        </w:rPr>
        <w:pPrChange w:id="1270" w:author="Holli Flanagan" w:date="2025-05-12T14:35:00Z">
          <w:pPr>
            <w:pStyle w:val="Heading2"/>
            <w:keepNext w:val="0"/>
            <w:keepLines w:val="0"/>
          </w:pPr>
        </w:pPrChange>
      </w:pPr>
      <w:bookmarkStart w:id="1271" w:name="_jv40wy5odqej" w:colFirst="0" w:colLast="0"/>
      <w:bookmarkEnd w:id="1271"/>
      <w:r>
        <w:rPr>
          <w:rPrChange w:id="1272" w:author="Holli Flanagan" w:date="2025-05-12T14:35:00Z">
            <w:rPr>
              <w:sz w:val="34"/>
              <w:szCs w:val="34"/>
            </w:rPr>
          </w:rPrChange>
        </w:rPr>
        <w:t>Deeper hierarchies</w:t>
      </w:r>
    </w:p>
    <w:p w14:paraId="3537D0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AA63EA">
      <w:pPr>
        <w:numPr>
          <w:ilvl w:val="0"/>
          <w:numId w:val="218"/>
        </w:numPr>
        <w:shd w:val="clear" w:color="auto" w:fill="FFFFFF"/>
        <w:spacing w:before="180"/>
        <w:rPr>
          <w:rFonts w:ascii="Times New Roman" w:eastAsia="Times New Roman" w:hAnsi="Times New Roman" w:cs="Times New Roman"/>
          <w:color w:val="212529"/>
          <w:sz w:val="24"/>
          <w:szCs w:val="24"/>
          <w:rPrChange w:id="1273" w:author="Holli Flanagan" w:date="2025-05-09T17:55:00Z">
            <w:rPr>
              <w:rFonts w:ascii="Times New Roman" w:eastAsia="Times New Roman" w:hAnsi="Times New Roman" w:cs="Times New Roman"/>
            </w:rPr>
          </w:rPrChange>
        </w:rPr>
        <w:pPrChange w:id="1274"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275" w:author="Holli Flanagan" w:date="2025-05-09T17:55:00Z">
        <w:r>
          <w:rPr>
            <w:rFonts w:ascii="Times New Roman" w:eastAsia="Times New Roman" w:hAnsi="Times New Roman" w:cs="Times New Roman"/>
            <w:color w:val="212529"/>
            <w:sz w:val="24"/>
            <w:szCs w:val="24"/>
          </w:rPr>
          <w:delText>U</w:delText>
        </w:r>
      </w:del>
      <w:ins w:id="1276"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277"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AA63EA">
      <w:pPr>
        <w:numPr>
          <w:ilvl w:val="0"/>
          <w:numId w:val="218"/>
        </w:numPr>
        <w:shd w:val="clear" w:color="auto" w:fill="FFFFFF"/>
        <w:spacing w:after="300"/>
        <w:rPr>
          <w:rFonts w:ascii="Times New Roman" w:eastAsia="Times New Roman" w:hAnsi="Times New Roman" w:cs="Times New Roman"/>
          <w:color w:val="212529"/>
          <w:sz w:val="24"/>
          <w:szCs w:val="24"/>
          <w:rPrChange w:id="1278" w:author="Holli Flanagan" w:date="2025-05-09T17:55:00Z">
            <w:rPr>
              <w:rFonts w:ascii="Times New Roman" w:eastAsia="Times New Roman" w:hAnsi="Times New Roman" w:cs="Times New Roman"/>
            </w:rPr>
          </w:rPrChange>
        </w:rPr>
        <w:pPrChange w:id="1279"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280" w:author="Holli Flanagan" w:date="2025-05-09T17:55:00Z">
        <w:r>
          <w:rPr>
            <w:rFonts w:ascii="Times New Roman" w:eastAsia="Times New Roman" w:hAnsi="Times New Roman" w:cs="Times New Roman"/>
            <w:color w:val="212529"/>
            <w:sz w:val="24"/>
            <w:szCs w:val="24"/>
          </w:rPr>
          <w:delText>S</w:delText>
        </w:r>
      </w:del>
      <w:ins w:id="1281"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282" w:author="Holli Flanagan" w:date="2025-05-09T17:55:00Z">
        <w:r>
          <w:rPr>
            <w:rFonts w:ascii="Times New Roman" w:eastAsia="Times New Roman" w:hAnsi="Times New Roman" w:cs="Times New Roman"/>
            <w:color w:val="212529"/>
            <w:sz w:val="24"/>
            <w:szCs w:val="24"/>
          </w:rPr>
          <w:delText>U</w:delText>
        </w:r>
      </w:del>
      <w:ins w:id="1283"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284" w:author="Holli Flanagan" w:date="2025-05-09T17:55:00Z">
        <w:r>
          <w:rPr>
            <w:rFonts w:ascii="Times New Roman" w:eastAsia="Times New Roman" w:hAnsi="Times New Roman" w:cs="Times New Roman"/>
            <w:color w:val="212529"/>
            <w:sz w:val="24"/>
            <w:szCs w:val="24"/>
          </w:rPr>
          <w:delText>S</w:delText>
        </w:r>
      </w:del>
      <w:ins w:id="1285"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286" w:author="Holli Flanagan" w:date="2025-05-09T17:55:00Z">
        <w:r>
          <w:rPr>
            <w:rFonts w:ascii="Times New Roman" w:eastAsia="Times New Roman" w:hAnsi="Times New Roman" w:cs="Times New Roman"/>
            <w:color w:val="212529"/>
            <w:sz w:val="24"/>
            <w:szCs w:val="24"/>
          </w:rPr>
          <w:delText>F</w:delText>
        </w:r>
      </w:del>
      <w:ins w:id="1287"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288" w:author="Holli Flanagan" w:date="2025-05-09T17:55:00Z">
        <w:r>
          <w:rPr>
            <w:rFonts w:ascii="Times New Roman" w:eastAsia="Times New Roman" w:hAnsi="Times New Roman" w:cs="Times New Roman"/>
            <w:color w:val="212529"/>
            <w:sz w:val="24"/>
            <w:szCs w:val="24"/>
          </w:rPr>
          <w:delText>U</w:delText>
        </w:r>
      </w:del>
      <w:ins w:id="1289"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290" w:author="Holli Flanagan" w:date="2025-05-09T17:55:00Z">
        <w:r>
          <w:rPr>
            <w:rFonts w:ascii="Times New Roman" w:eastAsia="Times New Roman" w:hAnsi="Times New Roman" w:cs="Times New Roman"/>
            <w:color w:val="212529"/>
            <w:sz w:val="24"/>
            <w:szCs w:val="24"/>
          </w:rPr>
          <w:t>, etc.</w:t>
        </w:r>
      </w:ins>
      <w:del w:id="1291"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292"/>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292"/>
      <w:r>
        <w:commentReference w:id="1292"/>
      </w:r>
    </w:p>
    <w:p w14:paraId="7657B83D" w14:textId="77777777" w:rsidR="00B32DEF" w:rsidRDefault="00AA63EA">
      <w:pPr>
        <w:numPr>
          <w:ilvl w:val="0"/>
          <w:numId w:val="231"/>
        </w:numPr>
        <w:shd w:val="clear" w:color="auto" w:fill="FFFFFF"/>
        <w:spacing w:before="180"/>
        <w:rPr>
          <w:del w:id="1293"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1294"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AA63EA">
      <w:pPr>
        <w:shd w:val="clear" w:color="auto" w:fill="FFFFFF"/>
        <w:spacing w:after="300"/>
        <w:rPr>
          <w:color w:val="000000"/>
          <w:rPrChange w:id="1295" w:author="Holli Flanagan" w:date="2025-05-09T17:56:00Z">
            <w:rPr>
              <w:rFonts w:ascii="Times New Roman" w:eastAsia="Times New Roman" w:hAnsi="Times New Roman" w:cs="Times New Roman"/>
            </w:rPr>
          </w:rPrChange>
        </w:rPr>
        <w:pPrChange w:id="1296"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297" w:author="Holli Flanagan" w:date="2025-05-09T17:56:00Z">
        <w:r>
          <w:rPr>
            <w:rFonts w:ascii="Times New Roman" w:eastAsia="Times New Roman" w:hAnsi="Times New Roman" w:cs="Times New Roman"/>
            <w:color w:val="212529"/>
            <w:sz w:val="24"/>
            <w:szCs w:val="24"/>
          </w:rPr>
          <w:t>undergraduate</w:t>
        </w:r>
      </w:ins>
      <w:del w:id="1298"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299" w:author="Holli Flanagan" w:date="2025-05-09T17:56:00Z">
        <w:r>
          <w:rPr>
            <w:rFonts w:ascii="Times New Roman" w:eastAsia="Times New Roman" w:hAnsi="Times New Roman" w:cs="Times New Roman"/>
            <w:color w:val="212529"/>
            <w:sz w:val="24"/>
            <w:szCs w:val="24"/>
          </w:rPr>
          <w:delText>S</w:delText>
        </w:r>
      </w:del>
      <w:ins w:id="1300"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301"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AA63EA">
      <w:pPr>
        <w:pStyle w:val="Heading2"/>
        <w:rPr>
          <w:rPrChange w:id="1302" w:author="Holli Flanagan" w:date="2025-05-12T14:35:00Z">
            <w:rPr>
              <w:sz w:val="34"/>
              <w:szCs w:val="34"/>
            </w:rPr>
          </w:rPrChange>
        </w:rPr>
        <w:pPrChange w:id="1303" w:author="Holli Flanagan" w:date="2025-05-12T14:35:00Z">
          <w:pPr>
            <w:pStyle w:val="Heading2"/>
            <w:keepNext w:val="0"/>
            <w:keepLines w:val="0"/>
          </w:pPr>
        </w:pPrChange>
      </w:pPr>
      <w:bookmarkStart w:id="1304" w:name="_53eg43bv52t9" w:colFirst="0" w:colLast="0"/>
      <w:bookmarkEnd w:id="1304"/>
      <w:r>
        <w:rPr>
          <w:rPrChange w:id="1305" w:author="Holli Flanagan" w:date="2025-05-12T14:35:00Z">
            <w:rPr>
              <w:sz w:val="34"/>
              <w:szCs w:val="34"/>
            </w:rPr>
          </w:rPrChange>
        </w:rPr>
        <w:t>Summary</w:t>
      </w:r>
    </w:p>
    <w:p w14:paraId="3FD064B2"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306"/>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306"/>
      <w:r>
        <w:commentReference w:id="1306"/>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AA63EA">
      <w:pPr>
        <w:pStyle w:val="Heading2"/>
        <w:keepNext w:val="0"/>
        <w:keepLines w:val="0"/>
        <w:spacing w:before="700"/>
        <w:rPr>
          <w:rPrChange w:id="1307" w:author="Holli Flanagan" w:date="2025-05-12T14:36:00Z">
            <w:rPr>
              <w:sz w:val="46"/>
              <w:szCs w:val="46"/>
            </w:rPr>
          </w:rPrChange>
        </w:rPr>
        <w:pPrChange w:id="1308" w:author="Holli Flanagan" w:date="2025-05-12T14:36:00Z">
          <w:pPr>
            <w:pStyle w:val="Heading1"/>
            <w:keepNext w:val="0"/>
            <w:keepLines w:val="0"/>
            <w:spacing w:before="700"/>
          </w:pPr>
        </w:pPrChange>
      </w:pPr>
      <w:bookmarkStart w:id="1309" w:name="_gnukmxhugk82" w:colFirst="0" w:colLast="0"/>
      <w:bookmarkEnd w:id="1309"/>
      <w:r>
        <w:rPr>
          <w:rPrChange w:id="1310" w:author="Holli Flanagan" w:date="2025-05-12T14:36:00Z">
            <w:rPr>
              <w:sz w:val="46"/>
              <w:szCs w:val="46"/>
            </w:rPr>
          </w:rPrChange>
        </w:rPr>
        <w:t>Chapter Summary</w:t>
      </w:r>
    </w:p>
    <w:p w14:paraId="66C11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AA63EA">
      <w:pPr>
        <w:numPr>
          <w:ilvl w:val="0"/>
          <w:numId w:val="294"/>
        </w:numPr>
        <w:shd w:val="clear" w:color="auto" w:fill="FFFFFF"/>
        <w:spacing w:before="180"/>
        <w:rPr>
          <w:rFonts w:ascii="Times New Roman" w:eastAsia="Times New Roman" w:hAnsi="Times New Roman" w:cs="Times New Roman"/>
          <w:color w:val="212529"/>
          <w:sz w:val="24"/>
          <w:szCs w:val="24"/>
          <w:rPrChange w:id="1311" w:author="Holli Flanagan" w:date="2025-05-09T17:57:00Z">
            <w:rPr>
              <w:rFonts w:ascii="Times New Roman" w:eastAsia="Times New Roman" w:hAnsi="Times New Roman" w:cs="Times New Roman"/>
            </w:rPr>
          </w:rPrChange>
        </w:rPr>
        <w:pPrChange w:id="1312"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313"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AA63EA">
      <w:pPr>
        <w:numPr>
          <w:ilvl w:val="0"/>
          <w:numId w:val="294"/>
        </w:numPr>
        <w:shd w:val="clear" w:color="auto" w:fill="FFFFFF"/>
        <w:spacing w:after="300"/>
        <w:rPr>
          <w:rFonts w:ascii="Times New Roman" w:eastAsia="Times New Roman" w:hAnsi="Times New Roman" w:cs="Times New Roman"/>
          <w:color w:val="212529"/>
          <w:sz w:val="24"/>
          <w:szCs w:val="24"/>
          <w:rPrChange w:id="1314" w:author="Holli Flanagan" w:date="2025-05-09T17:57:00Z">
            <w:rPr>
              <w:rFonts w:ascii="Times New Roman" w:eastAsia="Times New Roman" w:hAnsi="Times New Roman" w:cs="Times New Roman"/>
            </w:rPr>
          </w:rPrChange>
        </w:rPr>
        <w:pPrChange w:id="1315"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AA63EA">
      <w:pPr>
        <w:pStyle w:val="Heading2"/>
        <w:keepNext w:val="0"/>
        <w:keepLines w:val="0"/>
        <w:spacing w:before="700"/>
        <w:rPr>
          <w:rPrChange w:id="1316" w:author="Holli Flanagan" w:date="2025-05-12T14:36:00Z">
            <w:rPr>
              <w:sz w:val="46"/>
              <w:szCs w:val="46"/>
            </w:rPr>
          </w:rPrChange>
        </w:rPr>
        <w:pPrChange w:id="1317" w:author="Holli Flanagan" w:date="2025-05-12T14:36:00Z">
          <w:pPr>
            <w:pStyle w:val="Heading1"/>
            <w:keepNext w:val="0"/>
            <w:keepLines w:val="0"/>
            <w:spacing w:before="700"/>
          </w:pPr>
        </w:pPrChange>
      </w:pPr>
      <w:bookmarkStart w:id="1318" w:name="_ewbbgsai7rkc" w:colFirst="0" w:colLast="0"/>
      <w:bookmarkEnd w:id="1318"/>
      <w:r>
        <w:rPr>
          <w:rPrChange w:id="1319" w:author="Holli Flanagan" w:date="2025-05-12T14:36:00Z">
            <w:rPr>
              <w:sz w:val="46"/>
              <w:szCs w:val="46"/>
            </w:rPr>
          </w:rPrChange>
        </w:rPr>
        <w:t>Next Step</w:t>
      </w:r>
    </w:p>
    <w:p w14:paraId="029C68FF" w14:textId="218B3E0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320" w:author="Holli Flanagan" w:date="2025-05-09T17:57:00Z">
        <w:r>
          <w:rPr>
            <w:rFonts w:ascii="Times New Roman" w:eastAsia="Times New Roman" w:hAnsi="Times New Roman" w:cs="Times New Roman"/>
            <w:color w:val="212529"/>
            <w:sz w:val="24"/>
            <w:szCs w:val="24"/>
          </w:rPr>
          <w:t>.</w:t>
        </w:r>
      </w:ins>
      <w:del w:id="1321"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AA63EA">
      <w:pPr>
        <w:pStyle w:val="Heading1"/>
        <w:rPr>
          <w:rPrChange w:id="1322" w:author="Holli Flanagan" w:date="2025-05-12T14:36:00Z">
            <w:rPr>
              <w:sz w:val="46"/>
              <w:szCs w:val="46"/>
            </w:rPr>
          </w:rPrChange>
        </w:rPr>
        <w:pPrChange w:id="1323" w:author="Holli Flanagan" w:date="2025-05-12T14:36:00Z">
          <w:pPr>
            <w:pStyle w:val="Heading1"/>
            <w:keepNext w:val="0"/>
            <w:keepLines w:val="0"/>
          </w:pPr>
        </w:pPrChange>
      </w:pPr>
      <w:bookmarkStart w:id="1324" w:name="_yaeeiliyymff" w:colFirst="0" w:colLast="0"/>
      <w:bookmarkEnd w:id="1324"/>
      <w:r>
        <w:rPr>
          <w:rPrChange w:id="1325" w:author="Holli Flanagan" w:date="2025-05-12T14:36:00Z">
            <w:rPr>
              <w:sz w:val="46"/>
              <w:szCs w:val="46"/>
            </w:rPr>
          </w:rPrChange>
        </w:rPr>
        <w:lastRenderedPageBreak/>
        <w:t>Chapter 6 - Overrides and Polymorphism</w:t>
      </w:r>
    </w:p>
    <w:p w14:paraId="2840D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326" w:author="Holli Flanagan" w:date="2025-05-09T17:58:00Z">
        <w:r>
          <w:rPr>
            <w:rFonts w:ascii="Times New Roman" w:eastAsia="Times New Roman" w:hAnsi="Times New Roman" w:cs="Times New Roman"/>
            <w:color w:val="212529"/>
            <w:sz w:val="24"/>
            <w:szCs w:val="24"/>
          </w:rPr>
          <w:delText>S</w:delText>
        </w:r>
      </w:del>
      <w:ins w:id="1327"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328" w:author="Holli Flanagan" w:date="2025-05-09T17:58:00Z">
        <w:r>
          <w:rPr>
            <w:rFonts w:ascii="Times New Roman" w:eastAsia="Times New Roman" w:hAnsi="Times New Roman" w:cs="Times New Roman"/>
            <w:color w:val="212529"/>
            <w:sz w:val="24"/>
            <w:szCs w:val="24"/>
          </w:rPr>
          <w:delText>E</w:delText>
        </w:r>
      </w:del>
      <w:ins w:id="1329"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AA63EA">
      <w:pPr>
        <w:pStyle w:val="Heading1"/>
        <w:rPr>
          <w:rPrChange w:id="1330" w:author="Holli Flanagan" w:date="2025-05-12T14:36:00Z">
            <w:rPr>
              <w:rFonts w:ascii="Times New Roman" w:eastAsia="Times New Roman" w:hAnsi="Times New Roman" w:cs="Times New Roman"/>
              <w:color w:val="0D6EFD"/>
              <w:sz w:val="24"/>
              <w:szCs w:val="24"/>
              <w:highlight w:val="white"/>
              <w:u w:val="single"/>
            </w:rPr>
          </w:rPrChange>
        </w:rPr>
        <w:pPrChange w:id="1331" w:author="Holli Flanagan" w:date="2025-05-12T14:36:00Z">
          <w:pPr>
            <w:shd w:val="clear" w:color="auto" w:fill="FFFFFF"/>
            <w:spacing w:after="240"/>
          </w:pPr>
        </w:pPrChange>
      </w:pPr>
      <w:r>
        <w:rPr>
          <w:rPrChange w:id="1332" w:author="Holli Flanagan" w:date="2025-05-12T14:36:00Z">
            <w:rPr>
              <w:sz w:val="46"/>
              <w:szCs w:val="46"/>
            </w:rPr>
          </w:rPrChange>
        </w:rPr>
        <w:t>Member Access</w:t>
      </w:r>
    </w:p>
    <w:p w14:paraId="51434B1C" w14:textId="77777777" w:rsidR="00B32DEF" w:rsidRPr="00B32DEF" w:rsidRDefault="00AA63EA">
      <w:pPr>
        <w:pStyle w:val="Heading2"/>
        <w:rPr>
          <w:rPrChange w:id="1333" w:author="Holli Flanagan" w:date="2025-05-12T14:36:00Z">
            <w:rPr>
              <w:sz w:val="34"/>
              <w:szCs w:val="34"/>
            </w:rPr>
          </w:rPrChange>
        </w:rPr>
        <w:pPrChange w:id="1334" w:author="Holli Flanagan" w:date="2025-05-12T14:36:00Z">
          <w:pPr>
            <w:pStyle w:val="Heading2"/>
            <w:keepNext w:val="0"/>
            <w:keepLines w:val="0"/>
          </w:pPr>
        </w:pPrChange>
      </w:pPr>
      <w:bookmarkStart w:id="1335" w:name="_xa81ycw8uj2h" w:colFirst="0" w:colLast="0"/>
      <w:bookmarkEnd w:id="1335"/>
      <w:r>
        <w:rPr>
          <w:rPrChange w:id="1336" w:author="Holli Flanagan" w:date="2025-05-12T14:36:00Z">
            <w:rPr>
              <w:sz w:val="34"/>
              <w:szCs w:val="34"/>
            </w:rPr>
          </w:rPrChange>
        </w:rPr>
        <w:t>Key Idea</w:t>
      </w:r>
    </w:p>
    <w:p w14:paraId="1DA543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1337"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338"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339"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AA63EA">
      <w:pPr>
        <w:pStyle w:val="Heading2"/>
        <w:rPr>
          <w:rPrChange w:id="1340" w:author="Holli Flanagan" w:date="2025-05-12T14:36:00Z">
            <w:rPr>
              <w:sz w:val="34"/>
              <w:szCs w:val="34"/>
            </w:rPr>
          </w:rPrChange>
        </w:rPr>
        <w:pPrChange w:id="1341" w:author="Holli Flanagan" w:date="2025-05-12T14:36:00Z">
          <w:pPr>
            <w:pStyle w:val="Heading2"/>
            <w:keepNext w:val="0"/>
            <w:keepLines w:val="0"/>
          </w:pPr>
        </w:pPrChange>
      </w:pPr>
      <w:bookmarkStart w:id="1342" w:name="_xxxrerhvqd9m" w:colFirst="0" w:colLast="0"/>
      <w:bookmarkEnd w:id="1342"/>
      <w:r>
        <w:rPr>
          <w:rPrChange w:id="1343" w:author="Holli Flanagan" w:date="2025-05-12T14:36:00Z">
            <w:rPr>
              <w:sz w:val="34"/>
              <w:szCs w:val="34"/>
            </w:rPr>
          </w:rPrChange>
        </w:rPr>
        <w:t>Understanding Inheritance</w:t>
      </w:r>
    </w:p>
    <w:p w14:paraId="70593A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344"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345" w:author="Holli Flanagan" w:date="2025-05-09T17:58:00Z">
        <w:r>
          <w:rPr>
            <w:rFonts w:ascii="Times New Roman" w:eastAsia="Times New Roman" w:hAnsi="Times New Roman" w:cs="Times New Roman"/>
            <w:color w:val="212529"/>
            <w:sz w:val="24"/>
            <w:szCs w:val="24"/>
          </w:rPr>
          <w:t xml:space="preserve"> </w:t>
        </w:r>
      </w:ins>
      <w:del w:id="1346"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347"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348" w:author="Holli Flanagan" w:date="2025-05-09T17:58:00Z">
        <w:r>
          <w:rPr>
            <w:rFonts w:ascii="Times New Roman" w:eastAsia="Times New Roman" w:hAnsi="Times New Roman" w:cs="Times New Roman"/>
            <w:color w:val="212529"/>
            <w:sz w:val="24"/>
            <w:szCs w:val="24"/>
          </w:rPr>
          <w:delText>M</w:delText>
        </w:r>
      </w:del>
      <w:ins w:id="1349"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350" w:author="Holli Flanagan" w:date="2025-05-09T17:58:00Z">
        <w:r>
          <w:rPr>
            <w:rFonts w:ascii="Times New Roman" w:eastAsia="Times New Roman" w:hAnsi="Times New Roman" w:cs="Times New Roman"/>
            <w:color w:val="212529"/>
            <w:sz w:val="24"/>
            <w:szCs w:val="24"/>
          </w:rPr>
          <w:delText>I</w:delText>
        </w:r>
      </w:del>
      <w:ins w:id="1351"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352"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353"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spellStart"/>
      <w:proofErr w:type="gramStart"/>
      <w:r>
        <w:rPr>
          <w:rFonts w:ascii="Times New Roman" w:eastAsia="Times New Roman" w:hAnsi="Times New Roman" w:cs="Times New Roman"/>
          <w:color w:val="D63384"/>
          <w:sz w:val="21"/>
          <w:szCs w:val="21"/>
          <w:shd w:val="clear" w:color="auto" w:fill="F5F6FA"/>
        </w:rPr>
        <w:t>getName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spellStart"/>
      <w:proofErr w:type="gramStart"/>
      <w:r>
        <w:rPr>
          <w:rFonts w:ascii="Times New Roman" w:eastAsia="Times New Roman" w:hAnsi="Times New Roman" w:cs="Times New Roman"/>
          <w:color w:val="212529"/>
          <w:sz w:val="24"/>
          <w:szCs w:val="24"/>
          <w:highlight w:val="white"/>
        </w:rPr>
        <w:t>getName</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can map out the relationships between concepts, then by using a combination of inheritance and composition, we can build complex hierarchies out of simple objects.</w:t>
      </w:r>
    </w:p>
    <w:p w14:paraId="05FE222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354" w:author="Holli Flanagan" w:date="2025-04-30T20:50:00Z">
          <w:pPr>
            <w:pStyle w:val="Heading3"/>
            <w:keepNext w:val="0"/>
            <w:keepLines w:val="0"/>
            <w:shd w:val="clear" w:color="auto" w:fill="FFFFFF"/>
            <w:spacing w:before="400" w:after="60" w:line="288" w:lineRule="auto"/>
            <w:ind w:left="720" w:hanging="360"/>
          </w:pPr>
        </w:pPrChange>
      </w:pPr>
      <w:bookmarkStart w:id="1355" w:name="_58buqzyzu93q" w:colFirst="0" w:colLast="0"/>
      <w:bookmarkEnd w:id="1355"/>
      <w:r>
        <w:rPr>
          <w:rFonts w:ascii="Times New Roman" w:eastAsia="Times New Roman" w:hAnsi="Times New Roman" w:cs="Times New Roman"/>
          <w:color w:val="27262B"/>
          <w:sz w:val="26"/>
          <w:szCs w:val="26"/>
        </w:rPr>
        <w:t>Controlling Access</w:t>
      </w:r>
    </w:p>
    <w:p w14:paraId="017032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AA63EA">
      <w:pPr>
        <w:numPr>
          <w:ilvl w:val="0"/>
          <w:numId w:val="27"/>
        </w:numPr>
        <w:shd w:val="clear" w:color="auto" w:fill="FFFFFF"/>
        <w:spacing w:before="180"/>
        <w:pPrChange w:id="1356"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AA63EA">
      <w:pPr>
        <w:numPr>
          <w:ilvl w:val="0"/>
          <w:numId w:val="27"/>
        </w:numPr>
        <w:shd w:val="clear" w:color="auto" w:fill="FFFFFF"/>
        <w:pPrChange w:id="1357"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AA63EA">
      <w:pPr>
        <w:numPr>
          <w:ilvl w:val="0"/>
          <w:numId w:val="27"/>
        </w:numPr>
        <w:shd w:val="clear" w:color="auto" w:fill="FFFFFF"/>
        <w:spacing w:after="300"/>
        <w:pPrChange w:id="1358"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359"/>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359"/>
      <w:r>
        <w:commentReference w:id="1359"/>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1360" w:author="Holli Flanagan" w:date="2025-05-09T18:00:00Z">
        <w:r>
          <w:rPr>
            <w:rFonts w:ascii="Times New Roman" w:eastAsia="Times New Roman" w:hAnsi="Times New Roman" w:cs="Times New Roman"/>
            <w:color w:val="212529"/>
            <w:sz w:val="24"/>
            <w:szCs w:val="24"/>
          </w:rPr>
          <w:t>affect</w:t>
        </w:r>
      </w:ins>
      <w:del w:id="1361"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362"/>
      <w:r>
        <w:rPr>
          <w:rFonts w:ascii="Times New Roman" w:eastAsia="Times New Roman" w:hAnsi="Times New Roman" w:cs="Times New Roman"/>
          <w:color w:val="212529"/>
          <w:sz w:val="24"/>
          <w:szCs w:val="24"/>
        </w:rPr>
        <w:t xml:space="preserve">from </w:t>
      </w:r>
      <w:commentRangeEnd w:id="1362"/>
      <w:r>
        <w:commentReference w:id="1362"/>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1363"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364" w:author="Holli Flanagan" w:date="2025-05-09T18:01:00Z">
        <w:r>
          <w:rPr>
            <w:rFonts w:ascii="Times New Roman" w:eastAsia="Times New Roman" w:hAnsi="Times New Roman" w:cs="Times New Roman"/>
            <w:color w:val="212529"/>
            <w:sz w:val="24"/>
            <w:szCs w:val="24"/>
          </w:rPr>
          <w:delText>P</w:delText>
        </w:r>
      </w:del>
      <w:ins w:id="1365"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366" w:author="Holli Flanagan" w:date="2025-05-09T18:01:00Z">
        <w:r>
          <w:rPr>
            <w:rFonts w:ascii="Times New Roman" w:eastAsia="Times New Roman" w:hAnsi="Times New Roman" w:cs="Times New Roman"/>
            <w:color w:val="212529"/>
            <w:sz w:val="24"/>
            <w:szCs w:val="24"/>
          </w:rPr>
          <w:delText>D</w:delText>
        </w:r>
      </w:del>
      <w:ins w:id="1367"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Because a polygon can already represent a rectangle, we don’t need any other properties (we can delete the corners).</w:t>
      </w:r>
    </w:p>
    <w:p w14:paraId="206154B4" w14:textId="0939A3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368"/>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xml:space="preserve"> </w:t>
      </w:r>
      <w:commentRangeEnd w:id="1368"/>
      <w:r>
        <w:commentReference w:id="1368"/>
      </w:r>
      <w:r>
        <w:rPr>
          <w:rFonts w:ascii="Times New Roman" w:eastAsia="Times New Roman" w:hAnsi="Times New Roman" w:cs="Times New Roman"/>
          <w:color w:val="212529"/>
          <w:sz w:val="24"/>
          <w:szCs w:val="24"/>
        </w:rPr>
        <w:t>constructor with the array of points for the particular 4</w:t>
      </w:r>
      <w:ins w:id="1369" w:author="Oestreich, Julia" w:date="2025-05-15T17:17:00Z" w16du:dateUtc="2025-05-15T21:17:00Z">
        <w:r w:rsidR="005F5C79">
          <w:rPr>
            <w:rFonts w:ascii="Times New Roman" w:eastAsia="Times New Roman" w:hAnsi="Times New Roman" w:cs="Times New Roman"/>
            <w:color w:val="212529"/>
            <w:sz w:val="24"/>
            <w:szCs w:val="24"/>
          </w:rPr>
          <w:t>-</w:t>
        </w:r>
      </w:ins>
      <w:del w:id="1370"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sided polygon that this rectangle represents. We would need to rewrite the area, perimeter and diagonals methods to use our new implementation, but users of our class will see no change in how they use it.</w:t>
      </w:r>
    </w:p>
    <w:p w14:paraId="50FB3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371" w:author="Holli Flanagan" w:date="2025-05-09T18:01:00Z">
        <w:r>
          <w:rPr>
            <w:rFonts w:ascii="Times New Roman" w:eastAsia="Times New Roman" w:hAnsi="Times New Roman" w:cs="Times New Roman"/>
            <w:color w:val="212529"/>
            <w:sz w:val="24"/>
            <w:szCs w:val="24"/>
          </w:rPr>
          <w:delText>P</w:delText>
        </w:r>
      </w:del>
      <w:ins w:id="1372"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access specifier</w:t>
      </w:r>
      <w:r>
        <w:rPr>
          <w:rFonts w:ascii="Times New Roman" w:eastAsia="Times New Roman" w:hAnsi="Times New Roman" w:cs="Times New Roman"/>
          <w:color w:val="212529"/>
          <w:sz w:val="24"/>
          <w:szCs w:val="24"/>
          <w:highlight w:val="white"/>
        </w:rPr>
        <w:t xml:space="preserve"> (</w:t>
      </w:r>
      <w:commentRangeStart w:id="1373"/>
      <w:proofErr w:type="spellStart"/>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proofErr w:type="spellEnd"/>
      <w:r>
        <w:rPr>
          <w:rFonts w:ascii="Times New Roman" w:eastAsia="Times New Roman" w:hAnsi="Times New Roman" w:cs="Times New Roman"/>
          <w:color w:val="212529"/>
          <w:sz w:val="24"/>
          <w:szCs w:val="24"/>
          <w:highlight w:val="white"/>
        </w:rPr>
        <w:t>)</w:t>
      </w:r>
      <w:commentRangeEnd w:id="1373"/>
      <w:r>
        <w:commentReference w:id="1373"/>
      </w:r>
      <w:r>
        <w:rPr>
          <w:rFonts w:ascii="Times New Roman" w:eastAsia="Times New Roman" w:hAnsi="Times New Roman" w:cs="Times New Roman"/>
          <w:color w:val="212529"/>
          <w:sz w:val="24"/>
          <w:szCs w:val="24"/>
          <w:highlight w:val="white"/>
        </w:rPr>
        <w:t xml:space="preserve"> is given, the compiler will default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public.</w:t>
      </w:r>
    </w:p>
    <w:p w14:paraId="4EFEC45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374" w:author="Holli Flanagan" w:date="2025-05-09T18:02:00Z">
          <w:pPr>
            <w:pStyle w:val="Heading3"/>
            <w:keepNext w:val="0"/>
            <w:keepLines w:val="0"/>
            <w:shd w:val="clear" w:color="auto" w:fill="FFFFFF"/>
            <w:spacing w:before="400" w:after="60" w:line="288" w:lineRule="auto"/>
            <w:ind w:left="720" w:hanging="360"/>
          </w:pPr>
        </w:pPrChange>
      </w:pPr>
      <w:bookmarkStart w:id="1375" w:name="_l782lxr415y8" w:colFirst="0" w:colLast="0"/>
      <w:bookmarkEnd w:id="1375"/>
      <w:r>
        <w:rPr>
          <w:rFonts w:ascii="Times New Roman" w:eastAsia="Times New Roman" w:hAnsi="Times New Roman" w:cs="Times New Roman"/>
          <w:color w:val="27262B"/>
          <w:sz w:val="26"/>
          <w:szCs w:val="26"/>
        </w:rPr>
        <w:t>Important points on inheritance</w:t>
      </w:r>
    </w:p>
    <w:p w14:paraId="1EBFA403" w14:textId="77777777" w:rsidR="00B32DEF" w:rsidRDefault="00AA63EA">
      <w:pPr>
        <w:numPr>
          <w:ilvl w:val="0"/>
          <w:numId w:val="29"/>
        </w:numPr>
        <w:shd w:val="clear" w:color="auto" w:fill="FFFFFF"/>
        <w:spacing w:before="180"/>
        <w:rPr>
          <w:rFonts w:ascii="Times New Roman" w:eastAsia="Times New Roman" w:hAnsi="Times New Roman" w:cs="Times New Roman"/>
        </w:rPr>
        <w:pPrChange w:id="1376"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AA63EA">
      <w:pPr>
        <w:numPr>
          <w:ilvl w:val="0"/>
          <w:numId w:val="29"/>
        </w:numPr>
        <w:shd w:val="clear" w:color="auto" w:fill="FFFFFF"/>
        <w:pPrChange w:id="1377"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AA63EA">
      <w:pPr>
        <w:numPr>
          <w:ilvl w:val="0"/>
          <w:numId w:val="29"/>
        </w:numPr>
        <w:shd w:val="clear" w:color="auto" w:fill="FFFFFF"/>
        <w:spacing w:after="300"/>
        <w:rPr>
          <w:rFonts w:ascii="Times New Roman" w:eastAsia="Times New Roman" w:hAnsi="Times New Roman" w:cs="Times New Roman"/>
        </w:rPr>
        <w:pPrChange w:id="1378"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xml:space="preserv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AA63EA">
      <w:pPr>
        <w:pStyle w:val="Heading2"/>
        <w:rPr>
          <w:rPrChange w:id="1379" w:author="Holli Flanagan" w:date="2025-05-12T14:36:00Z">
            <w:rPr>
              <w:sz w:val="34"/>
              <w:szCs w:val="34"/>
            </w:rPr>
          </w:rPrChange>
        </w:rPr>
        <w:pPrChange w:id="1380" w:author="Holli Flanagan" w:date="2025-05-12T14:36:00Z">
          <w:pPr>
            <w:pStyle w:val="Heading2"/>
            <w:keepNext w:val="0"/>
            <w:keepLines w:val="0"/>
          </w:pPr>
        </w:pPrChange>
      </w:pPr>
      <w:bookmarkStart w:id="1381" w:name="_zff1fgkolhlj" w:colFirst="0" w:colLast="0"/>
      <w:bookmarkEnd w:id="1381"/>
      <w:r>
        <w:rPr>
          <w:rPrChange w:id="1382" w:author="Holli Flanagan" w:date="2025-05-12T14:36:00Z">
            <w:rPr>
              <w:sz w:val="34"/>
              <w:szCs w:val="34"/>
            </w:rPr>
          </w:rPrChange>
        </w:rPr>
        <w:t>Summary</w:t>
      </w:r>
    </w:p>
    <w:p w14:paraId="185AAE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383"/>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384"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383"/>
      <w:r>
        <w:commentReference w:id="1383"/>
      </w:r>
    </w:p>
    <w:p w14:paraId="69D31423" w14:textId="77777777" w:rsidR="00B32DEF" w:rsidRPr="00B32DEF" w:rsidRDefault="00AA63EA">
      <w:pPr>
        <w:pStyle w:val="Heading2"/>
        <w:keepNext w:val="0"/>
        <w:keepLines w:val="0"/>
        <w:spacing w:before="700"/>
        <w:rPr>
          <w:rPrChange w:id="1385" w:author="Holli Flanagan" w:date="2025-05-12T14:36:00Z">
            <w:rPr>
              <w:sz w:val="46"/>
              <w:szCs w:val="46"/>
            </w:rPr>
          </w:rPrChange>
        </w:rPr>
        <w:pPrChange w:id="1386" w:author="Holli Flanagan" w:date="2025-05-12T14:36:00Z">
          <w:pPr>
            <w:pStyle w:val="Heading1"/>
            <w:keepNext w:val="0"/>
            <w:keepLines w:val="0"/>
            <w:spacing w:before="700"/>
          </w:pPr>
        </w:pPrChange>
      </w:pPr>
      <w:bookmarkStart w:id="1387" w:name="_u9nwowit7nip" w:colFirst="0" w:colLast="0"/>
      <w:bookmarkEnd w:id="1387"/>
      <w:r>
        <w:rPr>
          <w:rPrChange w:id="1388" w:author="Holli Flanagan" w:date="2025-05-12T14:36:00Z">
            <w:rPr>
              <w:sz w:val="46"/>
              <w:szCs w:val="46"/>
            </w:rPr>
          </w:rPrChange>
        </w:rPr>
        <w:lastRenderedPageBreak/>
        <w:t>Next Step</w:t>
      </w:r>
    </w:p>
    <w:p w14:paraId="61B87B7F" w14:textId="33BC8E3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389"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390"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391"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392"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393"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AA63EA">
      <w:pPr>
        <w:pStyle w:val="Heading1"/>
        <w:rPr>
          <w:rPrChange w:id="1394" w:author="Holli Flanagan" w:date="2025-05-12T14:36:00Z">
            <w:rPr>
              <w:sz w:val="46"/>
              <w:szCs w:val="46"/>
            </w:rPr>
          </w:rPrChange>
        </w:rPr>
        <w:pPrChange w:id="1395" w:author="Holli Flanagan" w:date="2025-05-12T14:36:00Z">
          <w:pPr>
            <w:pStyle w:val="Heading1"/>
            <w:keepNext w:val="0"/>
            <w:keepLines w:val="0"/>
          </w:pPr>
        </w:pPrChange>
      </w:pPr>
      <w:bookmarkStart w:id="1396" w:name="_gqonh5yxutiy" w:colFirst="0" w:colLast="0"/>
      <w:bookmarkEnd w:id="1396"/>
      <w:r>
        <w:rPr>
          <w:rPrChange w:id="1397" w:author="Holli Flanagan" w:date="2025-05-12T14:36:00Z">
            <w:rPr>
              <w:sz w:val="46"/>
              <w:szCs w:val="46"/>
            </w:rPr>
          </w:rPrChange>
        </w:rPr>
        <w:lastRenderedPageBreak/>
        <w:t>Overrides</w:t>
      </w:r>
    </w:p>
    <w:p w14:paraId="6774E335" w14:textId="77777777" w:rsidR="00B32DEF" w:rsidRPr="00B32DEF" w:rsidRDefault="00AA63EA">
      <w:pPr>
        <w:pStyle w:val="Heading2"/>
        <w:rPr>
          <w:rPrChange w:id="1398" w:author="Holli Flanagan" w:date="2025-05-12T14:36:00Z">
            <w:rPr>
              <w:sz w:val="34"/>
              <w:szCs w:val="34"/>
            </w:rPr>
          </w:rPrChange>
        </w:rPr>
        <w:pPrChange w:id="1399" w:author="Holli Flanagan" w:date="2025-05-12T14:36:00Z">
          <w:pPr>
            <w:pStyle w:val="Heading2"/>
            <w:keepNext w:val="0"/>
            <w:keepLines w:val="0"/>
          </w:pPr>
        </w:pPrChange>
      </w:pPr>
      <w:bookmarkStart w:id="1400" w:name="_13qro7y0hnzn" w:colFirst="0" w:colLast="0"/>
      <w:bookmarkEnd w:id="1400"/>
      <w:r>
        <w:rPr>
          <w:rPrChange w:id="1401" w:author="Holli Flanagan" w:date="2025-05-12T14:36:00Z">
            <w:rPr>
              <w:sz w:val="34"/>
              <w:szCs w:val="34"/>
            </w:rPr>
          </w:rPrChange>
        </w:rPr>
        <w:t>Key Idea</w:t>
      </w:r>
    </w:p>
    <w:p w14:paraId="0A3D5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AA63EA">
      <w:pPr>
        <w:pStyle w:val="Heading2"/>
        <w:rPr>
          <w:rPrChange w:id="1402" w:author="Holli Flanagan" w:date="2025-05-12T14:36:00Z">
            <w:rPr>
              <w:sz w:val="34"/>
              <w:szCs w:val="34"/>
            </w:rPr>
          </w:rPrChange>
        </w:rPr>
        <w:pPrChange w:id="1403" w:author="Holli Flanagan" w:date="2025-05-12T14:36:00Z">
          <w:pPr>
            <w:pStyle w:val="Heading2"/>
            <w:keepNext w:val="0"/>
            <w:keepLines w:val="0"/>
          </w:pPr>
        </w:pPrChange>
      </w:pPr>
      <w:bookmarkStart w:id="1404" w:name="_nfyo4qgowjqk" w:colFirst="0" w:colLast="0"/>
      <w:bookmarkEnd w:id="1404"/>
      <w:r>
        <w:rPr>
          <w:rPrChange w:id="1405" w:author="Holli Flanagan" w:date="2025-05-12T14:36:00Z">
            <w:rPr>
              <w:sz w:val="34"/>
              <w:szCs w:val="34"/>
            </w:rPr>
          </w:rPrChange>
        </w:rPr>
        <w:t>Altering functionality</w:t>
      </w:r>
    </w:p>
    <w:p w14:paraId="590CB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406"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all of our drawable classes. This doesn’t really make sense for </w:t>
      </w:r>
      <w:del w:id="1407" w:author="Holli Flanagan" w:date="2025-05-09T18:03:00Z">
        <w:r>
          <w:rPr>
            <w:rFonts w:ascii="Times New Roman" w:eastAsia="Times New Roman" w:hAnsi="Times New Roman" w:cs="Times New Roman"/>
            <w:color w:val="212529"/>
            <w:sz w:val="24"/>
            <w:szCs w:val="24"/>
          </w:rPr>
          <w:delText>D</w:delText>
        </w:r>
      </w:del>
      <w:ins w:id="1408"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409" w:author="Holli Flanagan" w:date="2025-05-09T18:03:00Z">
        <w:r>
          <w:rPr>
            <w:rFonts w:ascii="Times New Roman" w:eastAsia="Times New Roman" w:hAnsi="Times New Roman" w:cs="Times New Roman"/>
            <w:color w:val="212529"/>
            <w:sz w:val="24"/>
            <w:szCs w:val="24"/>
          </w:rPr>
          <w:delText>L</w:delText>
        </w:r>
      </w:del>
      <w:ins w:id="1410"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411"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our </w:t>
      </w:r>
      <w:del w:id="1412" w:author="Holli Flanagan" w:date="2025-05-09T18:03:00Z">
        <w:r>
          <w:rPr>
            <w:rFonts w:ascii="Times New Roman" w:eastAsia="Times New Roman" w:hAnsi="Times New Roman" w:cs="Times New Roman"/>
            <w:color w:val="212529"/>
            <w:sz w:val="24"/>
            <w:szCs w:val="24"/>
          </w:rPr>
          <w:delText>D</w:delText>
        </w:r>
      </w:del>
      <w:ins w:id="1413"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with the same signature as it has elsewhere in the class hierarchy, then objects that do not implement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will inherit the default behavior, and objects that define the method will get the new behavior</w:t>
      </w:r>
    </w:p>
    <w:p w14:paraId="6D2E1E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that make sense, then only those classes that do not override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build in some default behaviors to our </w:t>
      </w:r>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and override those behaviors in our subclasses if it makes sense, or just use the superclass implementation if it is sufficient.</w:t>
      </w:r>
    </w:p>
    <w:p w14:paraId="00DB6D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414" w:name="_i3gnqbt5suxt" w:colFirst="0" w:colLast="0"/>
      <w:bookmarkEnd w:id="1414"/>
      <w:r>
        <w:rPr>
          <w:rFonts w:ascii="Times New Roman" w:eastAsia="Times New Roman" w:hAnsi="Times New Roman" w:cs="Times New Roman"/>
          <w:color w:val="27262B"/>
          <w:sz w:val="26"/>
          <w:szCs w:val="26"/>
        </w:rPr>
        <w:t>An Example</w:t>
      </w:r>
    </w:p>
    <w:p w14:paraId="7CFC40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AA63EA">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spellStart"/>
      <w:proofErr w:type="gramStart"/>
      <w:r>
        <w:rPr>
          <w:rFonts w:ascii="Times New Roman" w:eastAsia="Times New Roman" w:hAnsi="Times New Roman" w:cs="Times New Roman"/>
          <w:color w:val="212529"/>
          <w:sz w:val="24"/>
          <w:szCs w:val="24"/>
          <w:highlight w:val="white"/>
        </w:rPr>
        <w:t>super.getDescription</w:t>
      </w:r>
      <w:proofErr w:type="spellEnd"/>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spellStart"/>
      <w:proofErr w:type="gramStart"/>
      <w:r>
        <w:rPr>
          <w:rFonts w:ascii="Times New Roman" w:eastAsia="Times New Roman" w:hAnsi="Times New Roman" w:cs="Times New Roman"/>
          <w:color w:val="212529"/>
          <w:sz w:val="24"/>
          <w:szCs w:val="24"/>
          <w:highlight w:val="white"/>
        </w:rPr>
        <w:t>super.methodname</w:t>
      </w:r>
      <w:proofErr w:type="spellEnd"/>
      <w:proofErr w:type="gramEnd"/>
      <w:r>
        <w:rPr>
          <w:rFonts w:ascii="Times New Roman" w:eastAsia="Times New Roman" w:hAnsi="Times New Roman" w:cs="Times New Roman"/>
          <w:color w:val="212529"/>
          <w:sz w:val="24"/>
          <w:szCs w:val="24"/>
          <w:highlight w:val="white"/>
        </w:rPr>
        <w:t>() to call any method on the superclass even if it is overridden.</w:t>
      </w:r>
    </w:p>
    <w:p w14:paraId="147741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AA63EA">
      <w:pPr>
        <w:pStyle w:val="Heading2"/>
        <w:rPr>
          <w:rPrChange w:id="1415" w:author="Holli Flanagan" w:date="2025-05-12T14:36:00Z">
            <w:rPr>
              <w:sz w:val="34"/>
              <w:szCs w:val="34"/>
            </w:rPr>
          </w:rPrChange>
        </w:rPr>
        <w:pPrChange w:id="1416" w:author="Holli Flanagan" w:date="2025-05-12T14:36:00Z">
          <w:pPr>
            <w:pStyle w:val="Heading2"/>
            <w:keepNext w:val="0"/>
            <w:keepLines w:val="0"/>
          </w:pPr>
        </w:pPrChange>
      </w:pPr>
      <w:bookmarkStart w:id="1417" w:name="_38moc7oz34el" w:colFirst="0" w:colLast="0"/>
      <w:bookmarkEnd w:id="1417"/>
      <w:r>
        <w:rPr>
          <w:rPrChange w:id="1418" w:author="Holli Flanagan" w:date="2025-05-12T14:36:00Z">
            <w:rPr>
              <w:sz w:val="34"/>
              <w:szCs w:val="34"/>
            </w:rPr>
          </w:rPrChange>
        </w:rPr>
        <w:t>Summary</w:t>
      </w:r>
    </w:p>
    <w:p w14:paraId="22F1F1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AA63EA">
      <w:pPr>
        <w:pStyle w:val="Heading2"/>
        <w:keepNext w:val="0"/>
        <w:keepLines w:val="0"/>
        <w:spacing w:before="700"/>
        <w:rPr>
          <w:rPrChange w:id="1419" w:author="Holli Flanagan" w:date="2025-05-12T14:36:00Z">
            <w:rPr>
              <w:sz w:val="46"/>
              <w:szCs w:val="46"/>
            </w:rPr>
          </w:rPrChange>
        </w:rPr>
        <w:pPrChange w:id="1420" w:author="Holli Flanagan" w:date="2025-05-12T14:36:00Z">
          <w:pPr>
            <w:pStyle w:val="Heading1"/>
            <w:keepNext w:val="0"/>
            <w:keepLines w:val="0"/>
            <w:spacing w:before="700"/>
          </w:pPr>
        </w:pPrChange>
      </w:pPr>
      <w:bookmarkStart w:id="1421" w:name="_q12bxk1v03gf" w:colFirst="0" w:colLast="0"/>
      <w:bookmarkEnd w:id="1421"/>
      <w:r>
        <w:rPr>
          <w:rPrChange w:id="1422" w:author="Holli Flanagan" w:date="2025-05-12T14:36:00Z">
            <w:rPr>
              <w:sz w:val="46"/>
              <w:szCs w:val="46"/>
            </w:rPr>
          </w:rPrChange>
        </w:rPr>
        <w:t>Next Step</w:t>
      </w:r>
    </w:p>
    <w:p w14:paraId="1B48164A" w14:textId="5D5F5F79" w:rsidR="00B32DEF" w:rsidRDefault="00AA63EA">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423"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424" w:author="Oestreich, Julia" w:date="2025-05-15T17:19:00Z" w16du:dateUtc="2025-05-15T21:19:00Z">
        <w:r w:rsidDel="005F5C79">
          <w:rPr>
            <w:rFonts w:ascii="Times New Roman" w:eastAsia="Times New Roman" w:hAnsi="Times New Roman" w:cs="Times New Roman"/>
            <w:color w:val="212529"/>
            <w:sz w:val="24"/>
            <w:szCs w:val="24"/>
          </w:rPr>
          <w:delText>p</w:delText>
        </w:r>
      </w:del>
      <w:ins w:id="1425"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426" w:author="Holli Flanagan" w:date="2025-05-09T18:05:00Z">
        <w:r>
          <w:rPr>
            <w:rFonts w:ascii="Times New Roman" w:eastAsia="Times New Roman" w:hAnsi="Times New Roman" w:cs="Times New Roman"/>
            <w:color w:val="212529"/>
            <w:sz w:val="24"/>
            <w:szCs w:val="24"/>
          </w:rPr>
          <w:t>.</w:t>
        </w:r>
      </w:ins>
      <w:del w:id="1427"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AA63EA">
      <w:pPr>
        <w:pStyle w:val="Heading1"/>
        <w:rPr>
          <w:rPrChange w:id="1428" w:author="Holli Flanagan" w:date="2025-05-12T14:36:00Z">
            <w:rPr>
              <w:color w:val="0D6EFD"/>
              <w:highlight w:val="white"/>
            </w:rPr>
          </w:rPrChange>
        </w:rPr>
        <w:pPrChange w:id="1429" w:author="Holli Flanagan" w:date="2025-05-12T14:36:00Z">
          <w:pPr>
            <w:pStyle w:val="Heading1"/>
            <w:keepNext w:val="0"/>
            <w:keepLines w:val="0"/>
          </w:pPr>
        </w:pPrChange>
      </w:pPr>
      <w:bookmarkStart w:id="1430" w:name="_1mrm50eaylqp" w:colFirst="0" w:colLast="0"/>
      <w:bookmarkEnd w:id="1430"/>
      <w:r>
        <w:rPr>
          <w:rPrChange w:id="1431" w:author="Holli Flanagan" w:date="2025-05-12T14:36:00Z">
            <w:rPr>
              <w:sz w:val="48"/>
              <w:szCs w:val="48"/>
              <w:highlight w:val="white"/>
            </w:rPr>
          </w:rPrChange>
        </w:rPr>
        <w:lastRenderedPageBreak/>
        <w:t>Polymorphism</w:t>
      </w:r>
    </w:p>
    <w:p w14:paraId="09DCD43A" w14:textId="77777777" w:rsidR="00B32DEF" w:rsidRPr="00B32DEF" w:rsidRDefault="00AA63EA">
      <w:pPr>
        <w:pStyle w:val="Heading2"/>
        <w:rPr>
          <w:rPrChange w:id="1432" w:author="Holli Flanagan" w:date="2025-05-12T14:37:00Z">
            <w:rPr>
              <w:sz w:val="36"/>
              <w:szCs w:val="36"/>
            </w:rPr>
          </w:rPrChange>
        </w:rPr>
        <w:pPrChange w:id="1433" w:author="Holli Flanagan" w:date="2025-05-12T14:37:00Z">
          <w:pPr>
            <w:pStyle w:val="Heading2"/>
            <w:keepNext w:val="0"/>
            <w:keepLines w:val="0"/>
            <w:spacing w:before="540" w:after="100"/>
          </w:pPr>
        </w:pPrChange>
      </w:pPr>
      <w:bookmarkStart w:id="1434" w:name="_wsoi64kjenpd" w:colFirst="0" w:colLast="0"/>
      <w:bookmarkEnd w:id="1434"/>
      <w:r>
        <w:rPr>
          <w:rPrChange w:id="1435" w:author="Holli Flanagan" w:date="2025-05-12T14:37:00Z">
            <w:rPr>
              <w:sz w:val="36"/>
              <w:szCs w:val="36"/>
            </w:rPr>
          </w:rPrChange>
        </w:rPr>
        <w:t>Key Idea</w:t>
      </w:r>
    </w:p>
    <w:p w14:paraId="77C65A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436" w:author="Holli Flanagan" w:date="2025-05-09T18:05:00Z">
        <w:r>
          <w:rPr>
            <w:rFonts w:ascii="Times New Roman" w:eastAsia="Times New Roman" w:hAnsi="Times New Roman" w:cs="Times New Roman"/>
            <w:color w:val="212529"/>
            <w:sz w:val="24"/>
            <w:szCs w:val="24"/>
            <w:highlight w:val="white"/>
          </w:rPr>
          <w:delText>O</w:delText>
        </w:r>
      </w:del>
      <w:ins w:id="1437"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438" w:author="Holli Flanagan" w:date="2025-05-09T18:05:00Z">
        <w:r>
          <w:rPr>
            <w:rFonts w:ascii="Times New Roman" w:eastAsia="Times New Roman" w:hAnsi="Times New Roman" w:cs="Times New Roman"/>
            <w:color w:val="212529"/>
            <w:sz w:val="24"/>
            <w:szCs w:val="24"/>
            <w:highlight w:val="white"/>
          </w:rPr>
          <w:t>-</w:t>
        </w:r>
      </w:ins>
      <w:del w:id="1439" w:author="Holli Flanagan" w:date="2025-05-09T18:05:00Z">
        <w:r>
          <w:rPr>
            <w:rFonts w:ascii="Times New Roman" w:eastAsia="Times New Roman" w:hAnsi="Times New Roman" w:cs="Times New Roman"/>
            <w:color w:val="212529"/>
            <w:sz w:val="24"/>
            <w:szCs w:val="24"/>
            <w:highlight w:val="white"/>
          </w:rPr>
          <w:delText xml:space="preserve"> O</w:delText>
        </w:r>
      </w:del>
      <w:ins w:id="1440"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441" w:author="Holli Flanagan" w:date="2025-05-09T18:05:00Z">
        <w:r>
          <w:rPr>
            <w:rFonts w:ascii="Times New Roman" w:eastAsia="Times New Roman" w:hAnsi="Times New Roman" w:cs="Times New Roman"/>
            <w:color w:val="212529"/>
            <w:sz w:val="24"/>
            <w:szCs w:val="24"/>
            <w:highlight w:val="white"/>
          </w:rPr>
          <w:delText>P</w:delText>
        </w:r>
      </w:del>
      <w:ins w:id="1442"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 is the provision of a single interface to entities of different types.</w:t>
      </w:r>
    </w:p>
    <w:p w14:paraId="0F8C0CB8" w14:textId="77777777" w:rsidR="00B32DEF" w:rsidRPr="00B32DEF" w:rsidRDefault="00AA63EA">
      <w:pPr>
        <w:pStyle w:val="Heading2"/>
        <w:rPr>
          <w:rPrChange w:id="1443" w:author="Holli Flanagan" w:date="2025-05-12T14:37:00Z">
            <w:rPr>
              <w:sz w:val="36"/>
              <w:szCs w:val="36"/>
            </w:rPr>
          </w:rPrChange>
        </w:rPr>
        <w:pPrChange w:id="1444" w:author="Holli Flanagan" w:date="2025-05-12T14:37:00Z">
          <w:pPr>
            <w:pStyle w:val="Heading2"/>
            <w:keepNext w:val="0"/>
            <w:keepLines w:val="0"/>
            <w:spacing w:before="540" w:after="100"/>
          </w:pPr>
        </w:pPrChange>
      </w:pPr>
      <w:bookmarkStart w:id="1445" w:name="_oz8f248qtrw2" w:colFirst="0" w:colLast="0"/>
      <w:bookmarkEnd w:id="1445"/>
      <w:r>
        <w:rPr>
          <w:rPrChange w:id="1446" w:author="Holli Flanagan" w:date="2025-05-12T14:37:00Z">
            <w:rPr>
              <w:sz w:val="36"/>
              <w:szCs w:val="36"/>
            </w:rPr>
          </w:rPrChange>
        </w:rPr>
        <w:t>Motivation for Polymorphism</w:t>
      </w:r>
    </w:p>
    <w:p w14:paraId="0AD0A5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on each fruit. It would be great if the correct </w:t>
      </w:r>
      <w:proofErr w:type="spellStart"/>
      <w:proofErr w:type="gramStart"/>
      <w:r>
        <w:rPr>
          <w:rFonts w:ascii="Times New Roman" w:eastAsia="Times New Roman" w:hAnsi="Times New Roman" w:cs="Times New Roman"/>
          <w:color w:val="D63384"/>
          <w:sz w:val="21"/>
          <w:szCs w:val="21"/>
          <w:shd w:val="clear" w:color="auto" w:fill="F5F6FA"/>
        </w:rPr>
        <w:t>getDescription</w:t>
      </w:r>
      <w:proofErr w:type="spellEnd"/>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447" w:author="Holli Flanagan" w:date="2025-05-09T18:06:00Z">
        <w:r>
          <w:rPr>
            <w:rFonts w:ascii="Times New Roman" w:eastAsia="Times New Roman" w:hAnsi="Times New Roman" w:cs="Times New Roman"/>
            <w:color w:val="212529"/>
            <w:sz w:val="24"/>
            <w:szCs w:val="24"/>
            <w:highlight w:val="white"/>
          </w:rPr>
          <w:t>works</w:t>
        </w:r>
      </w:ins>
      <w:del w:id="1448"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AA63EA">
      <w:pPr>
        <w:pStyle w:val="Heading2"/>
        <w:rPr>
          <w:rPrChange w:id="1449" w:author="Holli Flanagan" w:date="2025-05-12T14:37:00Z">
            <w:rPr>
              <w:sz w:val="36"/>
              <w:szCs w:val="36"/>
            </w:rPr>
          </w:rPrChange>
        </w:rPr>
        <w:pPrChange w:id="1450" w:author="Holli Flanagan" w:date="2025-05-12T14:37:00Z">
          <w:pPr>
            <w:pStyle w:val="Heading2"/>
            <w:keepNext w:val="0"/>
            <w:keepLines w:val="0"/>
            <w:spacing w:before="540" w:after="100"/>
          </w:pPr>
        </w:pPrChange>
      </w:pPr>
      <w:bookmarkStart w:id="1451" w:name="_vbq84aque7up" w:colFirst="0" w:colLast="0"/>
      <w:bookmarkEnd w:id="1451"/>
      <w:r>
        <w:rPr>
          <w:rPrChange w:id="1452" w:author="Holli Flanagan" w:date="2025-05-12T14:37:00Z">
            <w:rPr>
              <w:sz w:val="36"/>
              <w:szCs w:val="36"/>
            </w:rPr>
          </w:rPrChange>
        </w:rPr>
        <w:t>Back to th</w:t>
      </w:r>
      <w:commentRangeStart w:id="1453"/>
      <w:r>
        <w:rPr>
          <w:rPrChange w:id="1454" w:author="Holli Flanagan" w:date="2025-05-12T14:37:00Z">
            <w:rPr>
              <w:sz w:val="36"/>
              <w:szCs w:val="36"/>
            </w:rPr>
          </w:rPrChange>
        </w:rPr>
        <w:t xml:space="preserve">e </w:t>
      </w:r>
      <w:r>
        <w:rPr>
          <w:rPrChange w:id="1455" w:author="Holli Flanagan" w:date="2025-05-12T14:37:00Z">
            <w:rPr>
              <w:i/>
              <w:sz w:val="36"/>
              <w:szCs w:val="36"/>
            </w:rPr>
          </w:rPrChange>
        </w:rPr>
        <w:t>drawing</w:t>
      </w:r>
      <w:r>
        <w:rPr>
          <w:rPrChange w:id="1456" w:author="Holli Flanagan" w:date="2025-05-12T14:37:00Z">
            <w:rPr>
              <w:sz w:val="36"/>
              <w:szCs w:val="36"/>
            </w:rPr>
          </w:rPrChange>
        </w:rPr>
        <w:t xml:space="preserve"> boar</w:t>
      </w:r>
      <w:commentRangeEnd w:id="1453"/>
      <w:r>
        <w:commentReference w:id="1453"/>
      </w:r>
      <w:r>
        <w:rPr>
          <w:rPrChange w:id="1457" w:author="Holli Flanagan" w:date="2025-05-12T14:37:00Z">
            <w:rPr>
              <w:sz w:val="36"/>
              <w:szCs w:val="36"/>
            </w:rPr>
          </w:rPrChange>
        </w:rPr>
        <w:t>d</w:t>
      </w:r>
    </w:p>
    <w:p w14:paraId="1D33C0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proofErr w:type="spellStart"/>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s</w:t>
      </w:r>
      <w:proofErr w:type="spellEnd"/>
      <w:r>
        <w:rPr>
          <w:rFonts w:ascii="Times New Roman" w:eastAsia="Times New Roman" w:hAnsi="Times New Roman" w:cs="Times New Roman"/>
          <w:color w:val="212529"/>
          <w:sz w:val="24"/>
          <w:szCs w:val="24"/>
          <w:highlight w:val="white"/>
        </w:rPr>
        <w:t xml:space="preserve">,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 xml:space="preserve">Note: You can install the drawing library used in this example with the page object using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212529"/>
          <w:sz w:val="24"/>
          <w:szCs w:val="24"/>
          <w:highlight w:val="white"/>
        </w:rPr>
        <w:br/>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 --save @boots-edu/web-draw</w:t>
      </w:r>
    </w:p>
    <w:p w14:paraId="0466745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AA63EA">
      <w:pPr>
        <w:pStyle w:val="Heading2"/>
        <w:rPr>
          <w:rPrChange w:id="1458" w:author="Holli Flanagan" w:date="2025-05-12T14:37:00Z">
            <w:rPr>
              <w:sz w:val="36"/>
              <w:szCs w:val="36"/>
            </w:rPr>
          </w:rPrChange>
        </w:rPr>
        <w:pPrChange w:id="1459" w:author="Holli Flanagan" w:date="2025-05-12T14:37:00Z">
          <w:pPr>
            <w:pStyle w:val="Heading2"/>
            <w:keepNext w:val="0"/>
            <w:keepLines w:val="0"/>
            <w:spacing w:before="540" w:after="100"/>
          </w:pPr>
        </w:pPrChange>
      </w:pPr>
      <w:bookmarkStart w:id="1460" w:name="_lb4u2xlvcpb" w:colFirst="0" w:colLast="0"/>
      <w:bookmarkEnd w:id="1460"/>
      <w:r>
        <w:rPr>
          <w:rPrChange w:id="1461" w:author="Holli Flanagan" w:date="2025-05-12T14:37:00Z">
            <w:rPr>
              <w:sz w:val="36"/>
              <w:szCs w:val="36"/>
            </w:rPr>
          </w:rPrChange>
        </w:rPr>
        <w:t>Another Example</w:t>
      </w:r>
    </w:p>
    <w:p w14:paraId="79BDB9C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proofErr w:type="spellStart"/>
      <w:r>
        <w:rPr>
          <w:rFonts w:ascii="Times New Roman" w:eastAsia="Times New Roman" w:hAnsi="Times New Roman" w:cs="Times New Roman"/>
          <w:color w:val="D63384"/>
          <w:sz w:val="21"/>
          <w:szCs w:val="21"/>
          <w:shd w:val="clear" w:color="auto" w:fill="F5F6FA"/>
        </w:rPr>
        <w:t>Object.toString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462" w:author="Holli Flanagan" w:date="2025-05-09T18:15:00Z">
        <w:r>
          <w:rPr>
            <w:rFonts w:ascii="Times New Roman" w:eastAsia="Times New Roman" w:hAnsi="Times New Roman" w:cs="Times New Roman"/>
            <w:color w:val="212529"/>
            <w:sz w:val="24"/>
            <w:szCs w:val="24"/>
            <w:highlight w:val="white"/>
          </w:rPr>
          <w:t xml:space="preserve">the </w:t>
        </w:r>
      </w:ins>
      <w:del w:id="1463" w:author="Holli Flanagan" w:date="2025-05-09T18:15:00Z">
        <w:r>
          <w:rPr>
            <w:rFonts w:ascii="Times New Roman" w:eastAsia="Times New Roman" w:hAnsi="Times New Roman" w:cs="Times New Roman"/>
            <w:color w:val="212529"/>
            <w:sz w:val="24"/>
            <w:szCs w:val="24"/>
            <w:highlight w:val="white"/>
          </w:rPr>
          <w:delText>O</w:delText>
        </w:r>
      </w:del>
      <w:ins w:id="1464"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AA63EA">
      <w:pPr>
        <w:pStyle w:val="Heading2"/>
        <w:rPr>
          <w:rPrChange w:id="1465" w:author="Holli Flanagan" w:date="2025-05-12T14:37:00Z">
            <w:rPr>
              <w:sz w:val="36"/>
              <w:szCs w:val="36"/>
            </w:rPr>
          </w:rPrChange>
        </w:rPr>
        <w:pPrChange w:id="1466" w:author="Holli Flanagan" w:date="2025-05-12T14:37:00Z">
          <w:pPr>
            <w:pStyle w:val="Heading2"/>
            <w:keepNext w:val="0"/>
            <w:keepLines w:val="0"/>
            <w:spacing w:before="540" w:after="100"/>
          </w:pPr>
        </w:pPrChange>
      </w:pPr>
      <w:bookmarkStart w:id="1467" w:name="_jhqns1q87pf7" w:colFirst="0" w:colLast="0"/>
      <w:bookmarkEnd w:id="1467"/>
      <w:r>
        <w:rPr>
          <w:rPrChange w:id="1468" w:author="Holli Flanagan" w:date="2025-05-12T14:37:00Z">
            <w:rPr>
              <w:sz w:val="36"/>
              <w:szCs w:val="36"/>
            </w:rPr>
          </w:rPrChange>
        </w:rPr>
        <w:t>Summary</w:t>
      </w:r>
    </w:p>
    <w:p w14:paraId="79458D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AA63EA">
      <w:pPr>
        <w:pStyle w:val="Heading2"/>
        <w:keepNext w:val="0"/>
        <w:keepLines w:val="0"/>
        <w:spacing w:before="720"/>
        <w:rPr>
          <w:rPrChange w:id="1469" w:author="Holli Flanagan" w:date="2025-05-12T14:37:00Z">
            <w:rPr>
              <w:sz w:val="48"/>
              <w:szCs w:val="48"/>
              <w:highlight w:val="white"/>
            </w:rPr>
          </w:rPrChange>
        </w:rPr>
        <w:pPrChange w:id="1470" w:author="Holli Flanagan" w:date="2025-05-12T14:37:00Z">
          <w:pPr>
            <w:pStyle w:val="Heading1"/>
            <w:keepNext w:val="0"/>
            <w:keepLines w:val="0"/>
            <w:spacing w:before="720"/>
          </w:pPr>
        </w:pPrChange>
      </w:pPr>
      <w:bookmarkStart w:id="1471" w:name="_hvch8hvetajf" w:colFirst="0" w:colLast="0"/>
      <w:bookmarkEnd w:id="1471"/>
      <w:r>
        <w:rPr>
          <w:rPrChange w:id="1472" w:author="Holli Flanagan" w:date="2025-05-12T14:37:00Z">
            <w:rPr>
              <w:sz w:val="48"/>
              <w:szCs w:val="48"/>
            </w:rPr>
          </w:rPrChange>
        </w:rPr>
        <w:t>Next Step</w:t>
      </w:r>
    </w:p>
    <w:p w14:paraId="43AF5389" w14:textId="49B565F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473"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474"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475"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476"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477"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478" w:author="Holli Flanagan" w:date="2025-05-09T18:15:00Z">
        <w:r>
          <w:rPr>
            <w:rFonts w:ascii="Times New Roman" w:eastAsia="Times New Roman" w:hAnsi="Times New Roman" w:cs="Times New Roman"/>
            <w:color w:val="212529"/>
            <w:sz w:val="24"/>
            <w:szCs w:val="24"/>
            <w:highlight w:val="white"/>
          </w:rPr>
          <w:t>.</w:t>
        </w:r>
      </w:ins>
      <w:del w:id="1479"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AA63EA">
      <w:pPr>
        <w:pStyle w:val="Heading1"/>
        <w:rPr>
          <w:rPrChange w:id="1480" w:author="Holli Flanagan" w:date="2025-05-12T14:37:00Z">
            <w:rPr>
              <w:color w:val="0D6EFD"/>
              <w:highlight w:val="white"/>
              <w:u w:val="single"/>
            </w:rPr>
          </w:rPrChange>
        </w:rPr>
        <w:pPrChange w:id="1481" w:author="Holli Flanagan" w:date="2025-05-12T14:37:00Z">
          <w:pPr>
            <w:pStyle w:val="Heading1"/>
            <w:keepNext w:val="0"/>
            <w:keepLines w:val="0"/>
          </w:pPr>
        </w:pPrChange>
      </w:pPr>
      <w:bookmarkStart w:id="1482" w:name="_c566yis36at4" w:colFirst="0" w:colLast="0"/>
      <w:bookmarkEnd w:id="1482"/>
      <w:r>
        <w:rPr>
          <w:rPrChange w:id="1483" w:author="Holli Flanagan" w:date="2025-05-12T14:37:00Z">
            <w:rPr>
              <w:sz w:val="48"/>
              <w:szCs w:val="48"/>
              <w:highlight w:val="white"/>
            </w:rPr>
          </w:rPrChange>
        </w:rPr>
        <w:lastRenderedPageBreak/>
        <w:t>Abstract Classes</w:t>
      </w:r>
    </w:p>
    <w:p w14:paraId="6A2CB647" w14:textId="77777777" w:rsidR="00B32DEF" w:rsidRPr="00B32DEF" w:rsidRDefault="00AA63EA">
      <w:pPr>
        <w:pStyle w:val="Heading2"/>
        <w:rPr>
          <w:rPrChange w:id="1484" w:author="Holli Flanagan" w:date="2025-05-12T14:37:00Z">
            <w:rPr>
              <w:sz w:val="36"/>
              <w:szCs w:val="36"/>
            </w:rPr>
          </w:rPrChange>
        </w:rPr>
        <w:pPrChange w:id="1485" w:author="Holli Flanagan" w:date="2025-05-12T14:37:00Z">
          <w:pPr>
            <w:pStyle w:val="Heading2"/>
            <w:keepNext w:val="0"/>
            <w:keepLines w:val="0"/>
            <w:spacing w:before="540" w:after="100"/>
          </w:pPr>
        </w:pPrChange>
      </w:pPr>
      <w:bookmarkStart w:id="1486" w:name="_25sxxb9f1jxq" w:colFirst="0" w:colLast="0"/>
      <w:bookmarkEnd w:id="1486"/>
      <w:r>
        <w:rPr>
          <w:rPrChange w:id="1487" w:author="Holli Flanagan" w:date="2025-05-12T14:37:00Z">
            <w:rPr>
              <w:sz w:val="36"/>
              <w:szCs w:val="36"/>
            </w:rPr>
          </w:rPrChange>
        </w:rPr>
        <w:t>Key Idea</w:t>
      </w:r>
    </w:p>
    <w:p w14:paraId="5059A2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AA63EA">
      <w:pPr>
        <w:pStyle w:val="Heading2"/>
        <w:rPr>
          <w:rPrChange w:id="1488" w:author="Holli Flanagan" w:date="2025-05-12T14:37:00Z">
            <w:rPr>
              <w:sz w:val="36"/>
              <w:szCs w:val="36"/>
            </w:rPr>
          </w:rPrChange>
        </w:rPr>
        <w:pPrChange w:id="1489" w:author="Holli Flanagan" w:date="2025-05-12T14:37:00Z">
          <w:pPr>
            <w:pStyle w:val="Heading2"/>
            <w:keepNext w:val="0"/>
            <w:keepLines w:val="0"/>
            <w:spacing w:before="540" w:after="100"/>
          </w:pPr>
        </w:pPrChange>
      </w:pPr>
      <w:bookmarkStart w:id="1490" w:name="_9bksu74vrweu" w:colFirst="0" w:colLast="0"/>
      <w:bookmarkEnd w:id="1490"/>
      <w:r>
        <w:rPr>
          <w:rPrChange w:id="1491" w:author="Holli Flanagan" w:date="2025-05-12T14:37:00Z">
            <w:rPr>
              <w:sz w:val="36"/>
              <w:szCs w:val="36"/>
            </w:rPr>
          </w:rPrChange>
        </w:rPr>
        <w:t>Abstract Classes</w:t>
      </w:r>
    </w:p>
    <w:p w14:paraId="12E8E25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weird.draw</w:t>
      </w:r>
      <w:proofErr w:type="spellEnd"/>
      <w:proofErr w:type="gram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this.drawingSurface</w:t>
      </w:r>
      <w:proofErr w:type="spellEnd"/>
      <w:r>
        <w:rPr>
          <w:rFonts w:ascii="Times New Roman" w:eastAsia="Times New Roman" w:hAnsi="Times New Roman" w:cs="Times New Roman"/>
          <w:color w:val="188038"/>
          <w:sz w:val="24"/>
          <w:szCs w:val="24"/>
          <w:highlight w:val="white"/>
        </w:rPr>
        <w:t>);</w:t>
      </w:r>
      <w:proofErr w:type="gramEnd"/>
    </w:p>
    <w:p w14:paraId="2FDD9ED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It would be nice not to be able to prevent a user of our class from accidentally creating and using one of these.</w:t>
      </w:r>
    </w:p>
    <w:p w14:paraId="64226A3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492" w:author="Holli Flanagan" w:date="2025-05-09T18:16:00Z">
        <w:r>
          <w:rPr>
            <w:rFonts w:ascii="Times New Roman" w:eastAsia="Times New Roman" w:hAnsi="Times New Roman" w:cs="Times New Roman"/>
            <w:color w:val="212529"/>
            <w:sz w:val="24"/>
            <w:szCs w:val="24"/>
            <w:highlight w:val="white"/>
          </w:rPr>
          <w:delText>D</w:delText>
        </w:r>
      </w:del>
      <w:ins w:id="1493"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can’t make one of these directly, we cannot clone it. We rely on the 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494" w:author="Holli Flanagan" w:date="2025-05-09T18:16:00Z">
        <w:r>
          <w:rPr>
            <w:rFonts w:ascii="Times New Roman" w:eastAsia="Times New Roman" w:hAnsi="Times New Roman" w:cs="Times New Roman"/>
            <w:color w:val="212529"/>
            <w:sz w:val="24"/>
            <w:szCs w:val="24"/>
            <w:highlight w:val="white"/>
          </w:rPr>
          <w:t xml:space="preserve">must </w:t>
        </w:r>
      </w:ins>
      <w:del w:id="1495"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496"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497" w:author="Holli Flanagan" w:date="2025-05-09T18:16:00Z">
        <w:r>
          <w:rPr>
            <w:rFonts w:ascii="Times New Roman" w:eastAsia="Times New Roman" w:hAnsi="Times New Roman" w:cs="Times New Roman"/>
            <w:color w:val="212529"/>
            <w:sz w:val="24"/>
            <w:szCs w:val="24"/>
            <w:highlight w:val="white"/>
          </w:rPr>
          <w:delText>D</w:delText>
        </w:r>
      </w:del>
      <w:ins w:id="1498"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499" w:author="Holli Flanagan" w:date="2025-05-09T18:16:00Z">
        <w:r>
          <w:rPr>
            <w:rFonts w:ascii="Times New Roman" w:eastAsia="Times New Roman" w:hAnsi="Times New Roman" w:cs="Times New Roman"/>
            <w:color w:val="212529"/>
            <w:sz w:val="24"/>
            <w:szCs w:val="24"/>
            <w:highlight w:val="white"/>
          </w:rPr>
          <w:delText>D</w:delText>
        </w:r>
      </w:del>
      <w:ins w:id="1500"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dispatch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AA63EA">
      <w:pPr>
        <w:pStyle w:val="Heading2"/>
        <w:rPr>
          <w:rPrChange w:id="1501" w:author="Holli Flanagan" w:date="2025-05-12T14:37:00Z">
            <w:rPr>
              <w:sz w:val="36"/>
              <w:szCs w:val="36"/>
            </w:rPr>
          </w:rPrChange>
        </w:rPr>
        <w:pPrChange w:id="1502" w:author="Holli Flanagan" w:date="2025-05-12T14:37:00Z">
          <w:pPr>
            <w:pStyle w:val="Heading2"/>
            <w:keepNext w:val="0"/>
            <w:keepLines w:val="0"/>
            <w:spacing w:before="540" w:after="100"/>
          </w:pPr>
        </w:pPrChange>
      </w:pPr>
      <w:bookmarkStart w:id="1503" w:name="_y65sh28eemfj" w:colFirst="0" w:colLast="0"/>
      <w:bookmarkEnd w:id="1503"/>
      <w:r>
        <w:rPr>
          <w:rPrChange w:id="1504" w:author="Holli Flanagan" w:date="2025-05-12T14:37:00Z">
            <w:rPr>
              <w:sz w:val="36"/>
              <w:szCs w:val="36"/>
            </w:rPr>
          </w:rPrChange>
        </w:rPr>
        <w:t>Summary</w:t>
      </w:r>
    </w:p>
    <w:p w14:paraId="501C50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AA63EA">
      <w:pPr>
        <w:pStyle w:val="Heading2"/>
        <w:keepNext w:val="0"/>
        <w:keepLines w:val="0"/>
        <w:spacing w:before="720"/>
        <w:rPr>
          <w:rPrChange w:id="1505" w:author="Holli Flanagan" w:date="2025-05-12T14:37:00Z">
            <w:rPr>
              <w:sz w:val="48"/>
              <w:szCs w:val="48"/>
              <w:highlight w:val="white"/>
            </w:rPr>
          </w:rPrChange>
        </w:rPr>
        <w:pPrChange w:id="1506" w:author="Holli Flanagan" w:date="2025-05-12T14:37:00Z">
          <w:pPr>
            <w:pStyle w:val="Heading1"/>
            <w:keepNext w:val="0"/>
            <w:keepLines w:val="0"/>
            <w:spacing w:before="720"/>
          </w:pPr>
        </w:pPrChange>
      </w:pPr>
      <w:bookmarkStart w:id="1507" w:name="_sv97fucf05lg" w:colFirst="0" w:colLast="0"/>
      <w:bookmarkEnd w:id="1507"/>
      <w:r>
        <w:rPr>
          <w:rPrChange w:id="1508" w:author="Holli Flanagan" w:date="2025-05-12T14:37:00Z">
            <w:rPr>
              <w:sz w:val="48"/>
              <w:szCs w:val="48"/>
            </w:rPr>
          </w:rPrChange>
        </w:rPr>
        <w:t>Next Step</w:t>
      </w:r>
    </w:p>
    <w:p w14:paraId="60837516" w14:textId="2F2569CD"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509"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510"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511"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512"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AA63EA">
      <w:pPr>
        <w:pStyle w:val="Heading1"/>
        <w:rPr>
          <w:rPrChange w:id="1513" w:author="Holli Flanagan" w:date="2025-05-12T14:37:00Z">
            <w:rPr>
              <w:sz w:val="48"/>
              <w:szCs w:val="48"/>
              <w:highlight w:val="white"/>
            </w:rPr>
          </w:rPrChange>
        </w:rPr>
        <w:pPrChange w:id="1514" w:author="Holli Flanagan" w:date="2025-05-12T14:37:00Z">
          <w:pPr>
            <w:pStyle w:val="Heading1"/>
            <w:keepNext w:val="0"/>
            <w:keepLines w:val="0"/>
          </w:pPr>
        </w:pPrChange>
      </w:pPr>
      <w:bookmarkStart w:id="1515" w:name="_hb88krmvxcof" w:colFirst="0" w:colLast="0"/>
      <w:bookmarkEnd w:id="1515"/>
      <w:r>
        <w:rPr>
          <w:rPrChange w:id="1516" w:author="Holli Flanagan" w:date="2025-05-12T14:37:00Z">
            <w:rPr>
              <w:sz w:val="48"/>
              <w:szCs w:val="48"/>
              <w:highlight w:val="white"/>
            </w:rPr>
          </w:rPrChange>
        </w:rPr>
        <w:lastRenderedPageBreak/>
        <w:t>Polymorphism Notes</w:t>
      </w:r>
    </w:p>
    <w:p w14:paraId="76539D36" w14:textId="77777777" w:rsidR="00B32DEF" w:rsidRPr="00B32DEF" w:rsidRDefault="00AA63EA">
      <w:pPr>
        <w:pStyle w:val="Heading2"/>
        <w:rPr>
          <w:rPrChange w:id="1517" w:author="Holli Flanagan" w:date="2025-05-12T14:37:00Z">
            <w:rPr>
              <w:sz w:val="36"/>
              <w:szCs w:val="36"/>
            </w:rPr>
          </w:rPrChange>
        </w:rPr>
        <w:pPrChange w:id="1518" w:author="Holli Flanagan" w:date="2025-05-12T14:37:00Z">
          <w:pPr>
            <w:pStyle w:val="Heading2"/>
            <w:keepNext w:val="0"/>
            <w:keepLines w:val="0"/>
            <w:spacing w:before="540" w:after="100"/>
          </w:pPr>
        </w:pPrChange>
      </w:pPr>
      <w:bookmarkStart w:id="1519" w:name="_11ggqxs415mp" w:colFirst="0" w:colLast="0"/>
      <w:bookmarkEnd w:id="1519"/>
      <w:r>
        <w:rPr>
          <w:rPrChange w:id="1520" w:author="Holli Flanagan" w:date="2025-05-12T14:37:00Z">
            <w:rPr>
              <w:sz w:val="36"/>
              <w:szCs w:val="36"/>
            </w:rPr>
          </w:rPrChange>
        </w:rPr>
        <w:t>Key Idea</w:t>
      </w:r>
    </w:p>
    <w:p w14:paraId="00C30D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521" w:author="Holli Flanagan" w:date="2025-05-09T18:16:00Z">
        <w:r>
          <w:rPr>
            <w:rFonts w:ascii="Times New Roman" w:eastAsia="Times New Roman" w:hAnsi="Times New Roman" w:cs="Times New Roman"/>
            <w:color w:val="212529"/>
            <w:sz w:val="24"/>
            <w:szCs w:val="24"/>
            <w:highlight w:val="white"/>
          </w:rPr>
          <w:t>object-oriented programming</w:t>
        </w:r>
      </w:ins>
      <w:del w:id="1522"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AA63EA">
      <w:pPr>
        <w:pStyle w:val="Heading2"/>
        <w:rPr>
          <w:rPrChange w:id="1523" w:author="Holli Flanagan" w:date="2025-05-12T14:37:00Z">
            <w:rPr>
              <w:sz w:val="36"/>
              <w:szCs w:val="36"/>
            </w:rPr>
          </w:rPrChange>
        </w:rPr>
        <w:pPrChange w:id="1524" w:author="Holli Flanagan" w:date="2025-05-12T14:37:00Z">
          <w:pPr>
            <w:pStyle w:val="Heading2"/>
            <w:keepNext w:val="0"/>
            <w:keepLines w:val="0"/>
            <w:spacing w:before="540" w:after="100"/>
          </w:pPr>
        </w:pPrChange>
      </w:pPr>
      <w:bookmarkStart w:id="1525" w:name="_q1vxc6ari1ue" w:colFirst="0" w:colLast="0"/>
      <w:bookmarkEnd w:id="1525"/>
      <w:r>
        <w:rPr>
          <w:rPrChange w:id="1526" w:author="Holli Flanagan" w:date="2025-05-12T14:37:00Z">
            <w:rPr>
              <w:sz w:val="36"/>
              <w:szCs w:val="36"/>
            </w:rPr>
          </w:rPrChange>
        </w:rPr>
        <w:t>Things to know</w:t>
      </w:r>
    </w:p>
    <w:p w14:paraId="03B53A1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ok to store an object of a subclassed type in a variable typed to the superclass.</w:t>
      </w:r>
    </w:p>
    <w:p w14:paraId="5A81D6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527" w:name="_m4itg910u6fg" w:colFirst="0" w:colLast="0"/>
      <w:bookmarkEnd w:id="1527"/>
      <w:r>
        <w:rPr>
          <w:rFonts w:ascii="Times New Roman" w:eastAsia="Times New Roman" w:hAnsi="Times New Roman" w:cs="Times New Roman"/>
          <w:color w:val="27262B"/>
          <w:highlight w:val="white"/>
        </w:rPr>
        <w:t>An Example</w:t>
      </w:r>
    </w:p>
    <w:p w14:paraId="7E70709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528" w:author="Holli Flanagan" w:date="2025-05-09T18:17:00Z">
        <w:r>
          <w:rPr>
            <w:rFonts w:ascii="Times New Roman" w:eastAsia="Times New Roman" w:hAnsi="Times New Roman" w:cs="Times New Roman"/>
            <w:color w:val="212529"/>
            <w:sz w:val="24"/>
            <w:szCs w:val="24"/>
            <w:highlight w:val="white"/>
          </w:rPr>
          <w:delText>S</w:delText>
        </w:r>
      </w:del>
      <w:ins w:id="1529"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530" w:author="Holli Flanagan" w:date="2025-05-09T18:17:00Z">
        <w:r>
          <w:rPr>
            <w:rFonts w:ascii="Times New Roman" w:eastAsia="Times New Roman" w:hAnsi="Times New Roman" w:cs="Times New Roman"/>
            <w:color w:val="212529"/>
            <w:sz w:val="24"/>
            <w:szCs w:val="24"/>
            <w:highlight w:val="white"/>
          </w:rPr>
          <w:delText>T</w:delText>
        </w:r>
      </w:del>
      <w:ins w:id="1531"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532" w:author="Holli Flanagan" w:date="2025-05-09T18:17:00Z">
        <w:r>
          <w:rPr>
            <w:rFonts w:ascii="Times New Roman" w:eastAsia="Times New Roman" w:hAnsi="Times New Roman" w:cs="Times New Roman"/>
            <w:color w:val="212529"/>
            <w:sz w:val="24"/>
            <w:szCs w:val="24"/>
            <w:highlight w:val="white"/>
          </w:rPr>
          <w:delText>U</w:delText>
        </w:r>
      </w:del>
      <w:ins w:id="1533"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534" w:author="Holli Flanagan" w:date="2025-05-09T18:17:00Z">
        <w:r>
          <w:rPr>
            <w:rFonts w:ascii="Times New Roman" w:eastAsia="Times New Roman" w:hAnsi="Times New Roman" w:cs="Times New Roman"/>
            <w:color w:val="212529"/>
            <w:sz w:val="24"/>
            <w:szCs w:val="24"/>
            <w:highlight w:val="white"/>
          </w:rPr>
          <w:t xml:space="preserve"> </w:t>
        </w:r>
      </w:ins>
      <w:del w:id="1535"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536"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AA63EA">
      <w:pPr>
        <w:pStyle w:val="Heading2"/>
        <w:rPr>
          <w:rPrChange w:id="1537" w:author="Holli Flanagan" w:date="2025-05-12T14:37:00Z">
            <w:rPr>
              <w:sz w:val="36"/>
              <w:szCs w:val="36"/>
            </w:rPr>
          </w:rPrChange>
        </w:rPr>
        <w:pPrChange w:id="1538" w:author="Holli Flanagan" w:date="2025-05-12T14:37:00Z">
          <w:pPr>
            <w:pStyle w:val="Heading2"/>
            <w:keepNext w:val="0"/>
            <w:keepLines w:val="0"/>
            <w:spacing w:before="540" w:after="100"/>
          </w:pPr>
        </w:pPrChange>
      </w:pPr>
      <w:bookmarkStart w:id="1539" w:name="_ggy3vi3531z" w:colFirst="0" w:colLast="0"/>
      <w:bookmarkEnd w:id="1539"/>
      <w:r>
        <w:rPr>
          <w:rPrChange w:id="1540" w:author="Holli Flanagan" w:date="2025-05-12T14:37:00Z">
            <w:rPr>
              <w:sz w:val="36"/>
              <w:szCs w:val="36"/>
            </w:rPr>
          </w:rPrChange>
        </w:rPr>
        <w:t>Summary</w:t>
      </w:r>
    </w:p>
    <w:p w14:paraId="59F80E81" w14:textId="34232D2C" w:rsidR="00B32DEF" w:rsidRPr="00B32DEF" w:rsidRDefault="00AA63EA">
      <w:pPr>
        <w:shd w:val="clear" w:color="auto" w:fill="FFFFFF"/>
        <w:spacing w:before="180"/>
        <w:rPr>
          <w:color w:val="000000"/>
          <w:rPrChange w:id="1541" w:author="Holli Flanagan" w:date="2025-05-09T18:17:00Z">
            <w:rPr>
              <w:rFonts w:ascii="Times New Roman" w:eastAsia="Times New Roman" w:hAnsi="Times New Roman" w:cs="Times New Roman"/>
            </w:rPr>
          </w:rPrChange>
        </w:rPr>
        <w:pPrChange w:id="154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543"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544"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545"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546"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47" w:author="Holli Flanagan" w:date="2025-05-09T18:17:00Z">
            <w:rPr>
              <w:rFonts w:ascii="Times New Roman" w:eastAsia="Times New Roman" w:hAnsi="Times New Roman" w:cs="Times New Roman"/>
            </w:rPr>
          </w:rPrChange>
        </w:rPr>
        <w:pPrChange w:id="1548"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49" w:author="Holli Flanagan" w:date="2025-05-09T18:17:00Z">
            <w:rPr>
              <w:rFonts w:ascii="Times New Roman" w:eastAsia="Times New Roman" w:hAnsi="Times New Roman" w:cs="Times New Roman"/>
            </w:rPr>
          </w:rPrChange>
        </w:rPr>
        <w:pPrChange w:id="155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51" w:author="Holli Flanagan" w:date="2025-05-09T18:17:00Z">
            <w:rPr>
              <w:rFonts w:ascii="Times New Roman" w:eastAsia="Times New Roman" w:hAnsi="Times New Roman" w:cs="Times New Roman"/>
            </w:rPr>
          </w:rPrChange>
        </w:rPr>
        <w:pPrChange w:id="155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553"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54" w:author="Holli Flanagan" w:date="2025-05-09T18:17:00Z">
            <w:rPr>
              <w:rFonts w:ascii="Times New Roman" w:eastAsia="Times New Roman" w:hAnsi="Times New Roman" w:cs="Times New Roman"/>
            </w:rPr>
          </w:rPrChange>
        </w:rPr>
        <w:pPrChange w:id="155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AA63EA">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556" w:author="Holli Flanagan" w:date="2025-05-09T18:17:00Z">
            <w:rPr>
              <w:rFonts w:ascii="Times New Roman" w:eastAsia="Times New Roman" w:hAnsi="Times New Roman" w:cs="Times New Roman"/>
            </w:rPr>
          </w:rPrChange>
        </w:rPr>
        <w:pPrChange w:id="155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w:t>
      </w:r>
      <w:proofErr w:type="gramStart"/>
      <w:r>
        <w:rPr>
          <w:rFonts w:ascii="Times New Roman" w:eastAsia="Times New Roman" w:hAnsi="Times New Roman" w:cs="Times New Roman"/>
          <w:color w:val="212529"/>
          <w:sz w:val="24"/>
          <w:szCs w:val="24"/>
          <w:highlight w:val="white"/>
        </w:rPr>
        <w:t>code, and</w:t>
      </w:r>
      <w:proofErr w:type="gramEnd"/>
      <w:r>
        <w:rPr>
          <w:rFonts w:ascii="Times New Roman" w:eastAsia="Times New Roman" w:hAnsi="Times New Roman" w:cs="Times New Roman"/>
          <w:color w:val="212529"/>
          <w:sz w:val="24"/>
          <w:szCs w:val="24"/>
          <w:highlight w:val="white"/>
        </w:rPr>
        <w:t xml:space="preserve"> view a problem in terms of objects.</w:t>
      </w:r>
    </w:p>
    <w:p w14:paraId="30B76581" w14:textId="77777777" w:rsidR="00B32DEF" w:rsidRPr="00B32DEF" w:rsidRDefault="00AA63EA">
      <w:pPr>
        <w:pStyle w:val="Heading2"/>
        <w:keepNext w:val="0"/>
        <w:keepLines w:val="0"/>
        <w:spacing w:before="720"/>
        <w:rPr>
          <w:rPrChange w:id="1558" w:author="Holli Flanagan" w:date="2025-05-12T14:37:00Z">
            <w:rPr>
              <w:sz w:val="48"/>
              <w:szCs w:val="48"/>
              <w:highlight w:val="white"/>
            </w:rPr>
          </w:rPrChange>
        </w:rPr>
        <w:pPrChange w:id="1559" w:author="Holli Flanagan" w:date="2025-05-12T14:37:00Z">
          <w:pPr>
            <w:pStyle w:val="Heading1"/>
            <w:keepNext w:val="0"/>
            <w:keepLines w:val="0"/>
            <w:spacing w:before="720"/>
          </w:pPr>
        </w:pPrChange>
      </w:pPr>
      <w:bookmarkStart w:id="1560" w:name="_tlqkfnhk84iv" w:colFirst="0" w:colLast="0"/>
      <w:bookmarkEnd w:id="1560"/>
      <w:r>
        <w:rPr>
          <w:rPrChange w:id="1561" w:author="Holli Flanagan" w:date="2025-05-12T14:37:00Z">
            <w:rPr>
              <w:sz w:val="48"/>
              <w:szCs w:val="48"/>
            </w:rPr>
          </w:rPrChange>
        </w:rPr>
        <w:t>Next Step</w:t>
      </w:r>
    </w:p>
    <w:p w14:paraId="06BDDFDB" w14:textId="06A11149"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562"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563"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564"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565" w:author="Holli Flanagan" w:date="2025-05-09T18:18:00Z">
        <w:r>
          <w:rPr>
            <w:rFonts w:ascii="Times New Roman" w:eastAsia="Times New Roman" w:hAnsi="Times New Roman" w:cs="Times New Roman"/>
            <w:color w:val="212529"/>
            <w:sz w:val="24"/>
            <w:szCs w:val="24"/>
            <w:highlight w:val="white"/>
          </w:rPr>
          <w:t>.</w:t>
        </w:r>
      </w:ins>
      <w:del w:id="1566"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AA63EA">
      <w:pPr>
        <w:pStyle w:val="Heading1"/>
        <w:keepNext w:val="0"/>
        <w:keepLines w:val="0"/>
        <w:rPr>
          <w:rPrChange w:id="1567" w:author="Holli Flanagan" w:date="2025-05-12T14:37:00Z">
            <w:rPr>
              <w:sz w:val="46"/>
              <w:szCs w:val="46"/>
            </w:rPr>
          </w:rPrChange>
        </w:rPr>
      </w:pPr>
      <w:bookmarkStart w:id="1568" w:name="_jneaif2km6y6" w:colFirst="0" w:colLast="0"/>
      <w:bookmarkEnd w:id="1568"/>
      <w:r>
        <w:rPr>
          <w:rPrChange w:id="1569" w:author="Holli Flanagan" w:date="2025-05-12T14:37:00Z">
            <w:rPr>
              <w:sz w:val="46"/>
              <w:szCs w:val="46"/>
            </w:rPr>
          </w:rPrChange>
        </w:rPr>
        <w:lastRenderedPageBreak/>
        <w:t xml:space="preserve">Chapter 7 - Exceptions and </w:t>
      </w:r>
      <w:del w:id="1570" w:author="Oestreich, Julia" w:date="2025-05-15T17:22:00Z" w16du:dateUtc="2025-05-15T21:22:00Z">
        <w:r w:rsidDel="005F5C79">
          <w:rPr>
            <w:rPrChange w:id="1571" w:author="Holli Flanagan" w:date="2025-05-12T14:37:00Z">
              <w:rPr>
                <w:sz w:val="46"/>
                <w:szCs w:val="46"/>
              </w:rPr>
            </w:rPrChange>
          </w:rPr>
          <w:delText>c</w:delText>
        </w:r>
      </w:del>
      <w:ins w:id="1572" w:author="Oestreich, Julia" w:date="2025-05-15T17:22:00Z" w16du:dateUtc="2025-05-15T21:22:00Z">
        <w:r w:rsidR="005F5C79">
          <w:t>C</w:t>
        </w:r>
      </w:ins>
      <w:r>
        <w:rPr>
          <w:rPrChange w:id="1573" w:author="Holli Flanagan" w:date="2025-05-12T14:37:00Z">
            <w:rPr>
              <w:sz w:val="46"/>
              <w:szCs w:val="46"/>
            </w:rPr>
          </w:rPrChange>
        </w:rPr>
        <w:t xml:space="preserve">ode </w:t>
      </w:r>
      <w:del w:id="1574" w:author="Oestreich, Julia" w:date="2025-05-15T17:22:00Z" w16du:dateUtc="2025-05-15T21:22:00Z">
        <w:r w:rsidDel="005F5C79">
          <w:rPr>
            <w:rPrChange w:id="1575" w:author="Holli Flanagan" w:date="2025-05-12T14:37:00Z">
              <w:rPr>
                <w:sz w:val="46"/>
                <w:szCs w:val="46"/>
              </w:rPr>
            </w:rPrChange>
          </w:rPr>
          <w:delText>q</w:delText>
        </w:r>
      </w:del>
      <w:ins w:id="1576" w:author="Oestreich, Julia" w:date="2025-05-15T17:22:00Z" w16du:dateUtc="2025-05-15T21:22:00Z">
        <w:r w:rsidR="005F5C79">
          <w:t>Q</w:t>
        </w:r>
      </w:ins>
      <w:r>
        <w:rPr>
          <w:rPrChange w:id="1577" w:author="Holli Flanagan" w:date="2025-05-12T14:37:00Z">
            <w:rPr>
              <w:sz w:val="46"/>
              <w:szCs w:val="46"/>
            </w:rPr>
          </w:rPrChange>
        </w:rPr>
        <w:t>uality</w:t>
      </w:r>
    </w:p>
    <w:p w14:paraId="16E9E8FC" w14:textId="77777777" w:rsidR="00B32DEF" w:rsidRPr="00B32DEF" w:rsidRDefault="00AA63EA">
      <w:pPr>
        <w:pStyle w:val="Heading1"/>
        <w:rPr>
          <w:rPrChange w:id="1578" w:author="Holli Flanagan" w:date="2025-05-12T14:38:00Z">
            <w:rPr>
              <w:sz w:val="46"/>
              <w:szCs w:val="46"/>
            </w:rPr>
          </w:rPrChange>
        </w:rPr>
        <w:pPrChange w:id="1579" w:author="Holli Flanagan" w:date="2025-05-12T14:38:00Z">
          <w:pPr>
            <w:pStyle w:val="Heading1"/>
            <w:keepNext w:val="0"/>
            <w:keepLines w:val="0"/>
          </w:pPr>
        </w:pPrChange>
      </w:pPr>
      <w:bookmarkStart w:id="1580" w:name="_mguwjgd9s0zr" w:colFirst="0" w:colLast="0"/>
      <w:bookmarkEnd w:id="1580"/>
      <w:r>
        <w:rPr>
          <w:rPrChange w:id="1581" w:author="Holli Flanagan" w:date="2025-05-12T14:38:00Z">
            <w:rPr>
              <w:sz w:val="46"/>
              <w:szCs w:val="46"/>
            </w:rPr>
          </w:rPrChange>
        </w:rPr>
        <w:t>Exceptions</w:t>
      </w:r>
    </w:p>
    <w:p w14:paraId="269BDA86" w14:textId="77777777" w:rsidR="00B32DEF" w:rsidRPr="00B32DEF" w:rsidRDefault="00AA63EA">
      <w:pPr>
        <w:pStyle w:val="Heading2"/>
        <w:keepNext w:val="0"/>
        <w:keepLines w:val="0"/>
        <w:rPr>
          <w:rPrChange w:id="1582" w:author="Holli Flanagan" w:date="2025-05-12T14:38:00Z">
            <w:rPr>
              <w:sz w:val="34"/>
              <w:szCs w:val="34"/>
            </w:rPr>
          </w:rPrChange>
        </w:rPr>
      </w:pPr>
      <w:bookmarkStart w:id="1583" w:name="_3en4a4xtmfcr" w:colFirst="0" w:colLast="0"/>
      <w:bookmarkEnd w:id="1583"/>
      <w:r>
        <w:rPr>
          <w:rPrChange w:id="1584" w:author="Holli Flanagan" w:date="2025-05-12T14:38:00Z">
            <w:rPr>
              <w:sz w:val="34"/>
              <w:szCs w:val="34"/>
            </w:rPr>
          </w:rPrChange>
        </w:rPr>
        <w:t>Key Idea</w:t>
      </w:r>
    </w:p>
    <w:p w14:paraId="441B0B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585" w:author="Holli Flanagan" w:date="2025-05-09T18:18:00Z">
        <w:r>
          <w:rPr>
            <w:rFonts w:ascii="Times New Roman" w:eastAsia="Times New Roman" w:hAnsi="Times New Roman" w:cs="Times New Roman"/>
            <w:i/>
            <w:color w:val="212529"/>
            <w:sz w:val="24"/>
            <w:szCs w:val="24"/>
          </w:rPr>
          <w:delText>E</w:delText>
        </w:r>
      </w:del>
      <w:ins w:id="1586"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587" w:author="Holli Flanagan" w:date="2025-05-09T18:19:00Z">
        <w:r>
          <w:rPr>
            <w:rFonts w:ascii="Times New Roman" w:eastAsia="Times New Roman" w:hAnsi="Times New Roman" w:cs="Times New Roman"/>
            <w:color w:val="212529"/>
            <w:sz w:val="24"/>
            <w:szCs w:val="24"/>
          </w:rPr>
          <w:t>—</w:t>
        </w:r>
      </w:ins>
      <w:del w:id="1588"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AA63EA">
      <w:pPr>
        <w:pStyle w:val="Heading2"/>
        <w:rPr>
          <w:rPrChange w:id="1589" w:author="Holli Flanagan" w:date="2025-05-12T14:38:00Z">
            <w:rPr>
              <w:sz w:val="34"/>
              <w:szCs w:val="34"/>
            </w:rPr>
          </w:rPrChange>
        </w:rPr>
        <w:pPrChange w:id="1590" w:author="Holli Flanagan" w:date="2025-05-12T14:38:00Z">
          <w:pPr>
            <w:pStyle w:val="Heading2"/>
            <w:keepNext w:val="0"/>
            <w:keepLines w:val="0"/>
          </w:pPr>
        </w:pPrChange>
      </w:pPr>
      <w:bookmarkStart w:id="1591" w:name="_p7xhv2lbr08d" w:colFirst="0" w:colLast="0"/>
      <w:bookmarkEnd w:id="1591"/>
      <w:r>
        <w:rPr>
          <w:rPrChange w:id="1592" w:author="Holli Flanagan" w:date="2025-05-12T14:38:00Z">
            <w:rPr>
              <w:sz w:val="34"/>
              <w:szCs w:val="34"/>
            </w:rPr>
          </w:rPrChange>
        </w:rPr>
        <w:t xml:space="preserve">Exceptions in </w:t>
      </w:r>
      <w:ins w:id="1593" w:author="Holli Flanagan" w:date="2025-05-09T15:22:00Z">
        <w:r>
          <w:rPr>
            <w:rPrChange w:id="1594" w:author="Holli Flanagan" w:date="2025-05-12T14:38:00Z">
              <w:rPr>
                <w:sz w:val="34"/>
                <w:szCs w:val="34"/>
              </w:rPr>
            </w:rPrChange>
          </w:rPr>
          <w:t>TypeScript</w:t>
        </w:r>
      </w:ins>
      <w:del w:id="1595" w:author="Holli Flanagan" w:date="2025-05-09T15:22:00Z">
        <w:r>
          <w:rPr>
            <w:rPrChange w:id="1596" w:author="Holli Flanagan" w:date="2025-05-12T14:38:00Z">
              <w:rPr>
                <w:sz w:val="34"/>
                <w:szCs w:val="34"/>
              </w:rPr>
            </w:rPrChange>
          </w:rPr>
          <w:delText>Typescript</w:delText>
        </w:r>
      </w:del>
    </w:p>
    <w:p w14:paraId="38CDA1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AA63EA">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This can be due to invalid inputs or data provided at runtime or any other condition that is not the “common case” behavior of a method or function.</w:t>
      </w:r>
    </w:p>
    <w:p w14:paraId="751B088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597"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AA63EA">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AA63EA">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AA63EA">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AA63EA">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598"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599" w:author="Holli Flanagan" w:date="2025-05-09T15:22:00Z">
        <w:r>
          <w:rPr>
            <w:rFonts w:ascii="Times New Roman" w:eastAsia="Times New Roman" w:hAnsi="Times New Roman" w:cs="Times New Roman"/>
            <w:color w:val="212529"/>
            <w:sz w:val="24"/>
            <w:szCs w:val="24"/>
            <w:highlight w:val="white"/>
          </w:rPr>
          <w:t>TypeScript</w:t>
        </w:r>
      </w:ins>
      <w:del w:id="1600"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601" w:author="Holli Flanagan" w:date="2025-05-09T18:19:00Z">
        <w:r>
          <w:rPr>
            <w:rFonts w:ascii="Times New Roman" w:eastAsia="Times New Roman" w:hAnsi="Times New Roman" w:cs="Times New Roman"/>
            <w:color w:val="212529"/>
            <w:sz w:val="24"/>
            <w:szCs w:val="24"/>
            <w:highlight w:val="white"/>
          </w:rPr>
          <w:t xml:space="preserve">two </w:t>
        </w:r>
      </w:ins>
      <w:del w:id="1602"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03" w:name="_gma0ektgpdy3" w:colFirst="0" w:colLast="0"/>
      <w:bookmarkEnd w:id="1603"/>
      <w:r>
        <w:rPr>
          <w:rFonts w:ascii="Times New Roman" w:eastAsia="Times New Roman" w:hAnsi="Times New Roman" w:cs="Times New Roman"/>
          <w:color w:val="27262B"/>
          <w:sz w:val="26"/>
          <w:szCs w:val="26"/>
        </w:rPr>
        <w:t>Using exceptions</w:t>
      </w:r>
    </w:p>
    <w:p w14:paraId="35FAC4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AA63EA">
      <w:pPr>
        <w:shd w:val="clear" w:color="auto" w:fill="FFFFFF"/>
        <w:spacing w:after="240"/>
        <w:rPr>
          <w:del w:id="1604"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Valid color values in our program are numbers between 0 and 255. What happens if we try to create a color with different values?</w:t>
      </w:r>
      <w:ins w:id="1605"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AA63EA">
      <w:pPr>
        <w:shd w:val="clear" w:color="auto" w:fill="FFFFFF"/>
        <w:spacing w:before="180" w:after="300"/>
        <w:rPr>
          <w:del w:id="1606" w:author="Holli Flanagan" w:date="2025-05-09T18:20:00Z"/>
          <w:color w:val="000000"/>
          <w:rPrChange w:id="1607" w:author="Holli Flanagan" w:date="2025-05-09T18:20:00Z">
            <w:rPr>
              <w:del w:id="1608" w:author="Holli Flanagan" w:date="2025-05-09T18:20:00Z"/>
              <w:rFonts w:ascii="Times New Roman" w:eastAsia="Times New Roman" w:hAnsi="Times New Roman" w:cs="Times New Roman"/>
            </w:rPr>
          </w:rPrChange>
        </w:rPr>
        <w:pPrChange w:id="1609"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610"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611" w:author="Holli Flanagan" w:date="2025-05-09T18:20:00Z">
        <w:r>
          <w:rPr>
            <w:rFonts w:ascii="Times New Roman" w:eastAsia="Times New Roman" w:hAnsi="Times New Roman" w:cs="Times New Roman"/>
            <w:color w:val="212529"/>
            <w:sz w:val="24"/>
            <w:szCs w:val="24"/>
          </w:rPr>
          <w:t xml:space="preserve">But </w:t>
        </w:r>
      </w:ins>
      <w:del w:id="1612" w:author="Holli Flanagan" w:date="2025-05-09T18:20:00Z">
        <w:r>
          <w:rPr>
            <w:rFonts w:ascii="Times New Roman" w:eastAsia="Times New Roman" w:hAnsi="Times New Roman" w:cs="Times New Roman"/>
            <w:color w:val="212529"/>
            <w:sz w:val="24"/>
            <w:szCs w:val="24"/>
          </w:rPr>
          <w:delText>W</w:delText>
        </w:r>
      </w:del>
      <w:ins w:id="1613"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 and</w:t>
      </w:r>
      <w:proofErr w:type="gramEnd"/>
      <w:r>
        <w:rPr>
          <w:rFonts w:ascii="Times New Roman" w:eastAsia="Times New Roman" w:hAnsi="Times New Roman" w:cs="Times New Roman"/>
          <w:color w:val="212529"/>
          <w:sz w:val="24"/>
          <w:szCs w:val="24"/>
        </w:rPr>
        <w:t xml:space="preserve">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614"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615" w:author="Holli Flanagan" w:date="2025-05-09T18:20:00Z">
        <w:r>
          <w:rPr>
            <w:rFonts w:ascii="Times New Roman" w:eastAsia="Times New Roman" w:hAnsi="Times New Roman" w:cs="Times New Roman"/>
            <w:color w:val="212529"/>
            <w:sz w:val="24"/>
            <w:szCs w:val="24"/>
            <w:highlight w:val="white"/>
          </w:rPr>
          <w:delText>C</w:delText>
        </w:r>
      </w:del>
      <w:ins w:id="1616"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617" w:author="Holli Flanagan" w:date="2025-05-09T18:21:00Z">
        <w:r>
          <w:rPr>
            <w:rFonts w:ascii="Times New Roman" w:eastAsia="Times New Roman" w:hAnsi="Times New Roman" w:cs="Times New Roman"/>
            <w:color w:val="D63384"/>
            <w:sz w:val="21"/>
            <w:szCs w:val="21"/>
            <w:shd w:val="clear" w:color="auto" w:fill="F5F6FA"/>
          </w:rPr>
          <w:delText>"</w:delText>
        </w:r>
      </w:del>
      <w:ins w:id="1618"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619" w:author="Holli Flanagan" w:date="2025-05-09T18:21:00Z">
        <w:r>
          <w:rPr>
            <w:rFonts w:ascii="Times New Roman" w:eastAsia="Times New Roman" w:hAnsi="Times New Roman" w:cs="Times New Roman"/>
            <w:color w:val="D63384"/>
            <w:sz w:val="21"/>
            <w:szCs w:val="21"/>
            <w:shd w:val="clear" w:color="auto" w:fill="F5F6FA"/>
          </w:rPr>
          <w:t>.”</w:t>
        </w:r>
      </w:ins>
      <w:del w:id="1620"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21" w:name="_8bucq4ax23p1" w:colFirst="0" w:colLast="0"/>
      <w:bookmarkEnd w:id="1621"/>
      <w:r>
        <w:rPr>
          <w:rFonts w:ascii="Times New Roman" w:eastAsia="Times New Roman" w:hAnsi="Times New Roman" w:cs="Times New Roman"/>
          <w:color w:val="27262B"/>
          <w:sz w:val="26"/>
          <w:szCs w:val="26"/>
        </w:rPr>
        <w:t>Custom Errors</w:t>
      </w:r>
    </w:p>
    <w:p w14:paraId="0E167A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622" w:author="Holli Flanagan" w:date="2025-05-09T18:21:00Z">
        <w:r>
          <w:rPr>
            <w:rFonts w:ascii="Times New Roman" w:eastAsia="Times New Roman" w:hAnsi="Times New Roman" w:cs="Times New Roman"/>
            <w:color w:val="212529"/>
            <w:sz w:val="24"/>
            <w:szCs w:val="24"/>
          </w:rPr>
          <w:delText>E</w:delText>
        </w:r>
      </w:del>
      <w:ins w:id="1623"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624"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625" w:author="Holli Flanagan" w:date="2025-05-09T18:21:00Z">
        <w:r>
          <w:rPr>
            <w:rFonts w:ascii="Times New Roman" w:eastAsia="Times New Roman" w:hAnsi="Times New Roman" w:cs="Times New Roman"/>
            <w:color w:val="212529"/>
            <w:sz w:val="24"/>
            <w:szCs w:val="24"/>
          </w:rPr>
          <w:delText>E</w:delText>
        </w:r>
      </w:del>
      <w:ins w:id="1626"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627" w:author="Holli Flanagan" w:date="2025-05-09T18:22:00Z">
        <w:r>
          <w:rPr>
            <w:rFonts w:ascii="Times New Roman" w:eastAsia="Times New Roman" w:hAnsi="Times New Roman" w:cs="Times New Roman"/>
            <w:color w:val="212529"/>
            <w:sz w:val="24"/>
            <w:szCs w:val="24"/>
          </w:rPr>
          <w:t>we</w:t>
        </w:r>
      </w:ins>
      <w:del w:id="1628"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629" w:author="Holli Flanagan" w:date="2025-05-09T18:22:00Z">
        <w:r>
          <w:rPr>
            <w:rFonts w:ascii="Times New Roman" w:eastAsia="Times New Roman" w:hAnsi="Times New Roman" w:cs="Times New Roman"/>
            <w:color w:val="212529"/>
            <w:sz w:val="24"/>
            <w:szCs w:val="24"/>
          </w:rPr>
          <w:t>not polygons.</w:t>
        </w:r>
      </w:ins>
      <w:del w:id="1630"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631" w:author="Holli Flanagan" w:date="2025-05-09T18:22:00Z">
        <w:r>
          <w:rPr>
            <w:rFonts w:ascii="Times New Roman" w:eastAsia="Times New Roman" w:hAnsi="Times New Roman" w:cs="Times New Roman"/>
            <w:color w:val="212529"/>
            <w:sz w:val="24"/>
            <w:szCs w:val="24"/>
          </w:rPr>
          <w:t>we</w:t>
        </w:r>
      </w:ins>
      <w:del w:id="1632"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633" w:author="Holli Flanagan" w:date="2025-05-09T18:22:00Z">
        <w:r>
          <w:rPr>
            <w:rFonts w:ascii="Times New Roman" w:eastAsia="Times New Roman" w:hAnsi="Times New Roman" w:cs="Times New Roman"/>
            <w:color w:val="212529"/>
            <w:sz w:val="24"/>
            <w:szCs w:val="24"/>
          </w:rPr>
          <w:delText>I</w:delText>
        </w:r>
      </w:del>
      <w:ins w:id="1634"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w:t>
      </w:r>
      <w:proofErr w:type="gramStart"/>
      <w:r>
        <w:rPr>
          <w:rFonts w:ascii="Times New Roman" w:eastAsia="Times New Roman" w:hAnsi="Times New Roman" w:cs="Times New Roman"/>
          <w:color w:val="212529"/>
          <w:sz w:val="24"/>
          <w:szCs w:val="24"/>
        </w:rPr>
        <w:t>exception, or</w:t>
      </w:r>
      <w:proofErr w:type="gramEnd"/>
      <w:r>
        <w:rPr>
          <w:rFonts w:ascii="Times New Roman" w:eastAsia="Times New Roman" w:hAnsi="Times New Roman" w:cs="Times New Roman"/>
          <w:color w:val="212529"/>
          <w:sz w:val="24"/>
          <w:szCs w:val="24"/>
        </w:rPr>
        <w:t xml:space="preserve"> fix the calling code to prevent it.</w:t>
      </w:r>
    </w:p>
    <w:p w14:paraId="2CE9D946" w14:textId="77777777" w:rsidR="00B32DEF" w:rsidRDefault="00AA63EA">
      <w:pPr>
        <w:shd w:val="clear" w:color="auto" w:fill="FFFFFF"/>
        <w:spacing w:after="240"/>
        <w:rPr>
          <w:del w:id="1635"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Where else might exception handling help us find issues with our drawing program?</w:t>
      </w:r>
      <w:ins w:id="1636"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637"/>
      <w:r>
        <w:rPr>
          <w:rFonts w:ascii="Times New Roman" w:eastAsia="Times New Roman" w:hAnsi="Times New Roman" w:cs="Times New Roman"/>
          <w:color w:val="212529"/>
          <w:sz w:val="24"/>
          <w:szCs w:val="24"/>
        </w:rPr>
        <w:t>A line where the two points are the same</w:t>
      </w:r>
      <w:ins w:id="1638" w:author="Holli Flanagan" w:date="2025-05-09T18:23:00Z">
        <w:r>
          <w:rPr>
            <w:rFonts w:ascii="Times New Roman" w:eastAsia="Times New Roman" w:hAnsi="Times New Roman" w:cs="Times New Roman"/>
            <w:color w:val="212529"/>
            <w:sz w:val="24"/>
            <w:szCs w:val="24"/>
          </w:rPr>
          <w:t>.</w:t>
        </w:r>
      </w:ins>
      <w:commentRangeEnd w:id="1637"/>
      <w:r>
        <w:commentReference w:id="1637"/>
      </w:r>
    </w:p>
    <w:p w14:paraId="4CA6FC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639"/>
      <w:r>
        <w:rPr>
          <w:rFonts w:ascii="Times New Roman" w:eastAsia="Times New Roman" w:hAnsi="Times New Roman" w:cs="Times New Roman"/>
          <w:color w:val="212529"/>
          <w:sz w:val="24"/>
          <w:szCs w:val="24"/>
        </w:rPr>
        <w:t xml:space="preserve"> </w:t>
      </w:r>
      <w:commentRangeEnd w:id="1639"/>
      <w:r>
        <w:commentReference w:id="1639"/>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w:t>
      </w:r>
      <w:proofErr w:type="spellStart"/>
      <w:r>
        <w:rPr>
          <w:rFonts w:ascii="Times New Roman" w:eastAsia="Times New Roman" w:hAnsi="Times New Roman" w:cs="Times New Roman"/>
          <w:color w:val="212529"/>
          <w:sz w:val="24"/>
          <w:szCs w:val="24"/>
          <w:highlight w:val="white"/>
        </w:rPr>
        <w:t>b are</w:t>
      </w:r>
      <w:proofErr w:type="spellEnd"/>
      <w:r>
        <w:rPr>
          <w:rFonts w:ascii="Times New Roman" w:eastAsia="Times New Roman" w:hAnsi="Times New Roman" w:cs="Times New Roman"/>
          <w:color w:val="212529"/>
          <w:sz w:val="24"/>
          <w:szCs w:val="24"/>
          <w:highlight w:val="white"/>
        </w:rPr>
        <w:t xml:space="preserve"> </w:t>
      </w:r>
      <w:del w:id="1640" w:author="Holli Flanagan" w:date="2025-05-09T18:23:00Z">
        <w:r>
          <w:rPr>
            <w:rFonts w:ascii="Times New Roman" w:eastAsia="Times New Roman" w:hAnsi="Times New Roman" w:cs="Times New Roman"/>
            <w:color w:val="212529"/>
            <w:sz w:val="24"/>
            <w:szCs w:val="24"/>
            <w:highlight w:val="white"/>
          </w:rPr>
          <w:delText>P</w:delText>
        </w:r>
      </w:del>
      <w:ins w:id="1641"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spellStart"/>
      <w:proofErr w:type="gramStart"/>
      <w:r>
        <w:rPr>
          <w:rFonts w:ascii="Times New Roman" w:eastAsia="Times New Roman" w:hAnsi="Times New Roman" w:cs="Times New Roman"/>
          <w:color w:val="212529"/>
          <w:sz w:val="24"/>
          <w:szCs w:val="24"/>
          <w:highlight w:val="white"/>
        </w:rPr>
        <w:t>a.equals</w:t>
      </w:r>
      <w:proofErr w:type="spellEnd"/>
      <w:proofErr w:type="gramEnd"/>
      <w:r>
        <w:rPr>
          <w:rFonts w:ascii="Times New Roman" w:eastAsia="Times New Roman" w:hAnsi="Times New Roman" w:cs="Times New Roman"/>
          <w:color w:val="212529"/>
          <w:sz w:val="24"/>
          <w:szCs w:val="24"/>
          <w:highlight w:val="white"/>
        </w:rPr>
        <w:t xml:space="preserve">(b) checks if they have the same coordinates, </w:t>
      </w:r>
      <w:proofErr w:type="gramStart"/>
      <w:r>
        <w:rPr>
          <w:rFonts w:ascii="Times New Roman" w:eastAsia="Times New Roman" w:hAnsi="Times New Roman" w:cs="Times New Roman"/>
          <w:color w:val="212529"/>
          <w:sz w:val="24"/>
          <w:szCs w:val="24"/>
          <w:highlight w:val="white"/>
        </w:rPr>
        <w:t>whether or not</w:t>
      </w:r>
      <w:proofErr w:type="gramEnd"/>
      <w:r>
        <w:rPr>
          <w:rFonts w:ascii="Times New Roman" w:eastAsia="Times New Roman" w:hAnsi="Times New Roman" w:cs="Times New Roman"/>
          <w:color w:val="212529"/>
          <w:sz w:val="24"/>
          <w:szCs w:val="24"/>
          <w:highlight w:val="white"/>
        </w:rPr>
        <w:t xml:space="preserve"> they are the same physical object reference.</w:t>
      </w:r>
    </w:p>
    <w:p w14:paraId="7340CE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642" w:author="Holli Flanagan" w:date="2025-05-09T18:24:00Z">
        <w:r>
          <w:rPr>
            <w:rFonts w:ascii="Times New Roman" w:eastAsia="Times New Roman" w:hAnsi="Times New Roman" w:cs="Times New Roman"/>
            <w:color w:val="212529"/>
            <w:sz w:val="24"/>
            <w:szCs w:val="24"/>
          </w:rPr>
          <w:delText>L</w:delText>
        </w:r>
      </w:del>
      <w:ins w:id="1643"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AA63EA">
      <w:pPr>
        <w:shd w:val="clear" w:color="auto" w:fill="FFFFFF"/>
        <w:spacing w:after="240"/>
        <w:rPr>
          <w:rFonts w:ascii="Times New Roman" w:eastAsia="Times New Roman" w:hAnsi="Times New Roman" w:cs="Times New Roman"/>
          <w:sz w:val="24"/>
          <w:szCs w:val="24"/>
          <w:shd w:val="clear" w:color="auto" w:fill="F5F6FA"/>
          <w:rPrChange w:id="1644"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645"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646" w:author="Holli Flanagan" w:date="2025-05-09T18:24:00Z">
        <w:r>
          <w:rPr>
            <w:rFonts w:ascii="Times New Roman" w:eastAsia="Times New Roman" w:hAnsi="Times New Roman" w:cs="Times New Roman"/>
            <w:i/>
            <w:color w:val="212529"/>
            <w:sz w:val="24"/>
            <w:szCs w:val="24"/>
            <w:highlight w:val="white"/>
          </w:rPr>
          <w:delText>B</w:delText>
        </w:r>
      </w:del>
      <w:ins w:id="1647"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commentRangeStart w:id="1648"/>
      <w:r>
        <w:rPr>
          <w:rFonts w:ascii="Times New Roman" w:eastAsia="Times New Roman" w:hAnsi="Times New Roman" w:cs="Times New Roman"/>
          <w:color w:val="212529"/>
          <w:sz w:val="24"/>
          <w:szCs w:val="24"/>
          <w:highlight w:val="white"/>
        </w:rPr>
        <w:t xml:space="preserve">Thought </w:t>
      </w:r>
      <w:del w:id="1649" w:author="Holli Flanagan" w:date="2025-05-09T18:24:00Z">
        <w:r>
          <w:rPr>
            <w:rFonts w:ascii="Times New Roman" w:eastAsia="Times New Roman" w:hAnsi="Times New Roman" w:cs="Times New Roman"/>
            <w:color w:val="212529"/>
            <w:sz w:val="24"/>
            <w:szCs w:val="24"/>
            <w:highlight w:val="white"/>
          </w:rPr>
          <w:delText>Q</w:delText>
        </w:r>
      </w:del>
      <w:ins w:id="1650"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648"/>
      <w:r>
        <w:commentReference w:id="1648"/>
      </w:r>
    </w:p>
    <w:p w14:paraId="0CFAA59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51" w:name="_qrlzyahjzcxw" w:colFirst="0" w:colLast="0"/>
      <w:bookmarkEnd w:id="1651"/>
      <w:r>
        <w:rPr>
          <w:rFonts w:ascii="Times New Roman" w:eastAsia="Times New Roman" w:hAnsi="Times New Roman" w:cs="Times New Roman"/>
          <w:color w:val="27262B"/>
          <w:sz w:val="26"/>
          <w:szCs w:val="26"/>
        </w:rPr>
        <w:t>Defensive Programming</w:t>
      </w:r>
    </w:p>
    <w:p w14:paraId="06AEACC8" w14:textId="77777777" w:rsidR="00B32DEF" w:rsidRDefault="00AA63EA">
      <w:pPr>
        <w:shd w:val="clear" w:color="auto" w:fill="FFFFFF"/>
        <w:spacing w:after="240"/>
        <w:rPr>
          <w:ins w:id="1652" w:author="Holli Flanagan" w:date="2025-05-09T18:25:00Z"/>
          <w:rFonts w:ascii="Times New Roman" w:eastAsia="Times New Roman" w:hAnsi="Times New Roman" w:cs="Times New Roman"/>
          <w:color w:val="212529"/>
          <w:sz w:val="24"/>
          <w:szCs w:val="24"/>
        </w:rPr>
      </w:pPr>
      <w:del w:id="1653" w:author="Holli Flanagan" w:date="2025-05-09T18:25:00Z">
        <w:r>
          <w:rPr>
            <w:rFonts w:ascii="Times New Roman" w:eastAsia="Times New Roman" w:hAnsi="Times New Roman" w:cs="Times New Roman"/>
            <w:color w:val="212529"/>
            <w:sz w:val="24"/>
            <w:szCs w:val="24"/>
          </w:rPr>
          <w:delText>So n</w:delText>
        </w:r>
      </w:del>
      <w:ins w:id="1654"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ow we can prevent our code from being exposed to “exceptional” or invalid operation, by simply throwing an exception when those cases arise. If we write good test cases, we will find errors in our code, but right now, our program will just exit with an error message.</w:t>
      </w:r>
    </w:p>
    <w:p w14:paraId="762726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655"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56" w:name="_fxym2kk0678v" w:colFirst="0" w:colLast="0"/>
      <w:bookmarkEnd w:id="1656"/>
      <w:r>
        <w:rPr>
          <w:rFonts w:ascii="Times New Roman" w:eastAsia="Times New Roman" w:hAnsi="Times New Roman" w:cs="Times New Roman"/>
          <w:color w:val="27262B"/>
          <w:sz w:val="26"/>
          <w:szCs w:val="26"/>
        </w:rPr>
        <w:t>Exception Handling</w:t>
      </w:r>
    </w:p>
    <w:p w14:paraId="4BE521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proofErr w:type="spellStart"/>
      <w:r>
        <w:rPr>
          <w:rFonts w:ascii="Times New Roman" w:eastAsia="Times New Roman" w:hAnsi="Times New Roman" w:cs="Times New Roman"/>
          <w:color w:val="D63384"/>
          <w:sz w:val="21"/>
          <w:szCs w:val="21"/>
          <w:shd w:val="clear" w:color="auto" w:fill="F5F6FA"/>
        </w:rPr>
        <w:t>e</w:t>
      </w:r>
      <w:proofErr w:type="spellEnd"/>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657"/>
      <w:r>
        <w:rPr>
          <w:rFonts w:ascii="Times New Roman" w:eastAsia="Times New Roman" w:hAnsi="Times New Roman" w:cs="Times New Roman"/>
          <w:color w:val="212529"/>
          <w:sz w:val="24"/>
          <w:szCs w:val="24"/>
        </w:rPr>
        <w:t>finally</w:t>
      </w:r>
      <w:commentRangeEnd w:id="1657"/>
      <w:r>
        <w:commentReference w:id="1657"/>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658" w:author="Holli Flanagan" w:date="2025-05-09T18:26:00Z">
        <w:r>
          <w:rPr>
            <w:rFonts w:ascii="Times New Roman" w:eastAsia="Times New Roman" w:hAnsi="Times New Roman" w:cs="Times New Roman"/>
            <w:color w:val="212529"/>
            <w:sz w:val="24"/>
            <w:szCs w:val="24"/>
          </w:rPr>
          <w:delText xml:space="preserve">I </w:delText>
        </w:r>
      </w:del>
      <w:ins w:id="1659"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660"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61" w:name="_w3m6etrt865i" w:colFirst="0" w:colLast="0"/>
      <w:bookmarkEnd w:id="1661"/>
      <w:r>
        <w:rPr>
          <w:rFonts w:ascii="Times New Roman" w:eastAsia="Times New Roman" w:hAnsi="Times New Roman" w:cs="Times New Roman"/>
          <w:color w:val="27262B"/>
          <w:sz w:val="26"/>
          <w:szCs w:val="26"/>
        </w:rPr>
        <w:t>Common Pitfalls and Mistakes</w:t>
      </w:r>
    </w:p>
    <w:p w14:paraId="48B531A0" w14:textId="77777777" w:rsidR="00B32DEF" w:rsidRDefault="00AA63EA">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AA63EA">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AA63EA">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AA63EA">
      <w:pPr>
        <w:pStyle w:val="Heading2"/>
        <w:rPr>
          <w:rPrChange w:id="1662" w:author="Holli Flanagan" w:date="2025-05-12T14:38:00Z">
            <w:rPr>
              <w:sz w:val="34"/>
              <w:szCs w:val="34"/>
            </w:rPr>
          </w:rPrChange>
        </w:rPr>
        <w:pPrChange w:id="1663" w:author="Holli Flanagan" w:date="2025-05-12T14:38:00Z">
          <w:pPr>
            <w:pStyle w:val="Heading2"/>
            <w:keepNext w:val="0"/>
            <w:keepLines w:val="0"/>
          </w:pPr>
        </w:pPrChange>
      </w:pPr>
      <w:bookmarkStart w:id="1664" w:name="_mrxio2fig0yh" w:colFirst="0" w:colLast="0"/>
      <w:bookmarkEnd w:id="1664"/>
      <w:r>
        <w:rPr>
          <w:rPrChange w:id="1665" w:author="Holli Flanagan" w:date="2025-05-12T14:38:00Z">
            <w:rPr>
              <w:sz w:val="34"/>
              <w:szCs w:val="34"/>
            </w:rPr>
          </w:rPrChange>
        </w:rPr>
        <w:t>Summary</w:t>
      </w:r>
    </w:p>
    <w:p w14:paraId="73E429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AA63EA">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AA63EA">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AA63EA">
      <w:pPr>
        <w:pStyle w:val="Heading2"/>
        <w:keepNext w:val="0"/>
        <w:keepLines w:val="0"/>
        <w:spacing w:before="700"/>
        <w:rPr>
          <w:rPrChange w:id="1666" w:author="Holli Flanagan" w:date="2025-05-12T14:38:00Z">
            <w:rPr>
              <w:sz w:val="46"/>
              <w:szCs w:val="46"/>
            </w:rPr>
          </w:rPrChange>
        </w:rPr>
        <w:pPrChange w:id="1667" w:author="Holli Flanagan" w:date="2025-05-12T14:38:00Z">
          <w:pPr>
            <w:pStyle w:val="Heading1"/>
            <w:keepNext w:val="0"/>
            <w:keepLines w:val="0"/>
            <w:spacing w:before="700"/>
          </w:pPr>
        </w:pPrChange>
      </w:pPr>
      <w:bookmarkStart w:id="1668" w:name="_oj2j2tqlxvtl" w:colFirst="0" w:colLast="0"/>
      <w:bookmarkEnd w:id="1668"/>
      <w:r>
        <w:rPr>
          <w:rPrChange w:id="1669" w:author="Holli Flanagan" w:date="2025-05-12T14:38:00Z">
            <w:rPr>
              <w:sz w:val="46"/>
              <w:szCs w:val="46"/>
            </w:rPr>
          </w:rPrChange>
        </w:rPr>
        <w:t>Next Step</w:t>
      </w:r>
    </w:p>
    <w:p w14:paraId="5E2595AB" w14:textId="60F4832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670" w:author="Oestreich, Julia" w:date="2025-05-15T17:23:00Z" w16du:dateUtc="2025-05-15T21:23:00Z">
        <w:r w:rsidDel="005F5C79">
          <w:rPr>
            <w:rFonts w:ascii="Times New Roman" w:eastAsia="Times New Roman" w:hAnsi="Times New Roman" w:cs="Times New Roman"/>
            <w:color w:val="212529"/>
            <w:sz w:val="24"/>
            <w:szCs w:val="24"/>
          </w:rPr>
          <w:delText>c</w:delText>
        </w:r>
      </w:del>
      <w:ins w:id="1671"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672" w:author="Holli Flanagan" w:date="2025-05-09T18:26:00Z">
        <w:r>
          <w:rPr>
            <w:rFonts w:ascii="Times New Roman" w:eastAsia="Times New Roman" w:hAnsi="Times New Roman" w:cs="Times New Roman"/>
            <w:color w:val="212529"/>
            <w:sz w:val="24"/>
            <w:szCs w:val="24"/>
          </w:rPr>
          <w:t>.</w:t>
        </w:r>
      </w:ins>
      <w:del w:id="1673"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AA63EA">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AA63EA">
      <w:pPr>
        <w:pStyle w:val="Heading1"/>
        <w:rPr>
          <w:rPrChange w:id="1674" w:author="Holli Flanagan" w:date="2025-05-12T14:38:00Z">
            <w:rPr>
              <w:sz w:val="46"/>
              <w:szCs w:val="46"/>
            </w:rPr>
          </w:rPrChange>
        </w:rPr>
        <w:pPrChange w:id="1675" w:author="Holli Flanagan" w:date="2025-05-12T14:38:00Z">
          <w:pPr>
            <w:pStyle w:val="Heading1"/>
            <w:keepNext w:val="0"/>
            <w:keepLines w:val="0"/>
          </w:pPr>
        </w:pPrChange>
      </w:pPr>
      <w:bookmarkStart w:id="1676" w:name="_mpea3j1lfzd5" w:colFirst="0" w:colLast="0"/>
      <w:bookmarkEnd w:id="1676"/>
      <w:r>
        <w:rPr>
          <w:rPrChange w:id="1677" w:author="Holli Flanagan" w:date="2025-05-12T14:38:00Z">
            <w:rPr>
              <w:sz w:val="46"/>
              <w:szCs w:val="46"/>
            </w:rPr>
          </w:rPrChange>
        </w:rPr>
        <w:lastRenderedPageBreak/>
        <w:t>Comments</w:t>
      </w:r>
    </w:p>
    <w:p w14:paraId="442F7572" w14:textId="77777777" w:rsidR="00B32DEF" w:rsidRPr="00B32DEF" w:rsidRDefault="00AA63EA">
      <w:pPr>
        <w:pStyle w:val="Heading2"/>
        <w:rPr>
          <w:rPrChange w:id="1678" w:author="Holli Flanagan" w:date="2025-05-12T14:38:00Z">
            <w:rPr>
              <w:sz w:val="34"/>
              <w:szCs w:val="34"/>
            </w:rPr>
          </w:rPrChange>
        </w:rPr>
        <w:pPrChange w:id="1679" w:author="Holli Flanagan" w:date="2025-05-12T14:38:00Z">
          <w:pPr>
            <w:pStyle w:val="Heading2"/>
            <w:keepNext w:val="0"/>
            <w:keepLines w:val="0"/>
          </w:pPr>
        </w:pPrChange>
      </w:pPr>
      <w:bookmarkStart w:id="1680" w:name="_yjs8imgncy5z" w:colFirst="0" w:colLast="0"/>
      <w:bookmarkEnd w:id="1680"/>
      <w:r>
        <w:rPr>
          <w:rPrChange w:id="1681" w:author="Holli Flanagan" w:date="2025-05-12T14:38:00Z">
            <w:rPr>
              <w:sz w:val="34"/>
              <w:szCs w:val="34"/>
            </w:rPr>
          </w:rPrChange>
        </w:rPr>
        <w:t>Key Idea</w:t>
      </w:r>
    </w:p>
    <w:p w14:paraId="6BB95F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AA63EA">
      <w:pPr>
        <w:pStyle w:val="Heading2"/>
        <w:rPr>
          <w:rPrChange w:id="1682" w:author="Holli Flanagan" w:date="2025-05-12T14:38:00Z">
            <w:rPr>
              <w:sz w:val="34"/>
              <w:szCs w:val="34"/>
            </w:rPr>
          </w:rPrChange>
        </w:rPr>
        <w:pPrChange w:id="1683" w:author="Holli Flanagan" w:date="2025-05-12T14:38:00Z">
          <w:pPr>
            <w:pStyle w:val="Heading2"/>
            <w:keepNext w:val="0"/>
            <w:keepLines w:val="0"/>
          </w:pPr>
        </w:pPrChange>
      </w:pPr>
      <w:bookmarkStart w:id="1684" w:name="_9uvigm4v6e7j" w:colFirst="0" w:colLast="0"/>
      <w:bookmarkEnd w:id="1684"/>
      <w:r>
        <w:rPr>
          <w:rPrChange w:id="1685" w:author="Holli Flanagan" w:date="2025-05-12T14:38:00Z">
            <w:rPr>
              <w:sz w:val="34"/>
              <w:szCs w:val="34"/>
            </w:rPr>
          </w:rPrChange>
        </w:rPr>
        <w:t>Code Quality</w:t>
      </w:r>
    </w:p>
    <w:p w14:paraId="1349AD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AA63EA">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AA63EA">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AA63EA">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686" w:author="Holli Flanagan" w:date="2025-05-09T18:26:00Z">
        <w:r>
          <w:rPr>
            <w:rFonts w:ascii="Times New Roman" w:eastAsia="Times New Roman" w:hAnsi="Times New Roman" w:cs="Times New Roman"/>
            <w:color w:val="212529"/>
            <w:sz w:val="24"/>
            <w:szCs w:val="24"/>
          </w:rPr>
          <w:t>?</w:t>
        </w:r>
      </w:ins>
      <w:del w:id="1687"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688" w:author="Holli Flanagan" w:date="2025-05-09T18:26:00Z">
        <w:r>
          <w:rPr>
            <w:rFonts w:ascii="Times New Roman" w:eastAsia="Times New Roman" w:hAnsi="Times New Roman" w:cs="Times New Roman"/>
            <w:color w:val="212529"/>
            <w:sz w:val="24"/>
            <w:szCs w:val="24"/>
          </w:rPr>
          <w:t>?</w:t>
        </w:r>
      </w:ins>
      <w:del w:id="1689"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690"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AA63EA">
      <w:pPr>
        <w:pStyle w:val="Heading2"/>
        <w:rPr>
          <w:rPrChange w:id="1691" w:author="Holli Flanagan" w:date="2025-05-12T14:38:00Z">
            <w:rPr>
              <w:sz w:val="34"/>
              <w:szCs w:val="34"/>
            </w:rPr>
          </w:rPrChange>
        </w:rPr>
        <w:pPrChange w:id="1692" w:author="Holli Flanagan" w:date="2025-05-12T14:38:00Z">
          <w:pPr>
            <w:pStyle w:val="Heading2"/>
            <w:keepNext w:val="0"/>
            <w:keepLines w:val="0"/>
          </w:pPr>
        </w:pPrChange>
      </w:pPr>
      <w:bookmarkStart w:id="1693" w:name="_52z2u4jn7z1b" w:colFirst="0" w:colLast="0"/>
      <w:bookmarkEnd w:id="1693"/>
      <w:r>
        <w:rPr>
          <w:rPrChange w:id="1694" w:author="Holli Flanagan" w:date="2025-05-12T14:38:00Z">
            <w:rPr>
              <w:sz w:val="34"/>
              <w:szCs w:val="34"/>
            </w:rPr>
          </w:rPrChange>
        </w:rPr>
        <w:t>Why Care About Code Quality?</w:t>
      </w:r>
    </w:p>
    <w:p w14:paraId="24175D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695"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696" w:author="Holli Flanagan" w:date="2025-05-09T18:27:00Z">
        <w:r>
          <w:rPr>
            <w:rFonts w:ascii="Times New Roman" w:eastAsia="Times New Roman" w:hAnsi="Times New Roman" w:cs="Times New Roman"/>
            <w:color w:val="212529"/>
            <w:sz w:val="24"/>
            <w:szCs w:val="24"/>
          </w:rPr>
          <w:delText>H</w:delText>
        </w:r>
      </w:del>
      <w:ins w:id="1697"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698"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699" w:author="Holli Flanagan" w:date="2025-05-09T18:27:00Z">
        <w:r>
          <w:rPr>
            <w:rFonts w:ascii="Times New Roman" w:eastAsia="Times New Roman" w:hAnsi="Times New Roman" w:cs="Times New Roman"/>
            <w:color w:val="212529"/>
            <w:sz w:val="24"/>
            <w:szCs w:val="24"/>
          </w:rPr>
          <w:t>Comments inform the</w:t>
        </w:r>
      </w:ins>
      <w:del w:id="1700"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w:t>
      </w:r>
    </w:p>
    <w:p w14:paraId="2F71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701" w:author="Holli Flanagan" w:date="2025-05-09T18:27:00Z">
        <w:r>
          <w:rPr>
            <w:rFonts w:ascii="Times New Roman" w:eastAsia="Times New Roman" w:hAnsi="Times New Roman" w:cs="Times New Roman"/>
            <w:color w:val="212529"/>
            <w:sz w:val="24"/>
            <w:szCs w:val="24"/>
          </w:rPr>
          <w:t>-</w:t>
        </w:r>
      </w:ins>
      <w:del w:id="1702"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AA63EA">
      <w:pPr>
        <w:pStyle w:val="Heading2"/>
        <w:rPr>
          <w:rPrChange w:id="1703" w:author="Holli Flanagan" w:date="2025-05-12T14:38:00Z">
            <w:rPr>
              <w:sz w:val="34"/>
              <w:szCs w:val="34"/>
            </w:rPr>
          </w:rPrChange>
        </w:rPr>
        <w:pPrChange w:id="1704" w:author="Holli Flanagan" w:date="2025-05-12T14:38:00Z">
          <w:pPr>
            <w:pStyle w:val="Heading2"/>
            <w:keepNext w:val="0"/>
            <w:keepLines w:val="0"/>
          </w:pPr>
        </w:pPrChange>
      </w:pPr>
      <w:bookmarkStart w:id="1705" w:name="_rwnbf4h1st3n" w:colFirst="0" w:colLast="0"/>
      <w:bookmarkEnd w:id="1705"/>
      <w:r>
        <w:rPr>
          <w:rPrChange w:id="1706" w:author="Holli Flanagan" w:date="2025-05-12T14:38:00Z">
            <w:rPr>
              <w:sz w:val="34"/>
              <w:szCs w:val="34"/>
            </w:rPr>
          </w:rPrChange>
        </w:rPr>
        <w:t>Comments</w:t>
      </w:r>
    </w:p>
    <w:p w14:paraId="6EC9ED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1707" w:author="Holli Flanagan" w:date="2025-05-09T18:27:00Z">
        <w:r>
          <w:rPr>
            <w:rFonts w:ascii="Times New Roman" w:eastAsia="Times New Roman" w:hAnsi="Times New Roman" w:cs="Times New Roman"/>
            <w:color w:val="212529"/>
            <w:sz w:val="24"/>
            <w:szCs w:val="24"/>
          </w:rPr>
          <w:t>convinced that</w:t>
        </w:r>
      </w:ins>
      <w:del w:id="1708"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1709"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1710" w:author="Holli Flanagan" w:date="2025-05-09T18:28:00Z">
        <w:r>
          <w:rPr>
            <w:rFonts w:ascii="Times New Roman" w:eastAsia="Times New Roman" w:hAnsi="Times New Roman" w:cs="Times New Roman"/>
            <w:color w:val="212529"/>
            <w:sz w:val="24"/>
            <w:szCs w:val="24"/>
          </w:rPr>
          <w:t xml:space="preserve">TypeScript </w:t>
        </w:r>
      </w:ins>
      <w:del w:id="1711"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proofErr w:type="spellStart"/>
      <w:ins w:id="1712"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713"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 xml:space="preserve">format for our comments. This is a good solution because we can automatically generate our documentation of our classes and methods, as well as provide tool tip help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(and other IDEs).</w:t>
      </w:r>
    </w:p>
    <w:p w14:paraId="53AC9E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proofErr w:type="spellStart"/>
      <w:ins w:id="1714"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715"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AA63EA">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3EBD0B9A"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AA63EA">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AA63EA">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AA63EA">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686F79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proofErr w:type="spellStart"/>
      <w:ins w:id="1716" w:author="Holli Flanagan" w:date="2025-05-09T18:29:00Z">
        <w:r>
          <w:rPr>
            <w:rFonts w:ascii="Times New Roman" w:eastAsia="Times New Roman" w:hAnsi="Times New Roman" w:cs="Times New Roman"/>
            <w:color w:val="212529"/>
            <w:sz w:val="24"/>
            <w:szCs w:val="24"/>
          </w:rPr>
          <w:t>TypeDoc</w:t>
        </w:r>
      </w:ins>
      <w:proofErr w:type="spellEnd"/>
      <w:del w:id="1717"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AA63EA">
      <w:pPr>
        <w:pStyle w:val="Heading2"/>
        <w:rPr>
          <w:rPrChange w:id="1718" w:author="Holli Flanagan" w:date="2025-05-12T14:39:00Z">
            <w:rPr>
              <w:sz w:val="34"/>
              <w:szCs w:val="34"/>
            </w:rPr>
          </w:rPrChange>
        </w:rPr>
        <w:pPrChange w:id="1719" w:author="Holli Flanagan" w:date="2025-05-12T14:39:00Z">
          <w:pPr>
            <w:pStyle w:val="Heading2"/>
            <w:keepNext w:val="0"/>
            <w:keepLines w:val="0"/>
          </w:pPr>
        </w:pPrChange>
      </w:pPr>
      <w:bookmarkStart w:id="1720" w:name="_l20w0aoo3j3j" w:colFirst="0" w:colLast="0"/>
      <w:bookmarkEnd w:id="1720"/>
      <w:r>
        <w:rPr>
          <w:rPrChange w:id="1721" w:author="Holli Flanagan" w:date="2025-05-12T14:39:00Z">
            <w:rPr>
              <w:sz w:val="34"/>
              <w:szCs w:val="34"/>
            </w:rPr>
          </w:rPrChange>
        </w:rPr>
        <w:t>Summary</w:t>
      </w:r>
    </w:p>
    <w:p w14:paraId="7CC001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proofErr w:type="spellStart"/>
      <w:ins w:id="1722" w:author="Holli Flanagan" w:date="2025-05-09T18:29:00Z">
        <w:r>
          <w:rPr>
            <w:rFonts w:ascii="Times New Roman" w:eastAsia="Times New Roman" w:hAnsi="Times New Roman" w:cs="Times New Roman"/>
            <w:color w:val="212529"/>
            <w:sz w:val="24"/>
            <w:szCs w:val="24"/>
          </w:rPr>
          <w:t>JSDoc</w:t>
        </w:r>
      </w:ins>
      <w:proofErr w:type="spellEnd"/>
      <w:del w:id="1723"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proofErr w:type="spellStart"/>
      <w:ins w:id="1724" w:author="Holli Flanagan" w:date="2025-05-09T18:29:00Z">
        <w:r>
          <w:rPr>
            <w:rFonts w:ascii="Times New Roman" w:eastAsia="Times New Roman" w:hAnsi="Times New Roman" w:cs="Times New Roman"/>
            <w:color w:val="212529"/>
            <w:sz w:val="24"/>
            <w:szCs w:val="24"/>
          </w:rPr>
          <w:t>TypeDoc</w:t>
        </w:r>
      </w:ins>
      <w:proofErr w:type="spellEnd"/>
      <w:del w:id="1725"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AA63EA">
      <w:pPr>
        <w:pStyle w:val="Heading2"/>
        <w:keepNext w:val="0"/>
        <w:keepLines w:val="0"/>
        <w:spacing w:before="700"/>
        <w:rPr>
          <w:rPrChange w:id="1726" w:author="Holli Flanagan" w:date="2025-05-12T14:39:00Z">
            <w:rPr>
              <w:sz w:val="46"/>
              <w:szCs w:val="46"/>
            </w:rPr>
          </w:rPrChange>
        </w:rPr>
        <w:pPrChange w:id="1727" w:author="Holli Flanagan" w:date="2025-05-12T14:39:00Z">
          <w:pPr>
            <w:pStyle w:val="Heading1"/>
            <w:keepNext w:val="0"/>
            <w:keepLines w:val="0"/>
            <w:spacing w:before="700"/>
          </w:pPr>
        </w:pPrChange>
      </w:pPr>
      <w:bookmarkStart w:id="1728" w:name="_2gbnpj2q5ujm" w:colFirst="0" w:colLast="0"/>
      <w:bookmarkEnd w:id="1728"/>
      <w:r>
        <w:rPr>
          <w:rPrChange w:id="1729" w:author="Holli Flanagan" w:date="2025-05-12T14:39:00Z">
            <w:rPr>
              <w:sz w:val="46"/>
              <w:szCs w:val="46"/>
            </w:rPr>
          </w:rPrChange>
        </w:rPr>
        <w:t>Next Step</w:t>
      </w:r>
    </w:p>
    <w:p w14:paraId="5C3DB073" w14:textId="33D950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1730" w:author="Oestreich, Julia" w:date="2025-05-15T17:24:00Z" w16du:dateUtc="2025-05-15T21:24:00Z">
        <w:r w:rsidDel="005F5C79">
          <w:rPr>
            <w:rFonts w:ascii="Times New Roman" w:eastAsia="Times New Roman" w:hAnsi="Times New Roman" w:cs="Times New Roman"/>
            <w:color w:val="212529"/>
            <w:sz w:val="24"/>
            <w:szCs w:val="24"/>
          </w:rPr>
          <w:delText>n</w:delText>
        </w:r>
      </w:del>
      <w:ins w:id="1731"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1732" w:author="Holli Flanagan" w:date="2025-05-09T18:29:00Z">
        <w:r>
          <w:rPr>
            <w:rFonts w:ascii="Times New Roman" w:eastAsia="Times New Roman" w:hAnsi="Times New Roman" w:cs="Times New Roman"/>
            <w:color w:val="212529"/>
            <w:sz w:val="24"/>
            <w:szCs w:val="24"/>
          </w:rPr>
          <w:t>.</w:t>
        </w:r>
      </w:ins>
      <w:del w:id="1733"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AA63EA">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AA63EA">
      <w:pPr>
        <w:pStyle w:val="Heading1"/>
        <w:rPr>
          <w:rPrChange w:id="1734" w:author="Holli Flanagan" w:date="2025-05-12T14:39:00Z">
            <w:rPr>
              <w:sz w:val="46"/>
              <w:szCs w:val="46"/>
            </w:rPr>
          </w:rPrChange>
        </w:rPr>
        <w:pPrChange w:id="1735" w:author="Holli Flanagan" w:date="2025-05-12T14:39:00Z">
          <w:pPr>
            <w:pStyle w:val="Heading1"/>
            <w:keepNext w:val="0"/>
            <w:keepLines w:val="0"/>
          </w:pPr>
        </w:pPrChange>
      </w:pPr>
      <w:bookmarkStart w:id="1736" w:name="_rflxt96erdos" w:colFirst="0" w:colLast="0"/>
      <w:bookmarkEnd w:id="1736"/>
      <w:r>
        <w:rPr>
          <w:rPrChange w:id="1737" w:author="Holli Flanagan" w:date="2025-05-12T14:39:00Z">
            <w:rPr>
              <w:sz w:val="46"/>
              <w:szCs w:val="46"/>
            </w:rPr>
          </w:rPrChange>
        </w:rPr>
        <w:lastRenderedPageBreak/>
        <w:t>Naming</w:t>
      </w:r>
    </w:p>
    <w:p w14:paraId="66B3BC7E" w14:textId="77777777" w:rsidR="00B32DEF" w:rsidRPr="00B32DEF" w:rsidRDefault="00AA63EA">
      <w:pPr>
        <w:pStyle w:val="Heading2"/>
        <w:rPr>
          <w:rPrChange w:id="1738" w:author="Holli Flanagan" w:date="2025-05-12T14:39:00Z">
            <w:rPr>
              <w:sz w:val="34"/>
              <w:szCs w:val="34"/>
            </w:rPr>
          </w:rPrChange>
        </w:rPr>
        <w:pPrChange w:id="1739" w:author="Holli Flanagan" w:date="2025-05-12T14:39:00Z">
          <w:pPr>
            <w:pStyle w:val="Heading2"/>
            <w:keepNext w:val="0"/>
            <w:keepLines w:val="0"/>
          </w:pPr>
        </w:pPrChange>
      </w:pPr>
      <w:bookmarkStart w:id="1740" w:name="_ivyzhabzhm61" w:colFirst="0" w:colLast="0"/>
      <w:bookmarkEnd w:id="1740"/>
      <w:r>
        <w:rPr>
          <w:rPrChange w:id="1741" w:author="Holli Flanagan" w:date="2025-05-12T14:39:00Z">
            <w:rPr>
              <w:sz w:val="34"/>
              <w:szCs w:val="34"/>
            </w:rPr>
          </w:rPrChange>
        </w:rPr>
        <w:t>Key Idea</w:t>
      </w:r>
    </w:p>
    <w:p w14:paraId="185315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Naming elements in a way that we can tell what type of thing/data the element is/contains makes code more readable.</w:t>
      </w:r>
    </w:p>
    <w:p w14:paraId="466BABC8" w14:textId="77777777" w:rsidR="00B32DEF" w:rsidRPr="00B32DEF" w:rsidRDefault="00AA63EA">
      <w:pPr>
        <w:pStyle w:val="Heading2"/>
        <w:rPr>
          <w:rPrChange w:id="1742" w:author="Holli Flanagan" w:date="2025-05-12T14:39:00Z">
            <w:rPr>
              <w:sz w:val="34"/>
              <w:szCs w:val="34"/>
            </w:rPr>
          </w:rPrChange>
        </w:rPr>
        <w:pPrChange w:id="1743" w:author="Holli Flanagan" w:date="2025-05-12T14:39:00Z">
          <w:pPr>
            <w:pStyle w:val="Heading2"/>
            <w:keepNext w:val="0"/>
            <w:keepLines w:val="0"/>
          </w:pPr>
        </w:pPrChange>
      </w:pPr>
      <w:bookmarkStart w:id="1744" w:name="_7d8y6zse9h74" w:colFirst="0" w:colLast="0"/>
      <w:bookmarkEnd w:id="1744"/>
      <w:r>
        <w:rPr>
          <w:rPrChange w:id="1745" w:author="Holli Flanagan" w:date="2025-05-12T14:39:00Z">
            <w:rPr>
              <w:sz w:val="34"/>
              <w:szCs w:val="34"/>
            </w:rPr>
          </w:rPrChange>
        </w:rPr>
        <w:t>What’s in a name?</w:t>
      </w:r>
    </w:p>
    <w:p w14:paraId="2BA9F5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AA63EA">
      <w:pPr>
        <w:numPr>
          <w:ilvl w:val="0"/>
          <w:numId w:val="272"/>
        </w:numPr>
        <w:shd w:val="clear" w:color="auto" w:fill="FFFFFF"/>
        <w:spacing w:before="180"/>
        <w:rPr>
          <w:rFonts w:ascii="Times New Roman" w:eastAsia="Times New Roman" w:hAnsi="Times New Roman" w:cs="Times New Roman"/>
          <w:color w:val="212529"/>
          <w:sz w:val="24"/>
          <w:szCs w:val="24"/>
          <w:rPrChange w:id="1746" w:author="Holli Flanagan" w:date="2025-05-09T18:30:00Z">
            <w:rPr>
              <w:rFonts w:ascii="Times New Roman" w:eastAsia="Times New Roman" w:hAnsi="Times New Roman" w:cs="Times New Roman"/>
            </w:rPr>
          </w:rPrChange>
        </w:rPr>
        <w:pPrChange w:id="1747"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748" w:author="Holli Flanagan" w:date="2025-05-09T18:30:00Z">
            <w:rPr>
              <w:rFonts w:ascii="Times New Roman" w:eastAsia="Times New Roman" w:hAnsi="Times New Roman" w:cs="Times New Roman"/>
            </w:rPr>
          </w:rPrChange>
        </w:rPr>
        <w:pPrChange w:id="1749"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750" w:author="Holli Flanagan" w:date="2025-05-09T18:30:00Z">
            <w:rPr>
              <w:rFonts w:ascii="Times New Roman" w:eastAsia="Times New Roman" w:hAnsi="Times New Roman" w:cs="Times New Roman"/>
            </w:rPr>
          </w:rPrChange>
        </w:rPr>
        <w:pPrChange w:id="1751"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AA63EA">
      <w:pPr>
        <w:numPr>
          <w:ilvl w:val="0"/>
          <w:numId w:val="272"/>
        </w:numPr>
        <w:shd w:val="clear" w:color="auto" w:fill="FFFFFF"/>
        <w:spacing w:after="300"/>
        <w:rPr>
          <w:rFonts w:ascii="Times New Roman" w:eastAsia="Times New Roman" w:hAnsi="Times New Roman" w:cs="Times New Roman"/>
          <w:color w:val="212529"/>
          <w:sz w:val="24"/>
          <w:szCs w:val="24"/>
          <w:rPrChange w:id="1752" w:author="Holli Flanagan" w:date="2025-05-09T18:30:00Z">
            <w:rPr>
              <w:rFonts w:ascii="Times New Roman" w:eastAsia="Times New Roman" w:hAnsi="Times New Roman" w:cs="Times New Roman"/>
            </w:rPr>
          </w:rPrChange>
        </w:rPr>
        <w:pPrChange w:id="1753"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AA63EA">
      <w:pPr>
        <w:numPr>
          <w:ilvl w:val="0"/>
          <w:numId w:val="276"/>
        </w:numPr>
        <w:shd w:val="clear" w:color="auto" w:fill="FFFFFF"/>
        <w:spacing w:before="180"/>
        <w:rPr>
          <w:rFonts w:ascii="Times New Roman" w:eastAsia="Times New Roman" w:hAnsi="Times New Roman" w:cs="Times New Roman"/>
          <w:color w:val="212529"/>
          <w:sz w:val="24"/>
          <w:szCs w:val="24"/>
          <w:rPrChange w:id="1754" w:author="Holli Flanagan" w:date="2025-05-09T18:30:00Z">
            <w:rPr>
              <w:rFonts w:ascii="Times New Roman" w:eastAsia="Times New Roman" w:hAnsi="Times New Roman" w:cs="Times New Roman"/>
            </w:rPr>
          </w:rPrChange>
        </w:rPr>
        <w:pPrChange w:id="1755"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756" w:author="Holli Flanagan" w:date="2025-05-09T18:30:00Z">
            <w:rPr>
              <w:rFonts w:ascii="Times New Roman" w:eastAsia="Times New Roman" w:hAnsi="Times New Roman" w:cs="Times New Roman"/>
            </w:rPr>
          </w:rPrChange>
        </w:rPr>
        <w:pPrChange w:id="1757"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758" w:author="Holli Flanagan" w:date="2025-05-09T18:30:00Z">
            <w:rPr>
              <w:rFonts w:ascii="Times New Roman" w:eastAsia="Times New Roman" w:hAnsi="Times New Roman" w:cs="Times New Roman"/>
            </w:rPr>
          </w:rPrChange>
        </w:rPr>
        <w:pPrChange w:id="1759"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AA63EA">
      <w:pPr>
        <w:numPr>
          <w:ilvl w:val="0"/>
          <w:numId w:val="276"/>
        </w:numPr>
        <w:shd w:val="clear" w:color="auto" w:fill="FFFFFF"/>
        <w:spacing w:after="300"/>
        <w:rPr>
          <w:rFonts w:ascii="Times New Roman" w:eastAsia="Times New Roman" w:hAnsi="Times New Roman" w:cs="Times New Roman"/>
          <w:color w:val="212529"/>
          <w:sz w:val="24"/>
          <w:szCs w:val="24"/>
          <w:rPrChange w:id="1760" w:author="Holli Flanagan" w:date="2025-05-09T18:30:00Z">
            <w:rPr>
              <w:rFonts w:ascii="Times New Roman" w:eastAsia="Times New Roman" w:hAnsi="Times New Roman" w:cs="Times New Roman"/>
            </w:rPr>
          </w:rPrChange>
        </w:rPr>
        <w:pPrChange w:id="1761"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1762"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AA63EA">
      <w:pPr>
        <w:numPr>
          <w:ilvl w:val="0"/>
          <w:numId w:val="36"/>
        </w:numPr>
        <w:shd w:val="clear" w:color="auto" w:fill="FFFFFF"/>
        <w:spacing w:before="180"/>
        <w:rPr>
          <w:rFonts w:ascii="Times New Roman" w:eastAsia="Times New Roman" w:hAnsi="Times New Roman" w:cs="Times New Roman"/>
          <w:color w:val="212529"/>
          <w:sz w:val="24"/>
          <w:szCs w:val="24"/>
          <w:rPrChange w:id="1763" w:author="Holli Flanagan" w:date="2025-05-09T18:30:00Z">
            <w:rPr>
              <w:rFonts w:ascii="Times New Roman" w:eastAsia="Times New Roman" w:hAnsi="Times New Roman" w:cs="Times New Roman"/>
            </w:rPr>
          </w:rPrChange>
        </w:rPr>
        <w:pPrChange w:id="1764"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765" w:author="Holli Flanagan" w:date="2025-05-09T18:30:00Z">
            <w:rPr>
              <w:rFonts w:ascii="Times New Roman" w:eastAsia="Times New Roman" w:hAnsi="Times New Roman" w:cs="Times New Roman"/>
            </w:rPr>
          </w:rPrChange>
        </w:rPr>
        <w:pPrChange w:id="1766"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767" w:author="Holli Flanagan" w:date="2025-05-09T18:30:00Z">
            <w:rPr>
              <w:rFonts w:ascii="Times New Roman" w:eastAsia="Times New Roman" w:hAnsi="Times New Roman" w:cs="Times New Roman"/>
            </w:rPr>
          </w:rPrChange>
        </w:rPr>
        <w:pPrChange w:id="1768"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AA63EA">
      <w:pPr>
        <w:numPr>
          <w:ilvl w:val="0"/>
          <w:numId w:val="36"/>
        </w:numPr>
        <w:shd w:val="clear" w:color="auto" w:fill="FFFFFF"/>
        <w:spacing w:after="300"/>
        <w:rPr>
          <w:rFonts w:ascii="Times New Roman" w:eastAsia="Times New Roman" w:hAnsi="Times New Roman" w:cs="Times New Roman"/>
          <w:color w:val="212529"/>
          <w:sz w:val="24"/>
          <w:szCs w:val="24"/>
          <w:rPrChange w:id="1769" w:author="Holli Flanagan" w:date="2025-05-09T18:30:00Z">
            <w:rPr>
              <w:rFonts w:ascii="Times New Roman" w:eastAsia="Times New Roman" w:hAnsi="Times New Roman" w:cs="Times New Roman"/>
            </w:rPr>
          </w:rPrChange>
        </w:rPr>
        <w:pPrChange w:id="1770"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a somewhat extreme example, bad naming is quite common, and makes no sense to do. A much better code block with proper naming makes things clear:</w:t>
      </w:r>
    </w:p>
    <w:p w14:paraId="00B8A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AA63EA">
      <w:pPr>
        <w:numPr>
          <w:ilvl w:val="0"/>
          <w:numId w:val="32"/>
        </w:numPr>
        <w:shd w:val="clear" w:color="auto" w:fill="FFFFFF"/>
        <w:spacing w:before="180"/>
        <w:rPr>
          <w:rFonts w:ascii="Times New Roman" w:eastAsia="Times New Roman" w:hAnsi="Times New Roman" w:cs="Times New Roman"/>
        </w:rPr>
        <w:pPrChange w:id="1771"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1772"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AA63EA">
      <w:pPr>
        <w:numPr>
          <w:ilvl w:val="0"/>
          <w:numId w:val="32"/>
        </w:numPr>
        <w:shd w:val="clear" w:color="auto" w:fill="FFFFFF"/>
        <w:rPr>
          <w:rFonts w:ascii="Times New Roman" w:eastAsia="Times New Roman" w:hAnsi="Times New Roman" w:cs="Times New Roman"/>
        </w:rPr>
        <w:pPrChange w:id="1773"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spellStart"/>
      <w:proofErr w:type="gramStart"/>
      <w:r>
        <w:rPr>
          <w:rFonts w:ascii="Times New Roman" w:eastAsia="Times New Roman" w:hAnsi="Times New Roman" w:cs="Times New Roman"/>
          <w:color w:val="212529"/>
          <w:sz w:val="24"/>
          <w:szCs w:val="24"/>
        </w:rPr>
        <w:t>toString</w:t>
      </w:r>
      <w:proofErr w:type="spellEnd"/>
      <w:proofErr w:type="gramEnd"/>
      <w:r>
        <w:rPr>
          <w:rFonts w:ascii="Times New Roman" w:eastAsia="Times New Roman" w:hAnsi="Times New Roman" w:cs="Times New Roman"/>
          <w:color w:val="212529"/>
          <w:sz w:val="24"/>
          <w:szCs w:val="24"/>
        </w:rPr>
        <w:t xml:space="preserve"> does</w:t>
      </w:r>
      <w:ins w:id="1774"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AA63EA">
      <w:pPr>
        <w:numPr>
          <w:ilvl w:val="0"/>
          <w:numId w:val="32"/>
        </w:numPr>
        <w:shd w:val="clear" w:color="auto" w:fill="FFFFFF"/>
        <w:rPr>
          <w:rFonts w:ascii="Times New Roman" w:eastAsia="Times New Roman" w:hAnsi="Times New Roman" w:cs="Times New Roman"/>
        </w:rPr>
        <w:pPrChange w:id="1775"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1776"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AA63EA">
      <w:pPr>
        <w:numPr>
          <w:ilvl w:val="0"/>
          <w:numId w:val="32"/>
        </w:numPr>
        <w:shd w:val="clear" w:color="auto" w:fill="FFFFFF"/>
        <w:spacing w:after="300"/>
        <w:rPr>
          <w:rFonts w:ascii="Times New Roman" w:eastAsia="Times New Roman" w:hAnsi="Times New Roman" w:cs="Times New Roman"/>
        </w:rPr>
        <w:pPrChange w:id="1777"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AA63EA">
      <w:pPr>
        <w:pStyle w:val="Heading2"/>
        <w:rPr>
          <w:rPrChange w:id="1778" w:author="Holli Flanagan" w:date="2025-05-12T14:39:00Z">
            <w:rPr>
              <w:sz w:val="34"/>
              <w:szCs w:val="34"/>
            </w:rPr>
          </w:rPrChange>
        </w:rPr>
        <w:pPrChange w:id="1779" w:author="Holli Flanagan" w:date="2025-05-12T14:39:00Z">
          <w:pPr>
            <w:pStyle w:val="Heading2"/>
            <w:keepNext w:val="0"/>
            <w:keepLines w:val="0"/>
          </w:pPr>
        </w:pPrChange>
      </w:pPr>
      <w:bookmarkStart w:id="1780" w:name="_oq3fj9i6fqcx" w:colFirst="0" w:colLast="0"/>
      <w:bookmarkEnd w:id="1780"/>
      <w:r>
        <w:rPr>
          <w:rPrChange w:id="1781" w:author="Holli Flanagan" w:date="2025-05-12T14:39:00Z">
            <w:rPr>
              <w:sz w:val="34"/>
              <w:szCs w:val="34"/>
            </w:rPr>
          </w:rPrChange>
        </w:rPr>
        <w:t>Summary</w:t>
      </w:r>
    </w:p>
    <w:p w14:paraId="19A0EF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AA63EA">
      <w:pPr>
        <w:pStyle w:val="Heading2"/>
        <w:keepNext w:val="0"/>
        <w:keepLines w:val="0"/>
        <w:spacing w:before="700"/>
        <w:rPr>
          <w:rPrChange w:id="1782" w:author="Holli Flanagan" w:date="2025-05-12T14:39:00Z">
            <w:rPr>
              <w:sz w:val="46"/>
              <w:szCs w:val="46"/>
            </w:rPr>
          </w:rPrChange>
        </w:rPr>
        <w:pPrChange w:id="1783" w:author="Holli Flanagan" w:date="2025-05-12T14:39:00Z">
          <w:pPr>
            <w:pStyle w:val="Heading1"/>
            <w:keepNext w:val="0"/>
            <w:keepLines w:val="0"/>
            <w:spacing w:before="700"/>
          </w:pPr>
        </w:pPrChange>
      </w:pPr>
      <w:bookmarkStart w:id="1784" w:name="_ie2blxvphheh" w:colFirst="0" w:colLast="0"/>
      <w:bookmarkEnd w:id="1784"/>
      <w:r>
        <w:rPr>
          <w:rPrChange w:id="1785" w:author="Holli Flanagan" w:date="2025-05-12T14:39:00Z">
            <w:rPr>
              <w:sz w:val="46"/>
              <w:szCs w:val="46"/>
            </w:rPr>
          </w:rPrChange>
        </w:rPr>
        <w:t>Next Step</w:t>
      </w:r>
    </w:p>
    <w:p w14:paraId="562A57AC" w14:textId="6DA6B996"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1786"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1787" w:author="Oestreich, Julia" w:date="2025-05-15T17:25:00Z" w16du:dateUtc="2025-05-15T21:25:00Z">
        <w:r w:rsidDel="005F5C79">
          <w:rPr>
            <w:rFonts w:ascii="Times New Roman" w:eastAsia="Times New Roman" w:hAnsi="Times New Roman" w:cs="Times New Roman"/>
            <w:color w:val="212529"/>
            <w:sz w:val="24"/>
            <w:szCs w:val="24"/>
          </w:rPr>
          <w:delText>c</w:delText>
        </w:r>
      </w:del>
      <w:ins w:id="1788"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1789" w:author="Oestreich, Julia" w:date="2025-05-15T17:25:00Z" w16du:dateUtc="2025-05-15T21:25:00Z">
        <w:r w:rsidDel="005F5C79">
          <w:rPr>
            <w:rFonts w:ascii="Times New Roman" w:eastAsia="Times New Roman" w:hAnsi="Times New Roman" w:cs="Times New Roman"/>
            <w:color w:val="212529"/>
            <w:sz w:val="24"/>
            <w:szCs w:val="24"/>
          </w:rPr>
          <w:delText>q</w:delText>
        </w:r>
      </w:del>
      <w:ins w:id="1790"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1791" w:author="Holli Flanagan" w:date="2025-05-09T18:31:00Z">
        <w:r>
          <w:rPr>
            <w:rFonts w:ascii="Times New Roman" w:eastAsia="Times New Roman" w:hAnsi="Times New Roman" w:cs="Times New Roman"/>
            <w:color w:val="212529"/>
            <w:sz w:val="24"/>
            <w:szCs w:val="24"/>
          </w:rPr>
          <w:t>.</w:t>
        </w:r>
      </w:ins>
      <w:del w:id="1792"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AA63EA">
      <w:pPr>
        <w:pStyle w:val="Heading1"/>
        <w:rPr>
          <w:rPrChange w:id="1793" w:author="Holli Flanagan" w:date="2025-05-12T14:39:00Z">
            <w:rPr>
              <w:sz w:val="46"/>
              <w:szCs w:val="46"/>
            </w:rPr>
          </w:rPrChange>
        </w:rPr>
        <w:pPrChange w:id="1794" w:author="Holli Flanagan" w:date="2025-05-12T14:39:00Z">
          <w:pPr>
            <w:pStyle w:val="Heading1"/>
            <w:keepNext w:val="0"/>
            <w:keepLines w:val="0"/>
          </w:pPr>
        </w:pPrChange>
      </w:pPr>
      <w:bookmarkStart w:id="1795" w:name="_qaxr2683nkgp" w:colFirst="0" w:colLast="0"/>
      <w:bookmarkEnd w:id="1795"/>
      <w:r>
        <w:rPr>
          <w:rPrChange w:id="1796" w:author="Holli Flanagan" w:date="2025-05-12T14:39:00Z">
            <w:rPr>
              <w:sz w:val="46"/>
              <w:szCs w:val="46"/>
            </w:rPr>
          </w:rPrChange>
        </w:rPr>
        <w:lastRenderedPageBreak/>
        <w:t>General Code Quality</w:t>
      </w:r>
    </w:p>
    <w:p w14:paraId="08407AF9" w14:textId="77777777" w:rsidR="00B32DEF" w:rsidRPr="00B32DEF" w:rsidRDefault="00AA63EA">
      <w:pPr>
        <w:pStyle w:val="Heading2"/>
        <w:rPr>
          <w:rPrChange w:id="1797" w:author="Holli Flanagan" w:date="2025-05-12T14:39:00Z">
            <w:rPr>
              <w:sz w:val="34"/>
              <w:szCs w:val="34"/>
            </w:rPr>
          </w:rPrChange>
        </w:rPr>
        <w:pPrChange w:id="1798" w:author="Holli Flanagan" w:date="2025-05-12T14:39:00Z">
          <w:pPr>
            <w:pStyle w:val="Heading2"/>
            <w:keepNext w:val="0"/>
            <w:keepLines w:val="0"/>
          </w:pPr>
        </w:pPrChange>
      </w:pPr>
      <w:bookmarkStart w:id="1799" w:name="_a63iiykyw3kl" w:colFirst="0" w:colLast="0"/>
      <w:bookmarkEnd w:id="1799"/>
      <w:r>
        <w:rPr>
          <w:rPrChange w:id="1800" w:author="Holli Flanagan" w:date="2025-05-12T14:39:00Z">
            <w:rPr>
              <w:sz w:val="34"/>
              <w:szCs w:val="34"/>
            </w:rPr>
          </w:rPrChange>
        </w:rPr>
        <w:t>Key Idea</w:t>
      </w:r>
    </w:p>
    <w:p w14:paraId="2CBA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1801"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1802" w:author="Holli Flanagan" w:date="2025-05-09T18:31:00Z">
        <w:r>
          <w:rPr>
            <w:rFonts w:ascii="Times New Roman" w:eastAsia="Times New Roman" w:hAnsi="Times New Roman" w:cs="Times New Roman"/>
            <w:color w:val="212529"/>
            <w:sz w:val="24"/>
            <w:szCs w:val="24"/>
          </w:rPr>
          <w:t>!</w:t>
        </w:r>
      </w:ins>
      <w:del w:id="1803"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AA63EA">
      <w:pPr>
        <w:pStyle w:val="Heading2"/>
        <w:rPr>
          <w:rPrChange w:id="1804" w:author="Holli Flanagan" w:date="2025-05-12T14:39:00Z">
            <w:rPr>
              <w:sz w:val="34"/>
              <w:szCs w:val="34"/>
            </w:rPr>
          </w:rPrChange>
        </w:rPr>
        <w:pPrChange w:id="1805" w:author="Holli Flanagan" w:date="2025-05-12T14:39:00Z">
          <w:pPr>
            <w:pStyle w:val="Heading2"/>
            <w:keepNext w:val="0"/>
            <w:keepLines w:val="0"/>
          </w:pPr>
        </w:pPrChange>
      </w:pPr>
      <w:bookmarkStart w:id="1806" w:name="_2fmerjxibgd7" w:colFirst="0" w:colLast="0"/>
      <w:bookmarkEnd w:id="1806"/>
      <w:r>
        <w:rPr>
          <w:rPrChange w:id="1807" w:author="Holli Flanagan" w:date="2025-05-12T14:39:00Z">
            <w:rPr>
              <w:sz w:val="34"/>
              <w:szCs w:val="34"/>
            </w:rPr>
          </w:rPrChange>
        </w:rPr>
        <w:t>Best Practices</w:t>
      </w:r>
    </w:p>
    <w:p w14:paraId="30834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AA63EA">
      <w:pPr>
        <w:numPr>
          <w:ilvl w:val="0"/>
          <w:numId w:val="37"/>
        </w:numPr>
        <w:shd w:val="clear" w:color="auto" w:fill="FFFFFF"/>
        <w:spacing w:before="180"/>
        <w:rPr>
          <w:rFonts w:ascii="Times New Roman" w:eastAsia="Times New Roman" w:hAnsi="Times New Roman" w:cs="Times New Roman"/>
          <w:color w:val="212529"/>
          <w:sz w:val="24"/>
          <w:szCs w:val="24"/>
          <w:rPrChange w:id="1808" w:author="Holli Flanagan" w:date="2025-05-09T18:31:00Z">
            <w:rPr>
              <w:rFonts w:ascii="Times New Roman" w:eastAsia="Times New Roman" w:hAnsi="Times New Roman" w:cs="Times New Roman"/>
            </w:rPr>
          </w:rPrChange>
        </w:rPr>
        <w:pPrChange w:id="1809"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810" w:author="Holli Flanagan" w:date="2025-05-09T18:31:00Z">
            <w:rPr>
              <w:rFonts w:ascii="Times New Roman" w:eastAsia="Times New Roman" w:hAnsi="Times New Roman" w:cs="Times New Roman"/>
            </w:rPr>
          </w:rPrChange>
        </w:rPr>
        <w:pPrChange w:id="1811"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812" w:author="Holli Flanagan" w:date="2025-05-09T18:31:00Z">
            <w:rPr>
              <w:rFonts w:ascii="Times New Roman" w:eastAsia="Times New Roman" w:hAnsi="Times New Roman" w:cs="Times New Roman"/>
            </w:rPr>
          </w:rPrChange>
        </w:rPr>
        <w:pPrChange w:id="1813"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AA63EA">
      <w:pPr>
        <w:shd w:val="clear" w:color="auto" w:fill="FFFFFF"/>
        <w:spacing w:after="300"/>
        <w:rPr>
          <w:color w:val="000000"/>
          <w:rPrChange w:id="1814" w:author="Holli Flanagan" w:date="2025-05-09T18:31:00Z">
            <w:rPr>
              <w:rFonts w:ascii="Times New Roman" w:eastAsia="Times New Roman" w:hAnsi="Times New Roman" w:cs="Times New Roman"/>
            </w:rPr>
          </w:rPrChange>
        </w:rPr>
        <w:pPrChange w:id="1815"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1816" w:author="Holli Flanagan" w:date="2025-05-09T18:32:00Z">
        <w:r>
          <w:rPr>
            <w:rFonts w:ascii="Times New Roman" w:eastAsia="Times New Roman" w:hAnsi="Times New Roman" w:cs="Times New Roman"/>
            <w:color w:val="212529"/>
            <w:sz w:val="24"/>
            <w:szCs w:val="24"/>
            <w:highlight w:val="white"/>
          </w:rPr>
          <w:delText xml:space="preserve">number </w:delText>
        </w:r>
      </w:del>
      <w:ins w:id="1817"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1818" w:author="Holli Flanagan" w:date="2025-05-09T18:32:00Z">
        <w:r>
          <w:rPr>
            <w:rFonts w:ascii="Times New Roman" w:eastAsia="Times New Roman" w:hAnsi="Times New Roman" w:cs="Times New Roman"/>
            <w:color w:val="212529"/>
            <w:sz w:val="24"/>
            <w:szCs w:val="24"/>
            <w:highlight w:val="white"/>
          </w:rPr>
          <w:delText>b</w:delText>
        </w:r>
      </w:del>
      <w:ins w:id="1819"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AA63EA">
      <w:pPr>
        <w:pStyle w:val="Heading2"/>
        <w:rPr>
          <w:rPrChange w:id="1820" w:author="Holli Flanagan" w:date="2025-05-12T14:39:00Z">
            <w:rPr>
              <w:sz w:val="34"/>
              <w:szCs w:val="34"/>
            </w:rPr>
          </w:rPrChange>
        </w:rPr>
        <w:pPrChange w:id="1821" w:author="Holli Flanagan" w:date="2025-05-12T14:39:00Z">
          <w:pPr>
            <w:pStyle w:val="Heading2"/>
            <w:keepNext w:val="0"/>
            <w:keepLines w:val="0"/>
          </w:pPr>
        </w:pPrChange>
      </w:pPr>
      <w:bookmarkStart w:id="1822" w:name="_fkjxwbqoom9u" w:colFirst="0" w:colLast="0"/>
      <w:bookmarkEnd w:id="1822"/>
      <w:r>
        <w:rPr>
          <w:rPrChange w:id="1823" w:author="Holli Flanagan" w:date="2025-05-12T14:39:00Z">
            <w:rPr>
              <w:sz w:val="34"/>
              <w:szCs w:val="34"/>
            </w:rPr>
          </w:rPrChange>
        </w:rPr>
        <w:t>Summary</w:t>
      </w:r>
    </w:p>
    <w:p w14:paraId="6E4C8A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1824"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1825" w:author="Holli Flanagan" w:date="2025-05-09T18:32:00Z">
        <w:r>
          <w:rPr>
            <w:rFonts w:ascii="Times New Roman" w:eastAsia="Times New Roman" w:hAnsi="Times New Roman" w:cs="Times New Roman"/>
            <w:color w:val="212529"/>
            <w:sz w:val="24"/>
            <w:szCs w:val="24"/>
          </w:rPr>
          <w:t>-</w:t>
        </w:r>
      </w:ins>
      <w:del w:id="1826"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1827"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AA63EA">
      <w:pPr>
        <w:pStyle w:val="Heading2"/>
        <w:rPr>
          <w:rPrChange w:id="1828" w:author="Holli Flanagan" w:date="2025-05-12T14:39:00Z">
            <w:rPr>
              <w:sz w:val="34"/>
              <w:szCs w:val="34"/>
            </w:rPr>
          </w:rPrChange>
        </w:rPr>
        <w:pPrChange w:id="1829" w:author="Holli Flanagan" w:date="2025-05-12T14:39:00Z">
          <w:pPr>
            <w:pStyle w:val="Heading2"/>
            <w:keepNext w:val="0"/>
            <w:keepLines w:val="0"/>
          </w:pPr>
        </w:pPrChange>
      </w:pPr>
      <w:bookmarkStart w:id="1830" w:name="_h32gjfngc5ot" w:colFirst="0" w:colLast="0"/>
      <w:bookmarkEnd w:id="1830"/>
      <w:r>
        <w:rPr>
          <w:rPrChange w:id="1831" w:author="Holli Flanagan" w:date="2025-05-12T14:39:00Z">
            <w:rPr>
              <w:sz w:val="34"/>
              <w:szCs w:val="34"/>
            </w:rPr>
          </w:rPrChange>
        </w:rPr>
        <w:t>Chapter Summary</w:t>
      </w:r>
    </w:p>
    <w:p w14:paraId="4DD4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AA63EA">
      <w:pPr>
        <w:pStyle w:val="Heading2"/>
        <w:keepNext w:val="0"/>
        <w:keepLines w:val="0"/>
        <w:spacing w:before="700"/>
        <w:rPr>
          <w:rPrChange w:id="1832" w:author="Holli Flanagan" w:date="2025-05-12T14:39:00Z">
            <w:rPr>
              <w:sz w:val="46"/>
              <w:szCs w:val="46"/>
            </w:rPr>
          </w:rPrChange>
        </w:rPr>
        <w:pPrChange w:id="1833" w:author="Holli Flanagan" w:date="2025-05-12T14:39:00Z">
          <w:pPr>
            <w:pStyle w:val="Heading1"/>
            <w:keepNext w:val="0"/>
            <w:keepLines w:val="0"/>
            <w:spacing w:before="700"/>
          </w:pPr>
        </w:pPrChange>
      </w:pPr>
      <w:bookmarkStart w:id="1834" w:name="_mbzloi361y9v" w:colFirst="0" w:colLast="0"/>
      <w:bookmarkEnd w:id="1834"/>
      <w:r>
        <w:rPr>
          <w:rPrChange w:id="1835" w:author="Holli Flanagan" w:date="2025-05-12T14:39:00Z">
            <w:rPr>
              <w:sz w:val="46"/>
              <w:szCs w:val="46"/>
            </w:rPr>
          </w:rPrChange>
        </w:rPr>
        <w:t>Next Step</w:t>
      </w:r>
    </w:p>
    <w:p w14:paraId="0DC467A3" w14:textId="7EBA68CD"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1836" w:author="Oestreich, Julia" w:date="2025-05-15T17:26:00Z" w16du:dateUtc="2025-05-15T21:26:00Z">
        <w:r w:rsidDel="000D2CC0">
          <w:rPr>
            <w:rFonts w:ascii="Times New Roman" w:eastAsia="Times New Roman" w:hAnsi="Times New Roman" w:cs="Times New Roman"/>
            <w:color w:val="212529"/>
            <w:sz w:val="24"/>
            <w:szCs w:val="24"/>
          </w:rPr>
          <w:delText>t</w:delText>
        </w:r>
      </w:del>
      <w:ins w:id="1837"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1838" w:author="Holli Flanagan" w:date="2025-05-09T18:33:00Z">
        <w:r>
          <w:rPr>
            <w:rFonts w:ascii="Times New Roman" w:eastAsia="Times New Roman" w:hAnsi="Times New Roman" w:cs="Times New Roman"/>
            <w:color w:val="212529"/>
            <w:sz w:val="24"/>
            <w:szCs w:val="24"/>
          </w:rPr>
          <w:t>.</w:t>
        </w:r>
      </w:ins>
      <w:del w:id="1839"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AA63EA">
      <w:pPr>
        <w:pStyle w:val="Heading1"/>
        <w:keepNext w:val="0"/>
        <w:keepLines w:val="0"/>
        <w:rPr>
          <w:rPrChange w:id="1840" w:author="Holli Flanagan" w:date="2025-05-12T14:39:00Z">
            <w:rPr>
              <w:color w:val="0D6EFD"/>
              <w:u w:val="single"/>
            </w:rPr>
          </w:rPrChange>
        </w:rPr>
      </w:pPr>
      <w:bookmarkStart w:id="1841" w:name="_h50kiv6z1cz4" w:colFirst="0" w:colLast="0"/>
      <w:bookmarkEnd w:id="1841"/>
      <w:r>
        <w:rPr>
          <w:rPrChange w:id="1842" w:author="Holli Flanagan" w:date="2025-05-12T14:39:00Z">
            <w:rPr>
              <w:sz w:val="46"/>
              <w:szCs w:val="46"/>
            </w:rPr>
          </w:rPrChange>
        </w:rPr>
        <w:lastRenderedPageBreak/>
        <w:t>Chapter 8 - Testing</w:t>
      </w:r>
    </w:p>
    <w:p w14:paraId="24B4B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AA63EA">
      <w:pPr>
        <w:pStyle w:val="Heading1"/>
        <w:rPr>
          <w:rPrChange w:id="1843" w:author="Holli Flanagan" w:date="2025-05-12T14:39:00Z">
            <w:rPr>
              <w:rFonts w:ascii="Times New Roman" w:eastAsia="Times New Roman" w:hAnsi="Times New Roman" w:cs="Times New Roman"/>
              <w:color w:val="27262B"/>
              <w:sz w:val="46"/>
              <w:szCs w:val="46"/>
            </w:rPr>
          </w:rPrChange>
        </w:rPr>
        <w:pPrChange w:id="1844" w:author="Holli Flanagan" w:date="2025-05-12T14:39:00Z">
          <w:pPr>
            <w:shd w:val="clear" w:color="auto" w:fill="FFFFFF"/>
            <w:spacing w:after="240"/>
          </w:pPr>
        </w:pPrChange>
      </w:pPr>
      <w:r>
        <w:rPr>
          <w:rPrChange w:id="1845" w:author="Holli Flanagan" w:date="2025-05-12T14:39:00Z">
            <w:rPr>
              <w:sz w:val="46"/>
              <w:szCs w:val="46"/>
            </w:rPr>
          </w:rPrChange>
        </w:rPr>
        <w:t>Testing</w:t>
      </w:r>
    </w:p>
    <w:p w14:paraId="1EF6E35E" w14:textId="77777777" w:rsidR="00B32DEF" w:rsidRPr="00B32DEF" w:rsidRDefault="00AA63EA">
      <w:pPr>
        <w:pStyle w:val="Heading2"/>
        <w:keepNext w:val="0"/>
        <w:keepLines w:val="0"/>
        <w:rPr>
          <w:rPrChange w:id="1846" w:author="Holli Flanagan" w:date="2025-05-12T14:39:00Z">
            <w:rPr>
              <w:sz w:val="34"/>
              <w:szCs w:val="34"/>
            </w:rPr>
          </w:rPrChange>
        </w:rPr>
      </w:pPr>
      <w:bookmarkStart w:id="1847" w:name="_l7fyj53171uq" w:colFirst="0" w:colLast="0"/>
      <w:bookmarkEnd w:id="1847"/>
      <w:r>
        <w:rPr>
          <w:rPrChange w:id="1848" w:author="Holli Flanagan" w:date="2025-05-12T14:39:00Z">
            <w:rPr>
              <w:sz w:val="34"/>
              <w:szCs w:val="34"/>
            </w:rPr>
          </w:rPrChange>
        </w:rPr>
        <w:t>Key Idea</w:t>
      </w:r>
    </w:p>
    <w:p w14:paraId="007D5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1849" w:author="Holli Flanagan" w:date="2025-05-09T18:33:00Z">
        <w:r>
          <w:rPr>
            <w:rFonts w:ascii="Times New Roman" w:eastAsia="Times New Roman" w:hAnsi="Times New Roman" w:cs="Times New Roman"/>
            <w:i/>
            <w:color w:val="212529"/>
            <w:sz w:val="24"/>
            <w:szCs w:val="24"/>
          </w:rPr>
          <w:delText>T</w:delText>
        </w:r>
      </w:del>
      <w:ins w:id="1850"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AA63EA">
      <w:pPr>
        <w:pStyle w:val="Heading2"/>
        <w:rPr>
          <w:rPrChange w:id="1851" w:author="Holli Flanagan" w:date="2025-05-12T14:40:00Z">
            <w:rPr>
              <w:sz w:val="34"/>
              <w:szCs w:val="34"/>
            </w:rPr>
          </w:rPrChange>
        </w:rPr>
        <w:pPrChange w:id="1852" w:author="Holli Flanagan" w:date="2025-05-12T14:40:00Z">
          <w:pPr>
            <w:pStyle w:val="Heading2"/>
            <w:keepNext w:val="0"/>
            <w:keepLines w:val="0"/>
          </w:pPr>
        </w:pPrChange>
      </w:pPr>
      <w:bookmarkStart w:id="1853" w:name="_hgidq8rilrhr" w:colFirst="0" w:colLast="0"/>
      <w:bookmarkEnd w:id="1853"/>
      <w:r>
        <w:rPr>
          <w:rPrChange w:id="1854" w:author="Holli Flanagan" w:date="2025-05-12T14:40:00Z">
            <w:rPr>
              <w:sz w:val="34"/>
              <w:szCs w:val="34"/>
            </w:rPr>
          </w:rPrChange>
        </w:rPr>
        <w:t>General</w:t>
      </w:r>
    </w:p>
    <w:p w14:paraId="38C798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1855" w:author="Holli Flanagan" w:date="2025-05-09T18:33:00Z">
        <w:r>
          <w:rPr>
            <w:rFonts w:ascii="Times New Roman" w:eastAsia="Times New Roman" w:hAnsi="Times New Roman" w:cs="Times New Roman"/>
            <w:color w:val="212529"/>
            <w:sz w:val="24"/>
            <w:szCs w:val="24"/>
          </w:rPr>
          <w:t>must do</w:t>
        </w:r>
      </w:ins>
      <w:del w:id="1856"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AA63EA">
      <w:pPr>
        <w:numPr>
          <w:ilvl w:val="0"/>
          <w:numId w:val="89"/>
        </w:numPr>
        <w:shd w:val="clear" w:color="auto" w:fill="FFFFFF"/>
        <w:spacing w:before="180"/>
        <w:rPr>
          <w:rFonts w:ascii="Times New Roman" w:eastAsia="Times New Roman" w:hAnsi="Times New Roman" w:cs="Times New Roman"/>
          <w:color w:val="212529"/>
          <w:sz w:val="24"/>
          <w:szCs w:val="24"/>
          <w:rPrChange w:id="1857" w:author="Holli Flanagan" w:date="2025-05-09T18:33:00Z">
            <w:rPr>
              <w:rFonts w:ascii="Times New Roman" w:eastAsia="Times New Roman" w:hAnsi="Times New Roman" w:cs="Times New Roman"/>
            </w:rPr>
          </w:rPrChange>
        </w:rPr>
        <w:pPrChange w:id="1858"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1859"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860" w:author="Holli Flanagan" w:date="2025-05-09T18:33:00Z">
            <w:rPr>
              <w:rFonts w:ascii="Times New Roman" w:eastAsia="Times New Roman" w:hAnsi="Times New Roman" w:cs="Times New Roman"/>
            </w:rPr>
          </w:rPrChange>
        </w:rPr>
        <w:pPrChange w:id="1861"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1862"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863" w:author="Holli Flanagan" w:date="2025-05-09T18:33:00Z">
            <w:rPr>
              <w:rFonts w:ascii="Times New Roman" w:eastAsia="Times New Roman" w:hAnsi="Times New Roman" w:cs="Times New Roman"/>
            </w:rPr>
          </w:rPrChange>
        </w:rPr>
        <w:pPrChange w:id="1864"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boundary cases</w:t>
      </w:r>
      <w:ins w:id="1865"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AA63EA">
      <w:pPr>
        <w:numPr>
          <w:ilvl w:val="0"/>
          <w:numId w:val="89"/>
        </w:numPr>
        <w:shd w:val="clear" w:color="auto" w:fill="FFFFFF"/>
        <w:spacing w:after="300"/>
        <w:rPr>
          <w:rFonts w:ascii="Times New Roman" w:eastAsia="Times New Roman" w:hAnsi="Times New Roman" w:cs="Times New Roman"/>
          <w:color w:val="212529"/>
          <w:sz w:val="24"/>
          <w:szCs w:val="24"/>
          <w:rPrChange w:id="1866" w:author="Holli Flanagan" w:date="2025-05-09T18:33:00Z">
            <w:rPr>
              <w:rFonts w:ascii="Times New Roman" w:eastAsia="Times New Roman" w:hAnsi="Times New Roman" w:cs="Times New Roman"/>
            </w:rPr>
          </w:rPrChange>
        </w:rPr>
        <w:pPrChange w:id="1867"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1868"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AA63EA">
      <w:pPr>
        <w:pStyle w:val="Heading2"/>
        <w:rPr>
          <w:rPrChange w:id="1869" w:author="Holli Flanagan" w:date="2025-05-12T14:40:00Z">
            <w:rPr>
              <w:sz w:val="34"/>
              <w:szCs w:val="34"/>
            </w:rPr>
          </w:rPrChange>
        </w:rPr>
        <w:pPrChange w:id="1870" w:author="Holli Flanagan" w:date="2025-05-12T14:40:00Z">
          <w:pPr>
            <w:pStyle w:val="Heading2"/>
            <w:keepNext w:val="0"/>
            <w:keepLines w:val="0"/>
          </w:pPr>
        </w:pPrChange>
      </w:pPr>
      <w:bookmarkStart w:id="1871" w:name="_ioq1a0hoagrr" w:colFirst="0" w:colLast="0"/>
      <w:bookmarkEnd w:id="1871"/>
      <w:r>
        <w:rPr>
          <w:rPrChange w:id="1872" w:author="Holli Flanagan" w:date="2025-05-12T14:40:00Z">
            <w:rPr>
              <w:sz w:val="34"/>
              <w:szCs w:val="34"/>
            </w:rPr>
          </w:rPrChange>
        </w:rPr>
        <w:t>Verification and Validation</w:t>
      </w:r>
    </w:p>
    <w:p w14:paraId="31FA80E9" w14:textId="77777777" w:rsidR="00B32DEF" w:rsidRPr="00B32DEF" w:rsidRDefault="00AA63EA">
      <w:pPr>
        <w:shd w:val="clear" w:color="auto" w:fill="FFFFFF"/>
        <w:spacing w:before="180"/>
        <w:rPr>
          <w:color w:val="000000"/>
          <w:rPrChange w:id="1873" w:author="Holli Flanagan" w:date="2025-05-09T18:34:00Z">
            <w:rPr>
              <w:rFonts w:ascii="Times New Roman" w:eastAsia="Times New Roman" w:hAnsi="Times New Roman" w:cs="Times New Roman"/>
            </w:rPr>
          </w:rPrChange>
        </w:rPr>
        <w:pPrChange w:id="1874"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1875"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AA63EA">
      <w:pPr>
        <w:shd w:val="clear" w:color="auto" w:fill="FFFFFF"/>
        <w:spacing w:after="300"/>
        <w:rPr>
          <w:color w:val="000000"/>
          <w:rPrChange w:id="1876" w:author="Holli Flanagan" w:date="2025-05-09T18:34:00Z">
            <w:rPr>
              <w:rFonts w:ascii="Times New Roman" w:eastAsia="Times New Roman" w:hAnsi="Times New Roman" w:cs="Times New Roman"/>
            </w:rPr>
          </w:rPrChange>
        </w:rPr>
        <w:pPrChange w:id="1877"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1878"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AA63EA">
      <w:pPr>
        <w:pStyle w:val="Heading2"/>
        <w:rPr>
          <w:rPrChange w:id="1879" w:author="Holli Flanagan" w:date="2025-05-12T14:40:00Z">
            <w:rPr>
              <w:sz w:val="34"/>
              <w:szCs w:val="34"/>
            </w:rPr>
          </w:rPrChange>
        </w:rPr>
        <w:pPrChange w:id="1880" w:author="Holli Flanagan" w:date="2025-05-12T14:40:00Z">
          <w:pPr>
            <w:pStyle w:val="Heading2"/>
            <w:keepNext w:val="0"/>
            <w:keepLines w:val="0"/>
          </w:pPr>
        </w:pPrChange>
      </w:pPr>
      <w:bookmarkStart w:id="1881" w:name="_xhg0338155sr" w:colFirst="0" w:colLast="0"/>
      <w:bookmarkEnd w:id="1881"/>
      <w:r>
        <w:rPr>
          <w:rPrChange w:id="1882" w:author="Holli Flanagan" w:date="2025-05-12T14:40:00Z">
            <w:rPr>
              <w:sz w:val="34"/>
              <w:szCs w:val="34"/>
            </w:rPr>
          </w:rPrChange>
        </w:rPr>
        <w:t>Motivation</w:t>
      </w:r>
    </w:p>
    <w:p w14:paraId="21001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little history to motivate the discussion.</w:t>
      </w:r>
    </w:p>
    <w:p w14:paraId="1B62A3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AA63EA">
      <w:pPr>
        <w:numPr>
          <w:ilvl w:val="0"/>
          <w:numId w:val="304"/>
        </w:numPr>
        <w:shd w:val="clear" w:color="auto" w:fill="FFFFFF"/>
        <w:spacing w:before="180"/>
        <w:rPr>
          <w:rFonts w:ascii="Times New Roman" w:eastAsia="Times New Roman" w:hAnsi="Times New Roman" w:cs="Times New Roman"/>
          <w:color w:val="212529"/>
          <w:sz w:val="24"/>
          <w:szCs w:val="24"/>
          <w:rPrChange w:id="1883" w:author="Holli Flanagan" w:date="2025-05-09T18:35:00Z">
            <w:rPr>
              <w:rFonts w:ascii="Times New Roman" w:eastAsia="Times New Roman" w:hAnsi="Times New Roman" w:cs="Times New Roman"/>
            </w:rPr>
          </w:rPrChange>
        </w:rPr>
        <w:pPrChange w:id="1884"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885" w:author="Holli Flanagan" w:date="2025-05-09T18:35:00Z">
            <w:rPr>
              <w:rFonts w:ascii="Times New Roman" w:eastAsia="Times New Roman" w:hAnsi="Times New Roman" w:cs="Times New Roman"/>
            </w:rPr>
          </w:rPrChange>
        </w:rPr>
        <w:pPrChange w:id="1886"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887" w:author="Holli Flanagan" w:date="2025-05-09T18:35:00Z">
            <w:rPr>
              <w:rFonts w:ascii="Times New Roman" w:eastAsia="Times New Roman" w:hAnsi="Times New Roman" w:cs="Times New Roman"/>
            </w:rPr>
          </w:rPrChange>
        </w:rPr>
        <w:pPrChange w:id="1888"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AA63EA">
      <w:pPr>
        <w:numPr>
          <w:ilvl w:val="0"/>
          <w:numId w:val="304"/>
        </w:numPr>
        <w:shd w:val="clear" w:color="auto" w:fill="FFFFFF"/>
        <w:rPr>
          <w:del w:id="1889" w:author="Holli Flanagan" w:date="2025-05-09T18:35:00Z"/>
          <w:rFonts w:ascii="Times New Roman" w:eastAsia="Times New Roman" w:hAnsi="Times New Roman" w:cs="Times New Roman"/>
          <w:color w:val="212529"/>
          <w:sz w:val="24"/>
          <w:szCs w:val="24"/>
          <w:rPrChange w:id="1890" w:author="Holli Flanagan" w:date="2025-05-09T18:35:00Z">
            <w:rPr>
              <w:del w:id="1891" w:author="Holli Flanagan" w:date="2025-05-09T18:35:00Z"/>
              <w:rFonts w:ascii="Times New Roman" w:eastAsia="Times New Roman" w:hAnsi="Times New Roman" w:cs="Times New Roman"/>
            </w:rPr>
          </w:rPrChange>
        </w:rPr>
        <w:pPrChange w:id="1892"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1893"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AA63EA">
      <w:pPr>
        <w:numPr>
          <w:ilvl w:val="0"/>
          <w:numId w:val="304"/>
        </w:numPr>
        <w:shd w:val="clear" w:color="auto" w:fill="FFFFFF"/>
        <w:rPr>
          <w:del w:id="1894" w:author="Holli Flanagan" w:date="2025-05-09T18:35:00Z"/>
          <w:rFonts w:ascii="Times New Roman" w:eastAsia="Times New Roman" w:hAnsi="Times New Roman" w:cs="Times New Roman"/>
          <w:color w:val="212529"/>
          <w:sz w:val="24"/>
          <w:szCs w:val="24"/>
          <w:rPrChange w:id="1895" w:author="Holli Flanagan" w:date="2025-05-09T18:35:00Z">
            <w:rPr>
              <w:del w:id="1896" w:author="Holli Flanagan" w:date="2025-05-09T18:35:00Z"/>
              <w:rFonts w:ascii="Times New Roman" w:eastAsia="Times New Roman" w:hAnsi="Times New Roman" w:cs="Times New Roman"/>
            </w:rPr>
          </w:rPrChange>
        </w:rPr>
        <w:pPrChange w:id="1897" w:author="Holli Flanagan" w:date="2025-05-09T18:35:00Z">
          <w:pPr>
            <w:numPr>
              <w:numId w:val="208"/>
            </w:numPr>
            <w:shd w:val="clear" w:color="auto" w:fill="FFFFFF"/>
            <w:spacing w:before="180" w:after="300"/>
            <w:ind w:left="720" w:hanging="360"/>
          </w:pPr>
        </w:pPrChange>
      </w:pPr>
      <w:commentRangeStart w:id="1898"/>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1899"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AA63EA">
      <w:pPr>
        <w:numPr>
          <w:ilvl w:val="0"/>
          <w:numId w:val="208"/>
        </w:numPr>
        <w:shd w:val="clear" w:color="auto" w:fill="FFFFFF"/>
        <w:spacing w:after="300"/>
        <w:rPr>
          <w:rFonts w:ascii="Times New Roman" w:eastAsia="Times New Roman" w:hAnsi="Times New Roman" w:cs="Times New Roman"/>
          <w:color w:val="212529"/>
          <w:sz w:val="24"/>
          <w:szCs w:val="24"/>
          <w:rPrChange w:id="1900" w:author="Holli Flanagan" w:date="2025-05-09T18:35:00Z">
            <w:rPr>
              <w:rFonts w:ascii="Times New Roman" w:eastAsia="Times New Roman" w:hAnsi="Times New Roman" w:cs="Times New Roman"/>
            </w:rPr>
          </w:rPrChange>
        </w:rPr>
        <w:pPrChange w:id="1901"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Nissan cars were forced to recall 1 million cars from the market due to a software failure in the car’s airbag sensory detectors.</w:t>
      </w:r>
      <w:commentRangeEnd w:id="1898"/>
      <w:r>
        <w:commentReference w:id="1898"/>
      </w:r>
    </w:p>
    <w:p w14:paraId="7B59D8D9" w14:textId="77777777" w:rsidR="00B32DEF" w:rsidRDefault="00AA63EA">
      <w:pPr>
        <w:shd w:val="clear" w:color="auto" w:fill="FFFFFF"/>
        <w:spacing w:after="240"/>
        <w:rPr>
          <w:del w:id="1902" w:author="Holli Flanagan" w:date="2025-05-09T18:34:00Z"/>
          <w:rFonts w:ascii="Times New Roman" w:eastAsia="Times New Roman" w:hAnsi="Times New Roman" w:cs="Times New Roman"/>
          <w:i/>
          <w:color w:val="212529"/>
          <w:sz w:val="24"/>
          <w:szCs w:val="24"/>
        </w:rPr>
      </w:pPr>
      <w:ins w:id="1903" w:author="Holli Flanagan" w:date="2025-05-09T18:34:00Z">
        <w:r>
          <w:rPr>
            <w:rFonts w:ascii="Times New Roman" w:eastAsia="Times New Roman" w:hAnsi="Times New Roman" w:cs="Times New Roman"/>
            <w:color w:val="212529"/>
            <w:sz w:val="24"/>
            <w:szCs w:val="24"/>
          </w:rPr>
          <w:t xml:space="preserve">In other words, we have to get it </w:t>
        </w:r>
        <w:proofErr w:type="spellStart"/>
        <w:r>
          <w:rPr>
            <w:rFonts w:ascii="Times New Roman" w:eastAsia="Times New Roman" w:hAnsi="Times New Roman" w:cs="Times New Roman"/>
            <w:color w:val="212529"/>
            <w:sz w:val="24"/>
            <w:szCs w:val="24"/>
          </w:rPr>
          <w:t>right!</w:t>
        </w:r>
      </w:ins>
      <w:del w:id="1904"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AA63EA">
      <w:pPr>
        <w:pStyle w:val="Heading2"/>
        <w:rPr>
          <w:rPrChange w:id="1905" w:author="Holli Flanagan" w:date="2025-05-12T14:40:00Z">
            <w:rPr>
              <w:sz w:val="34"/>
              <w:szCs w:val="34"/>
            </w:rPr>
          </w:rPrChange>
        </w:rPr>
        <w:pPrChange w:id="1906" w:author="Holli Flanagan" w:date="2025-05-12T14:40:00Z">
          <w:pPr>
            <w:pStyle w:val="Heading2"/>
            <w:keepNext w:val="0"/>
            <w:keepLines w:val="0"/>
          </w:pPr>
        </w:pPrChange>
      </w:pPr>
      <w:bookmarkStart w:id="1907" w:name="_m6x2fxct7tko" w:colFirst="0" w:colLast="0"/>
      <w:bookmarkEnd w:id="1907"/>
      <w:r>
        <w:rPr>
          <w:rPrChange w:id="1908" w:author="Holli Flanagan" w:date="2025-05-12T14:40:00Z">
            <w:rPr>
              <w:sz w:val="34"/>
              <w:szCs w:val="34"/>
            </w:rPr>
          </w:rPrChange>
        </w:rPr>
        <w:t>Types</w:t>
      </w:r>
      <w:proofErr w:type="spellEnd"/>
      <w:r>
        <w:rPr>
          <w:rPrChange w:id="1909" w:author="Holli Flanagan" w:date="2025-05-12T14:40:00Z">
            <w:rPr>
              <w:sz w:val="34"/>
              <w:szCs w:val="34"/>
            </w:rPr>
          </w:rPrChange>
        </w:rPr>
        <w:t xml:space="preserve"> of testing</w:t>
      </w:r>
    </w:p>
    <w:p w14:paraId="0F197066" w14:textId="77777777" w:rsidR="00B32DEF" w:rsidRPr="00B32DEF" w:rsidRDefault="00AA63EA">
      <w:pPr>
        <w:numPr>
          <w:ilvl w:val="0"/>
          <w:numId w:val="238"/>
        </w:numPr>
        <w:shd w:val="clear" w:color="auto" w:fill="FFFFFF"/>
        <w:spacing w:before="180"/>
        <w:rPr>
          <w:rFonts w:ascii="Times New Roman" w:eastAsia="Times New Roman" w:hAnsi="Times New Roman" w:cs="Times New Roman"/>
          <w:color w:val="212529"/>
          <w:sz w:val="24"/>
          <w:szCs w:val="24"/>
          <w:rPrChange w:id="1910" w:author="Holli Flanagan" w:date="2025-05-09T18:35:00Z">
            <w:rPr>
              <w:rFonts w:ascii="Times New Roman" w:eastAsia="Times New Roman" w:hAnsi="Times New Roman" w:cs="Times New Roman"/>
            </w:rPr>
          </w:rPrChange>
        </w:rPr>
        <w:pPrChange w:id="1911"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Does it do what it is supposed to do? Does it meet requirements? Does it work correctly on all possible inputs?</w:t>
      </w:r>
    </w:p>
    <w:p w14:paraId="5DF9ABB4" w14:textId="77777777" w:rsidR="00B32DEF" w:rsidRPr="00B32DEF" w:rsidRDefault="00AA63EA">
      <w:pPr>
        <w:numPr>
          <w:ilvl w:val="0"/>
          <w:numId w:val="238"/>
        </w:numPr>
        <w:shd w:val="clear" w:color="auto" w:fill="FFFFFF"/>
        <w:rPr>
          <w:rFonts w:ascii="Times New Roman" w:eastAsia="Times New Roman" w:hAnsi="Times New Roman" w:cs="Times New Roman"/>
          <w:color w:val="212529"/>
          <w:sz w:val="24"/>
          <w:szCs w:val="24"/>
          <w:rPrChange w:id="1912" w:author="Holli Flanagan" w:date="2025-05-09T18:35:00Z">
            <w:rPr>
              <w:rFonts w:ascii="Times New Roman" w:eastAsia="Times New Roman" w:hAnsi="Times New Roman" w:cs="Times New Roman"/>
            </w:rPr>
          </w:rPrChange>
        </w:rPr>
        <w:pPrChange w:id="1913"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AA63EA">
      <w:pPr>
        <w:numPr>
          <w:ilvl w:val="0"/>
          <w:numId w:val="238"/>
        </w:numPr>
        <w:shd w:val="clear" w:color="auto" w:fill="FFFFFF"/>
        <w:spacing w:after="300"/>
        <w:rPr>
          <w:rFonts w:ascii="Times New Roman" w:eastAsia="Times New Roman" w:hAnsi="Times New Roman" w:cs="Times New Roman"/>
          <w:color w:val="212529"/>
          <w:sz w:val="24"/>
          <w:szCs w:val="24"/>
          <w:rPrChange w:id="1914" w:author="Holli Flanagan" w:date="2025-05-09T18:35:00Z">
            <w:rPr>
              <w:rFonts w:ascii="Times New Roman" w:eastAsia="Times New Roman" w:hAnsi="Times New Roman" w:cs="Times New Roman"/>
            </w:rPr>
          </w:rPrChange>
        </w:rPr>
        <w:pPrChange w:id="1915"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AA63EA">
      <w:pPr>
        <w:pStyle w:val="Heading2"/>
        <w:rPr>
          <w:rPrChange w:id="1916" w:author="Holli Flanagan" w:date="2025-05-12T14:40:00Z">
            <w:rPr>
              <w:sz w:val="34"/>
              <w:szCs w:val="34"/>
            </w:rPr>
          </w:rPrChange>
        </w:rPr>
        <w:pPrChange w:id="1917" w:author="Holli Flanagan" w:date="2025-05-12T14:40:00Z">
          <w:pPr>
            <w:pStyle w:val="Heading2"/>
            <w:keepNext w:val="0"/>
            <w:keepLines w:val="0"/>
          </w:pPr>
        </w:pPrChange>
      </w:pPr>
      <w:bookmarkStart w:id="1918" w:name="_jzqisd34ujg4" w:colFirst="0" w:colLast="0"/>
      <w:bookmarkEnd w:id="1918"/>
      <w:r>
        <w:rPr>
          <w:rPrChange w:id="1919" w:author="Holli Flanagan" w:date="2025-05-12T14:40:00Z">
            <w:rPr>
              <w:sz w:val="34"/>
              <w:szCs w:val="34"/>
            </w:rPr>
          </w:rPrChange>
        </w:rPr>
        <w:t>Testing levels</w:t>
      </w:r>
    </w:p>
    <w:p w14:paraId="2AA86807" w14:textId="77777777" w:rsidR="00B32DEF" w:rsidRDefault="00AA63EA">
      <w:pPr>
        <w:numPr>
          <w:ilvl w:val="0"/>
          <w:numId w:val="33"/>
        </w:numPr>
        <w:shd w:val="clear" w:color="auto" w:fill="FFFFFF"/>
        <w:spacing w:before="180"/>
        <w:rPr>
          <w:rFonts w:ascii="Times New Roman" w:eastAsia="Times New Roman" w:hAnsi="Times New Roman" w:cs="Times New Roman"/>
        </w:rPr>
        <w:pPrChange w:id="1920"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AA63EA">
      <w:pPr>
        <w:numPr>
          <w:ilvl w:val="0"/>
          <w:numId w:val="33"/>
        </w:numPr>
        <w:shd w:val="clear" w:color="auto" w:fill="FFFFFF"/>
        <w:rPr>
          <w:rFonts w:ascii="Times New Roman" w:eastAsia="Times New Roman" w:hAnsi="Times New Roman" w:cs="Times New Roman"/>
        </w:rPr>
        <w:pPrChange w:id="1921"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AA63EA">
      <w:pPr>
        <w:numPr>
          <w:ilvl w:val="0"/>
          <w:numId w:val="33"/>
        </w:numPr>
        <w:shd w:val="clear" w:color="auto" w:fill="FFFFFF"/>
        <w:rPr>
          <w:rFonts w:ascii="Times New Roman" w:eastAsia="Times New Roman" w:hAnsi="Times New Roman" w:cs="Times New Roman"/>
        </w:rPr>
        <w:pPrChange w:id="1922"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AA63EA">
      <w:pPr>
        <w:numPr>
          <w:ilvl w:val="0"/>
          <w:numId w:val="33"/>
        </w:numPr>
        <w:shd w:val="clear" w:color="auto" w:fill="FFFFFF"/>
        <w:spacing w:after="300"/>
        <w:rPr>
          <w:rFonts w:ascii="Times New Roman" w:eastAsia="Times New Roman" w:hAnsi="Times New Roman" w:cs="Times New Roman"/>
        </w:rPr>
        <w:pPrChange w:id="1923"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AA63EA">
      <w:pPr>
        <w:pStyle w:val="Heading2"/>
        <w:rPr>
          <w:rPrChange w:id="1924" w:author="Holli Flanagan" w:date="2025-05-12T14:40:00Z">
            <w:rPr>
              <w:sz w:val="34"/>
              <w:szCs w:val="34"/>
            </w:rPr>
          </w:rPrChange>
        </w:rPr>
        <w:pPrChange w:id="1925" w:author="Holli Flanagan" w:date="2025-05-12T14:40:00Z">
          <w:pPr>
            <w:pStyle w:val="Heading2"/>
            <w:keepNext w:val="0"/>
            <w:keepLines w:val="0"/>
          </w:pPr>
        </w:pPrChange>
      </w:pPr>
      <w:bookmarkStart w:id="1926" w:name="_gskgawe72noe" w:colFirst="0" w:colLast="0"/>
      <w:bookmarkEnd w:id="1926"/>
      <w:r>
        <w:rPr>
          <w:rPrChange w:id="1927" w:author="Holli Flanagan" w:date="2025-05-12T14:40:00Z">
            <w:rPr>
              <w:sz w:val="34"/>
              <w:szCs w:val="34"/>
            </w:rPr>
          </w:rPrChange>
        </w:rPr>
        <w:t>Best Practices</w:t>
      </w:r>
    </w:p>
    <w:p w14:paraId="18ED2642" w14:textId="77777777" w:rsidR="00B32DEF" w:rsidRDefault="00AA63EA">
      <w:pPr>
        <w:numPr>
          <w:ilvl w:val="0"/>
          <w:numId w:val="34"/>
        </w:numPr>
        <w:shd w:val="clear" w:color="auto" w:fill="FFFFFF"/>
        <w:spacing w:before="180"/>
        <w:rPr>
          <w:rFonts w:ascii="Times New Roman" w:eastAsia="Times New Roman" w:hAnsi="Times New Roman" w:cs="Times New Roman"/>
        </w:rPr>
        <w:pPrChange w:id="1928"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continuously throughout the development process.</w:t>
      </w:r>
    </w:p>
    <w:p w14:paraId="5CE169CC" w14:textId="77777777" w:rsidR="00B32DEF" w:rsidRDefault="00AA63EA">
      <w:pPr>
        <w:numPr>
          <w:ilvl w:val="0"/>
          <w:numId w:val="34"/>
        </w:numPr>
        <w:shd w:val="clear" w:color="auto" w:fill="FFFFFF"/>
        <w:rPr>
          <w:rFonts w:ascii="Times New Roman" w:eastAsia="Times New Roman" w:hAnsi="Times New Roman" w:cs="Times New Roman"/>
        </w:rPr>
        <w:pPrChange w:id="1929"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AA63EA">
      <w:pPr>
        <w:numPr>
          <w:ilvl w:val="0"/>
          <w:numId w:val="34"/>
        </w:numPr>
        <w:shd w:val="clear" w:color="auto" w:fill="FFFFFF"/>
        <w:rPr>
          <w:rFonts w:ascii="Times New Roman" w:eastAsia="Times New Roman" w:hAnsi="Times New Roman" w:cs="Times New Roman"/>
        </w:rPr>
        <w:pPrChange w:id="1930"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AA63EA">
      <w:pPr>
        <w:numPr>
          <w:ilvl w:val="0"/>
          <w:numId w:val="34"/>
        </w:numPr>
        <w:shd w:val="clear" w:color="auto" w:fill="FFFFFF"/>
        <w:spacing w:after="300"/>
        <w:rPr>
          <w:rFonts w:ascii="Times New Roman" w:eastAsia="Times New Roman" w:hAnsi="Times New Roman" w:cs="Times New Roman"/>
        </w:rPr>
        <w:pPrChange w:id="1931"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AA63EA">
      <w:pPr>
        <w:numPr>
          <w:ilvl w:val="0"/>
          <w:numId w:val="41"/>
        </w:numPr>
        <w:shd w:val="clear" w:color="auto" w:fill="FFFFFF"/>
        <w:spacing w:before="180"/>
        <w:rPr>
          <w:rFonts w:ascii="Times New Roman" w:eastAsia="Times New Roman" w:hAnsi="Times New Roman" w:cs="Times New Roman"/>
        </w:rPr>
        <w:pPrChange w:id="1932"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AA63EA">
      <w:pPr>
        <w:numPr>
          <w:ilvl w:val="0"/>
          <w:numId w:val="41"/>
        </w:numPr>
        <w:shd w:val="clear" w:color="auto" w:fill="FFFFFF"/>
        <w:rPr>
          <w:rFonts w:ascii="Times New Roman" w:eastAsia="Times New Roman" w:hAnsi="Times New Roman" w:cs="Times New Roman"/>
        </w:rPr>
        <w:pPrChange w:id="1933"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AA63EA">
      <w:pPr>
        <w:numPr>
          <w:ilvl w:val="0"/>
          <w:numId w:val="41"/>
        </w:numPr>
        <w:shd w:val="clear" w:color="auto" w:fill="FFFFFF"/>
        <w:rPr>
          <w:rFonts w:ascii="Times New Roman" w:eastAsia="Times New Roman" w:hAnsi="Times New Roman" w:cs="Times New Roman"/>
        </w:rPr>
        <w:pPrChange w:id="1934"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AA63EA">
      <w:pPr>
        <w:numPr>
          <w:ilvl w:val="0"/>
          <w:numId w:val="41"/>
        </w:numPr>
        <w:shd w:val="clear" w:color="auto" w:fill="FFFFFF"/>
        <w:rPr>
          <w:rFonts w:ascii="Times New Roman" w:eastAsia="Times New Roman" w:hAnsi="Times New Roman" w:cs="Times New Roman"/>
        </w:rPr>
        <w:pPrChange w:id="1935"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AA63EA">
      <w:pPr>
        <w:numPr>
          <w:ilvl w:val="0"/>
          <w:numId w:val="41"/>
        </w:numPr>
        <w:shd w:val="clear" w:color="auto" w:fill="FFFFFF"/>
        <w:spacing w:after="300"/>
        <w:rPr>
          <w:rFonts w:ascii="Times New Roman" w:eastAsia="Times New Roman" w:hAnsi="Times New Roman" w:cs="Times New Roman"/>
        </w:rPr>
        <w:pPrChange w:id="1936"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AA63EA">
      <w:pPr>
        <w:pStyle w:val="Heading2"/>
        <w:rPr>
          <w:rPrChange w:id="1937" w:author="Holli Flanagan" w:date="2025-05-12T14:40:00Z">
            <w:rPr>
              <w:sz w:val="34"/>
              <w:szCs w:val="34"/>
            </w:rPr>
          </w:rPrChange>
        </w:rPr>
        <w:pPrChange w:id="1938" w:author="Holli Flanagan" w:date="2025-05-12T14:40:00Z">
          <w:pPr>
            <w:pStyle w:val="Heading2"/>
            <w:keepNext w:val="0"/>
            <w:keepLines w:val="0"/>
          </w:pPr>
        </w:pPrChange>
      </w:pPr>
      <w:bookmarkStart w:id="1939" w:name="_jpcp1xivkfka" w:colFirst="0" w:colLast="0"/>
      <w:bookmarkEnd w:id="1939"/>
      <w:r>
        <w:rPr>
          <w:rPrChange w:id="1940" w:author="Holli Flanagan" w:date="2025-05-12T14:40:00Z">
            <w:rPr>
              <w:sz w:val="34"/>
              <w:szCs w:val="34"/>
            </w:rPr>
          </w:rPrChange>
        </w:rPr>
        <w:t>Good Tests</w:t>
      </w:r>
    </w:p>
    <w:p w14:paraId="5D19C584"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AA63EA">
      <w:pPr>
        <w:numPr>
          <w:ilvl w:val="0"/>
          <w:numId w:val="43"/>
        </w:numPr>
        <w:shd w:val="clear" w:color="auto" w:fill="FFFFFF"/>
        <w:spacing w:before="180"/>
        <w:rPr>
          <w:rFonts w:ascii="Times New Roman" w:eastAsia="Times New Roman" w:hAnsi="Times New Roman" w:cs="Times New Roman"/>
        </w:rPr>
        <w:pPrChange w:id="1941"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AA63EA">
      <w:pPr>
        <w:numPr>
          <w:ilvl w:val="0"/>
          <w:numId w:val="43"/>
        </w:numPr>
        <w:shd w:val="clear" w:color="auto" w:fill="FFFFFF"/>
        <w:rPr>
          <w:rFonts w:ascii="Times New Roman" w:eastAsia="Times New Roman" w:hAnsi="Times New Roman" w:cs="Times New Roman"/>
        </w:rPr>
        <w:pPrChange w:id="1942"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AA63EA">
      <w:pPr>
        <w:numPr>
          <w:ilvl w:val="0"/>
          <w:numId w:val="43"/>
        </w:numPr>
        <w:shd w:val="clear" w:color="auto" w:fill="FFFFFF"/>
        <w:spacing w:after="300"/>
        <w:rPr>
          <w:rFonts w:ascii="Times New Roman" w:eastAsia="Times New Roman" w:hAnsi="Times New Roman" w:cs="Times New Roman"/>
        </w:rPr>
        <w:pPrChange w:id="1943"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AA63EA">
      <w:pPr>
        <w:pStyle w:val="Heading2"/>
        <w:rPr>
          <w:rPrChange w:id="1944" w:author="Holli Flanagan" w:date="2025-05-12T14:40:00Z">
            <w:rPr>
              <w:sz w:val="34"/>
              <w:szCs w:val="34"/>
            </w:rPr>
          </w:rPrChange>
        </w:rPr>
        <w:pPrChange w:id="1945" w:author="Holli Flanagan" w:date="2025-05-12T14:40:00Z">
          <w:pPr>
            <w:pStyle w:val="Heading2"/>
            <w:keepNext w:val="0"/>
            <w:keepLines w:val="0"/>
          </w:pPr>
        </w:pPrChange>
      </w:pPr>
      <w:bookmarkStart w:id="1946" w:name="_qlwmeyu0diln" w:colFirst="0" w:colLast="0"/>
      <w:bookmarkEnd w:id="1946"/>
      <w:r>
        <w:rPr>
          <w:rPrChange w:id="1947" w:author="Holli Flanagan" w:date="2025-05-12T14:40:00Z">
            <w:rPr>
              <w:sz w:val="34"/>
              <w:szCs w:val="34"/>
            </w:rPr>
          </w:rPrChange>
        </w:rPr>
        <w:t>Understanding what to test</w:t>
      </w:r>
    </w:p>
    <w:p w14:paraId="3B7458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1948" w:author="Holli Flanagan" w:date="2025-05-09T18:37:00Z">
        <w:r>
          <w:rPr>
            <w:rFonts w:ascii="Times New Roman" w:eastAsia="Times New Roman" w:hAnsi="Times New Roman" w:cs="Times New Roman"/>
            <w:color w:val="212529"/>
            <w:sz w:val="24"/>
            <w:szCs w:val="24"/>
          </w:rPr>
          <w:t xml:space="preserve">Jest </w:t>
        </w:r>
      </w:ins>
      <w:del w:id="1949"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1950" w:author="Holli Flanagan" w:date="2025-05-09T15:22:00Z">
        <w:r>
          <w:rPr>
            <w:rFonts w:ascii="Times New Roman" w:eastAsia="Times New Roman" w:hAnsi="Times New Roman" w:cs="Times New Roman"/>
            <w:color w:val="212529"/>
            <w:sz w:val="24"/>
            <w:szCs w:val="24"/>
          </w:rPr>
          <w:t>TypeScript</w:t>
        </w:r>
      </w:ins>
      <w:del w:id="195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1952"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w:t>
      </w:r>
    </w:p>
    <w:p w14:paraId="7974D52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start by asking what we might want to know about how this code behaves, and how we could test that:</w:t>
      </w:r>
    </w:p>
    <w:p w14:paraId="4809B4E6" w14:textId="77777777" w:rsidR="00B32DEF" w:rsidRDefault="00AA63EA">
      <w:pPr>
        <w:numPr>
          <w:ilvl w:val="0"/>
          <w:numId w:val="44"/>
        </w:numPr>
        <w:shd w:val="clear" w:color="auto" w:fill="FFFFFF"/>
        <w:spacing w:before="180"/>
        <w:rPr>
          <w:rFonts w:ascii="Times New Roman" w:eastAsia="Times New Roman" w:hAnsi="Times New Roman" w:cs="Times New Roman"/>
        </w:rPr>
        <w:pPrChange w:id="195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AA63EA">
      <w:pPr>
        <w:numPr>
          <w:ilvl w:val="1"/>
          <w:numId w:val="44"/>
        </w:numPr>
        <w:shd w:val="clear" w:color="auto" w:fill="FFFFFF"/>
        <w:rPr>
          <w:rFonts w:ascii="Times New Roman" w:eastAsia="Times New Roman" w:hAnsi="Times New Roman" w:cs="Times New Roman"/>
        </w:rPr>
        <w:pPrChange w:id="195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AA63EA">
      <w:pPr>
        <w:numPr>
          <w:ilvl w:val="0"/>
          <w:numId w:val="44"/>
        </w:numPr>
        <w:shd w:val="clear" w:color="auto" w:fill="FFFFFF"/>
        <w:rPr>
          <w:rFonts w:ascii="Times New Roman" w:eastAsia="Times New Roman" w:hAnsi="Times New Roman" w:cs="Times New Roman"/>
        </w:rPr>
        <w:pPrChange w:id="195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AA63EA">
      <w:pPr>
        <w:numPr>
          <w:ilvl w:val="1"/>
          <w:numId w:val="44"/>
        </w:numPr>
        <w:shd w:val="clear" w:color="auto" w:fill="FFFFFF"/>
        <w:rPr>
          <w:rFonts w:ascii="Times New Roman" w:eastAsia="Times New Roman" w:hAnsi="Times New Roman" w:cs="Times New Roman"/>
        </w:rPr>
        <w:pPrChange w:id="195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positive real number and verify contents of the array</w:t>
      </w:r>
    </w:p>
    <w:p w14:paraId="7DC1F0F7" w14:textId="77777777" w:rsidR="00B32DEF" w:rsidRDefault="00AA63EA">
      <w:pPr>
        <w:numPr>
          <w:ilvl w:val="0"/>
          <w:numId w:val="44"/>
        </w:numPr>
        <w:shd w:val="clear" w:color="auto" w:fill="FFFFFF"/>
        <w:rPr>
          <w:rFonts w:ascii="Times New Roman" w:eastAsia="Times New Roman" w:hAnsi="Times New Roman" w:cs="Times New Roman"/>
        </w:rPr>
        <w:pPrChange w:id="195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AA63EA">
      <w:pPr>
        <w:numPr>
          <w:ilvl w:val="1"/>
          <w:numId w:val="44"/>
        </w:numPr>
        <w:shd w:val="clear" w:color="auto" w:fill="FFFFFF"/>
        <w:rPr>
          <w:rFonts w:ascii="Times New Roman" w:eastAsia="Times New Roman" w:hAnsi="Times New Roman" w:cs="Times New Roman"/>
        </w:rPr>
        <w:pPrChange w:id="195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AA63EA">
      <w:pPr>
        <w:numPr>
          <w:ilvl w:val="0"/>
          <w:numId w:val="44"/>
        </w:numPr>
        <w:shd w:val="clear" w:color="auto" w:fill="FFFFFF"/>
        <w:rPr>
          <w:rFonts w:ascii="Times New Roman" w:eastAsia="Times New Roman" w:hAnsi="Times New Roman" w:cs="Times New Roman"/>
        </w:rPr>
        <w:pPrChange w:id="195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AA63EA">
      <w:pPr>
        <w:numPr>
          <w:ilvl w:val="1"/>
          <w:numId w:val="44"/>
        </w:numPr>
        <w:shd w:val="clear" w:color="auto" w:fill="FFFFFF"/>
        <w:rPr>
          <w:rFonts w:ascii="Times New Roman" w:eastAsia="Times New Roman" w:hAnsi="Times New Roman" w:cs="Times New Roman"/>
        </w:rPr>
        <w:pPrChange w:id="196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AA63EA">
      <w:pPr>
        <w:numPr>
          <w:ilvl w:val="0"/>
          <w:numId w:val="44"/>
        </w:numPr>
        <w:shd w:val="clear" w:color="auto" w:fill="FFFFFF"/>
        <w:rPr>
          <w:rFonts w:ascii="Times New Roman" w:eastAsia="Times New Roman" w:hAnsi="Times New Roman" w:cs="Times New Roman"/>
        </w:rPr>
        <w:pPrChange w:id="196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AA63EA">
      <w:pPr>
        <w:numPr>
          <w:ilvl w:val="1"/>
          <w:numId w:val="44"/>
        </w:numPr>
        <w:shd w:val="clear" w:color="auto" w:fill="FFFFFF"/>
        <w:rPr>
          <w:rFonts w:ascii="Times New Roman" w:eastAsia="Times New Roman" w:hAnsi="Times New Roman" w:cs="Times New Roman"/>
        </w:rPr>
        <w:pPrChange w:id="196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AA63EA">
      <w:pPr>
        <w:numPr>
          <w:ilvl w:val="0"/>
          <w:numId w:val="44"/>
        </w:numPr>
        <w:shd w:val="clear" w:color="auto" w:fill="FFFFFF"/>
        <w:rPr>
          <w:rFonts w:ascii="Times New Roman" w:eastAsia="Times New Roman" w:hAnsi="Times New Roman" w:cs="Times New Roman"/>
        </w:rPr>
        <w:pPrChange w:id="196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AA63EA">
      <w:pPr>
        <w:numPr>
          <w:ilvl w:val="1"/>
          <w:numId w:val="44"/>
        </w:numPr>
        <w:shd w:val="clear" w:color="auto" w:fill="FFFFFF"/>
        <w:rPr>
          <w:rFonts w:ascii="Times New Roman" w:eastAsia="Times New Roman" w:hAnsi="Times New Roman" w:cs="Times New Roman"/>
        </w:rPr>
        <w:pPrChange w:id="196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AA63EA">
      <w:pPr>
        <w:numPr>
          <w:ilvl w:val="0"/>
          <w:numId w:val="44"/>
        </w:numPr>
        <w:shd w:val="clear" w:color="auto" w:fill="FFFFFF"/>
        <w:spacing w:after="300"/>
        <w:rPr>
          <w:rFonts w:ascii="Times New Roman" w:eastAsia="Times New Roman" w:hAnsi="Times New Roman" w:cs="Times New Roman"/>
        </w:rPr>
        <w:pPrChange w:id="196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1966" w:author="Holli Flanagan" w:date="2025-05-09T18:37:00Z">
        <w:r>
          <w:rPr>
            <w:rFonts w:ascii="Times New Roman" w:eastAsia="Times New Roman" w:hAnsi="Times New Roman" w:cs="Times New Roman"/>
            <w:color w:val="212529"/>
            <w:sz w:val="24"/>
            <w:szCs w:val="24"/>
          </w:rPr>
          <w:t>:</w:t>
        </w:r>
      </w:ins>
      <w:del w:id="1967"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AA63EA">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is empty?</w:t>
      </w:r>
    </w:p>
    <w:p w14:paraId="7875B3C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AA63EA">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1968" w:author="Holli Flanagan" w:date="2025-05-09T18:38:00Z">
        <w:r>
          <w:rPr>
            <w:rFonts w:ascii="Times New Roman" w:eastAsia="Times New Roman" w:hAnsi="Times New Roman" w:cs="Times New Roman"/>
            <w:color w:val="212529"/>
            <w:sz w:val="24"/>
            <w:szCs w:val="24"/>
          </w:rPr>
          <w:t>Jest</w:t>
        </w:r>
      </w:ins>
      <w:del w:id="196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proofErr w:type="spellStart"/>
      <w:r>
        <w:rPr>
          <w:rFonts w:ascii="Times New Roman" w:eastAsia="Times New Roman" w:hAnsi="Times New Roman" w:cs="Times New Roman"/>
          <w:color w:val="D63384"/>
          <w:sz w:val="21"/>
          <w:szCs w:val="21"/>
          <w:shd w:val="clear" w:color="auto" w:fill="F5F6FA"/>
        </w:rPr>
        <w:t>myprogram.test.ts</w:t>
      </w:r>
      <w:proofErr w:type="spellEnd"/>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AA63EA">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1970" w:author="Holli Flanagan" w:date="2025-05-09T18:38:00Z">
        <w:r>
          <w:rPr>
            <w:rFonts w:ascii="Times New Roman" w:eastAsia="Times New Roman" w:hAnsi="Times New Roman" w:cs="Times New Roman"/>
            <w:color w:val="212529"/>
            <w:sz w:val="24"/>
            <w:szCs w:val="24"/>
          </w:rPr>
          <w:t>Jest</w:t>
        </w:r>
      </w:ins>
      <w:del w:id="1971"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AA63EA">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1972" w:author="Holli Flanagan" w:date="2025-05-09T18:38:00Z">
        <w:r>
          <w:rPr>
            <w:rFonts w:ascii="Times New Roman" w:eastAsia="Times New Roman" w:hAnsi="Times New Roman" w:cs="Times New Roman"/>
            <w:color w:val="212529"/>
            <w:sz w:val="24"/>
            <w:szCs w:val="24"/>
          </w:rPr>
          <w:t>Jest</w:t>
        </w:r>
      </w:ins>
      <w:del w:id="197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proofErr w:type="spellStart"/>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will run tests in only that file.</w:t>
      </w:r>
    </w:p>
    <w:p w14:paraId="1A68E0F1" w14:textId="77777777" w:rsidR="00B32DEF" w:rsidRDefault="00AA63EA">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1974" w:author="Holli Flanagan" w:date="2025-05-09T18:38:00Z">
        <w:r>
          <w:rPr>
            <w:rFonts w:ascii="Times New Roman" w:eastAsia="Times New Roman" w:hAnsi="Times New Roman" w:cs="Times New Roman"/>
            <w:color w:val="212529"/>
            <w:sz w:val="24"/>
            <w:szCs w:val="24"/>
          </w:rPr>
          <w:t>Jest</w:t>
        </w:r>
      </w:ins>
      <w:del w:id="197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AA63EA">
      <w:pPr>
        <w:pStyle w:val="Heading2"/>
        <w:rPr>
          <w:rPrChange w:id="1976" w:author="Holli Flanagan" w:date="2025-05-12T14:40:00Z">
            <w:rPr>
              <w:sz w:val="34"/>
              <w:szCs w:val="34"/>
            </w:rPr>
          </w:rPrChange>
        </w:rPr>
        <w:pPrChange w:id="1977" w:author="Holli Flanagan" w:date="2025-05-12T14:40:00Z">
          <w:pPr>
            <w:pStyle w:val="Heading2"/>
            <w:keepNext w:val="0"/>
            <w:keepLines w:val="0"/>
          </w:pPr>
        </w:pPrChange>
      </w:pPr>
      <w:bookmarkStart w:id="1978" w:name="_37gj0wobg44t" w:colFirst="0" w:colLast="0"/>
      <w:bookmarkEnd w:id="1978"/>
      <w:r>
        <w:rPr>
          <w:rPrChange w:id="1979" w:author="Holli Flanagan" w:date="2025-05-12T14:40:00Z">
            <w:rPr>
              <w:sz w:val="34"/>
              <w:szCs w:val="34"/>
            </w:rPr>
          </w:rPrChange>
        </w:rPr>
        <w:t>Summary</w:t>
      </w:r>
    </w:p>
    <w:p w14:paraId="03E992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Designing good tests and testing methodologies will help create software that can be validated and verified. Different levels of testing allow for testing individual functions, classes, or sets of code as well as the full system. Before writing tests, ask what types of thing</w:t>
      </w:r>
      <w:ins w:id="1980"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AA63EA">
      <w:pPr>
        <w:pStyle w:val="Heading2"/>
        <w:keepNext w:val="0"/>
        <w:keepLines w:val="0"/>
        <w:spacing w:before="700"/>
        <w:rPr>
          <w:rPrChange w:id="1981" w:author="Holli Flanagan" w:date="2025-05-12T14:40:00Z">
            <w:rPr>
              <w:sz w:val="46"/>
              <w:szCs w:val="46"/>
            </w:rPr>
          </w:rPrChange>
        </w:rPr>
        <w:pPrChange w:id="1982" w:author="Holli Flanagan" w:date="2025-05-12T14:40:00Z">
          <w:pPr>
            <w:pStyle w:val="Heading1"/>
            <w:keepNext w:val="0"/>
            <w:keepLines w:val="0"/>
            <w:spacing w:before="700"/>
          </w:pPr>
        </w:pPrChange>
      </w:pPr>
      <w:bookmarkStart w:id="1983" w:name="_mwaact259wvc" w:colFirst="0" w:colLast="0"/>
      <w:bookmarkEnd w:id="1983"/>
      <w:r>
        <w:rPr>
          <w:rPrChange w:id="1984" w:author="Holli Flanagan" w:date="2025-05-12T14:40:00Z">
            <w:rPr>
              <w:sz w:val="46"/>
              <w:szCs w:val="46"/>
            </w:rPr>
          </w:rPrChange>
        </w:rPr>
        <w:t>Next Step</w:t>
      </w:r>
    </w:p>
    <w:p w14:paraId="2A8D6D96" w14:textId="45960A80"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1985" w:author="Holli Flanagan" w:date="2025-05-09T18:40:00Z">
        <w:r>
          <w:rPr>
            <w:rFonts w:ascii="Times New Roman" w:eastAsia="Times New Roman" w:hAnsi="Times New Roman" w:cs="Times New Roman"/>
            <w:color w:val="212529"/>
            <w:sz w:val="24"/>
            <w:szCs w:val="24"/>
          </w:rPr>
          <w:t>n</w:t>
        </w:r>
      </w:ins>
      <w:del w:id="1986"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1987"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1988"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1989"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AA63EA">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AA63EA">
      <w:pPr>
        <w:pStyle w:val="Heading1"/>
        <w:rPr>
          <w:rPrChange w:id="1990" w:author="Holli Flanagan" w:date="2025-05-12T14:40:00Z">
            <w:rPr>
              <w:sz w:val="46"/>
              <w:szCs w:val="46"/>
            </w:rPr>
          </w:rPrChange>
        </w:rPr>
        <w:pPrChange w:id="1991" w:author="Holli Flanagan" w:date="2025-05-12T14:40:00Z">
          <w:pPr>
            <w:pStyle w:val="Heading1"/>
            <w:keepNext w:val="0"/>
            <w:keepLines w:val="0"/>
          </w:pPr>
        </w:pPrChange>
      </w:pPr>
      <w:bookmarkStart w:id="1992" w:name="_bwt3nlmgukou" w:colFirst="0" w:colLast="0"/>
      <w:bookmarkEnd w:id="1992"/>
      <w:r>
        <w:rPr>
          <w:rPrChange w:id="1993" w:author="Holli Flanagan" w:date="2025-05-12T14:40:00Z">
            <w:rPr>
              <w:sz w:val="46"/>
              <w:szCs w:val="46"/>
            </w:rPr>
          </w:rPrChange>
        </w:rPr>
        <w:lastRenderedPageBreak/>
        <w:t>Testing in Jest</w:t>
      </w:r>
    </w:p>
    <w:p w14:paraId="4055396F" w14:textId="77777777" w:rsidR="00B32DEF" w:rsidRPr="00B32DEF" w:rsidRDefault="00AA63EA">
      <w:pPr>
        <w:pStyle w:val="Heading2"/>
        <w:rPr>
          <w:rPrChange w:id="1994" w:author="Holli Flanagan" w:date="2025-05-12T14:40:00Z">
            <w:rPr>
              <w:sz w:val="34"/>
              <w:szCs w:val="34"/>
            </w:rPr>
          </w:rPrChange>
        </w:rPr>
        <w:pPrChange w:id="1995" w:author="Holli Flanagan" w:date="2025-05-12T14:40:00Z">
          <w:pPr>
            <w:pStyle w:val="Heading2"/>
            <w:keepNext w:val="0"/>
            <w:keepLines w:val="0"/>
          </w:pPr>
        </w:pPrChange>
      </w:pPr>
      <w:bookmarkStart w:id="1996" w:name="_pw5ni6yjt9wz" w:colFirst="0" w:colLast="0"/>
      <w:bookmarkEnd w:id="1996"/>
      <w:r>
        <w:rPr>
          <w:rPrChange w:id="1997" w:author="Holli Flanagan" w:date="2025-05-12T14:40:00Z">
            <w:rPr>
              <w:sz w:val="34"/>
              <w:szCs w:val="34"/>
            </w:rPr>
          </w:rPrChange>
        </w:rPr>
        <w:t>Key Idea</w:t>
      </w:r>
    </w:p>
    <w:p w14:paraId="20893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998"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1999" w:author="Holli Flanagan" w:date="2025-05-09T15:23:00Z">
        <w:r>
          <w:rPr>
            <w:rFonts w:ascii="Times New Roman" w:eastAsia="Times New Roman" w:hAnsi="Times New Roman" w:cs="Times New Roman"/>
            <w:color w:val="212529"/>
            <w:sz w:val="24"/>
            <w:szCs w:val="24"/>
          </w:rPr>
          <w:t>JavaScript</w:t>
        </w:r>
      </w:ins>
      <w:del w:id="2000"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001" w:author="Holli Flanagan" w:date="2025-05-09T15:22:00Z">
        <w:r>
          <w:rPr>
            <w:rFonts w:ascii="Times New Roman" w:eastAsia="Times New Roman" w:hAnsi="Times New Roman" w:cs="Times New Roman"/>
            <w:color w:val="212529"/>
            <w:sz w:val="24"/>
            <w:szCs w:val="24"/>
          </w:rPr>
          <w:t>TypeScript</w:t>
        </w:r>
      </w:ins>
      <w:del w:id="200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AA63EA">
      <w:pPr>
        <w:pStyle w:val="Heading2"/>
        <w:rPr>
          <w:rPrChange w:id="2003" w:author="Holli Flanagan" w:date="2025-05-12T14:40:00Z">
            <w:rPr>
              <w:sz w:val="34"/>
              <w:szCs w:val="34"/>
            </w:rPr>
          </w:rPrChange>
        </w:rPr>
        <w:pPrChange w:id="2004" w:author="Holli Flanagan" w:date="2025-05-12T14:40:00Z">
          <w:pPr>
            <w:pStyle w:val="Heading2"/>
            <w:keepNext w:val="0"/>
            <w:keepLines w:val="0"/>
          </w:pPr>
        </w:pPrChange>
      </w:pPr>
      <w:bookmarkStart w:id="2005" w:name="_hzlelu2wqnfn" w:colFirst="0" w:colLast="0"/>
      <w:bookmarkEnd w:id="2005"/>
      <w:r>
        <w:rPr>
          <w:rPrChange w:id="2006" w:author="Holli Flanagan" w:date="2025-05-12T14:40:00Z">
            <w:rPr>
              <w:sz w:val="34"/>
              <w:szCs w:val="34"/>
            </w:rPr>
          </w:rPrChange>
        </w:rPr>
        <w:t>Jest Syntax</w:t>
      </w:r>
    </w:p>
    <w:p w14:paraId="6E087E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just a few Jest functions that you need to know to get started:</w:t>
      </w:r>
    </w:p>
    <w:p w14:paraId="56FAEC5E" w14:textId="77777777" w:rsidR="00B32DEF" w:rsidRDefault="00AA63EA">
      <w:pPr>
        <w:numPr>
          <w:ilvl w:val="0"/>
          <w:numId w:val="45"/>
        </w:numPr>
        <w:shd w:val="clear" w:color="auto" w:fill="FFFFFF"/>
        <w:spacing w:before="180"/>
        <w:pPrChange w:id="2007"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AA63EA">
      <w:pPr>
        <w:numPr>
          <w:ilvl w:val="0"/>
          <w:numId w:val="45"/>
        </w:numPr>
        <w:shd w:val="clear" w:color="auto" w:fill="FFFFFF"/>
        <w:pPrChange w:id="2008"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AA63EA">
      <w:pPr>
        <w:numPr>
          <w:ilvl w:val="0"/>
          <w:numId w:val="45"/>
        </w:numPr>
        <w:shd w:val="clear" w:color="auto" w:fill="FFFFFF"/>
        <w:pPrChange w:id="2009"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AA63EA">
      <w:pPr>
        <w:numPr>
          <w:ilvl w:val="1"/>
          <w:numId w:val="45"/>
        </w:numPr>
        <w:shd w:val="clear" w:color="auto" w:fill="FFFFFF"/>
        <w:spacing w:after="360"/>
        <w:pPrChange w:id="2010"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toBeInstanceOf</w:t>
      </w:r>
      <w:proofErr w:type="spellEnd"/>
      <w:proofErr w:type="gram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MyClass</w:t>
      </w:r>
      <w:proofErr w:type="spellEnd"/>
      <w:r>
        <w:rPr>
          <w:rFonts w:ascii="Times New Roman" w:eastAsia="Times New Roman" w:hAnsi="Times New Roman" w:cs="Times New Roman"/>
          <w:color w:val="D63384"/>
          <w:sz w:val="21"/>
          <w:szCs w:val="21"/>
          <w:shd w:val="clear" w:color="auto" w:fill="F5F6FA"/>
        </w:rPr>
        <w:t>)</w:t>
      </w:r>
    </w:p>
    <w:p w14:paraId="064A05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methods we’ll need to learn about, but we can get by with these three functions for now.</w:t>
      </w:r>
    </w:p>
    <w:p w14:paraId="60CF1B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2011" w:author="Holli Flanagan" w:date="2025-05-09T18:40:00Z">
        <w:r>
          <w:rPr>
            <w:rFonts w:ascii="Times New Roman" w:eastAsia="Times New Roman" w:hAnsi="Times New Roman" w:cs="Times New Roman"/>
            <w:color w:val="212529"/>
            <w:sz w:val="24"/>
            <w:szCs w:val="24"/>
          </w:rPr>
          <w:delText>E</w:delText>
        </w:r>
      </w:del>
      <w:ins w:id="2012"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now </w:t>
      </w:r>
      <w:proofErr w:type="spellStart"/>
      <w:r>
        <w:rPr>
          <w:rFonts w:ascii="Times New Roman" w:eastAsia="Times New Roman" w:hAnsi="Times New Roman" w:cs="Times New Roman"/>
          <w:color w:val="212529"/>
          <w:sz w:val="24"/>
          <w:szCs w:val="24"/>
        </w:rPr>
        <w:t>getLastElement</w:t>
      </w:r>
      <w:proofErr w:type="spellEnd"/>
      <w:r>
        <w:rPr>
          <w:rFonts w:ascii="Times New Roman" w:eastAsia="Times New Roman" w:hAnsi="Times New Roman" w:cs="Times New Roman"/>
          <w:color w:val="212529"/>
          <w:sz w:val="24"/>
          <w:szCs w:val="24"/>
        </w:rPr>
        <w:t xml:space="preserve"> throws an exception if the array is empty, so our test will now pass. What happens if the array has only one element in it?</w:t>
      </w:r>
    </w:p>
    <w:p w14:paraId="265E36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013" w:author="Holli Flanagan" w:date="2025-05-09T18:38:00Z">
        <w:r>
          <w:rPr>
            <w:rFonts w:ascii="Times New Roman" w:eastAsia="Times New Roman" w:hAnsi="Times New Roman" w:cs="Times New Roman"/>
            <w:color w:val="212529"/>
            <w:sz w:val="24"/>
            <w:szCs w:val="24"/>
          </w:rPr>
          <w:t>Jest</w:t>
        </w:r>
      </w:ins>
      <w:del w:id="2014" w:author="Holli Flanagan" w:date="2025-05-09T18:38:00Z">
        <w:r>
          <w:rPr>
            <w:rFonts w:ascii="Times New Roman" w:eastAsia="Times New Roman" w:hAnsi="Times New Roman" w:cs="Times New Roman"/>
            <w:color w:val="212529"/>
            <w:sz w:val="24"/>
            <w:szCs w:val="24"/>
            <w:rPrChange w:id="2015"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016" w:author="Holli Flanagan" w:date="2025-05-09T18:41:00Z">
        <w:r>
          <w:rPr>
            <w:rFonts w:ascii="Times New Roman" w:eastAsia="Times New Roman" w:hAnsi="Times New Roman" w:cs="Times New Roman"/>
            <w:color w:val="212529"/>
            <w:sz w:val="24"/>
            <w:szCs w:val="24"/>
          </w:rPr>
          <w:delText xml:space="preserve">I </w:delText>
        </w:r>
      </w:del>
      <w:ins w:id="2017"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018" w:author="Holli Flanagan" w:date="2025-05-09T18:41:00Z">
        <w:r>
          <w:rPr>
            <w:rFonts w:ascii="Times New Roman" w:eastAsia="Times New Roman" w:hAnsi="Times New Roman" w:cs="Times New Roman"/>
            <w:color w:val="212529"/>
            <w:sz w:val="24"/>
            <w:szCs w:val="24"/>
          </w:rPr>
          <w:t xml:space="preserve">we </w:t>
        </w:r>
      </w:ins>
      <w:del w:id="2019"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020" w:author="Holli Flanagan" w:date="2025-05-09T18:41:00Z">
        <w:r>
          <w:rPr>
            <w:rFonts w:ascii="Times New Roman" w:eastAsia="Times New Roman" w:hAnsi="Times New Roman" w:cs="Times New Roman"/>
            <w:color w:val="212529"/>
            <w:sz w:val="24"/>
            <w:szCs w:val="24"/>
          </w:rPr>
          <w:delText xml:space="preserve">I </w:delText>
        </w:r>
      </w:del>
      <w:ins w:id="2021"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022" w:author="Holli Flanagan" w:date="2025-05-09T18:41:00Z">
        <w:r>
          <w:rPr>
            <w:rFonts w:ascii="Times New Roman" w:eastAsia="Times New Roman" w:hAnsi="Times New Roman" w:cs="Times New Roman"/>
            <w:color w:val="212529"/>
            <w:sz w:val="24"/>
            <w:szCs w:val="24"/>
          </w:rPr>
          <w:t xml:space="preserve">We </w:t>
        </w:r>
      </w:ins>
      <w:del w:id="2023"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024"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025" w:author="Holli Flanagan" w:date="2025-05-09T18:41:00Z">
        <w:r>
          <w:rPr>
            <w:rFonts w:ascii="Times New Roman" w:eastAsia="Times New Roman" w:hAnsi="Times New Roman" w:cs="Times New Roman"/>
            <w:color w:val="212529"/>
            <w:sz w:val="24"/>
            <w:szCs w:val="24"/>
          </w:rPr>
          <w:delText xml:space="preserve">I </w:delText>
        </w:r>
      </w:del>
      <w:ins w:id="2026"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run tests, handling regression testing of this particular method of this class when future updates are made elsewhere in the program.</w:t>
      </w:r>
    </w:p>
    <w:p w14:paraId="3C41B529" w14:textId="77777777" w:rsidR="00B32DEF" w:rsidRPr="00B32DEF" w:rsidRDefault="00AA63EA">
      <w:pPr>
        <w:pStyle w:val="Heading2"/>
        <w:rPr>
          <w:rPrChange w:id="2027" w:author="Holli Flanagan" w:date="2025-05-12T14:40:00Z">
            <w:rPr>
              <w:sz w:val="34"/>
              <w:szCs w:val="34"/>
            </w:rPr>
          </w:rPrChange>
        </w:rPr>
        <w:pPrChange w:id="2028" w:author="Holli Flanagan" w:date="2025-05-12T14:40:00Z">
          <w:pPr>
            <w:pStyle w:val="Heading2"/>
            <w:keepNext w:val="0"/>
            <w:keepLines w:val="0"/>
          </w:pPr>
        </w:pPrChange>
      </w:pPr>
      <w:bookmarkStart w:id="2029" w:name="_1ggy8hd63fc3" w:colFirst="0" w:colLast="0"/>
      <w:bookmarkEnd w:id="2029"/>
      <w:r>
        <w:rPr>
          <w:rPrChange w:id="2030" w:author="Holli Flanagan" w:date="2025-05-12T14:40:00Z">
            <w:rPr>
              <w:sz w:val="34"/>
              <w:szCs w:val="34"/>
            </w:rPr>
          </w:rPrChange>
        </w:rPr>
        <w:t>Code Coverage</w:t>
      </w:r>
    </w:p>
    <w:p w14:paraId="3FCFBE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031"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032"/>
      <w:r>
        <w:rPr>
          <w:rFonts w:ascii="Times New Roman" w:eastAsia="Times New Roman" w:hAnsi="Times New Roman" w:cs="Times New Roman"/>
          <w:color w:val="212529"/>
          <w:sz w:val="24"/>
          <w:szCs w:val="24"/>
        </w:rPr>
        <w:t xml:space="preserve">int Running: </w:t>
      </w:r>
      <w:commentRangeEnd w:id="2032"/>
      <w:ins w:id="2033" w:author="Holli Flanagan" w:date="2025-05-09T18:38:00Z">
        <w:r>
          <w:commentReference w:id="2032"/>
        </w:r>
        <w:r>
          <w:rPr>
            <w:rFonts w:ascii="Times New Roman" w:eastAsia="Times New Roman" w:hAnsi="Times New Roman" w:cs="Times New Roman"/>
            <w:color w:val="212529"/>
            <w:sz w:val="24"/>
            <w:szCs w:val="24"/>
          </w:rPr>
          <w:t>Jest</w:t>
        </w:r>
      </w:ins>
      <w:del w:id="2034"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coverageDirectory</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2035" w:author="Holli Flanagan" w:date="2025-05-09T18:38:00Z">
        <w:r>
          <w:rPr>
            <w:rFonts w:ascii="Times New Roman" w:eastAsia="Times New Roman" w:hAnsi="Times New Roman" w:cs="Times New Roman"/>
            <w:color w:val="212529"/>
            <w:sz w:val="24"/>
            <w:szCs w:val="24"/>
          </w:rPr>
          <w:t>Jest</w:t>
        </w:r>
      </w:ins>
      <w:del w:id="203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AA63EA">
      <w:pPr>
        <w:pStyle w:val="Heading2"/>
        <w:rPr>
          <w:rPrChange w:id="2037" w:author="Holli Flanagan" w:date="2025-05-12T14:40:00Z">
            <w:rPr>
              <w:sz w:val="34"/>
              <w:szCs w:val="34"/>
            </w:rPr>
          </w:rPrChange>
        </w:rPr>
        <w:pPrChange w:id="2038" w:author="Holli Flanagan" w:date="2025-05-12T14:40:00Z">
          <w:pPr>
            <w:pStyle w:val="Heading2"/>
            <w:keepNext w:val="0"/>
            <w:keepLines w:val="0"/>
          </w:pPr>
        </w:pPrChange>
      </w:pPr>
      <w:bookmarkStart w:id="2039" w:name="_6euqh695rq5p" w:colFirst="0" w:colLast="0"/>
      <w:bookmarkEnd w:id="2039"/>
      <w:r>
        <w:rPr>
          <w:rPrChange w:id="2040" w:author="Holli Flanagan" w:date="2025-05-12T14:40:00Z">
            <w:rPr>
              <w:sz w:val="34"/>
              <w:szCs w:val="34"/>
            </w:rPr>
          </w:rPrChange>
        </w:rPr>
        <w:t>Summary</w:t>
      </w:r>
    </w:p>
    <w:p w14:paraId="7BAB3A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2041" w:author="Holli Flanagan" w:date="2025-05-09T18:38:00Z">
        <w:r>
          <w:rPr>
            <w:rFonts w:ascii="Times New Roman" w:eastAsia="Times New Roman" w:hAnsi="Times New Roman" w:cs="Times New Roman"/>
            <w:color w:val="212529"/>
            <w:sz w:val="24"/>
            <w:szCs w:val="24"/>
          </w:rPr>
          <w:t>Jest</w:t>
        </w:r>
      </w:ins>
      <w:del w:id="204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2043" w:author="Holli Flanagan" w:date="2025-05-09T18:42:00Z">
        <w:r>
          <w:rPr>
            <w:rFonts w:ascii="Times New Roman" w:eastAsia="Times New Roman" w:hAnsi="Times New Roman" w:cs="Times New Roman"/>
            <w:color w:val="212529"/>
            <w:sz w:val="24"/>
            <w:szCs w:val="24"/>
          </w:rPr>
          <w:t>across</w:t>
        </w:r>
      </w:ins>
      <w:del w:id="2044"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AA63EA">
      <w:pPr>
        <w:pStyle w:val="Heading2"/>
        <w:keepNext w:val="0"/>
        <w:keepLines w:val="0"/>
        <w:spacing w:before="700"/>
        <w:rPr>
          <w:rPrChange w:id="2045" w:author="Holli Flanagan" w:date="2025-05-12T14:40:00Z">
            <w:rPr>
              <w:sz w:val="46"/>
              <w:szCs w:val="46"/>
            </w:rPr>
          </w:rPrChange>
        </w:rPr>
        <w:pPrChange w:id="2046" w:author="Holli Flanagan" w:date="2025-05-12T14:40:00Z">
          <w:pPr>
            <w:pStyle w:val="Heading1"/>
            <w:keepNext w:val="0"/>
            <w:keepLines w:val="0"/>
            <w:spacing w:before="700"/>
          </w:pPr>
        </w:pPrChange>
      </w:pPr>
      <w:bookmarkStart w:id="2047" w:name="_27jtznbcx5he" w:colFirst="0" w:colLast="0"/>
      <w:bookmarkEnd w:id="2047"/>
      <w:r>
        <w:rPr>
          <w:rPrChange w:id="2048" w:author="Holli Flanagan" w:date="2025-05-12T14:40:00Z">
            <w:rPr>
              <w:sz w:val="46"/>
              <w:szCs w:val="46"/>
            </w:rPr>
          </w:rPrChange>
        </w:rPr>
        <w:t>Next Step</w:t>
      </w:r>
    </w:p>
    <w:p w14:paraId="55AD3FFB" w14:textId="1CAFF1C2"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2049" w:author="Holli Flanagan" w:date="2025-05-09T18:42:00Z">
        <w:r>
          <w:rPr>
            <w:rFonts w:ascii="Times New Roman" w:eastAsia="Times New Roman" w:hAnsi="Times New Roman" w:cs="Times New Roman"/>
            <w:color w:val="212529"/>
            <w:sz w:val="24"/>
            <w:szCs w:val="24"/>
          </w:rPr>
          <w:t>.</w:t>
        </w:r>
      </w:ins>
      <w:del w:id="2050"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051" w:author="Holli Flanagan" w:date="2025-05-09T18:42:00Z">
        <w:r>
          <w:rPr>
            <w:rFonts w:ascii="Times New Roman" w:eastAsia="Times New Roman" w:hAnsi="Times New Roman" w:cs="Times New Roman"/>
            <w:color w:val="212529"/>
            <w:sz w:val="24"/>
            <w:szCs w:val="24"/>
          </w:rPr>
          <w:delText>b</w:delText>
        </w:r>
      </w:del>
      <w:ins w:id="2052"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053"/>
      <w:del w:id="2054" w:author="Oestreich, Julia" w:date="2025-05-15T17:31:00Z" w16du:dateUtc="2025-05-15T21:31:00Z">
        <w:r w:rsidRPr="000D2CC0" w:rsidDel="000D2CC0">
          <w:rPr>
            <w:rFonts w:ascii="Times New Roman" w:eastAsia="Times New Roman" w:hAnsi="Times New Roman" w:cs="Times New Roman"/>
            <w:iCs/>
            <w:color w:val="212529"/>
            <w:sz w:val="24"/>
            <w:szCs w:val="24"/>
            <w:rPrChange w:id="2055" w:author="Oestreich, Julia" w:date="2025-05-15T17:31:00Z" w16du:dateUtc="2025-05-15T21:31:00Z">
              <w:rPr>
                <w:rFonts w:ascii="Times New Roman" w:eastAsia="Times New Roman" w:hAnsi="Times New Roman" w:cs="Times New Roman"/>
                <w:i/>
                <w:color w:val="212529"/>
                <w:sz w:val="24"/>
                <w:szCs w:val="24"/>
              </w:rPr>
            </w:rPrChange>
          </w:rPr>
          <w:delText>a</w:delText>
        </w:r>
      </w:del>
      <w:ins w:id="2056"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057"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058" w:author="Oestreich, Julia" w:date="2025-05-15T17:31:00Z" w16du:dateUtc="2025-05-15T21:31:00Z">
        <w:r w:rsidRPr="000D2CC0" w:rsidDel="000D2CC0">
          <w:rPr>
            <w:rFonts w:ascii="Times New Roman" w:eastAsia="Times New Roman" w:hAnsi="Times New Roman" w:cs="Times New Roman"/>
            <w:iCs/>
            <w:color w:val="212529"/>
            <w:sz w:val="24"/>
            <w:szCs w:val="24"/>
            <w:rPrChange w:id="2059" w:author="Oestreich, Julia" w:date="2025-05-15T17:31:00Z" w16du:dateUtc="2025-05-15T21:31:00Z">
              <w:rPr>
                <w:rFonts w:ascii="Times New Roman" w:eastAsia="Times New Roman" w:hAnsi="Times New Roman" w:cs="Times New Roman"/>
                <w:i/>
                <w:color w:val="212529"/>
                <w:sz w:val="24"/>
                <w:szCs w:val="24"/>
              </w:rPr>
            </w:rPrChange>
          </w:rPr>
          <w:delText>f</w:delText>
        </w:r>
      </w:del>
      <w:ins w:id="2060"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061"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053"/>
      <w:r w:rsidR="000D2CC0">
        <w:rPr>
          <w:rStyle w:val="CommentReference"/>
        </w:rPr>
        <w:commentReference w:id="2053"/>
      </w:r>
      <w:del w:id="2062" w:author="Holli Flanagan" w:date="2025-05-09T18:43:00Z">
        <w:r>
          <w:rPr>
            <w:rFonts w:ascii="Times New Roman" w:eastAsia="Times New Roman" w:hAnsi="Times New Roman" w:cs="Times New Roman"/>
            <w:color w:val="212529"/>
            <w:sz w:val="24"/>
            <w:szCs w:val="24"/>
          </w:rPr>
          <w:delText xml:space="preserve">which will </w:delText>
        </w:r>
      </w:del>
      <w:ins w:id="2063"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help us better understand the testing syntax.</w:t>
      </w:r>
      <w:del w:id="2064"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AA63EA">
      <w:pPr>
        <w:pStyle w:val="Heading1"/>
        <w:rPr>
          <w:rPrChange w:id="2065" w:author="Holli Flanagan" w:date="2025-05-12T14:40:00Z">
            <w:rPr>
              <w:sz w:val="46"/>
              <w:szCs w:val="46"/>
            </w:rPr>
          </w:rPrChange>
        </w:rPr>
        <w:pPrChange w:id="2066" w:author="Holli Flanagan" w:date="2025-05-12T14:40:00Z">
          <w:pPr>
            <w:pStyle w:val="Heading1"/>
            <w:keepNext w:val="0"/>
            <w:keepLines w:val="0"/>
          </w:pPr>
        </w:pPrChange>
      </w:pPr>
      <w:bookmarkStart w:id="2067" w:name="_br66vrfn9lgr" w:colFirst="0" w:colLast="0"/>
      <w:bookmarkEnd w:id="2067"/>
      <w:r>
        <w:rPr>
          <w:rPrChange w:id="2068" w:author="Holli Flanagan" w:date="2025-05-12T14:40:00Z">
            <w:rPr>
              <w:sz w:val="46"/>
              <w:szCs w:val="46"/>
            </w:rPr>
          </w:rPrChange>
        </w:rPr>
        <w:lastRenderedPageBreak/>
        <w:t>Anonymous Functions</w:t>
      </w:r>
    </w:p>
    <w:p w14:paraId="282063A5" w14:textId="77777777" w:rsidR="00B32DEF" w:rsidRPr="00B32DEF" w:rsidRDefault="00AA63EA">
      <w:pPr>
        <w:pStyle w:val="Heading2"/>
        <w:rPr>
          <w:rPrChange w:id="2069" w:author="Holli Flanagan" w:date="2025-05-12T14:40:00Z">
            <w:rPr>
              <w:sz w:val="34"/>
              <w:szCs w:val="34"/>
            </w:rPr>
          </w:rPrChange>
        </w:rPr>
        <w:pPrChange w:id="2070" w:author="Holli Flanagan" w:date="2025-05-12T14:40:00Z">
          <w:pPr>
            <w:pStyle w:val="Heading2"/>
            <w:keepNext w:val="0"/>
            <w:keepLines w:val="0"/>
          </w:pPr>
        </w:pPrChange>
      </w:pPr>
      <w:bookmarkStart w:id="2071" w:name="_g1tlt5xqlocy" w:colFirst="0" w:colLast="0"/>
      <w:bookmarkEnd w:id="2071"/>
      <w:r>
        <w:rPr>
          <w:rPrChange w:id="2072" w:author="Holli Flanagan" w:date="2025-05-12T14:40:00Z">
            <w:rPr>
              <w:sz w:val="34"/>
              <w:szCs w:val="34"/>
            </w:rPr>
          </w:rPrChange>
        </w:rPr>
        <w:t>Key Idea</w:t>
      </w:r>
    </w:p>
    <w:p w14:paraId="7D9B84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AA63EA">
      <w:pPr>
        <w:pStyle w:val="Heading2"/>
        <w:rPr>
          <w:rPrChange w:id="2073" w:author="Holli Flanagan" w:date="2025-05-12T14:41:00Z">
            <w:rPr>
              <w:sz w:val="34"/>
              <w:szCs w:val="34"/>
            </w:rPr>
          </w:rPrChange>
        </w:rPr>
        <w:pPrChange w:id="2074" w:author="Holli Flanagan" w:date="2025-05-12T14:41:00Z">
          <w:pPr>
            <w:pStyle w:val="Heading2"/>
            <w:keepNext w:val="0"/>
            <w:keepLines w:val="0"/>
          </w:pPr>
        </w:pPrChange>
      </w:pPr>
      <w:bookmarkStart w:id="2075" w:name="_4cunovsrq9pg" w:colFirst="0" w:colLast="0"/>
      <w:bookmarkEnd w:id="2075"/>
      <w:r>
        <w:rPr>
          <w:rPrChange w:id="2076" w:author="Holli Flanagan" w:date="2025-05-12T14:41:00Z">
            <w:rPr>
              <w:sz w:val="34"/>
              <w:szCs w:val="34"/>
            </w:rPr>
          </w:rPrChange>
        </w:rPr>
        <w:t>Normal functions</w:t>
      </w:r>
    </w:p>
    <w:p w14:paraId="0E876D3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AA63EA">
      <w:pPr>
        <w:pStyle w:val="Heading2"/>
        <w:rPr>
          <w:rPrChange w:id="2077" w:author="Holli Flanagan" w:date="2025-05-12T14:41:00Z">
            <w:rPr>
              <w:sz w:val="34"/>
              <w:szCs w:val="34"/>
            </w:rPr>
          </w:rPrChange>
        </w:rPr>
        <w:pPrChange w:id="2078" w:author="Holli Flanagan" w:date="2025-05-12T14:41:00Z">
          <w:pPr>
            <w:pStyle w:val="Heading2"/>
            <w:keepNext w:val="0"/>
            <w:keepLines w:val="0"/>
          </w:pPr>
        </w:pPrChange>
      </w:pPr>
      <w:bookmarkStart w:id="2079" w:name="_i9onfn6wtibs" w:colFirst="0" w:colLast="0"/>
      <w:bookmarkEnd w:id="2079"/>
      <w:r>
        <w:rPr>
          <w:rPrChange w:id="2080" w:author="Holli Flanagan" w:date="2025-05-12T14:41:00Z">
            <w:rPr>
              <w:sz w:val="34"/>
              <w:szCs w:val="34"/>
            </w:rPr>
          </w:rPrChange>
        </w:rPr>
        <w:t>Anonymous functions</w:t>
      </w:r>
    </w:p>
    <w:p w14:paraId="752397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081" w:author="Holli Flanagan" w:date="2025-05-09T18:38:00Z">
        <w:r>
          <w:rPr>
            <w:rFonts w:ascii="Times New Roman" w:eastAsia="Times New Roman" w:hAnsi="Times New Roman" w:cs="Times New Roman"/>
            <w:color w:val="212529"/>
            <w:sz w:val="24"/>
            <w:szCs w:val="24"/>
          </w:rPr>
          <w:t>Jest</w:t>
        </w:r>
      </w:ins>
      <w:del w:id="208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parameter is an anonymous function. It is a function that takes no arguments, and contains the statements inside the {} block.</w:t>
      </w:r>
    </w:p>
    <w:p w14:paraId="4DFD41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083" w:author="Holli Flanagan" w:date="2025-05-09T18:43:00Z">
        <w:r>
          <w:rPr>
            <w:rFonts w:ascii="Times New Roman" w:eastAsia="Times New Roman" w:hAnsi="Times New Roman" w:cs="Times New Roman"/>
            <w:color w:val="212529"/>
            <w:sz w:val="24"/>
            <w:szCs w:val="24"/>
          </w:rPr>
          <w:t>ote</w:t>
        </w:r>
      </w:ins>
      <w:del w:id="2084"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085" w:author="Holli Flanagan" w:date="2025-05-09T18:44:00Z">
        <w:r>
          <w:rPr>
            <w:rFonts w:ascii="Times New Roman" w:eastAsia="Times New Roman" w:hAnsi="Times New Roman" w:cs="Times New Roman"/>
            <w:color w:val="212529"/>
            <w:sz w:val="24"/>
            <w:szCs w:val="24"/>
          </w:rPr>
          <w:t xml:space="preserve">are </w:t>
        </w:r>
      </w:ins>
      <w:del w:id="2086"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087" w:author="Holli Flanagan" w:date="2025-05-09T18:43:00Z">
        <w:r>
          <w:rPr>
            <w:rFonts w:ascii="Times New Roman" w:eastAsia="Times New Roman" w:hAnsi="Times New Roman" w:cs="Times New Roman"/>
            <w:color w:val="212529"/>
            <w:sz w:val="24"/>
            <w:szCs w:val="24"/>
          </w:rPr>
          <w:t>“first class objects.”</w:t>
        </w:r>
      </w:ins>
      <w:del w:id="2088"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089" w:name="_3rat09tjqw7f" w:colFirst="0" w:colLast="0"/>
      <w:bookmarkEnd w:id="2089"/>
      <w:r>
        <w:rPr>
          <w:rFonts w:ascii="Times New Roman" w:eastAsia="Times New Roman" w:hAnsi="Times New Roman" w:cs="Times New Roman"/>
          <w:color w:val="27262B"/>
          <w:sz w:val="26"/>
          <w:szCs w:val="26"/>
        </w:rPr>
        <w:t>Syntax</w:t>
      </w:r>
    </w:p>
    <w:p w14:paraId="1EBA0B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2090" w:author="Holli Flanagan" w:date="2025-05-09T18:44:00Z">
        <w:r>
          <w:rPr>
            <w:rFonts w:ascii="Times New Roman" w:eastAsia="Times New Roman" w:hAnsi="Times New Roman" w:cs="Times New Roman"/>
            <w:color w:val="212529"/>
            <w:sz w:val="24"/>
            <w:szCs w:val="24"/>
          </w:rPr>
          <w:t>?</w:t>
        </w:r>
      </w:ins>
      <w:del w:id="2091"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AA63EA">
      <w:pPr>
        <w:numPr>
          <w:ilvl w:val="0"/>
          <w:numId w:val="46"/>
        </w:numPr>
        <w:shd w:val="clear" w:color="auto" w:fill="FFFFFF"/>
        <w:spacing w:before="180"/>
        <w:pPrChange w:id="2092"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093"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AA63EA">
      <w:pPr>
        <w:numPr>
          <w:ilvl w:val="0"/>
          <w:numId w:val="46"/>
        </w:numPr>
        <w:shd w:val="clear" w:color="auto" w:fill="FFFFFF"/>
        <w:pPrChange w:id="2094"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AA63EA">
      <w:pPr>
        <w:numPr>
          <w:ilvl w:val="0"/>
          <w:numId w:val="46"/>
        </w:numPr>
        <w:shd w:val="clear" w:color="auto" w:fill="FFFFFF"/>
        <w:spacing w:after="300"/>
        <w:rPr>
          <w:rFonts w:ascii="Times New Roman" w:eastAsia="Times New Roman" w:hAnsi="Times New Roman" w:cs="Times New Roman"/>
        </w:rPr>
        <w:pPrChange w:id="2095"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096" w:author="Holli Flanagan" w:date="2025-05-09T18:44:00Z">
        <w:r>
          <w:rPr>
            <w:rFonts w:ascii="Times New Roman" w:eastAsia="Times New Roman" w:hAnsi="Times New Roman" w:cs="Times New Roman"/>
            <w:color w:val="212529"/>
            <w:sz w:val="24"/>
            <w:szCs w:val="24"/>
          </w:rPr>
          <w:delText>F</w:delText>
        </w:r>
      </w:del>
      <w:ins w:id="2097"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098" w:author="Holli Flanagan" w:date="2025-05-09T18:44:00Z">
        <w:r>
          <w:rPr>
            <w:rFonts w:ascii="Times New Roman" w:eastAsia="Times New Roman" w:hAnsi="Times New Roman" w:cs="Times New Roman"/>
            <w:color w:val="212529"/>
            <w:sz w:val="24"/>
            <w:szCs w:val="24"/>
          </w:rPr>
          <w:delText>C</w:delText>
        </w:r>
      </w:del>
      <w:ins w:id="2099"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100" w:author="Holli Flanagan" w:date="2025-05-09T18:44:00Z">
        <w:r>
          <w:rPr>
            <w:rFonts w:ascii="Times New Roman" w:eastAsia="Times New Roman" w:hAnsi="Times New Roman" w:cs="Times New Roman"/>
            <w:color w:val="212529"/>
            <w:sz w:val="24"/>
            <w:szCs w:val="24"/>
          </w:rPr>
          <w:delText>O</w:delText>
        </w:r>
      </w:del>
      <w:ins w:id="2101"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102"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03" w:name="_q2daolozgesi" w:colFirst="0" w:colLast="0"/>
      <w:bookmarkEnd w:id="2103"/>
      <w:r>
        <w:rPr>
          <w:rFonts w:ascii="Times New Roman" w:eastAsia="Times New Roman" w:hAnsi="Times New Roman" w:cs="Times New Roman"/>
          <w:color w:val="27262B"/>
          <w:sz w:val="26"/>
          <w:szCs w:val="26"/>
        </w:rPr>
        <w:t>Example</w:t>
      </w:r>
    </w:p>
    <w:p w14:paraId="0759AB6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104" w:author="Holli Flanagan" w:date="2025-05-09T18:44:00Z">
        <w:r>
          <w:rPr>
            <w:rFonts w:ascii="Times New Roman" w:eastAsia="Times New Roman" w:hAnsi="Times New Roman" w:cs="Times New Roman"/>
            <w:color w:val="212529"/>
            <w:sz w:val="24"/>
            <w:szCs w:val="24"/>
          </w:rPr>
          <w:t xml:space="preserve"> </w:t>
        </w:r>
      </w:ins>
      <w:del w:id="2105"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106"/>
      <w:r>
        <w:rPr>
          <w:rFonts w:ascii="Times New Roman" w:eastAsia="Times New Roman" w:hAnsi="Times New Roman" w:cs="Times New Roman"/>
          <w:color w:val="212529"/>
          <w:sz w:val="24"/>
          <w:szCs w:val="24"/>
        </w:rPr>
        <w:t>return</w:t>
      </w:r>
      <w:commentRangeEnd w:id="2106"/>
      <w:r>
        <w:commentReference w:id="2106"/>
      </w:r>
      <w:r>
        <w:rPr>
          <w:rFonts w:ascii="Times New Roman" w:eastAsia="Times New Roman" w:hAnsi="Times New Roman" w:cs="Times New Roman"/>
          <w:color w:val="212529"/>
          <w:sz w:val="24"/>
          <w:szCs w:val="24"/>
        </w:rPr>
        <w:t>.</w:t>
      </w:r>
    </w:p>
    <w:p w14:paraId="16125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proofErr w:type="spellStart"/>
      <w:r>
        <w:rPr>
          <w:rFonts w:ascii="Times New Roman" w:eastAsia="Times New Roman" w:hAnsi="Times New Roman" w:cs="Times New Roman"/>
          <w:color w:val="D63384"/>
          <w:sz w:val="21"/>
          <w:szCs w:val="21"/>
          <w:shd w:val="clear" w:color="auto" w:fill="F5F6FA"/>
        </w:rPr>
        <w:t>Array.filter</w:t>
      </w:r>
      <w:proofErr w:type="spellEnd"/>
      <w:r>
        <w:rPr>
          <w:rFonts w:ascii="Times New Roman" w:eastAsia="Times New Roman" w:hAnsi="Times New Roman" w:cs="Times New Roman"/>
          <w:color w:val="212529"/>
          <w:sz w:val="24"/>
          <w:szCs w:val="24"/>
        </w:rPr>
        <w:t xml:space="preserve"> method</w:t>
      </w:r>
      <w:ins w:id="2107"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2108"/>
      <w:r>
        <w:rPr>
          <w:rFonts w:ascii="Times New Roman" w:eastAsia="Times New Roman" w:hAnsi="Times New Roman" w:cs="Times New Roman"/>
          <w:color w:val="212529"/>
          <w:sz w:val="24"/>
          <w:szCs w:val="24"/>
        </w:rPr>
        <w:t xml:space="preserve">filter </w:t>
      </w:r>
      <w:commentRangeEnd w:id="2108"/>
      <w:r>
        <w:commentReference w:id="2108"/>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=&gt; x &gt;= 0</w:t>
      </w:r>
      <w:ins w:id="2109"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110"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AA63EA">
      <w:pPr>
        <w:pStyle w:val="Heading2"/>
        <w:rPr>
          <w:rPrChange w:id="2111" w:author="Holli Flanagan" w:date="2025-05-12T14:41:00Z">
            <w:rPr>
              <w:sz w:val="34"/>
              <w:szCs w:val="34"/>
            </w:rPr>
          </w:rPrChange>
        </w:rPr>
        <w:pPrChange w:id="2112" w:author="Holli Flanagan" w:date="2025-05-12T14:41:00Z">
          <w:pPr>
            <w:pStyle w:val="Heading2"/>
            <w:keepNext w:val="0"/>
            <w:keepLines w:val="0"/>
          </w:pPr>
        </w:pPrChange>
      </w:pPr>
      <w:bookmarkStart w:id="2113" w:name="_dymd236c8dy6" w:colFirst="0" w:colLast="0"/>
      <w:bookmarkEnd w:id="2113"/>
      <w:r>
        <w:rPr>
          <w:rPrChange w:id="2114" w:author="Holli Flanagan" w:date="2025-05-12T14:41:00Z">
            <w:rPr>
              <w:sz w:val="34"/>
              <w:szCs w:val="34"/>
            </w:rPr>
          </w:rPrChange>
        </w:rPr>
        <w:lastRenderedPageBreak/>
        <w:t>First Class Objects</w:t>
      </w:r>
    </w:p>
    <w:p w14:paraId="40D5BB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115"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116" w:author="Holli Flanagan" w:date="2025-05-09T18:46:00Z">
        <w:r>
          <w:rPr>
            <w:rFonts w:ascii="Times New Roman" w:eastAsia="Times New Roman" w:hAnsi="Times New Roman" w:cs="Times New Roman"/>
            <w:color w:val="212529"/>
            <w:sz w:val="24"/>
            <w:szCs w:val="24"/>
          </w:rPr>
          <w:t>:</w:t>
        </w:r>
      </w:ins>
      <w:del w:id="2117"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AA63EA">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118"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AA63EA">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119"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AA63EA">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120"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121"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AA63EA">
      <w:pPr>
        <w:pStyle w:val="Heading2"/>
        <w:rPr>
          <w:rPrChange w:id="2122" w:author="Holli Flanagan" w:date="2025-05-12T14:41:00Z">
            <w:rPr>
              <w:sz w:val="34"/>
              <w:szCs w:val="34"/>
            </w:rPr>
          </w:rPrChange>
        </w:rPr>
        <w:pPrChange w:id="2123" w:author="Holli Flanagan" w:date="2025-05-12T14:41:00Z">
          <w:pPr>
            <w:pStyle w:val="Heading2"/>
            <w:keepNext w:val="0"/>
            <w:keepLines w:val="0"/>
          </w:pPr>
        </w:pPrChange>
      </w:pPr>
      <w:bookmarkStart w:id="2124" w:name="_7bwzlm7trb9b" w:colFirst="0" w:colLast="0"/>
      <w:bookmarkEnd w:id="2124"/>
      <w:r>
        <w:rPr>
          <w:rPrChange w:id="2125" w:author="Holli Flanagan" w:date="2025-05-12T14:41:00Z">
            <w:rPr>
              <w:sz w:val="34"/>
              <w:szCs w:val="34"/>
            </w:rPr>
          </w:rPrChange>
        </w:rPr>
        <w:t>Functions have types</w:t>
      </w:r>
    </w:p>
    <w:p w14:paraId="7CF53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type is defined by its parameters and return type</w:t>
      </w:r>
      <w:ins w:id="2126"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127" w:author="Holli Flanagan" w:date="2025-05-09T18:46:00Z">
        <w:r>
          <w:rPr>
            <w:rFonts w:ascii="Times New Roman" w:eastAsia="Times New Roman" w:hAnsi="Times New Roman" w:cs="Times New Roman"/>
            <w:color w:val="212529"/>
            <w:sz w:val="24"/>
            <w:szCs w:val="24"/>
          </w:rPr>
          <w:t>n</w:t>
        </w:r>
      </w:ins>
      <w:del w:id="2128"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AA63EA">
      <w:pPr>
        <w:pStyle w:val="Heading2"/>
        <w:rPr>
          <w:rPrChange w:id="2129" w:author="Holli Flanagan" w:date="2025-05-12T14:41:00Z">
            <w:rPr>
              <w:sz w:val="34"/>
              <w:szCs w:val="34"/>
            </w:rPr>
          </w:rPrChange>
        </w:rPr>
        <w:pPrChange w:id="2130" w:author="Holli Flanagan" w:date="2025-05-12T14:41:00Z">
          <w:pPr>
            <w:pStyle w:val="Heading2"/>
            <w:keepNext w:val="0"/>
            <w:keepLines w:val="0"/>
          </w:pPr>
        </w:pPrChange>
      </w:pPr>
      <w:bookmarkStart w:id="2131" w:name="_73a9cfumanix" w:colFirst="0" w:colLast="0"/>
      <w:bookmarkEnd w:id="2131"/>
      <w:r>
        <w:rPr>
          <w:rPrChange w:id="2132" w:author="Holli Flanagan" w:date="2025-05-12T14:41:00Z">
            <w:rPr>
              <w:sz w:val="34"/>
              <w:szCs w:val="34"/>
            </w:rPr>
          </w:rPrChange>
        </w:rPr>
        <w:t>Summary</w:t>
      </w:r>
    </w:p>
    <w:p w14:paraId="0D282A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AA63EA">
      <w:pPr>
        <w:pStyle w:val="Heading2"/>
        <w:keepNext w:val="0"/>
        <w:keepLines w:val="0"/>
        <w:spacing w:before="700"/>
        <w:rPr>
          <w:rPrChange w:id="2133" w:author="Holli Flanagan" w:date="2025-05-12T14:41:00Z">
            <w:rPr>
              <w:sz w:val="46"/>
              <w:szCs w:val="46"/>
            </w:rPr>
          </w:rPrChange>
        </w:rPr>
        <w:pPrChange w:id="2134" w:author="Holli Flanagan" w:date="2025-05-12T14:41:00Z">
          <w:pPr>
            <w:pStyle w:val="Heading1"/>
            <w:keepNext w:val="0"/>
            <w:keepLines w:val="0"/>
            <w:spacing w:before="700"/>
          </w:pPr>
        </w:pPrChange>
      </w:pPr>
      <w:bookmarkStart w:id="2135" w:name="_daiqf4ghym64" w:colFirst="0" w:colLast="0"/>
      <w:bookmarkEnd w:id="2135"/>
      <w:r>
        <w:rPr>
          <w:rPrChange w:id="2136" w:author="Holli Flanagan" w:date="2025-05-12T14:41:00Z">
            <w:rPr>
              <w:sz w:val="46"/>
              <w:szCs w:val="46"/>
            </w:rPr>
          </w:rPrChange>
        </w:rPr>
        <w:t>Next Step</w:t>
      </w:r>
    </w:p>
    <w:p w14:paraId="3A2B09E2" w14:textId="43018D2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137"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138" w:author="Holli Flanagan" w:date="2025-05-09T18:46:00Z">
        <w:r>
          <w:rPr>
            <w:rFonts w:ascii="Times New Roman" w:eastAsia="Times New Roman" w:hAnsi="Times New Roman" w:cs="Times New Roman"/>
            <w:color w:val="212529"/>
            <w:sz w:val="24"/>
            <w:szCs w:val="24"/>
          </w:rPr>
          <w:t>.</w:t>
        </w:r>
      </w:ins>
      <w:del w:id="2139"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AA63EA">
      <w:pPr>
        <w:pStyle w:val="Heading1"/>
        <w:keepNext w:val="0"/>
        <w:keepLines w:val="0"/>
        <w:rPr>
          <w:rPrChange w:id="2140" w:author="Holli Flanagan" w:date="2025-05-12T14:41:00Z">
            <w:rPr>
              <w:sz w:val="46"/>
              <w:szCs w:val="46"/>
            </w:rPr>
          </w:rPrChange>
        </w:rPr>
      </w:pPr>
      <w:bookmarkStart w:id="2141" w:name="_ak8vnk6iqa1z" w:colFirst="0" w:colLast="0"/>
      <w:bookmarkEnd w:id="2141"/>
      <w:r>
        <w:rPr>
          <w:rPrChange w:id="2142" w:author="Holli Flanagan" w:date="2025-05-12T14:41:00Z">
            <w:rPr>
              <w:sz w:val="46"/>
              <w:szCs w:val="46"/>
            </w:rPr>
          </w:rPrChange>
        </w:rPr>
        <w:lastRenderedPageBreak/>
        <w:t>Chapter 9 - Webz Introduction</w:t>
      </w:r>
    </w:p>
    <w:p w14:paraId="3C6F9C70"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143" w:author="Holli Flanagan" w:date="2025-05-09T18:51:00Z">
        <w:r>
          <w:rPr>
            <w:rFonts w:ascii="Times New Roman" w:eastAsia="Times New Roman" w:hAnsi="Times New Roman" w:cs="Times New Roman"/>
            <w:color w:val="212529"/>
            <w:sz w:val="24"/>
            <w:szCs w:val="24"/>
          </w:rPr>
          <w:t>application</w:t>
        </w:r>
      </w:ins>
      <w:del w:id="2144"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AA63EA">
      <w:pPr>
        <w:pStyle w:val="Heading1"/>
      </w:pPr>
      <w:bookmarkStart w:id="2145" w:name="_pggp3hy5et16" w:colFirst="0" w:colLast="0"/>
      <w:bookmarkEnd w:id="2145"/>
      <w:r>
        <w:t>Web Basics</w:t>
      </w:r>
    </w:p>
    <w:p w14:paraId="15E72370" w14:textId="77777777" w:rsidR="00B32DEF" w:rsidRPr="00B32DEF" w:rsidRDefault="00AA63EA">
      <w:pPr>
        <w:pStyle w:val="Heading2"/>
        <w:rPr>
          <w:rPrChange w:id="2146" w:author="Holli Flanagan" w:date="2025-05-12T14:41:00Z">
            <w:rPr>
              <w:sz w:val="34"/>
              <w:szCs w:val="34"/>
            </w:rPr>
          </w:rPrChange>
        </w:rPr>
        <w:pPrChange w:id="2147" w:author="Holli Flanagan" w:date="2025-05-12T14:41:00Z">
          <w:pPr>
            <w:pStyle w:val="Heading2"/>
            <w:keepNext w:val="0"/>
            <w:keepLines w:val="0"/>
          </w:pPr>
        </w:pPrChange>
      </w:pPr>
      <w:bookmarkStart w:id="2148" w:name="_eqxgolgarc3j" w:colFirst="0" w:colLast="0"/>
      <w:bookmarkEnd w:id="2148"/>
      <w:r>
        <w:rPr>
          <w:rPrChange w:id="2149" w:author="Holli Flanagan" w:date="2025-05-12T14:41:00Z">
            <w:rPr>
              <w:sz w:val="34"/>
              <w:szCs w:val="34"/>
            </w:rPr>
          </w:rPrChange>
        </w:rPr>
        <w:t>Key Idea</w:t>
      </w:r>
    </w:p>
    <w:p w14:paraId="5F473988"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150"/>
      <w:r>
        <w:rPr>
          <w:rFonts w:ascii="Times New Roman" w:eastAsia="Times New Roman" w:hAnsi="Times New Roman" w:cs="Times New Roman"/>
          <w:color w:val="212529"/>
          <w:sz w:val="24"/>
          <w:szCs w:val="24"/>
        </w:rPr>
        <w:t xml:space="preserve">Learning </w:t>
      </w:r>
      <w:commentRangeEnd w:id="2150"/>
      <w:r>
        <w:commentReference w:id="2150"/>
      </w:r>
      <w:r>
        <w:rPr>
          <w:rFonts w:ascii="Times New Roman" w:eastAsia="Times New Roman" w:hAnsi="Times New Roman" w:cs="Times New Roman"/>
          <w:color w:val="212529"/>
          <w:sz w:val="24"/>
          <w:szCs w:val="24"/>
        </w:rPr>
        <w:t>to develop web applications is a critical skill for software developers.</w:t>
      </w:r>
    </w:p>
    <w:p w14:paraId="4A76F8F0" w14:textId="77777777" w:rsidR="00B32DEF" w:rsidRPr="00B32DEF" w:rsidRDefault="00AA63EA">
      <w:pPr>
        <w:pStyle w:val="Heading2"/>
        <w:rPr>
          <w:rPrChange w:id="2151" w:author="Holli Flanagan" w:date="2025-05-12T14:41:00Z">
            <w:rPr>
              <w:sz w:val="34"/>
              <w:szCs w:val="34"/>
            </w:rPr>
          </w:rPrChange>
        </w:rPr>
        <w:pPrChange w:id="2152" w:author="Holli Flanagan" w:date="2025-05-12T14:41:00Z">
          <w:pPr>
            <w:pStyle w:val="Heading2"/>
            <w:keepNext w:val="0"/>
            <w:keepLines w:val="0"/>
          </w:pPr>
        </w:pPrChange>
      </w:pPr>
      <w:bookmarkStart w:id="2153" w:name="_j2i3xibenug4" w:colFirst="0" w:colLast="0"/>
      <w:bookmarkEnd w:id="2153"/>
      <w:r>
        <w:rPr>
          <w:rPrChange w:id="2154" w:author="Holli Flanagan" w:date="2025-05-12T14:41:00Z">
            <w:rPr>
              <w:sz w:val="34"/>
              <w:szCs w:val="34"/>
            </w:rPr>
          </w:rPrChange>
        </w:rPr>
        <w:t>Review of Web Basics</w:t>
      </w:r>
    </w:p>
    <w:p w14:paraId="5138E3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w:t>
      </w:r>
      <w:proofErr w:type="spellStart"/>
      <w:r>
        <w:rPr>
          <w:rFonts w:ascii="Times New Roman" w:eastAsia="Times New Roman" w:hAnsi="Times New Roman" w:cs="Times New Roman"/>
          <w:color w:val="212529"/>
          <w:sz w:val="24"/>
          <w:szCs w:val="24"/>
        </w:rPr>
        <w:t>etc</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155"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156"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157"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158" w:author="Holli Flanagan" w:date="2025-05-12T15:17:00Z">
            <w:rPr>
              <w:rFonts w:ascii="Times New Roman" w:eastAsia="Times New Roman" w:hAnsi="Times New Roman" w:cs="Times New Roman"/>
              <w:color w:val="212529"/>
              <w:sz w:val="24"/>
              <w:szCs w:val="24"/>
            </w:rPr>
          </w:rPrChange>
        </w:rPr>
        <w:t>Hyper</w:t>
      </w:r>
      <w:ins w:id="2159" w:author="Holli Flanagan" w:date="2025-05-12T15:17:00Z">
        <w:r>
          <w:rPr>
            <w:rFonts w:ascii="Times New Roman" w:eastAsia="Times New Roman" w:hAnsi="Times New Roman" w:cs="Times New Roman"/>
            <w:i/>
            <w:color w:val="212529"/>
            <w:sz w:val="24"/>
            <w:szCs w:val="24"/>
            <w:rPrChange w:id="2160" w:author="Holli Flanagan" w:date="2025-05-12T15:17:00Z">
              <w:rPr>
                <w:rFonts w:ascii="Times New Roman" w:eastAsia="Times New Roman" w:hAnsi="Times New Roman" w:cs="Times New Roman"/>
                <w:color w:val="212529"/>
                <w:sz w:val="24"/>
                <w:szCs w:val="24"/>
              </w:rPr>
            </w:rPrChange>
          </w:rPr>
          <w:t>t</w:t>
        </w:r>
      </w:ins>
      <w:del w:id="2161" w:author="Holli Flanagan" w:date="2025-05-12T15:17:00Z">
        <w:r>
          <w:rPr>
            <w:rFonts w:ascii="Times New Roman" w:eastAsia="Times New Roman" w:hAnsi="Times New Roman" w:cs="Times New Roman"/>
            <w:i/>
            <w:color w:val="212529"/>
            <w:sz w:val="24"/>
            <w:szCs w:val="24"/>
            <w:rPrChange w:id="2162"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163"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164" w:author="Holli Flanagan" w:date="2025-05-12T15:18:00Z">
        <w:r>
          <w:rPr>
            <w:rFonts w:ascii="Times New Roman" w:eastAsia="Times New Roman" w:hAnsi="Times New Roman" w:cs="Times New Roman"/>
            <w:color w:val="212529"/>
            <w:sz w:val="24"/>
            <w:szCs w:val="24"/>
          </w:rPr>
          <w:t>HTTP</w:t>
        </w:r>
      </w:ins>
      <w:del w:id="2165"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166"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167" w:author="Holli Flanagan" w:date="2025-05-12T15:18:00Z">
        <w:r>
          <w:rPr>
            <w:rFonts w:ascii="Times New Roman" w:eastAsia="Times New Roman" w:hAnsi="Times New Roman" w:cs="Times New Roman"/>
            <w:color w:val="212529"/>
            <w:sz w:val="24"/>
            <w:szCs w:val="24"/>
          </w:rPr>
          <w:t>HTTPS</w:t>
        </w:r>
      </w:ins>
      <w:del w:id="2168"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Over this protocol, we send regular text files</w:t>
      </w:r>
      <w:del w:id="2169"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170" w:author="Holli Flanagan" w:date="2025-05-12T15:17:00Z">
            <w:rPr>
              <w:rFonts w:ascii="Times New Roman" w:eastAsia="Times New Roman" w:hAnsi="Times New Roman" w:cs="Times New Roman"/>
              <w:color w:val="212529"/>
              <w:sz w:val="24"/>
              <w:szCs w:val="24"/>
            </w:rPr>
          </w:rPrChange>
        </w:rPr>
        <w:t>Hyper</w:t>
      </w:r>
      <w:ins w:id="2171" w:author="Holli Flanagan" w:date="2025-05-12T15:17:00Z">
        <w:r>
          <w:rPr>
            <w:rFonts w:ascii="Times New Roman" w:eastAsia="Times New Roman" w:hAnsi="Times New Roman" w:cs="Times New Roman"/>
            <w:i/>
            <w:color w:val="212529"/>
            <w:sz w:val="24"/>
            <w:szCs w:val="24"/>
            <w:rPrChange w:id="2172" w:author="Holli Flanagan" w:date="2025-05-12T15:17:00Z">
              <w:rPr>
                <w:rFonts w:ascii="Times New Roman" w:eastAsia="Times New Roman" w:hAnsi="Times New Roman" w:cs="Times New Roman"/>
                <w:color w:val="212529"/>
                <w:sz w:val="24"/>
                <w:szCs w:val="24"/>
              </w:rPr>
            </w:rPrChange>
          </w:rPr>
          <w:t>t</w:t>
        </w:r>
      </w:ins>
      <w:del w:id="2173" w:author="Holli Flanagan" w:date="2025-05-12T15:17:00Z">
        <w:r>
          <w:rPr>
            <w:rFonts w:ascii="Times New Roman" w:eastAsia="Times New Roman" w:hAnsi="Times New Roman" w:cs="Times New Roman"/>
            <w:i/>
            <w:color w:val="212529"/>
            <w:sz w:val="24"/>
            <w:szCs w:val="24"/>
            <w:rPrChange w:id="2174"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175"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176" w:author="Holli Flanagan" w:date="2025-05-09T18:51:00Z">
        <w:r>
          <w:rPr>
            <w:rFonts w:ascii="Times New Roman" w:eastAsia="Times New Roman" w:hAnsi="Times New Roman" w:cs="Times New Roman"/>
            <w:color w:val="212529"/>
            <w:sz w:val="24"/>
            <w:szCs w:val="24"/>
          </w:rPr>
          <w:t>—</w:t>
        </w:r>
      </w:ins>
      <w:del w:id="2177"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78" w:name="_h3oimogf905w" w:colFirst="0" w:colLast="0"/>
      <w:bookmarkEnd w:id="2178"/>
      <w:r>
        <w:rPr>
          <w:rFonts w:ascii="Times New Roman" w:eastAsia="Times New Roman" w:hAnsi="Times New Roman" w:cs="Times New Roman"/>
          <w:color w:val="27262B"/>
          <w:sz w:val="26"/>
          <w:szCs w:val="26"/>
        </w:rPr>
        <w:t>HTML Basics</w:t>
      </w:r>
    </w:p>
    <w:p w14:paraId="2CB27C5A" w14:textId="119A3AF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179" w:author="Oestreich, Julia" w:date="2025-05-15T17:33:00Z" w16du:dateUtc="2025-05-15T21:33:00Z">
        <w:r w:rsidR="000D2CC0">
          <w:rPr>
            <w:rFonts w:ascii="Times New Roman" w:eastAsia="Times New Roman" w:hAnsi="Times New Roman" w:cs="Times New Roman"/>
            <w:color w:val="212529"/>
            <w:sz w:val="24"/>
            <w:szCs w:val="24"/>
          </w:rPr>
          <w:t>-</w:t>
        </w:r>
      </w:ins>
      <w:del w:id="2180"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181"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&gt;&lt;span&gt;World&lt;/span&gt;</w:t>
      </w:r>
    </w:p>
    <w:p w14:paraId="3F23F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82" w:name="_ulyrrgx3ct95" w:colFirst="0" w:colLast="0"/>
      <w:bookmarkEnd w:id="2182"/>
      <w:r>
        <w:rPr>
          <w:rFonts w:ascii="Times New Roman" w:eastAsia="Times New Roman" w:hAnsi="Times New Roman" w:cs="Times New Roman"/>
          <w:color w:val="27262B"/>
          <w:sz w:val="26"/>
          <w:szCs w:val="26"/>
        </w:rPr>
        <w:t>Common HTML Tags</w:t>
      </w:r>
    </w:p>
    <w:p w14:paraId="3D220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AA63EA">
      <w:pPr>
        <w:numPr>
          <w:ilvl w:val="0"/>
          <w:numId w:val="47"/>
        </w:numPr>
        <w:shd w:val="clear" w:color="auto" w:fill="FFFFFF"/>
        <w:spacing w:before="180"/>
        <w:pPrChange w:id="218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AA63EA">
      <w:pPr>
        <w:numPr>
          <w:ilvl w:val="0"/>
          <w:numId w:val="47"/>
        </w:numPr>
        <w:shd w:val="clear" w:color="auto" w:fill="FFFFFF"/>
        <w:pPrChange w:id="218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AA63EA">
      <w:pPr>
        <w:numPr>
          <w:ilvl w:val="0"/>
          <w:numId w:val="47"/>
        </w:numPr>
        <w:shd w:val="clear" w:color="auto" w:fill="FFFFFF"/>
        <w:pPrChange w:id="218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AA63EA">
      <w:pPr>
        <w:numPr>
          <w:ilvl w:val="0"/>
          <w:numId w:val="47"/>
        </w:numPr>
        <w:shd w:val="clear" w:color="auto" w:fill="FFFFFF"/>
        <w:pPrChange w:id="218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AA63EA">
      <w:pPr>
        <w:numPr>
          <w:ilvl w:val="0"/>
          <w:numId w:val="47"/>
        </w:numPr>
        <w:shd w:val="clear" w:color="auto" w:fill="FFFFFF"/>
        <w:pPrChange w:id="218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AA63EA">
      <w:pPr>
        <w:numPr>
          <w:ilvl w:val="0"/>
          <w:numId w:val="47"/>
        </w:numPr>
        <w:shd w:val="clear" w:color="auto" w:fill="FFFFFF"/>
        <w:pPrChange w:id="218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AA63EA">
      <w:pPr>
        <w:numPr>
          <w:ilvl w:val="0"/>
          <w:numId w:val="47"/>
        </w:numPr>
        <w:shd w:val="clear" w:color="auto" w:fill="FFFFFF"/>
        <w:pPrChange w:id="218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AA63EA">
      <w:pPr>
        <w:numPr>
          <w:ilvl w:val="0"/>
          <w:numId w:val="47"/>
        </w:numPr>
        <w:shd w:val="clear" w:color="auto" w:fill="FFFFFF"/>
        <w:pPrChange w:id="219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AA63EA">
      <w:pPr>
        <w:numPr>
          <w:ilvl w:val="0"/>
          <w:numId w:val="47"/>
        </w:numPr>
        <w:shd w:val="clear" w:color="auto" w:fill="FFFFFF"/>
        <w:spacing w:after="300"/>
        <w:pPrChange w:id="219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2192" w:author="Oestreich, Julia" w:date="2025-05-15T17:33:00Z" w16du:dateUtc="2025-05-15T21:33:00Z">
        <w:r w:rsidR="000D2CC0">
          <w:rPr>
            <w:rFonts w:ascii="Times New Roman" w:eastAsia="Times New Roman" w:hAnsi="Times New Roman" w:cs="Times New Roman"/>
            <w:color w:val="212529"/>
            <w:sz w:val="24"/>
            <w:szCs w:val="24"/>
          </w:rPr>
          <w:t>-</w:t>
        </w:r>
      </w:ins>
      <w:del w:id="2193"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194" w:name="_684hbu4mi28c" w:colFirst="0" w:colLast="0"/>
      <w:bookmarkEnd w:id="2194"/>
      <w:r>
        <w:rPr>
          <w:rFonts w:ascii="Times New Roman" w:eastAsia="Times New Roman" w:hAnsi="Times New Roman" w:cs="Times New Roman"/>
          <w:color w:val="27262B"/>
          <w:sz w:val="26"/>
          <w:szCs w:val="26"/>
        </w:rPr>
        <w:t>HTML Tags in action</w:t>
      </w:r>
    </w:p>
    <w:p w14:paraId="511BD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are two of the common tag types. The outer div is not really doing anything other than grouping the other tags, but later</w:t>
      </w:r>
      <w:ins w:id="2195"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196" w:author="Holli Flanagan" w:date="2025-05-09T18:52:00Z">
        <w:r>
          <w:rPr>
            <w:rFonts w:ascii="Times New Roman" w:eastAsia="Times New Roman" w:hAnsi="Times New Roman" w:cs="Times New Roman"/>
            <w:color w:val="212529"/>
            <w:sz w:val="24"/>
            <w:szCs w:val="24"/>
          </w:rPr>
          <w:delText xml:space="preserve">which will </w:delText>
        </w:r>
      </w:del>
      <w:ins w:id="2197"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198"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AA63EA">
      <w:pPr>
        <w:shd w:val="clear" w:color="auto" w:fill="FFFFFF"/>
        <w:spacing w:after="240"/>
        <w:rPr>
          <w:del w:id="2199"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200" w:author="Holli Flanagan" w:date="2025-05-09T18:53:00Z">
        <w:r>
          <w:rPr>
            <w:rFonts w:ascii="Times New Roman" w:eastAsia="Times New Roman" w:hAnsi="Times New Roman" w:cs="Times New Roman"/>
            <w:color w:val="212529"/>
            <w:sz w:val="24"/>
            <w:szCs w:val="24"/>
          </w:rPr>
          <w:delText xml:space="preserve">2 </w:delText>
        </w:r>
      </w:del>
      <w:ins w:id="2201"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paragraph tags simply output the text to the browser with paragraph spacing between them.</w:t>
      </w:r>
      <w:ins w:id="2202"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AA63EA">
      <w:pPr>
        <w:shd w:val="clear" w:color="auto" w:fill="FFFFFF"/>
        <w:spacing w:after="240"/>
        <w:rPr>
          <w:del w:id="2203"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D63384"/>
          <w:sz w:val="21"/>
          <w:szCs w:val="21"/>
          <w:shd w:val="clear" w:color="auto" w:fill="F5F6FA"/>
        </w:rPr>
        <w:t>/&gt;</w:t>
      </w:r>
      <w:del w:id="2204" w:author="Holli Flanagan" w:date="2025-05-09T18:53:00Z">
        <w:r>
          <w:rPr>
            <w:rFonts w:ascii="Times New Roman" w:eastAsia="Times New Roman" w:hAnsi="Times New Roman" w:cs="Times New Roman"/>
            <w:color w:val="212529"/>
            <w:sz w:val="24"/>
            <w:szCs w:val="24"/>
          </w:rPr>
          <w:delText xml:space="preserve"> </w:delText>
        </w:r>
      </w:del>
      <w:ins w:id="2205" w:author="Holli Flanagan" w:date="2025-05-09T18:53:00Z">
        <w:r>
          <w:rPr>
            <w:rFonts w:ascii="Times New Roman" w:eastAsia="Times New Roman" w:hAnsi="Times New Roman" w:cs="Times New Roman"/>
            <w:color w:val="212529"/>
            <w:sz w:val="24"/>
            <w:szCs w:val="24"/>
          </w:rPr>
          <w:t xml:space="preserve">, we </w:t>
        </w:r>
      </w:ins>
      <w:del w:id="2206"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get line spacing instead of paragraph spacing.</w:t>
      </w:r>
      <w:ins w:id="2207"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2208"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B51F3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09" w:name="_lm7qlps129lm" w:colFirst="0" w:colLast="0"/>
      <w:bookmarkEnd w:id="2209"/>
      <w:r>
        <w:rPr>
          <w:rFonts w:ascii="Times New Roman" w:eastAsia="Times New Roman" w:hAnsi="Times New Roman" w:cs="Times New Roman"/>
          <w:color w:val="27262B"/>
          <w:sz w:val="26"/>
          <w:szCs w:val="26"/>
        </w:rPr>
        <w:t>Web Development in VS-Code</w:t>
      </w:r>
    </w:p>
    <w:p w14:paraId="472C931B" w14:textId="77777777" w:rsidR="00B32DEF" w:rsidRDefault="00AA63EA">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210"/>
      <w:r>
        <w:rPr>
          <w:rFonts w:ascii="Times New Roman" w:eastAsia="Times New Roman" w:hAnsi="Times New Roman" w:cs="Times New Roman"/>
          <w:color w:val="212529"/>
          <w:sz w:val="24"/>
          <w:szCs w:val="24"/>
        </w:rPr>
        <w:t>button</w:t>
      </w:r>
      <w:commentRangeEnd w:id="2210"/>
      <w:del w:id="2211" w:author="Holli Flanagan" w:date="2025-05-09T18:54:00Z">
        <w:r>
          <w:commentReference w:id="2210"/>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12" w:name="_1ooz5dske9n" w:colFirst="0" w:colLast="0"/>
      <w:bookmarkEnd w:id="2212"/>
      <w:r>
        <w:rPr>
          <w:rFonts w:ascii="Times New Roman" w:eastAsia="Times New Roman" w:hAnsi="Times New Roman" w:cs="Times New Roman"/>
          <w:color w:val="27262B"/>
          <w:sz w:val="26"/>
          <w:szCs w:val="26"/>
        </w:rPr>
        <w:t>Styling and CSS</w:t>
      </w:r>
    </w:p>
    <w:p w14:paraId="495026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w:t>
      </w:r>
      <w:proofErr w:type="spellStart"/>
      <w:r>
        <w:rPr>
          <w:rFonts w:ascii="Times New Roman" w:eastAsia="Times New Roman" w:hAnsi="Times New Roman" w:cs="Times New Roman"/>
          <w:color w:val="212529"/>
          <w:sz w:val="24"/>
          <w:szCs w:val="24"/>
        </w:rPr>
        <w:t>css</w:t>
      </w:r>
      <w:proofErr w:type="spellEnd"/>
      <w:r>
        <w:rPr>
          <w:rFonts w:ascii="Times New Roman" w:eastAsia="Times New Roman" w:hAnsi="Times New Roman" w:cs="Times New Roman"/>
          <w:color w:val="212529"/>
          <w:sz w:val="24"/>
          <w:szCs w:val="24"/>
        </w:rPr>
        <w:t xml:space="preserve"> extension (stands for</w:t>
      </w:r>
      <w:commentRangeStart w:id="2213"/>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213"/>
      <w:r>
        <w:commentReference w:id="2213"/>
      </w:r>
      <w:r>
        <w:rPr>
          <w:rFonts w:ascii="Times New Roman" w:eastAsia="Times New Roman" w:hAnsi="Times New Roman" w:cs="Times New Roman"/>
          <w:color w:val="212529"/>
          <w:sz w:val="24"/>
          <w:szCs w:val="24"/>
        </w:rPr>
        <w:t>. There are basically a few ways to style:</w:t>
      </w:r>
    </w:p>
    <w:p w14:paraId="22ECD8D8" w14:textId="77777777" w:rsidR="00B32DEF" w:rsidRDefault="00AA63EA">
      <w:pPr>
        <w:numPr>
          <w:ilvl w:val="0"/>
          <w:numId w:val="48"/>
        </w:numPr>
        <w:shd w:val="clear" w:color="auto" w:fill="FFFFFF"/>
        <w:spacing w:before="180"/>
        <w:rPr>
          <w:rFonts w:ascii="Times New Roman" w:eastAsia="Times New Roman" w:hAnsi="Times New Roman" w:cs="Times New Roman"/>
        </w:rPr>
        <w:pPrChange w:id="2214"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w:t>
      </w:r>
      <w:proofErr w:type="gramStart"/>
      <w:r>
        <w:rPr>
          <w:rFonts w:ascii="Times New Roman" w:eastAsia="Times New Roman" w:hAnsi="Times New Roman" w:cs="Times New Roman"/>
          <w:color w:val="212529"/>
          <w:sz w:val="24"/>
          <w:szCs w:val="24"/>
        </w:rPr>
        <w:t>This styles all</w:t>
      </w:r>
      <w:proofErr w:type="gramEnd"/>
      <w:r>
        <w:rPr>
          <w:rFonts w:ascii="Times New Roman" w:eastAsia="Times New Roman" w:hAnsi="Times New Roman" w:cs="Times New Roman"/>
          <w:color w:val="212529"/>
          <w:sz w:val="24"/>
          <w:szCs w:val="24"/>
        </w:rPr>
        <w:t xml:space="preserve">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2215"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AA63EA">
      <w:pPr>
        <w:numPr>
          <w:ilvl w:val="0"/>
          <w:numId w:val="48"/>
        </w:numPr>
        <w:shd w:val="clear" w:color="auto" w:fill="FFFFFF"/>
        <w:rPr>
          <w:rFonts w:ascii="Times New Roman" w:eastAsia="Times New Roman" w:hAnsi="Times New Roman" w:cs="Times New Roman"/>
        </w:rPr>
        <w:pPrChange w:id="2216"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Inline style: Add the style attribute in the html and set styles there.</w:t>
      </w:r>
    </w:p>
    <w:p w14:paraId="1CB4615F" w14:textId="77777777" w:rsidR="00B32DEF" w:rsidRDefault="00AA63EA">
      <w:pPr>
        <w:numPr>
          <w:ilvl w:val="0"/>
          <w:numId w:val="48"/>
        </w:numPr>
        <w:shd w:val="clear" w:color="auto" w:fill="FFFFFF"/>
        <w:rPr>
          <w:rFonts w:ascii="Times New Roman" w:eastAsia="Times New Roman" w:hAnsi="Times New Roman" w:cs="Times New Roman"/>
        </w:rPr>
        <w:pPrChange w:id="2217"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AA63EA">
      <w:pPr>
        <w:numPr>
          <w:ilvl w:val="0"/>
          <w:numId w:val="48"/>
        </w:numPr>
        <w:shd w:val="clear" w:color="auto" w:fill="FFFFFF"/>
        <w:spacing w:after="300"/>
        <w:rPr>
          <w:rFonts w:ascii="Times New Roman" w:eastAsia="Times New Roman" w:hAnsi="Times New Roman" w:cs="Times New Roman"/>
        </w:rPr>
        <w:pPrChange w:id="2218"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219"/>
      <w:r>
        <w:rPr>
          <w:rFonts w:ascii="Times New Roman" w:eastAsia="Times New Roman" w:hAnsi="Times New Roman" w:cs="Times New Roman"/>
          <w:color w:val="212529"/>
          <w:sz w:val="24"/>
          <w:szCs w:val="24"/>
          <w:highlight w:val="white"/>
        </w:rPr>
        <w:t xml:space="preserve">This </w:t>
      </w:r>
      <w:commentRangeEnd w:id="2219"/>
      <w:r>
        <w:commentReference w:id="2219"/>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220"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221"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w:t>
      </w:r>
      <w:proofErr w:type="spellStart"/>
      <w:r>
        <w:rPr>
          <w:rFonts w:ascii="Times New Roman" w:eastAsia="Times New Roman" w:hAnsi="Times New Roman" w:cs="Times New Roman"/>
          <w:color w:val="212529"/>
          <w:sz w:val="24"/>
          <w:szCs w:val="24"/>
        </w:rPr>
        <w:t>loginForm</w:t>
      </w:r>
      <w:proofErr w:type="spellEnd"/>
      <w:r>
        <w:rPr>
          <w:rFonts w:ascii="Times New Roman" w:eastAsia="Times New Roman" w:hAnsi="Times New Roman" w:cs="Times New Roman"/>
          <w:color w:val="212529"/>
          <w:sz w:val="24"/>
          <w:szCs w:val="24"/>
        </w:rPr>
        <w:t xml:space="preserve">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222" w:author="Holli Flanagan" w:date="2025-05-12T15:28:00Z">
        <w:r>
          <w:rPr>
            <w:rFonts w:ascii="Times New Roman" w:eastAsia="Times New Roman" w:hAnsi="Times New Roman" w:cs="Times New Roman"/>
            <w:color w:val="212529"/>
            <w:sz w:val="24"/>
            <w:szCs w:val="24"/>
          </w:rPr>
          <w:t>-</w:t>
        </w:r>
      </w:ins>
      <w:del w:id="2223"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224"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225" w:author="Holli Flanagan" w:date="2025-05-09T18:54:00Z">
        <w:r>
          <w:rPr>
            <w:rFonts w:ascii="Times New Roman" w:eastAsia="Times New Roman" w:hAnsi="Times New Roman" w:cs="Times New Roman"/>
            <w:color w:val="212529"/>
            <w:sz w:val="24"/>
            <w:szCs w:val="24"/>
          </w:rPr>
          <w:t>?</w:t>
        </w:r>
      </w:ins>
      <w:del w:id="2226"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227"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228" w:author="Holli Flanagan" w:date="2025-05-09T18:54:00Z">
        <w:r>
          <w:rPr>
            <w:rFonts w:ascii="Times New Roman" w:eastAsia="Times New Roman" w:hAnsi="Times New Roman" w:cs="Times New Roman"/>
            <w:color w:val="212529"/>
            <w:sz w:val="24"/>
            <w:szCs w:val="24"/>
          </w:rPr>
          <w:t>preceding</w:t>
        </w:r>
      </w:ins>
      <w:del w:id="2229"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230"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is </w:t>
      </w:r>
      <w:ins w:id="2231" w:author="Holli Flanagan" w:date="2025-05-12T15:28:00Z">
        <w:r>
          <w:rPr>
            <w:rFonts w:ascii="Times New Roman" w:eastAsia="Times New Roman" w:hAnsi="Times New Roman" w:cs="Times New Roman"/>
            <w:color w:val="212529"/>
            <w:sz w:val="24"/>
            <w:szCs w:val="24"/>
          </w:rPr>
          <w:t>referenced</w:t>
        </w:r>
      </w:ins>
      <w:del w:id="2232"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btn</w:t>
      </w:r>
      <w:proofErr w:type="spellEnd"/>
      <w:proofErr w:type="gramEnd"/>
      <w:ins w:id="2233"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234"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235" w:name="_e7762v3zfibf" w:colFirst="0" w:colLast="0"/>
      <w:bookmarkEnd w:id="2235"/>
      <w:r>
        <w:rPr>
          <w:rFonts w:ascii="Times New Roman" w:eastAsia="Times New Roman" w:hAnsi="Times New Roman" w:cs="Times New Roman"/>
          <w:color w:val="27262B"/>
          <w:sz w:val="22"/>
          <w:szCs w:val="22"/>
        </w:rPr>
        <w:t>BOX POSITIONING</w:t>
      </w:r>
    </w:p>
    <w:p w14:paraId="4B9704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236" w:author="Holli Flanagan" w:date="2025-05-12T15:20:00Z">
        <w:r>
          <w:rPr>
            <w:rFonts w:ascii="Times New Roman" w:eastAsia="Times New Roman" w:hAnsi="Times New Roman" w:cs="Times New Roman"/>
            <w:color w:val="212529"/>
            <w:sz w:val="24"/>
            <w:szCs w:val="24"/>
          </w:rPr>
          <w:t>:</w:t>
        </w:r>
      </w:ins>
      <w:del w:id="2237"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AA63EA">
      <w:pPr>
        <w:numPr>
          <w:ilvl w:val="0"/>
          <w:numId w:val="271"/>
        </w:numPr>
        <w:shd w:val="clear" w:color="auto" w:fill="FFFFFF"/>
        <w:spacing w:before="180"/>
        <w:pPrChange w:id="2238"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The most common. It doesn’t affect the object it is applied to, but it causes everything inside to be positioned relative to the object to which it is * applied. By default, everything is page relative (ignores the parent) unless this is set.</w:t>
      </w:r>
    </w:p>
    <w:p w14:paraId="470777D2" w14:textId="77777777" w:rsidR="00B32DEF" w:rsidRDefault="00AA63EA">
      <w:pPr>
        <w:numPr>
          <w:ilvl w:val="0"/>
          <w:numId w:val="271"/>
        </w:numPr>
        <w:shd w:val="clear" w:color="auto" w:fill="FFFFFF"/>
        <w:pPrChange w:id="2239"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spellStart"/>
      <w:proofErr w:type="gramStart"/>
      <w:r>
        <w:rPr>
          <w:rFonts w:ascii="Times New Roman" w:eastAsia="Times New Roman" w:hAnsi="Times New Roman" w:cs="Times New Roman"/>
          <w:color w:val="212529"/>
          <w:sz w:val="24"/>
          <w:szCs w:val="24"/>
        </w:rPr>
        <w:t>affect</w:t>
      </w:r>
      <w:proofErr w:type="spellEnd"/>
      <w:proofErr w:type="gramEnd"/>
      <w:r>
        <w:rPr>
          <w:rFonts w:ascii="Times New Roman" w:eastAsia="Times New Roman" w:hAnsi="Times New Roman" w:cs="Times New Roman"/>
          <w:color w:val="212529"/>
          <w:sz w:val="24"/>
          <w:szCs w:val="24"/>
        </w:rPr>
        <w:t xml:space="preserve"> on other objects (i.e. next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AA63EA">
      <w:pPr>
        <w:numPr>
          <w:ilvl w:val="0"/>
          <w:numId w:val="271"/>
        </w:numPr>
        <w:shd w:val="clear" w:color="auto" w:fill="FFFFFF"/>
        <w:pPrChange w:id="2240"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AA63EA">
      <w:pPr>
        <w:numPr>
          <w:ilvl w:val="0"/>
          <w:numId w:val="271"/>
        </w:numPr>
        <w:shd w:val="clear" w:color="auto" w:fill="FFFFFF"/>
        <w:spacing w:after="300"/>
        <w:pPrChange w:id="2241"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242"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AA63EA">
      <w:pPr>
        <w:numPr>
          <w:ilvl w:val="0"/>
          <w:numId w:val="196"/>
        </w:numPr>
        <w:shd w:val="clear" w:color="auto" w:fill="FFFFFF"/>
        <w:spacing w:before="180"/>
        <w:pPrChange w:id="2243"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AA63EA">
      <w:pPr>
        <w:numPr>
          <w:ilvl w:val="0"/>
          <w:numId w:val="196"/>
        </w:numPr>
        <w:shd w:val="clear" w:color="auto" w:fill="FFFFFF"/>
        <w:pPrChange w:id="2244"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Element will be displayed by itself vertically and can be sized manually with width and height, or top, button, left, and right.</w:t>
      </w:r>
    </w:p>
    <w:p w14:paraId="7FB80120" w14:textId="77777777" w:rsidR="00B32DEF" w:rsidRDefault="00AA63EA">
      <w:pPr>
        <w:numPr>
          <w:ilvl w:val="0"/>
          <w:numId w:val="196"/>
        </w:numPr>
        <w:shd w:val="clear" w:color="auto" w:fill="FFFFFF"/>
        <w:spacing w:after="300"/>
        <w:pPrChange w:id="2245"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46" w:name="_t1hr2lcefeuq" w:colFirst="0" w:colLast="0"/>
      <w:bookmarkEnd w:id="2246"/>
      <w:r>
        <w:rPr>
          <w:rFonts w:ascii="Times New Roman" w:eastAsia="Times New Roman" w:hAnsi="Times New Roman" w:cs="Times New Roman"/>
          <w:color w:val="27262B"/>
          <w:sz w:val="26"/>
          <w:szCs w:val="26"/>
        </w:rPr>
        <w:t>Don’t Panic</w:t>
      </w:r>
    </w:p>
    <w:p w14:paraId="7412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247"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248" w:author="Holli Flanagan" w:date="2025-05-12T15:21:00Z">
        <w:r>
          <w:rPr>
            <w:rFonts w:ascii="Times New Roman" w:eastAsia="Times New Roman" w:hAnsi="Times New Roman" w:cs="Times New Roman"/>
            <w:color w:val="212529"/>
            <w:sz w:val="24"/>
            <w:szCs w:val="24"/>
          </w:rPr>
          <w:t xml:space="preserve">No one can know them all, and </w:t>
        </w:r>
      </w:ins>
      <w:del w:id="2249" w:author="Holli Flanagan" w:date="2025-05-12T15:21:00Z">
        <w:r>
          <w:rPr>
            <w:rFonts w:ascii="Times New Roman" w:eastAsia="Times New Roman" w:hAnsi="Times New Roman" w:cs="Times New Roman"/>
            <w:color w:val="212529"/>
            <w:sz w:val="24"/>
            <w:szCs w:val="24"/>
          </w:rPr>
          <w:delText>T</w:delText>
        </w:r>
      </w:del>
      <w:ins w:id="2250"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251" w:author="Holli Flanagan" w:date="2025-05-09T18:56:00Z">
        <w:r>
          <w:rPr>
            <w:rFonts w:ascii="Times New Roman" w:eastAsia="Times New Roman" w:hAnsi="Times New Roman" w:cs="Times New Roman"/>
            <w:color w:val="212529"/>
            <w:sz w:val="24"/>
            <w:szCs w:val="24"/>
          </w:rPr>
          <w:t>VS Code</w:t>
        </w:r>
      </w:ins>
      <w:del w:id="2252"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253" w:author="Holli Flanagan" w:date="2025-05-09T18:57:00Z">
        <w:r>
          <w:rPr>
            <w:rFonts w:ascii="Times New Roman" w:eastAsia="Times New Roman" w:hAnsi="Times New Roman" w:cs="Times New Roman"/>
            <w:color w:val="212529"/>
            <w:sz w:val="24"/>
            <w:szCs w:val="24"/>
          </w:rPr>
          <w:t xml:space="preserve"> projects</w:t>
        </w:r>
      </w:ins>
      <w:del w:id="2254"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AA63EA">
      <w:pPr>
        <w:pStyle w:val="Heading2"/>
        <w:rPr>
          <w:rPrChange w:id="2255" w:author="Holli Flanagan" w:date="2025-05-12T14:41:00Z">
            <w:rPr>
              <w:sz w:val="34"/>
              <w:szCs w:val="34"/>
            </w:rPr>
          </w:rPrChange>
        </w:rPr>
        <w:pPrChange w:id="2256" w:author="Holli Flanagan" w:date="2025-05-12T14:41:00Z">
          <w:pPr>
            <w:pStyle w:val="Heading2"/>
            <w:keepNext w:val="0"/>
            <w:keepLines w:val="0"/>
          </w:pPr>
        </w:pPrChange>
      </w:pPr>
      <w:bookmarkStart w:id="2257" w:name="_29mpgour843a" w:colFirst="0" w:colLast="0"/>
      <w:bookmarkEnd w:id="2257"/>
      <w:r>
        <w:rPr>
          <w:rPrChange w:id="2258" w:author="Holli Flanagan" w:date="2025-05-12T14:41:00Z">
            <w:rPr>
              <w:sz w:val="34"/>
              <w:szCs w:val="34"/>
            </w:rPr>
          </w:rPrChange>
        </w:rPr>
        <w:t>Summary</w:t>
      </w:r>
    </w:p>
    <w:p w14:paraId="2AC893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259" w:author="Holli Flanagan" w:date="2025-05-09T18:57:00Z">
        <w:r>
          <w:rPr>
            <w:rFonts w:ascii="Times New Roman" w:eastAsia="Times New Roman" w:hAnsi="Times New Roman" w:cs="Times New Roman"/>
            <w:color w:val="212529"/>
            <w:sz w:val="24"/>
            <w:szCs w:val="24"/>
          </w:rPr>
          <w:t>applications</w:t>
        </w:r>
      </w:ins>
      <w:del w:id="2260"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AA63EA">
      <w:pPr>
        <w:pStyle w:val="Heading2"/>
        <w:keepNext w:val="0"/>
        <w:keepLines w:val="0"/>
        <w:spacing w:before="700"/>
        <w:rPr>
          <w:rPrChange w:id="2261" w:author="Holli Flanagan" w:date="2025-05-12T14:41:00Z">
            <w:rPr>
              <w:sz w:val="46"/>
              <w:szCs w:val="46"/>
            </w:rPr>
          </w:rPrChange>
        </w:rPr>
        <w:pPrChange w:id="2262" w:author="Holli Flanagan" w:date="2025-05-12T14:41:00Z">
          <w:pPr>
            <w:pStyle w:val="Heading1"/>
            <w:keepNext w:val="0"/>
            <w:keepLines w:val="0"/>
            <w:spacing w:before="700"/>
          </w:pPr>
        </w:pPrChange>
      </w:pPr>
      <w:bookmarkStart w:id="2263" w:name="_wmrniu2mn85h" w:colFirst="0" w:colLast="0"/>
      <w:bookmarkEnd w:id="2263"/>
      <w:r>
        <w:rPr>
          <w:rPrChange w:id="2264" w:author="Holli Flanagan" w:date="2025-05-12T14:41:00Z">
            <w:rPr>
              <w:sz w:val="46"/>
              <w:szCs w:val="46"/>
            </w:rPr>
          </w:rPrChange>
        </w:rPr>
        <w:t>Next Step</w:t>
      </w:r>
    </w:p>
    <w:p w14:paraId="01C8138C" w14:textId="2DF333A5"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265" w:author="Holli Flanagan" w:date="2025-05-09T18:57:00Z">
        <w:r>
          <w:rPr>
            <w:rFonts w:ascii="Times New Roman" w:eastAsia="Times New Roman" w:hAnsi="Times New Roman" w:cs="Times New Roman"/>
            <w:color w:val="212529"/>
            <w:sz w:val="24"/>
            <w:szCs w:val="24"/>
          </w:rPr>
          <w:t>ment</w:t>
        </w:r>
      </w:ins>
      <w:ins w:id="2266" w:author="Oestreich, Julia" w:date="2025-05-15T17:35:00Z" w16du:dateUtc="2025-05-15T21:35:00Z">
        <w:r w:rsidR="000D2CC0">
          <w:rPr>
            <w:rFonts w:ascii="Times New Roman" w:eastAsia="Times New Roman" w:hAnsi="Times New Roman" w:cs="Times New Roman"/>
            <w:color w:val="212529"/>
            <w:sz w:val="24"/>
            <w:szCs w:val="24"/>
          </w:rPr>
          <w:t xml:space="preserve">, in Beginning </w:t>
        </w:r>
        <w:proofErr w:type="spellStart"/>
        <w:r w:rsidR="000D2CC0">
          <w:rPr>
            <w:rFonts w:ascii="Times New Roman" w:eastAsia="Times New Roman" w:hAnsi="Times New Roman" w:cs="Times New Roman"/>
            <w:color w:val="212529"/>
            <w:sz w:val="24"/>
            <w:szCs w:val="24"/>
          </w:rPr>
          <w:t>Webz</w:t>
        </w:r>
      </w:ins>
      <w:proofErr w:type="spellEnd"/>
      <w:ins w:id="2267" w:author="Holli Flanagan" w:date="2025-05-09T18:57:00Z">
        <w:r>
          <w:rPr>
            <w:rFonts w:ascii="Times New Roman" w:eastAsia="Times New Roman" w:hAnsi="Times New Roman" w:cs="Times New Roman"/>
            <w:color w:val="212529"/>
            <w:sz w:val="24"/>
            <w:szCs w:val="24"/>
          </w:rPr>
          <w:t>.</w:t>
        </w:r>
      </w:ins>
      <w:del w:id="2268"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HYPERLINK "https://boots-edu.github.io/textbook/text/9-webz-intro/beginning_webz.html"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AA63EA">
      <w:pPr>
        <w:pStyle w:val="Heading1"/>
        <w:rPr>
          <w:rPrChange w:id="2269" w:author="Holli Flanagan" w:date="2025-05-12T14:42:00Z">
            <w:rPr>
              <w:sz w:val="46"/>
              <w:szCs w:val="46"/>
            </w:rPr>
          </w:rPrChange>
        </w:rPr>
        <w:pPrChange w:id="2270" w:author="Holli Flanagan" w:date="2025-05-12T14:42:00Z">
          <w:pPr>
            <w:pStyle w:val="Heading1"/>
            <w:keepNext w:val="0"/>
            <w:keepLines w:val="0"/>
          </w:pPr>
        </w:pPrChange>
      </w:pPr>
      <w:bookmarkStart w:id="2271" w:name="_es9eyh78e02d" w:colFirst="0" w:colLast="0"/>
      <w:bookmarkEnd w:id="2271"/>
      <w:r>
        <w:rPr>
          <w:rPrChange w:id="2272" w:author="Holli Flanagan" w:date="2025-05-12T14:42:00Z">
            <w:rPr>
              <w:sz w:val="46"/>
              <w:szCs w:val="46"/>
            </w:rPr>
          </w:rPrChange>
        </w:rPr>
        <w:lastRenderedPageBreak/>
        <w:t>Beginning Webz</w:t>
      </w:r>
    </w:p>
    <w:p w14:paraId="6B4C7519" w14:textId="77777777" w:rsidR="00B32DEF" w:rsidRPr="00B32DEF" w:rsidRDefault="00AA63EA">
      <w:pPr>
        <w:pStyle w:val="Heading2"/>
        <w:rPr>
          <w:rPrChange w:id="2273" w:author="Holli Flanagan" w:date="2025-05-12T14:42:00Z">
            <w:rPr>
              <w:sz w:val="34"/>
              <w:szCs w:val="34"/>
            </w:rPr>
          </w:rPrChange>
        </w:rPr>
        <w:pPrChange w:id="2274" w:author="Holli Flanagan" w:date="2025-05-12T14:42:00Z">
          <w:pPr>
            <w:pStyle w:val="Heading2"/>
            <w:keepNext w:val="0"/>
            <w:keepLines w:val="0"/>
          </w:pPr>
        </w:pPrChange>
      </w:pPr>
      <w:bookmarkStart w:id="2275" w:name="_cushuytxrjwu" w:colFirst="0" w:colLast="0"/>
      <w:bookmarkEnd w:id="2275"/>
      <w:r>
        <w:rPr>
          <w:rPrChange w:id="2276" w:author="Holli Flanagan" w:date="2025-05-12T14:42:00Z">
            <w:rPr>
              <w:sz w:val="34"/>
              <w:szCs w:val="34"/>
            </w:rPr>
          </w:rPrChange>
        </w:rPr>
        <w:t>Key Idea</w:t>
      </w:r>
    </w:p>
    <w:p w14:paraId="6F3529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277" w:author="Holli Flanagan" w:date="2025-05-09T18:57:00Z">
        <w:r>
          <w:rPr>
            <w:rFonts w:ascii="Times New Roman" w:eastAsia="Times New Roman" w:hAnsi="Times New Roman" w:cs="Times New Roman"/>
            <w:color w:val="212529"/>
            <w:sz w:val="24"/>
            <w:szCs w:val="24"/>
          </w:rPr>
          <w:t>principles</w:t>
        </w:r>
      </w:ins>
      <w:del w:id="2278"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279" w:author="Holli Flanagan" w:date="2025-05-09T15:22:00Z">
        <w:r>
          <w:rPr>
            <w:rFonts w:ascii="Times New Roman" w:eastAsia="Times New Roman" w:hAnsi="Times New Roman" w:cs="Times New Roman"/>
            <w:color w:val="212529"/>
            <w:sz w:val="24"/>
            <w:szCs w:val="24"/>
          </w:rPr>
          <w:t>TypeScript</w:t>
        </w:r>
      </w:ins>
      <w:del w:id="228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281"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AA63EA">
      <w:pPr>
        <w:pStyle w:val="Heading1"/>
        <w:rPr>
          <w:rPrChange w:id="2282" w:author="Holli Flanagan" w:date="2025-05-12T14:42:00Z">
            <w:rPr>
              <w:sz w:val="46"/>
              <w:szCs w:val="46"/>
            </w:rPr>
          </w:rPrChange>
        </w:rPr>
        <w:pPrChange w:id="2283" w:author="Holli Flanagan" w:date="2025-05-12T14:42:00Z">
          <w:pPr>
            <w:pStyle w:val="Heading1"/>
            <w:keepNext w:val="0"/>
            <w:keepLines w:val="0"/>
            <w:spacing w:before="700"/>
          </w:pPr>
        </w:pPrChange>
      </w:pPr>
      <w:bookmarkStart w:id="2284" w:name="_prjc8yvj60gx" w:colFirst="0" w:colLast="0"/>
      <w:bookmarkEnd w:id="2284"/>
      <w:r>
        <w:rPr>
          <w:rPrChange w:id="2285" w:author="Holli Flanagan" w:date="2025-05-12T14:42:00Z">
            <w:rPr>
              <w:sz w:val="46"/>
              <w:szCs w:val="46"/>
            </w:rPr>
          </w:rPrChange>
        </w:rPr>
        <w:t>Working Example of Webz</w:t>
      </w:r>
    </w:p>
    <w:p w14:paraId="553996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286"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287" w:author="Holli Flanagan" w:date="2025-05-12T15:21:00Z">
        <w:r>
          <w:rPr>
            <w:rFonts w:ascii="Times New Roman" w:eastAsia="Times New Roman" w:hAnsi="Times New Roman" w:cs="Times New Roman"/>
            <w:color w:val="212529"/>
            <w:sz w:val="24"/>
            <w:szCs w:val="24"/>
          </w:rPr>
          <w:t>HTML</w:t>
        </w:r>
      </w:ins>
      <w:del w:id="2288"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289" w:author="Holli Flanagan" w:date="2025-05-12T15:24:00Z">
        <w:r>
          <w:rPr>
            <w:rFonts w:ascii="Times New Roman" w:eastAsia="Times New Roman" w:hAnsi="Times New Roman" w:cs="Times New Roman"/>
            <w:color w:val="212529"/>
            <w:sz w:val="24"/>
            <w:szCs w:val="24"/>
          </w:rPr>
          <w:t>CSS</w:t>
        </w:r>
      </w:ins>
      <w:del w:id="229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contains the logic.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291" w:author="Holli Flanagan" w:date="2025-05-12T15:21:00Z">
        <w:r>
          <w:rPr>
            <w:rFonts w:ascii="Times New Roman" w:eastAsia="Times New Roman" w:hAnsi="Times New Roman" w:cs="Times New Roman"/>
            <w:color w:val="212529"/>
            <w:sz w:val="24"/>
            <w:szCs w:val="24"/>
          </w:rPr>
          <w:t>HTML</w:t>
        </w:r>
      </w:ins>
      <w:del w:id="2292"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AA63EA">
      <w:pPr>
        <w:pStyle w:val="Heading2"/>
        <w:rPr>
          <w:rPrChange w:id="2293" w:author="Holli Flanagan" w:date="2025-05-12T14:42:00Z">
            <w:rPr>
              <w:sz w:val="34"/>
              <w:szCs w:val="34"/>
            </w:rPr>
          </w:rPrChange>
        </w:rPr>
        <w:pPrChange w:id="2294" w:author="Holli Flanagan" w:date="2025-05-12T14:42:00Z">
          <w:pPr>
            <w:pStyle w:val="Heading2"/>
            <w:keepNext w:val="0"/>
            <w:keepLines w:val="0"/>
          </w:pPr>
        </w:pPrChange>
      </w:pPr>
      <w:bookmarkStart w:id="2295" w:name="_gh5fq4rjwab6" w:colFirst="0" w:colLast="0"/>
      <w:bookmarkEnd w:id="2295"/>
      <w:r>
        <w:rPr>
          <w:rPrChange w:id="2296" w:author="Holli Flanagan" w:date="2025-05-12T14:42:00Z">
            <w:rPr>
              <w:sz w:val="34"/>
              <w:szCs w:val="34"/>
            </w:rPr>
          </w:rPrChange>
        </w:rPr>
        <w:t>Overview</w:t>
      </w:r>
    </w:p>
    <w:p w14:paraId="2E7D91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297" w:author="Holli Flanagan" w:date="2025-05-12T15:22:00Z">
        <w:r>
          <w:rPr>
            <w:rFonts w:ascii="Times New Roman" w:eastAsia="Times New Roman" w:hAnsi="Times New Roman" w:cs="Times New Roman"/>
            <w:color w:val="212529"/>
            <w:sz w:val="24"/>
            <w:szCs w:val="24"/>
          </w:rPr>
          <w:t>HTML</w:t>
        </w:r>
      </w:ins>
      <w:del w:id="229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w:t>
      </w:r>
      <w:proofErr w:type="spellStart"/>
      <w:r>
        <w:rPr>
          <w:rFonts w:ascii="Times New Roman" w:eastAsia="Times New Roman" w:hAnsi="Times New Roman" w:cs="Times New Roman"/>
          <w:color w:val="212529"/>
          <w:sz w:val="24"/>
          <w:szCs w:val="24"/>
        </w:rPr>
        <w:t>VueJS</w:t>
      </w:r>
      <w:proofErr w:type="spellEnd"/>
      <w:r>
        <w:rPr>
          <w:rFonts w:ascii="Times New Roman" w:eastAsia="Times New Roman" w:hAnsi="Times New Roman" w:cs="Times New Roman"/>
          <w:color w:val="212529"/>
          <w:sz w:val="24"/>
          <w:szCs w:val="24"/>
        </w:rPr>
        <w:t>, React, etc.) We created Webz to be a lighter weight, easier to learn framework that will prepare you for more complex frameworks that may come later and allow you to create impressive applications without a steep learning curve (still a curve, just not as steep).</w:t>
      </w:r>
    </w:p>
    <w:p w14:paraId="224A6D9F" w14:textId="77777777" w:rsidR="00B32DEF" w:rsidRPr="00B32DEF" w:rsidRDefault="00AA63EA">
      <w:pPr>
        <w:pStyle w:val="Heading2"/>
        <w:rPr>
          <w:rPrChange w:id="2299" w:author="Holli Flanagan" w:date="2025-05-12T14:42:00Z">
            <w:rPr>
              <w:sz w:val="34"/>
              <w:szCs w:val="34"/>
            </w:rPr>
          </w:rPrChange>
        </w:rPr>
        <w:pPrChange w:id="2300" w:author="Holli Flanagan" w:date="2025-05-12T14:42:00Z">
          <w:pPr>
            <w:pStyle w:val="Heading2"/>
            <w:keepNext w:val="0"/>
            <w:keepLines w:val="0"/>
          </w:pPr>
        </w:pPrChange>
      </w:pPr>
      <w:bookmarkStart w:id="2301" w:name="_w3jfs7b7sr9t" w:colFirst="0" w:colLast="0"/>
      <w:bookmarkEnd w:id="2301"/>
      <w:r>
        <w:rPr>
          <w:rPrChange w:id="2302" w:author="Holli Flanagan" w:date="2025-05-12T14:42:00Z">
            <w:rPr>
              <w:sz w:val="34"/>
              <w:szCs w:val="34"/>
            </w:rPr>
          </w:rPrChange>
        </w:rPr>
        <w:t>The Webz Model</w:t>
      </w:r>
    </w:p>
    <w:p w14:paraId="1C5C23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303" w:author="Holli Flanagan" w:date="2025-05-12T15:22:00Z">
        <w:r>
          <w:rPr>
            <w:rFonts w:ascii="Times New Roman" w:eastAsia="Times New Roman" w:hAnsi="Times New Roman" w:cs="Times New Roman"/>
            <w:color w:val="212529"/>
            <w:sz w:val="24"/>
            <w:szCs w:val="24"/>
          </w:rPr>
          <w:t>HTML</w:t>
        </w:r>
      </w:ins>
      <w:del w:id="230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305" w:author="Holli Flanagan" w:date="2025-05-12T15:24:00Z">
        <w:r>
          <w:rPr>
            <w:rFonts w:ascii="Times New Roman" w:eastAsia="Times New Roman" w:hAnsi="Times New Roman" w:cs="Times New Roman"/>
            <w:color w:val="212529"/>
            <w:sz w:val="24"/>
            <w:szCs w:val="24"/>
          </w:rPr>
          <w:t>CSS</w:t>
        </w:r>
      </w:ins>
      <w:del w:id="230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307" w:author="Holli Flanagan" w:date="2025-05-09T18:58:00Z">
        <w:r>
          <w:rPr>
            <w:rFonts w:ascii="Times New Roman" w:eastAsia="Times New Roman" w:hAnsi="Times New Roman" w:cs="Times New Roman"/>
            <w:color w:val="212529"/>
            <w:sz w:val="24"/>
            <w:szCs w:val="24"/>
          </w:rPr>
          <w:t xml:space="preserve">one </w:t>
        </w:r>
      </w:ins>
      <w:del w:id="2308"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It has an </w:t>
      </w:r>
      <w:ins w:id="2309" w:author="Holli Flanagan" w:date="2025-05-12T15:22:00Z">
        <w:r>
          <w:rPr>
            <w:rFonts w:ascii="Times New Roman" w:eastAsia="Times New Roman" w:hAnsi="Times New Roman" w:cs="Times New Roman"/>
            <w:color w:val="212529"/>
            <w:sz w:val="24"/>
            <w:szCs w:val="24"/>
          </w:rPr>
          <w:t>HTML</w:t>
        </w:r>
      </w:ins>
      <w:del w:id="231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311" w:author="Holli Flanagan" w:date="2025-05-12T15:24:00Z">
        <w:r>
          <w:rPr>
            <w:rFonts w:ascii="Times New Roman" w:eastAsia="Times New Roman" w:hAnsi="Times New Roman" w:cs="Times New Roman"/>
            <w:color w:val="212529"/>
            <w:sz w:val="24"/>
            <w:szCs w:val="24"/>
          </w:rPr>
          <w:t>CSS</w:t>
        </w:r>
      </w:ins>
      <w:del w:id="231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to get you started (and a file for your tests). Additional components can be created and inserted into the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to build an object-oriented web application. Some </w:t>
      </w:r>
      <w:del w:id="2313" w:author="Holli Flanagan" w:date="2025-05-09T18:58:00Z">
        <w:r>
          <w:rPr>
            <w:rFonts w:ascii="Times New Roman" w:eastAsia="Times New Roman" w:hAnsi="Times New Roman" w:cs="Times New Roman"/>
            <w:color w:val="212529"/>
            <w:sz w:val="24"/>
            <w:szCs w:val="24"/>
          </w:rPr>
          <w:delText>K</w:delText>
        </w:r>
      </w:del>
      <w:ins w:id="2314"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AA63EA">
      <w:pPr>
        <w:numPr>
          <w:ilvl w:val="0"/>
          <w:numId w:val="50"/>
        </w:numPr>
        <w:shd w:val="clear" w:color="auto" w:fill="FFFFFF"/>
        <w:spacing w:before="180"/>
        <w:rPr>
          <w:rFonts w:ascii="Times New Roman" w:eastAsia="Times New Roman" w:hAnsi="Times New Roman" w:cs="Times New Roman"/>
        </w:rPr>
        <w:pPrChange w:id="2315"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316" w:author="Holli Flanagan" w:date="2025-05-12T15:22:00Z">
        <w:r>
          <w:rPr>
            <w:rFonts w:ascii="Times New Roman" w:eastAsia="Times New Roman" w:hAnsi="Times New Roman" w:cs="Times New Roman"/>
            <w:color w:val="212529"/>
            <w:sz w:val="24"/>
            <w:szCs w:val="24"/>
          </w:rPr>
          <w:t>HTML</w:t>
        </w:r>
      </w:ins>
      <w:del w:id="231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318" w:author="Holli Flanagan" w:date="2025-05-12T15:22:00Z">
        <w:r>
          <w:rPr>
            <w:rFonts w:ascii="Times New Roman" w:eastAsia="Times New Roman" w:hAnsi="Times New Roman" w:cs="Times New Roman"/>
            <w:color w:val="212529"/>
            <w:sz w:val="24"/>
            <w:szCs w:val="24"/>
          </w:rPr>
          <w:t>HTML</w:t>
        </w:r>
      </w:ins>
      <w:del w:id="231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AA63EA">
      <w:pPr>
        <w:numPr>
          <w:ilvl w:val="0"/>
          <w:numId w:val="50"/>
        </w:numPr>
        <w:shd w:val="clear" w:color="auto" w:fill="FFFFFF"/>
        <w:rPr>
          <w:rFonts w:ascii="Times New Roman" w:eastAsia="Times New Roman" w:hAnsi="Times New Roman" w:cs="Times New Roman"/>
        </w:rPr>
        <w:pPrChange w:id="2320"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321" w:author="Holli Flanagan" w:date="2025-05-12T15:24:00Z">
        <w:r>
          <w:rPr>
            <w:rFonts w:ascii="Times New Roman" w:eastAsia="Times New Roman" w:hAnsi="Times New Roman" w:cs="Times New Roman"/>
            <w:color w:val="212529"/>
            <w:sz w:val="24"/>
            <w:szCs w:val="24"/>
          </w:rPr>
          <w:t>CSS</w:t>
        </w:r>
      </w:ins>
      <w:del w:id="232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323" w:author="Holli Flanagan" w:date="2025-05-12T15:24:00Z">
        <w:r>
          <w:rPr>
            <w:rFonts w:ascii="Times New Roman" w:eastAsia="Times New Roman" w:hAnsi="Times New Roman" w:cs="Times New Roman"/>
            <w:color w:val="212529"/>
            <w:sz w:val="24"/>
            <w:szCs w:val="24"/>
          </w:rPr>
          <w:t>CSS</w:t>
        </w:r>
      </w:ins>
      <w:del w:id="232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AA63EA">
      <w:pPr>
        <w:numPr>
          <w:ilvl w:val="0"/>
          <w:numId w:val="50"/>
        </w:numPr>
        <w:shd w:val="clear" w:color="auto" w:fill="FFFFFF"/>
        <w:spacing w:after="300"/>
        <w:rPr>
          <w:rFonts w:ascii="Times New Roman" w:eastAsia="Times New Roman" w:hAnsi="Times New Roman" w:cs="Times New Roman"/>
        </w:rPr>
        <w:pPrChange w:id="2325"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326" w:author="Holli Flanagan" w:date="2025-05-12T15:22:00Z">
        <w:r>
          <w:rPr>
            <w:rFonts w:ascii="Times New Roman" w:eastAsia="Times New Roman" w:hAnsi="Times New Roman" w:cs="Times New Roman"/>
            <w:color w:val="212529"/>
            <w:sz w:val="24"/>
            <w:szCs w:val="24"/>
          </w:rPr>
          <w:t>HTML</w:t>
        </w:r>
      </w:ins>
      <w:del w:id="232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AA63EA">
      <w:pPr>
        <w:pStyle w:val="Heading2"/>
        <w:rPr>
          <w:rPrChange w:id="2328" w:author="Holli Flanagan" w:date="2025-05-12T14:42:00Z">
            <w:rPr>
              <w:sz w:val="34"/>
              <w:szCs w:val="34"/>
            </w:rPr>
          </w:rPrChange>
        </w:rPr>
        <w:pPrChange w:id="2329" w:author="Holli Flanagan" w:date="2025-05-12T14:42:00Z">
          <w:pPr>
            <w:pStyle w:val="Heading2"/>
            <w:keepNext w:val="0"/>
            <w:keepLines w:val="0"/>
          </w:pPr>
        </w:pPrChange>
      </w:pPr>
      <w:bookmarkStart w:id="2330" w:name="_jaziilk3jubz" w:colFirst="0" w:colLast="0"/>
      <w:bookmarkEnd w:id="2330"/>
      <w:r>
        <w:rPr>
          <w:rPrChange w:id="2331" w:author="Holli Flanagan" w:date="2025-05-12T14:42:00Z">
            <w:rPr>
              <w:sz w:val="34"/>
              <w:szCs w:val="34"/>
            </w:rPr>
          </w:rPrChange>
        </w:rPr>
        <w:t>Getting Started with Webz</w:t>
      </w:r>
    </w:p>
    <w:p w14:paraId="6BF687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332"/>
      <w:r>
        <w:rPr>
          <w:rFonts w:ascii="Times New Roman" w:eastAsia="Times New Roman" w:hAnsi="Times New Roman" w:cs="Times New Roman"/>
          <w:color w:val="212529"/>
          <w:sz w:val="24"/>
          <w:szCs w:val="24"/>
        </w:rPr>
        <w:t>NPM</w:t>
      </w:r>
      <w:commentRangeEnd w:id="2332"/>
      <w:r>
        <w:commentReference w:id="2332"/>
      </w:r>
      <w:r>
        <w:rPr>
          <w:rFonts w:ascii="Times New Roman" w:eastAsia="Times New Roman" w:hAnsi="Times New Roman" w:cs="Times New Roman"/>
          <w:color w:val="212529"/>
          <w:sz w:val="24"/>
          <w:szCs w:val="24"/>
        </w:rPr>
        <w:t>.</w:t>
      </w:r>
    </w:p>
    <w:p w14:paraId="6BC944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333"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334"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AA63EA">
      <w:pPr>
        <w:shd w:val="clear" w:color="auto" w:fill="FFFFFF"/>
        <w:spacing w:after="240"/>
        <w:rPr>
          <w:del w:id="2335"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336"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AA63EA">
      <w:pPr>
        <w:shd w:val="clear" w:color="auto" w:fill="FFFFFF"/>
        <w:spacing w:after="240"/>
        <w:rPr>
          <w:rFonts w:ascii="Times New Roman" w:eastAsia="Times New Roman" w:hAnsi="Times New Roman" w:cs="Times New Roman"/>
          <w:color w:val="212529"/>
          <w:sz w:val="24"/>
          <w:szCs w:val="24"/>
        </w:rPr>
      </w:pPr>
      <w:del w:id="2337"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 xml:space="preserve">installs a basic Webz project with a single component in it that you can edit, and a lot of support files that you can ignore. You are only interested in what is inside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on Windows)</w:t>
      </w:r>
      <w:ins w:id="2338"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Webz is a component-based system. Individual elements should be broken up into components and attached to the web document in the constructor. If we navigate to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at a command prompt, we can add more components using the CLI interface.</w:t>
      </w:r>
    </w:p>
    <w:p w14:paraId="5F9715F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2339" w:author="Holli Flanagan" w:date="2025-05-12T15:30:00Z">
        <w:r>
          <w:rPr>
            <w:rFonts w:ascii="Times New Roman" w:eastAsia="Times New Roman" w:hAnsi="Times New Roman" w:cs="Times New Roman"/>
            <w:color w:val="212529"/>
            <w:sz w:val="24"/>
            <w:szCs w:val="24"/>
          </w:rPr>
          <w:delText>J</w:delText>
        </w:r>
      </w:del>
      <w:ins w:id="2340"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 xml:space="preserve">ust like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341"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342"/>
      <w:proofErr w:type="spellStart"/>
      <w:r>
        <w:rPr>
          <w:rFonts w:ascii="Times New Roman" w:eastAsia="Times New Roman" w:hAnsi="Times New Roman" w:cs="Times New Roman"/>
          <w:color w:val="212529"/>
          <w:sz w:val="24"/>
          <w:szCs w:val="24"/>
        </w:rPr>
        <w:t>FancyImageComponent</w:t>
      </w:r>
      <w:proofErr w:type="spellEnd"/>
      <w:r>
        <w:rPr>
          <w:rFonts w:ascii="Times New Roman" w:eastAsia="Times New Roman" w:hAnsi="Times New Roman" w:cs="Times New Roman"/>
          <w:color w:val="212529"/>
          <w:sz w:val="24"/>
          <w:szCs w:val="24"/>
        </w:rPr>
        <w:t xml:space="preserve"> </w:t>
      </w:r>
      <w:commentRangeEnd w:id="2342"/>
      <w:r>
        <w:commentReference w:id="2342"/>
      </w:r>
      <w:r>
        <w:rPr>
          <w:rFonts w:ascii="Times New Roman" w:eastAsia="Times New Roman" w:hAnsi="Times New Roman" w:cs="Times New Roman"/>
          <w:color w:val="212529"/>
          <w:sz w:val="24"/>
          <w:szCs w:val="24"/>
        </w:rPr>
        <w:t xml:space="preserve">somewhere inside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we edit the files for </w:t>
      </w:r>
      <w:proofErr w:type="spellStart"/>
      <w:r>
        <w:rPr>
          <w:rFonts w:ascii="Times New Roman" w:eastAsia="Times New Roman" w:hAnsi="Times New Roman" w:cs="Times New Roman"/>
          <w:color w:val="212529"/>
          <w:sz w:val="24"/>
          <w:szCs w:val="24"/>
        </w:rPr>
        <w:t>MainComponent</w:t>
      </w:r>
      <w:proofErr w:type="spellEnd"/>
      <w:ins w:id="2343"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344" w:author="Holli Flanagan" w:date="2025-05-12T15:22:00Z">
        <w:r>
          <w:rPr>
            <w:rFonts w:ascii="Times New Roman" w:eastAsia="Times New Roman" w:hAnsi="Times New Roman" w:cs="Times New Roman"/>
            <w:color w:val="212529"/>
            <w:sz w:val="24"/>
            <w:szCs w:val="24"/>
          </w:rPr>
          <w:t>HTML</w:t>
        </w:r>
      </w:ins>
      <w:del w:id="234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The buttons are to allow us to navigate later in the example):</w:t>
      </w:r>
    </w:p>
    <w:p w14:paraId="57EDAB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w:t>
      </w:r>
    </w:p>
    <w:p w14:paraId="5C785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346" w:author="Holli Flanagan" w:date="2025-05-12T15:31:00Z">
        <w:r>
          <w:rPr>
            <w:rFonts w:ascii="Times New Roman" w:eastAsia="Times New Roman" w:hAnsi="Times New Roman" w:cs="Times New Roman"/>
            <w:color w:val="212529"/>
            <w:sz w:val="24"/>
            <w:szCs w:val="24"/>
            <w:highlight w:val="white"/>
          </w:rPr>
          <w:t>works</w:t>
        </w:r>
      </w:ins>
      <w:del w:id="2347"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 xml:space="preserve"> run start. We should see the default text for fancy-image and </w:t>
      </w:r>
      <w:del w:id="2348" w:author="Holli Flanagan" w:date="2025-05-12T15:31:00Z">
        <w:r>
          <w:rPr>
            <w:rFonts w:ascii="Times New Roman" w:eastAsia="Times New Roman" w:hAnsi="Times New Roman" w:cs="Times New Roman"/>
            <w:color w:val="212529"/>
            <w:sz w:val="24"/>
            <w:szCs w:val="24"/>
            <w:highlight w:val="white"/>
          </w:rPr>
          <w:delText xml:space="preserve">2 </w:delText>
        </w:r>
      </w:del>
      <w:ins w:id="2349"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350" w:author="Holli Flanagan" w:date="2025-05-12T15:22:00Z">
        <w:r>
          <w:rPr>
            <w:rFonts w:ascii="Times New Roman" w:eastAsia="Times New Roman" w:hAnsi="Times New Roman" w:cs="Times New Roman"/>
            <w:color w:val="212529"/>
            <w:sz w:val="24"/>
            <w:szCs w:val="24"/>
          </w:rPr>
          <w:t>HTML</w:t>
        </w:r>
      </w:ins>
      <w:del w:id="235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352" w:author="Holli Flanagan" w:date="2025-05-12T15:24:00Z">
        <w:r>
          <w:rPr>
            <w:rFonts w:ascii="Times New Roman" w:eastAsia="Times New Roman" w:hAnsi="Times New Roman" w:cs="Times New Roman"/>
            <w:color w:val="212529"/>
            <w:sz w:val="24"/>
            <w:szCs w:val="24"/>
          </w:rPr>
          <w:t>CSS</w:t>
        </w:r>
      </w:ins>
      <w:del w:id="235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354"/>
      <w:r>
        <w:rPr>
          <w:rFonts w:ascii="Times New Roman" w:eastAsia="Times New Roman" w:hAnsi="Times New Roman" w:cs="Times New Roman"/>
          <w:color w:val="212529"/>
          <w:sz w:val="24"/>
          <w:szCs w:val="24"/>
        </w:rPr>
        <w:t>fancy-image component</w:t>
      </w:r>
      <w:commentRangeEnd w:id="2354"/>
      <w:r>
        <w:commentReference w:id="2354"/>
      </w:r>
      <w:r>
        <w:rPr>
          <w:rFonts w:ascii="Times New Roman" w:eastAsia="Times New Roman" w:hAnsi="Times New Roman" w:cs="Times New Roman"/>
          <w:color w:val="212529"/>
          <w:sz w:val="24"/>
          <w:szCs w:val="24"/>
        </w:rPr>
        <w:t>. We will also put two images</w:t>
      </w:r>
      <w:ins w:id="2355" w:author="Holli Flanagan" w:date="2025-05-12T15:32:00Z">
        <w:r>
          <w:rPr>
            <w:rFonts w:ascii="Times New Roman" w:eastAsia="Times New Roman" w:hAnsi="Times New Roman" w:cs="Times New Roman"/>
            <w:color w:val="212529"/>
            <w:sz w:val="24"/>
            <w:szCs w:val="24"/>
          </w:rPr>
          <w:t>—</w:t>
        </w:r>
      </w:ins>
      <w:del w:id="2356"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img1.jpg and img2.jpg</w:t>
      </w:r>
      <w:ins w:id="2357" w:author="Holli Flanagan" w:date="2025-05-12T15:32:00Z">
        <w:r>
          <w:rPr>
            <w:rFonts w:ascii="Times New Roman" w:eastAsia="Times New Roman" w:hAnsi="Times New Roman" w:cs="Times New Roman"/>
            <w:color w:val="212529"/>
            <w:sz w:val="24"/>
            <w:szCs w:val="24"/>
          </w:rPr>
          <w:t>—</w:t>
        </w:r>
      </w:ins>
      <w:del w:id="2358"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359" w:author="Holli Flanagan" w:date="2025-05-12T15:22:00Z">
        <w:r>
          <w:rPr>
            <w:rFonts w:ascii="Times New Roman" w:eastAsia="Times New Roman" w:hAnsi="Times New Roman" w:cs="Times New Roman"/>
            <w:color w:val="212529"/>
            <w:sz w:val="24"/>
            <w:szCs w:val="24"/>
          </w:rPr>
          <w:t>HTML</w:t>
        </w:r>
      </w:ins>
      <w:del w:id="236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2DF217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361" w:author="Holli Flanagan" w:date="2025-05-12T15:22:00Z">
        <w:r>
          <w:rPr>
            <w:rFonts w:ascii="Times New Roman" w:eastAsia="Times New Roman" w:hAnsi="Times New Roman" w:cs="Times New Roman"/>
            <w:color w:val="212529"/>
            <w:sz w:val="24"/>
            <w:szCs w:val="24"/>
          </w:rPr>
          <w:t>HTML</w:t>
        </w:r>
      </w:ins>
      <w:del w:id="236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363" w:author="Holli Flanagan" w:date="2025-05-12T15:22:00Z">
        <w:r>
          <w:rPr>
            <w:rFonts w:ascii="Times New Roman" w:eastAsia="Times New Roman" w:hAnsi="Times New Roman" w:cs="Times New Roman"/>
            <w:color w:val="212529"/>
            <w:sz w:val="24"/>
            <w:szCs w:val="24"/>
          </w:rPr>
          <w:t>HTML</w:t>
        </w:r>
      </w:ins>
      <w:del w:id="236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w:t>
      </w:r>
    </w:p>
    <w:p w14:paraId="2F304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prev</w:t>
      </w:r>
      <w:proofErr w:type="spellEnd"/>
      <w:r>
        <w:rPr>
          <w:rFonts w:ascii="Times New Roman" w:eastAsia="Times New Roman" w:hAnsi="Times New Roman" w:cs="Times New Roman"/>
          <w:color w:val="188038"/>
          <w:sz w:val="24"/>
          <w:szCs w:val="24"/>
        </w:rPr>
        <w:t>"&gt;Previous&lt;/button&gt;</w:t>
      </w:r>
    </w:p>
    <w:p w14:paraId="1707E7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070398A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4F5B168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AA63EA">
      <w:pPr>
        <w:pStyle w:val="Heading2"/>
        <w:rPr>
          <w:rPrChange w:id="2365" w:author="Holli Flanagan" w:date="2025-05-12T14:42:00Z">
            <w:rPr>
              <w:sz w:val="34"/>
              <w:szCs w:val="34"/>
            </w:rPr>
          </w:rPrChange>
        </w:rPr>
        <w:pPrChange w:id="2366" w:author="Holli Flanagan" w:date="2025-05-12T14:42:00Z">
          <w:pPr>
            <w:pStyle w:val="Heading2"/>
            <w:keepNext w:val="0"/>
            <w:keepLines w:val="0"/>
          </w:pPr>
        </w:pPrChange>
      </w:pPr>
      <w:bookmarkStart w:id="2367" w:name="_kbzwa7q4gpo5" w:colFirst="0" w:colLast="0"/>
      <w:bookmarkEnd w:id="2367"/>
      <w:r>
        <w:rPr>
          <w:rPrChange w:id="2368" w:author="Holli Flanagan" w:date="2025-05-12T14:42:00Z">
            <w:rPr>
              <w:sz w:val="34"/>
              <w:szCs w:val="34"/>
            </w:rPr>
          </w:rPrChange>
        </w:rPr>
        <w:t>Decorator transforms</w:t>
      </w:r>
    </w:p>
    <w:p w14:paraId="69C60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to load the correct image.</w:t>
      </w:r>
    </w:p>
    <w:p w14:paraId="39FA55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What do we want them to do:</w:t>
      </w:r>
    </w:p>
    <w:p w14:paraId="53AFD271" w14:textId="77777777" w:rsidR="00B32DEF" w:rsidRDefault="00AA63EA">
      <w:pPr>
        <w:numPr>
          <w:ilvl w:val="0"/>
          <w:numId w:val="51"/>
        </w:numPr>
        <w:shd w:val="clear" w:color="auto" w:fill="FFFFFF"/>
        <w:spacing w:before="180"/>
        <w:rPr>
          <w:rFonts w:ascii="Times New Roman" w:eastAsia="Times New Roman" w:hAnsi="Times New Roman" w:cs="Times New Roman"/>
        </w:rPr>
        <w:pPrChange w:id="2369"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AA63EA">
      <w:pPr>
        <w:numPr>
          <w:ilvl w:val="0"/>
          <w:numId w:val="51"/>
        </w:numPr>
        <w:shd w:val="clear" w:color="auto" w:fill="FFFFFF"/>
        <w:rPr>
          <w:rFonts w:ascii="Times New Roman" w:eastAsia="Times New Roman" w:hAnsi="Times New Roman" w:cs="Times New Roman"/>
        </w:rPr>
        <w:pPrChange w:id="2370"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AA63EA">
      <w:pPr>
        <w:numPr>
          <w:ilvl w:val="0"/>
          <w:numId w:val="51"/>
        </w:numPr>
        <w:shd w:val="clear" w:color="auto" w:fill="FFFFFF"/>
        <w:rPr>
          <w:rFonts w:ascii="Times New Roman" w:eastAsia="Times New Roman" w:hAnsi="Times New Roman" w:cs="Times New Roman"/>
        </w:rPr>
        <w:pPrChange w:id="2371"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372"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AA63EA">
      <w:pPr>
        <w:numPr>
          <w:ilvl w:val="0"/>
          <w:numId w:val="51"/>
        </w:numPr>
        <w:shd w:val="clear" w:color="auto" w:fill="FFFFFF"/>
        <w:spacing w:after="300"/>
        <w:rPr>
          <w:rFonts w:ascii="Times New Roman" w:eastAsia="Times New Roman" w:hAnsi="Times New Roman" w:cs="Times New Roman"/>
        </w:rPr>
        <w:pPrChange w:id="2373"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previous is pushed decrement the image number</w:t>
      </w:r>
      <w:ins w:id="2374"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2375" w:author="Holli Flanagan" w:date="2025-05-12T15:46:00Z">
        <w:r>
          <w:rPr>
            <w:rFonts w:ascii="Times New Roman" w:eastAsia="Times New Roman" w:hAnsi="Times New Roman" w:cs="Times New Roman"/>
            <w:color w:val="212529"/>
            <w:sz w:val="24"/>
            <w:szCs w:val="24"/>
          </w:rPr>
          <w:delText xml:space="preserve"> </w:delText>
        </w:r>
      </w:del>
      <w:ins w:id="2376"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AA63EA">
      <w:pPr>
        <w:shd w:val="clear" w:color="auto" w:fill="FFFFFF"/>
        <w:spacing w:after="240"/>
        <w:rPr>
          <w:rFonts w:ascii="Times New Roman" w:eastAsia="Times New Roman" w:hAnsi="Times New Roman" w:cs="Times New Roman"/>
          <w:color w:val="212529"/>
          <w:sz w:val="24"/>
          <w:szCs w:val="24"/>
        </w:rPr>
      </w:pPr>
      <w:ins w:id="2377" w:author="Holli Flanagan" w:date="2025-05-12T15:46:00Z">
        <w:r>
          <w:rPr>
            <w:rFonts w:ascii="Times New Roman" w:eastAsia="Times New Roman" w:hAnsi="Times New Roman" w:cs="Times New Roman"/>
            <w:color w:val="212529"/>
            <w:sz w:val="24"/>
            <w:szCs w:val="24"/>
          </w:rPr>
          <w:t xml:space="preserve">Next, </w:t>
        </w:r>
      </w:ins>
      <w:del w:id="2378"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proofErr w:type="spellStart"/>
      <w:r>
        <w:rPr>
          <w:rFonts w:ascii="Times New Roman" w:eastAsia="Times New Roman" w:hAnsi="Times New Roman" w:cs="Times New Roman"/>
          <w:color w:val="D63384"/>
          <w:sz w:val="21"/>
          <w:szCs w:val="21"/>
          <w:shd w:val="clear" w:color="auto" w:fill="F5F6FA"/>
        </w:rPr>
        <w:t>prevDisabled</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nextDisabled</w:t>
      </w:r>
      <w:proofErr w:type="spellEnd"/>
      <w:r>
        <w:rPr>
          <w:rFonts w:ascii="Times New Roman" w:eastAsia="Times New Roman" w:hAnsi="Times New Roman" w:cs="Times New Roman"/>
          <w:color w:val="212529"/>
          <w:sz w:val="24"/>
          <w:szCs w:val="24"/>
        </w:rPr>
        <w:t xml:space="preserve">. Notice that the </w:t>
      </w:r>
      <w:ins w:id="2379" w:author="Holli Flanagan" w:date="2025-05-12T15:22:00Z">
        <w:r>
          <w:rPr>
            <w:rFonts w:ascii="Times New Roman" w:eastAsia="Times New Roman" w:hAnsi="Times New Roman" w:cs="Times New Roman"/>
            <w:color w:val="212529"/>
            <w:sz w:val="24"/>
            <w:szCs w:val="24"/>
          </w:rPr>
          <w:t>HTML</w:t>
        </w:r>
      </w:ins>
      <w:del w:id="238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proofErr w:type="spellStart"/>
      <w:r>
        <w:rPr>
          <w:rFonts w:ascii="Times New Roman" w:eastAsia="Times New Roman" w:hAnsi="Times New Roman" w:cs="Times New Roman"/>
          <w:color w:val="D63384"/>
          <w:sz w:val="21"/>
          <w:szCs w:val="21"/>
          <w:shd w:val="clear" w:color="auto" w:fill="F5F6FA"/>
        </w:rPr>
        <w:t>prev</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AA63EA">
      <w:pPr>
        <w:numPr>
          <w:ilvl w:val="0"/>
          <w:numId w:val="52"/>
        </w:numPr>
        <w:shd w:val="clear" w:color="auto" w:fill="FFFFFF"/>
        <w:spacing w:before="180"/>
        <w:rPr>
          <w:rFonts w:ascii="Times New Roman" w:eastAsia="Times New Roman" w:hAnsi="Times New Roman" w:cs="Times New Roman"/>
        </w:rPr>
        <w:pPrChange w:id="238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382"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AA63EA">
      <w:pPr>
        <w:numPr>
          <w:ilvl w:val="0"/>
          <w:numId w:val="52"/>
        </w:numPr>
        <w:shd w:val="clear" w:color="auto" w:fill="FFFFFF"/>
        <w:rPr>
          <w:rFonts w:ascii="Times New Roman" w:eastAsia="Times New Roman" w:hAnsi="Times New Roman" w:cs="Times New Roman"/>
        </w:rPr>
        <w:pPrChange w:id="2383"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384"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AA63EA">
      <w:pPr>
        <w:numPr>
          <w:ilvl w:val="0"/>
          <w:numId w:val="52"/>
        </w:numPr>
        <w:shd w:val="clear" w:color="auto" w:fill="FFFFFF"/>
        <w:rPr>
          <w:rFonts w:ascii="Times New Roman" w:eastAsia="Times New Roman" w:hAnsi="Times New Roman" w:cs="Times New Roman"/>
        </w:rPr>
        <w:pPrChange w:id="2385" w:author="Holli Flanagan" w:date="2025-05-12T15:46:00Z">
          <w:pPr>
            <w:numPr>
              <w:numId w:val="121"/>
            </w:numPr>
            <w:shd w:val="clear" w:color="auto" w:fill="FFFFFF"/>
            <w:spacing w:before="180" w:after="300"/>
            <w:ind w:left="720" w:hanging="360"/>
          </w:pPr>
        </w:pPrChange>
      </w:pPr>
      <w:commentRangeStart w:id="2386"/>
      <w:r>
        <w:rPr>
          <w:rFonts w:ascii="Times New Roman" w:eastAsia="Times New Roman" w:hAnsi="Times New Roman" w:cs="Times New Roman"/>
          <w:color w:val="212529"/>
          <w:sz w:val="24"/>
          <w:szCs w:val="24"/>
        </w:rPr>
        <w:t xml:space="preserve">Disable the next button if </w:t>
      </w:r>
      <w:proofErr w:type="spellStart"/>
      <w:r>
        <w:rPr>
          <w:rFonts w:ascii="Times New Roman" w:eastAsia="Times New Roman" w:hAnsi="Times New Roman" w:cs="Times New Roman"/>
          <w:color w:val="212529"/>
          <w:sz w:val="24"/>
          <w:szCs w:val="24"/>
        </w:rPr>
        <w:t>prev</w:t>
      </w:r>
      <w:proofErr w:type="spellEnd"/>
      <w:r>
        <w:rPr>
          <w:rFonts w:ascii="Times New Roman" w:eastAsia="Times New Roman" w:hAnsi="Times New Roman" w:cs="Times New Roman"/>
          <w:color w:val="212529"/>
          <w:sz w:val="24"/>
          <w:szCs w:val="24"/>
        </w:rPr>
        <w:t xml:space="preserve"> is pushed:</w:t>
      </w:r>
      <w:commentRangeEnd w:id="2386"/>
      <w:r>
        <w:commentReference w:id="2386"/>
      </w:r>
    </w:p>
    <w:p w14:paraId="77A463C4" w14:textId="77777777" w:rsidR="00B32DEF" w:rsidRDefault="00AA63EA">
      <w:pPr>
        <w:numPr>
          <w:ilvl w:val="0"/>
          <w:numId w:val="52"/>
        </w:numPr>
        <w:shd w:val="clear" w:color="auto" w:fill="FFFFFF"/>
        <w:rPr>
          <w:rFonts w:ascii="Times New Roman" w:eastAsia="Times New Roman" w:hAnsi="Times New Roman" w:cs="Times New Roman"/>
        </w:rPr>
        <w:pPrChange w:id="2387"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388"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AA63EA">
      <w:pPr>
        <w:numPr>
          <w:ilvl w:val="0"/>
          <w:numId w:val="52"/>
        </w:numPr>
        <w:shd w:val="clear" w:color="auto" w:fill="FFFFFF"/>
        <w:rPr>
          <w:rFonts w:ascii="Times New Roman" w:eastAsia="Times New Roman" w:hAnsi="Times New Roman" w:cs="Times New Roman"/>
        </w:rPr>
        <w:pPrChange w:id="2389"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390"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AA63EA">
      <w:pPr>
        <w:numPr>
          <w:ilvl w:val="0"/>
          <w:numId w:val="52"/>
        </w:numPr>
        <w:shd w:val="clear" w:color="auto" w:fill="FFFFFF"/>
        <w:spacing w:after="300"/>
        <w:rPr>
          <w:rFonts w:ascii="Times New Roman" w:eastAsia="Times New Roman" w:hAnsi="Times New Roman" w:cs="Times New Roman"/>
        </w:rPr>
        <w:pPrChange w:id="239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392"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393"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394" w:author="Holli Flanagan" w:date="2025-05-12T15:47:00Z">
        <w:r>
          <w:rPr>
            <w:rFonts w:ascii="Times New Roman" w:eastAsia="Times New Roman" w:hAnsi="Times New Roman" w:cs="Times New Roman"/>
            <w:color w:val="212529"/>
            <w:sz w:val="24"/>
            <w:szCs w:val="24"/>
          </w:rPr>
          <w:t>not the other way around!</w:t>
        </w:r>
      </w:ins>
      <w:del w:id="2395"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396" w:author="Holli Flanagan" w:date="2025-05-12T15:48:00Z">
        <w:r>
          <w:rPr>
            <w:rFonts w:ascii="Times New Roman" w:eastAsia="Times New Roman" w:hAnsi="Times New Roman" w:cs="Times New Roman"/>
            <w:color w:val="212529"/>
            <w:sz w:val="24"/>
            <w:szCs w:val="24"/>
          </w:rPr>
          <w:delText>D</w:delText>
        </w:r>
      </w:del>
      <w:ins w:id="2397"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5B212E0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1E3533E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6739191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AA63EA">
      <w:pPr>
        <w:pStyle w:val="Heading2"/>
        <w:rPr>
          <w:rPrChange w:id="2398" w:author="Holli Flanagan" w:date="2025-05-12T14:42:00Z">
            <w:rPr>
              <w:sz w:val="34"/>
              <w:szCs w:val="34"/>
            </w:rPr>
          </w:rPrChange>
        </w:rPr>
        <w:pPrChange w:id="2399" w:author="Holli Flanagan" w:date="2025-05-12T14:42:00Z">
          <w:pPr>
            <w:pStyle w:val="Heading2"/>
            <w:keepNext w:val="0"/>
            <w:keepLines w:val="0"/>
          </w:pPr>
        </w:pPrChange>
      </w:pPr>
      <w:bookmarkStart w:id="2400" w:name="_sx0dm4xz55ma" w:colFirst="0" w:colLast="0"/>
      <w:bookmarkEnd w:id="2400"/>
      <w:r>
        <w:rPr>
          <w:rPrChange w:id="2401" w:author="Holli Flanagan" w:date="2025-05-12T14:42:00Z">
            <w:rPr>
              <w:sz w:val="34"/>
              <w:szCs w:val="34"/>
            </w:rPr>
          </w:rPrChange>
        </w:rPr>
        <w:t>Decorators in Webz</w:t>
      </w:r>
    </w:p>
    <w:p w14:paraId="39776D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All classes created with the CLI will automatically subclass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The Bind Decorators are used to move data from the class to the </w:t>
      </w:r>
      <w:ins w:id="2402" w:author="Holli Flanagan" w:date="2025-05-12T15:22:00Z">
        <w:r>
          <w:rPr>
            <w:rFonts w:ascii="Times New Roman" w:eastAsia="Times New Roman" w:hAnsi="Times New Roman" w:cs="Times New Roman"/>
            <w:color w:val="212529"/>
            <w:sz w:val="24"/>
            <w:szCs w:val="24"/>
          </w:rPr>
          <w:t>HTML</w:t>
        </w:r>
      </w:ins>
      <w:del w:id="240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404" w:author="Holli Flanagan" w:date="2025-05-12T15:48:00Z">
        <w:r>
          <w:rPr>
            <w:rFonts w:ascii="Times New Roman" w:eastAsia="Times New Roman" w:hAnsi="Times New Roman" w:cs="Times New Roman"/>
            <w:color w:val="212529"/>
            <w:sz w:val="24"/>
            <w:szCs w:val="24"/>
          </w:rPr>
          <w:delText>E</w:delText>
        </w:r>
      </w:del>
      <w:ins w:id="2405"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406" w:author="Holli Flanagan" w:date="2025-05-12T15:48:00Z">
        <w:r>
          <w:rPr>
            <w:rFonts w:ascii="Times New Roman" w:eastAsia="Times New Roman" w:hAnsi="Times New Roman" w:cs="Times New Roman"/>
            <w:color w:val="212529"/>
            <w:sz w:val="24"/>
            <w:szCs w:val="24"/>
          </w:rPr>
          <w:delText>D</w:delText>
        </w:r>
      </w:del>
      <w:ins w:id="2407"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408" w:author="Holli Flanagan" w:date="2025-05-12T15:22:00Z">
        <w:r>
          <w:rPr>
            <w:rFonts w:ascii="Times New Roman" w:eastAsia="Times New Roman" w:hAnsi="Times New Roman" w:cs="Times New Roman"/>
            <w:color w:val="212529"/>
            <w:sz w:val="24"/>
            <w:szCs w:val="24"/>
          </w:rPr>
          <w:t>HTML</w:t>
        </w:r>
      </w:ins>
      <w:del w:id="240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10" w:name="_hbraughte96t" w:colFirst="0" w:colLast="0"/>
      <w:bookmarkEnd w:id="2410"/>
      <w:r>
        <w:rPr>
          <w:rFonts w:ascii="Times New Roman" w:eastAsia="Times New Roman" w:hAnsi="Times New Roman" w:cs="Times New Roman"/>
          <w:color w:val="27262B"/>
          <w:sz w:val="26"/>
          <w:szCs w:val="26"/>
        </w:rPr>
        <w:t>Bind Decorators</w:t>
      </w:r>
    </w:p>
    <w:p w14:paraId="689BF3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here are the decorators for binding variables to elements, which allow the element to change when a field (member variable) changes in the class:</w:t>
      </w:r>
    </w:p>
    <w:p w14:paraId="41DCC54B" w14:textId="77777777" w:rsidR="00B32DEF" w:rsidRDefault="00AA63EA">
      <w:pPr>
        <w:numPr>
          <w:ilvl w:val="0"/>
          <w:numId w:val="58"/>
        </w:numPr>
        <w:shd w:val="clear" w:color="auto" w:fill="FFFFFF"/>
        <w:spacing w:before="180"/>
        <w:pPrChange w:id="2411"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412" w:author="Holli Flanagan" w:date="2025-05-12T15:49:00Z">
        <w:r>
          <w:rPr>
            <w:rFonts w:ascii="Times New Roman" w:eastAsia="Times New Roman" w:hAnsi="Times New Roman" w:cs="Times New Roman"/>
            <w:color w:val="212529"/>
            <w:sz w:val="24"/>
            <w:szCs w:val="24"/>
          </w:rPr>
          <w:delText xml:space="preserve"> - </w:delText>
        </w:r>
      </w:del>
      <w:ins w:id="2413"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AA63EA">
      <w:pPr>
        <w:numPr>
          <w:ilvl w:val="0"/>
          <w:numId w:val="58"/>
        </w:numPr>
        <w:shd w:val="clear" w:color="auto" w:fill="FFFFFF"/>
        <w:pPrChange w:id="2414"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 xml:space="preserve">id, </w:t>
      </w:r>
      <w:proofErr w:type="spellStart"/>
      <w:r>
        <w:rPr>
          <w:rFonts w:ascii="Times New Roman" w:eastAsia="Times New Roman" w:hAnsi="Times New Roman" w:cs="Times New Roman"/>
          <w:color w:val="D63384"/>
          <w:sz w:val="21"/>
          <w:szCs w:val="21"/>
          <w:shd w:val="clear" w:color="auto" w:fill="F5F6FA"/>
        </w:rPr>
        <w:t>attr</w:t>
      </w:r>
      <w:proofErr w:type="spellEnd"/>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415" w:author="Holli Flanagan" w:date="2025-05-12T15:48:00Z">
        <w:r>
          <w:rPr>
            <w:rFonts w:ascii="Times New Roman" w:eastAsia="Times New Roman" w:hAnsi="Times New Roman" w:cs="Times New Roman"/>
            <w:color w:val="212529"/>
            <w:sz w:val="24"/>
            <w:szCs w:val="24"/>
          </w:rPr>
          <w:delText xml:space="preserve"> - </w:delText>
        </w:r>
      </w:del>
      <w:ins w:id="2416"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AA63EA">
      <w:pPr>
        <w:numPr>
          <w:ilvl w:val="0"/>
          <w:numId w:val="58"/>
        </w:numPr>
        <w:shd w:val="clear" w:color="auto" w:fill="FFFFFF"/>
        <w:pPrChange w:id="2417"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418" w:author="Holli Flanagan" w:date="2025-05-12T15:48:00Z">
        <w:r>
          <w:rPr>
            <w:rFonts w:ascii="Times New Roman" w:eastAsia="Times New Roman" w:hAnsi="Times New Roman" w:cs="Times New Roman"/>
            <w:color w:val="212529"/>
            <w:sz w:val="24"/>
            <w:szCs w:val="24"/>
          </w:rPr>
          <w:delText xml:space="preserve"> - </w:delText>
        </w:r>
      </w:del>
      <w:ins w:id="2419"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AA63EA">
      <w:pPr>
        <w:numPr>
          <w:ilvl w:val="0"/>
          <w:numId w:val="58"/>
        </w:numPr>
        <w:shd w:val="clear" w:color="auto" w:fill="FFFFFF"/>
        <w:spacing w:after="300"/>
        <w:pPrChange w:id="2420"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421" w:author="Holli Flanagan" w:date="2025-05-12T15:49:00Z">
        <w:r>
          <w:rPr>
            <w:rFonts w:ascii="Times New Roman" w:eastAsia="Times New Roman" w:hAnsi="Times New Roman" w:cs="Times New Roman"/>
            <w:color w:val="212529"/>
            <w:sz w:val="24"/>
            <w:szCs w:val="24"/>
          </w:rPr>
          <w:delText xml:space="preserve"> - </w:delText>
        </w:r>
      </w:del>
      <w:ins w:id="2422"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AA63EA">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423" w:author="Holli Flanagan" w:date="2025-05-12T15:49:00Z">
        <w:r>
          <w:rPr>
            <w:rFonts w:ascii="Times New Roman" w:eastAsia="Times New Roman" w:hAnsi="Times New Roman" w:cs="Times New Roman"/>
            <w:color w:val="212529"/>
            <w:sz w:val="24"/>
            <w:szCs w:val="24"/>
          </w:rPr>
          <w:delText xml:space="preserve"> - </w:delText>
        </w:r>
      </w:del>
      <w:ins w:id="242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425" w:author="Holli Flanagan" w:date="2025-05-12T15:49:00Z">
        <w:r>
          <w:rPr>
            <w:rFonts w:ascii="Times New Roman" w:eastAsia="Times New Roman" w:hAnsi="Times New Roman" w:cs="Times New Roman"/>
            <w:color w:val="212529"/>
            <w:sz w:val="24"/>
            <w:szCs w:val="24"/>
          </w:rPr>
          <w:delText xml:space="preserve"> - </w:delText>
        </w:r>
      </w:del>
      <w:ins w:id="242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427" w:author="Holli Flanagan" w:date="2025-05-12T15:49:00Z">
        <w:r>
          <w:rPr>
            <w:rFonts w:ascii="Times New Roman" w:eastAsia="Times New Roman" w:hAnsi="Times New Roman" w:cs="Times New Roman"/>
            <w:color w:val="212529"/>
            <w:sz w:val="24"/>
            <w:szCs w:val="24"/>
          </w:rPr>
          <w:delText xml:space="preserve"> - </w:delText>
        </w:r>
      </w:del>
      <w:ins w:id="2428"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429" w:author="Holli Flanagan" w:date="2025-05-12T15:49:00Z">
        <w:r>
          <w:rPr>
            <w:rFonts w:ascii="Times New Roman" w:eastAsia="Times New Roman" w:hAnsi="Times New Roman" w:cs="Times New Roman"/>
            <w:color w:val="212529"/>
            <w:sz w:val="24"/>
            <w:szCs w:val="24"/>
          </w:rPr>
          <w:delText xml:space="preserve"> - </w:delText>
        </w:r>
      </w:del>
      <w:ins w:id="243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431" w:author="Holli Flanagan" w:date="2025-05-12T15:50:00Z">
        <w:r>
          <w:rPr>
            <w:rFonts w:ascii="Times New Roman" w:eastAsia="Times New Roman" w:hAnsi="Times New Roman" w:cs="Times New Roman"/>
            <w:color w:val="212529"/>
            <w:sz w:val="24"/>
            <w:szCs w:val="24"/>
          </w:rPr>
          <w:delText xml:space="preserve"> -</w:delText>
        </w:r>
      </w:del>
      <w:ins w:id="2432"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AA63EA">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433" w:author="Holli Flanagan" w:date="2025-05-12T15:50:00Z">
        <w:r>
          <w:rPr>
            <w:rFonts w:ascii="Times New Roman" w:eastAsia="Times New Roman" w:hAnsi="Times New Roman" w:cs="Times New Roman"/>
            <w:color w:val="212529"/>
            <w:sz w:val="24"/>
            <w:szCs w:val="24"/>
          </w:rPr>
          <w:delText xml:space="preserve"> -</w:delText>
        </w:r>
      </w:del>
      <w:ins w:id="2434"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before applying it to the element (useful for binding numeric fields to style properties that require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units, such as padding, margin, width, height, etc.)</w:t>
      </w:r>
    </w:p>
    <w:p w14:paraId="2DABC34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35" w:name="_627nr9yj20au" w:colFirst="0" w:colLast="0"/>
      <w:bookmarkEnd w:id="2435"/>
      <w:r>
        <w:rPr>
          <w:rFonts w:ascii="Times New Roman" w:eastAsia="Times New Roman" w:hAnsi="Times New Roman" w:cs="Times New Roman"/>
          <w:color w:val="27262B"/>
          <w:sz w:val="26"/>
          <w:szCs w:val="26"/>
        </w:rPr>
        <w:t>Event Decorators</w:t>
      </w:r>
    </w:p>
    <w:p w14:paraId="316EB8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when you want the instance to react to an event on the element, you can use the decorators below to bind a method to an event. Most of the time, you will want to use one of these specialized decorators:</w:t>
      </w:r>
    </w:p>
    <w:p w14:paraId="7FB0C9A6" w14:textId="77777777" w:rsidR="00B32DEF" w:rsidRDefault="00AA63EA">
      <w:pPr>
        <w:numPr>
          <w:ilvl w:val="0"/>
          <w:numId w:val="60"/>
        </w:numPr>
        <w:shd w:val="clear" w:color="auto" w:fill="FFFFFF"/>
        <w:spacing w:before="180"/>
        <w:pPrChange w:id="2436"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MouseEvent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AA63EA">
      <w:pPr>
        <w:numPr>
          <w:ilvl w:val="0"/>
          <w:numId w:val="60"/>
        </w:numPr>
        <w:shd w:val="clear" w:color="auto" w:fill="FFFFFF"/>
        <w:pPrChange w:id="2437"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438"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AA63EA">
      <w:pPr>
        <w:numPr>
          <w:ilvl w:val="0"/>
          <w:numId w:val="60"/>
        </w:numPr>
        <w:shd w:val="clear" w:color="auto" w:fill="FFFFFF"/>
        <w:pPrChange w:id="2439"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AA63EA">
      <w:pPr>
        <w:numPr>
          <w:ilvl w:val="0"/>
          <w:numId w:val="60"/>
        </w:numPr>
        <w:shd w:val="clear" w:color="auto" w:fill="FFFFFF"/>
        <w:spacing w:after="300"/>
        <w:pPrChange w:id="2440"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441"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AA63EA">
      <w:pPr>
        <w:numPr>
          <w:ilvl w:val="0"/>
          <w:numId w:val="61"/>
        </w:numPr>
        <w:shd w:val="clear" w:color="auto" w:fill="FFFFFF"/>
        <w:spacing w:before="180"/>
        <w:pPrChange w:id="2442"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spellStart"/>
      <w:proofErr w:type="gramStart"/>
      <w:r>
        <w:rPr>
          <w:rFonts w:ascii="Times New Roman" w:eastAsia="Times New Roman" w:hAnsi="Times New Roman" w:cs="Times New Roman"/>
          <w:color w:val="D63384"/>
          <w:sz w:val="21"/>
          <w:szCs w:val="21"/>
          <w:shd w:val="clear" w:color="auto" w:fill="F5F6FA"/>
        </w:rPr>
        <w:t>e:Event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AA63EA">
      <w:pPr>
        <w:numPr>
          <w:ilvl w:val="0"/>
          <w:numId w:val="61"/>
        </w:numPr>
        <w:shd w:val="clear" w:color="auto" w:fill="FFFFFF"/>
        <w:pPrChange w:id="2443"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spellStart"/>
      <w:proofErr w:type="gramStart"/>
      <w:r>
        <w:rPr>
          <w:rFonts w:ascii="Times New Roman" w:eastAsia="Times New Roman" w:hAnsi="Times New Roman" w:cs="Times New Roman"/>
          <w:color w:val="D63384"/>
          <w:sz w:val="21"/>
          <w:szCs w:val="21"/>
          <w:shd w:val="clear" w:color="auto" w:fill="F5F6FA"/>
        </w:rPr>
        <w:t>e:WindowEvent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AA63EA">
      <w:pPr>
        <w:numPr>
          <w:ilvl w:val="0"/>
          <w:numId w:val="61"/>
        </w:numPr>
        <w:shd w:val="clear" w:color="auto" w:fill="FFFFFF"/>
        <w:spacing w:after="300"/>
        <w:pPrChange w:id="2444"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spellStart"/>
      <w:proofErr w:type="gramStart"/>
      <w:r>
        <w:rPr>
          <w:rFonts w:ascii="Times New Roman" w:eastAsia="Times New Roman" w:hAnsi="Times New Roman" w:cs="Times New Roman"/>
          <w:color w:val="D63384"/>
          <w:sz w:val="21"/>
          <w:szCs w:val="21"/>
          <w:shd w:val="clear" w:color="auto" w:fill="F5F6FA"/>
        </w:rPr>
        <w:t>f:TimerCancelFunction</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AA63EA">
      <w:pPr>
        <w:pStyle w:val="Heading2"/>
        <w:rPr>
          <w:rPrChange w:id="2445" w:author="Holli Flanagan" w:date="2025-05-12T14:42:00Z">
            <w:rPr>
              <w:sz w:val="34"/>
              <w:szCs w:val="34"/>
            </w:rPr>
          </w:rPrChange>
        </w:rPr>
        <w:pPrChange w:id="2446" w:author="Holli Flanagan" w:date="2025-05-12T14:42:00Z">
          <w:pPr>
            <w:pStyle w:val="Heading2"/>
            <w:keepNext w:val="0"/>
            <w:keepLines w:val="0"/>
          </w:pPr>
        </w:pPrChange>
      </w:pPr>
      <w:bookmarkStart w:id="2447" w:name="_rbte27e130h3" w:colFirst="0" w:colLast="0"/>
      <w:bookmarkEnd w:id="2447"/>
      <w:r>
        <w:rPr>
          <w:rPrChange w:id="2448" w:author="Holli Flanagan" w:date="2025-05-12T14:42:00Z">
            <w:rPr>
              <w:sz w:val="34"/>
              <w:szCs w:val="34"/>
            </w:rPr>
          </w:rPrChange>
        </w:rPr>
        <w:t>References</w:t>
      </w:r>
    </w:p>
    <w:p w14:paraId="3EC4E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AA63EA">
      <w:pPr>
        <w:numPr>
          <w:ilvl w:val="0"/>
          <w:numId w:val="301"/>
        </w:numPr>
        <w:shd w:val="clear" w:color="auto" w:fill="FFFFFF"/>
        <w:spacing w:before="180"/>
        <w:rPr>
          <w:ins w:id="2449"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450"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451"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452" w:author="Holli Flanagan" w:date="2025-05-12T15:50:00Z">
            <w:rPr>
              <w:rFonts w:ascii="Times New Roman" w:eastAsia="Times New Roman" w:hAnsi="Times New Roman" w:cs="Times New Roman"/>
            </w:rPr>
          </w:rPrChange>
        </w:rPr>
        <w:pPrChange w:id="2453" w:author="Holli Flanagan" w:date="2025-05-12T15:50:00Z">
          <w:pPr>
            <w:numPr>
              <w:numId w:val="301"/>
            </w:numPr>
            <w:shd w:val="clear" w:color="auto" w:fill="FFFFFF"/>
            <w:spacing w:before="180" w:after="300"/>
            <w:ind w:left="720" w:hanging="360"/>
          </w:pPr>
        </w:pPrChange>
      </w:pPr>
    </w:p>
    <w:p w14:paraId="1293EC5D" w14:textId="77777777" w:rsidR="00B32DEF" w:rsidRDefault="00AA63EA">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AA63EA">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Intro: https://developer.mozilla.org/en-US/docs/Learn/CSS/First_steps/Getting_started</w:t>
      </w:r>
    </w:p>
    <w:p w14:paraId="3046DB22" w14:textId="77777777" w:rsidR="00B32DEF" w:rsidRDefault="00B32DEF">
      <w:pPr>
        <w:numPr>
          <w:ilvl w:val="0"/>
          <w:numId w:val="268"/>
        </w:numPr>
        <w:shd w:val="clear" w:color="auto" w:fill="FFFFFF"/>
        <w:rPr>
          <w:ins w:id="2454" w:author="Holli Flanagan" w:date="2025-05-12T15:51:00Z"/>
          <w:rFonts w:ascii="Times New Roman" w:eastAsia="Times New Roman" w:hAnsi="Times New Roman" w:cs="Times New Roman"/>
        </w:rPr>
      </w:pPr>
    </w:p>
    <w:p w14:paraId="295181B7" w14:textId="77777777" w:rsidR="00B32DEF" w:rsidRDefault="00AA63EA">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AA63EA">
      <w:pPr>
        <w:numPr>
          <w:ilvl w:val="0"/>
          <w:numId w:val="62"/>
        </w:numPr>
        <w:shd w:val="clear" w:color="auto" w:fill="FFFFFF"/>
        <w:spacing w:before="180"/>
        <w:rPr>
          <w:rFonts w:ascii="Times New Roman" w:eastAsia="Times New Roman" w:hAnsi="Times New Roman" w:cs="Times New Roman"/>
        </w:rPr>
        <w:pPrChange w:id="2455"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AA63EA">
      <w:pPr>
        <w:numPr>
          <w:ilvl w:val="0"/>
          <w:numId w:val="62"/>
        </w:numPr>
        <w:shd w:val="clear" w:color="auto" w:fill="FFFFFF"/>
        <w:rPr>
          <w:rFonts w:ascii="Times New Roman" w:eastAsia="Times New Roman" w:hAnsi="Times New Roman" w:cs="Times New Roman"/>
        </w:rPr>
        <w:pPrChange w:id="2456"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AA63EA">
      <w:pPr>
        <w:numPr>
          <w:ilvl w:val="0"/>
          <w:numId w:val="62"/>
        </w:numPr>
        <w:shd w:val="clear" w:color="auto" w:fill="FFFFFF"/>
        <w:spacing w:after="300"/>
        <w:rPr>
          <w:rFonts w:ascii="Times New Roman" w:eastAsia="Times New Roman" w:hAnsi="Times New Roman" w:cs="Times New Roman"/>
        </w:rPr>
        <w:pPrChange w:id="2457"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AA63EA">
      <w:pPr>
        <w:pStyle w:val="Heading2"/>
        <w:keepNext w:val="0"/>
        <w:keepLines w:val="0"/>
        <w:spacing w:before="700"/>
        <w:rPr>
          <w:rPrChange w:id="2458" w:author="Holli Flanagan" w:date="2025-05-12T14:42:00Z">
            <w:rPr>
              <w:sz w:val="46"/>
              <w:szCs w:val="46"/>
            </w:rPr>
          </w:rPrChange>
        </w:rPr>
        <w:pPrChange w:id="2459" w:author="Holli Flanagan" w:date="2025-05-12T14:42:00Z">
          <w:pPr>
            <w:pStyle w:val="Heading1"/>
            <w:keepNext w:val="0"/>
            <w:keepLines w:val="0"/>
            <w:spacing w:before="700"/>
          </w:pPr>
        </w:pPrChange>
      </w:pPr>
      <w:bookmarkStart w:id="2460" w:name="_xq7jql6oi7on" w:colFirst="0" w:colLast="0"/>
      <w:bookmarkEnd w:id="2460"/>
      <w:r>
        <w:rPr>
          <w:rPrChange w:id="2461" w:author="Holli Flanagan" w:date="2025-05-12T14:42:00Z">
            <w:rPr>
              <w:sz w:val="46"/>
              <w:szCs w:val="46"/>
            </w:rPr>
          </w:rPrChange>
        </w:rPr>
        <w:t>Summary</w:t>
      </w:r>
    </w:p>
    <w:p w14:paraId="75C6B7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462" w:author="Holli Flanagan" w:date="2025-05-12T15:22:00Z">
        <w:r>
          <w:rPr>
            <w:rFonts w:ascii="Times New Roman" w:eastAsia="Times New Roman" w:hAnsi="Times New Roman" w:cs="Times New Roman"/>
            <w:color w:val="212529"/>
            <w:sz w:val="24"/>
            <w:szCs w:val="24"/>
          </w:rPr>
          <w:t>HTML</w:t>
        </w:r>
      </w:ins>
      <w:del w:id="246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AA63EA">
      <w:pPr>
        <w:pStyle w:val="Heading2"/>
        <w:keepNext w:val="0"/>
        <w:keepLines w:val="0"/>
        <w:spacing w:before="700"/>
        <w:rPr>
          <w:rPrChange w:id="2464" w:author="Holli Flanagan" w:date="2025-05-12T14:42:00Z">
            <w:rPr>
              <w:sz w:val="46"/>
              <w:szCs w:val="46"/>
            </w:rPr>
          </w:rPrChange>
        </w:rPr>
        <w:pPrChange w:id="2465" w:author="Holli Flanagan" w:date="2025-05-12T14:42:00Z">
          <w:pPr>
            <w:pStyle w:val="Heading1"/>
            <w:keepNext w:val="0"/>
            <w:keepLines w:val="0"/>
            <w:spacing w:before="700"/>
          </w:pPr>
        </w:pPrChange>
      </w:pPr>
      <w:bookmarkStart w:id="2466" w:name="_sd0v7jruski8" w:colFirst="0" w:colLast="0"/>
      <w:bookmarkEnd w:id="2466"/>
      <w:r>
        <w:rPr>
          <w:rPrChange w:id="2467" w:author="Holli Flanagan" w:date="2025-05-12T14:42:00Z">
            <w:rPr>
              <w:sz w:val="46"/>
              <w:szCs w:val="46"/>
            </w:rPr>
          </w:rPrChange>
        </w:rPr>
        <w:t>Next Step</w:t>
      </w:r>
    </w:p>
    <w:p w14:paraId="32E1A4E7" w14:textId="71164FE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468"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469" w:author="Holli Flanagan" w:date="2025-05-12T15:51:00Z">
        <w:r>
          <w:rPr>
            <w:rFonts w:ascii="Times New Roman" w:eastAsia="Times New Roman" w:hAnsi="Times New Roman" w:cs="Times New Roman"/>
            <w:color w:val="212529"/>
            <w:sz w:val="24"/>
            <w:szCs w:val="24"/>
          </w:rPr>
          <w:t>.</w:t>
        </w:r>
      </w:ins>
      <w:del w:id="2470"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HYPERLINK "https://boots-edu.github.io/textbook/text/9-webz-intro/walkthrough.html"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AA63EA">
      <w:pPr>
        <w:pStyle w:val="Heading1"/>
        <w:rPr>
          <w:rPrChange w:id="2471" w:author="Holli Flanagan" w:date="2025-05-12T14:42:00Z">
            <w:rPr>
              <w:sz w:val="46"/>
              <w:szCs w:val="46"/>
            </w:rPr>
          </w:rPrChange>
        </w:rPr>
        <w:pPrChange w:id="2472" w:author="Holli Flanagan" w:date="2025-05-12T14:42:00Z">
          <w:pPr>
            <w:pStyle w:val="Heading1"/>
            <w:keepNext w:val="0"/>
            <w:keepLines w:val="0"/>
          </w:pPr>
        </w:pPrChange>
      </w:pPr>
      <w:bookmarkStart w:id="2473" w:name="_ylc9eew6a4cs" w:colFirst="0" w:colLast="0"/>
      <w:bookmarkEnd w:id="2473"/>
      <w:r>
        <w:rPr>
          <w:rPrChange w:id="2474" w:author="Holli Flanagan" w:date="2025-05-12T14:42:00Z">
            <w:rPr>
              <w:sz w:val="46"/>
              <w:szCs w:val="46"/>
            </w:rPr>
          </w:rPrChange>
        </w:rPr>
        <w:lastRenderedPageBreak/>
        <w:t>Webz Basics Walkthrough</w:t>
      </w:r>
    </w:p>
    <w:p w14:paraId="54335BDB" w14:textId="77777777" w:rsidR="00B32DEF" w:rsidRPr="00B32DEF" w:rsidRDefault="00AA63EA">
      <w:pPr>
        <w:pStyle w:val="Heading2"/>
        <w:rPr>
          <w:rPrChange w:id="2475" w:author="Holli Flanagan" w:date="2025-05-12T14:42:00Z">
            <w:rPr>
              <w:sz w:val="34"/>
              <w:szCs w:val="34"/>
            </w:rPr>
          </w:rPrChange>
        </w:rPr>
        <w:pPrChange w:id="2476" w:author="Holli Flanagan" w:date="2025-05-12T14:42:00Z">
          <w:pPr>
            <w:pStyle w:val="Heading2"/>
            <w:keepNext w:val="0"/>
            <w:keepLines w:val="0"/>
          </w:pPr>
        </w:pPrChange>
      </w:pPr>
      <w:bookmarkStart w:id="2477" w:name="_9icdq9q7go45" w:colFirst="0" w:colLast="0"/>
      <w:bookmarkEnd w:id="2477"/>
      <w:r>
        <w:rPr>
          <w:rPrChange w:id="2478" w:author="Holli Flanagan" w:date="2025-05-12T14:42:00Z">
            <w:rPr>
              <w:sz w:val="34"/>
              <w:szCs w:val="34"/>
            </w:rPr>
          </w:rPrChange>
        </w:rPr>
        <w:t>Key Idea</w:t>
      </w:r>
    </w:p>
    <w:p w14:paraId="5157C317"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479"/>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479"/>
      <w:r>
        <w:commentReference w:id="2479"/>
      </w:r>
      <w:r>
        <w:rPr>
          <w:rFonts w:ascii="Times New Roman" w:eastAsia="Times New Roman" w:hAnsi="Times New Roman" w:cs="Times New Roman"/>
          <w:color w:val="212529"/>
          <w:sz w:val="24"/>
          <w:szCs w:val="24"/>
        </w:rPr>
        <w:t>can be used to create an interactive website.</w:t>
      </w:r>
    </w:p>
    <w:p w14:paraId="2EE4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walkthrough will help you build and deploy your first Webz application. You will learn how to create components, bind values, and handle basic events.</w:t>
      </w:r>
    </w:p>
    <w:p w14:paraId="00553048" w14:textId="77777777" w:rsidR="00B32DEF" w:rsidRPr="00B32DEF" w:rsidRDefault="00AA63EA">
      <w:pPr>
        <w:pStyle w:val="Heading2"/>
        <w:rPr>
          <w:rPrChange w:id="2480" w:author="Holli Flanagan" w:date="2025-05-12T14:42:00Z">
            <w:rPr>
              <w:sz w:val="34"/>
              <w:szCs w:val="34"/>
            </w:rPr>
          </w:rPrChange>
        </w:rPr>
        <w:pPrChange w:id="2481" w:author="Holli Flanagan" w:date="2025-05-12T14:42:00Z">
          <w:pPr>
            <w:pStyle w:val="Heading2"/>
            <w:keepNext w:val="0"/>
            <w:keepLines w:val="0"/>
          </w:pPr>
        </w:pPrChange>
      </w:pPr>
      <w:bookmarkStart w:id="2482" w:name="_w50eenpmoaqi" w:colFirst="0" w:colLast="0"/>
      <w:bookmarkEnd w:id="2482"/>
      <w:r>
        <w:rPr>
          <w:rPrChange w:id="2483" w:author="Holli Flanagan" w:date="2025-05-12T14:42:00Z">
            <w:rPr>
              <w:sz w:val="34"/>
              <w:szCs w:val="34"/>
            </w:rPr>
          </w:rPrChange>
        </w:rPr>
        <w:t>0) Setup</w:t>
      </w:r>
    </w:p>
    <w:p w14:paraId="5F29E71D" w14:textId="05A472B4" w:rsidR="00B32DEF" w:rsidRDefault="00AA63EA">
      <w:pPr>
        <w:numPr>
          <w:ilvl w:val="0"/>
          <w:numId w:val="63"/>
        </w:numPr>
        <w:shd w:val="clear" w:color="auto" w:fill="FFFFFF"/>
        <w:spacing w:before="180"/>
        <w:rPr>
          <w:rFonts w:ascii="Times New Roman" w:eastAsia="Times New Roman" w:hAnsi="Times New Roman" w:cs="Times New Roman"/>
        </w:rPr>
        <w:pPrChange w:id="2484"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485"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486"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AA63EA">
      <w:pPr>
        <w:numPr>
          <w:ilvl w:val="0"/>
          <w:numId w:val="63"/>
        </w:numPr>
        <w:shd w:val="clear" w:color="auto" w:fill="FFFFFF"/>
        <w:rPr>
          <w:rFonts w:ascii="Times New Roman" w:eastAsia="Times New Roman" w:hAnsi="Times New Roman" w:cs="Times New Roman"/>
        </w:rPr>
        <w:pPrChange w:id="2487"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AA63EA">
      <w:pPr>
        <w:numPr>
          <w:ilvl w:val="0"/>
          <w:numId w:val="63"/>
        </w:numPr>
        <w:shd w:val="clear" w:color="auto" w:fill="FFFFFF"/>
        <w:rPr>
          <w:rFonts w:ascii="Times New Roman" w:eastAsia="Times New Roman" w:hAnsi="Times New Roman" w:cs="Times New Roman"/>
        </w:rPr>
        <w:pPrChange w:id="2488"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AA63EA">
      <w:pPr>
        <w:numPr>
          <w:ilvl w:val="0"/>
          <w:numId w:val="63"/>
        </w:numPr>
        <w:shd w:val="clear" w:color="auto" w:fill="FFFFFF"/>
        <w:spacing w:after="300"/>
        <w:pPrChange w:id="2489"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AA63EA">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280380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AA63EA">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490" w:author="Holli Flanagan" w:date="2025-05-12T15:56:00Z">
        <w:r>
          <w:rPr>
            <w:rFonts w:ascii="Times New Roman" w:eastAsia="Times New Roman" w:hAnsi="Times New Roman" w:cs="Times New Roman"/>
            <w:color w:val="212529"/>
            <w:sz w:val="24"/>
            <w:szCs w:val="24"/>
          </w:rPr>
          <w:t>—</w:t>
        </w:r>
      </w:ins>
      <w:del w:id="2491"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later on</w:t>
      </w:r>
      <w:proofErr w:type="gramEnd"/>
      <w:r>
        <w:rPr>
          <w:rFonts w:ascii="Times New Roman" w:eastAsia="Times New Roman" w:hAnsi="Times New Roman" w:cs="Times New Roman"/>
          <w:color w:val="212529"/>
          <w:sz w:val="24"/>
          <w:szCs w:val="24"/>
        </w:rPr>
        <w:t>.</w:t>
      </w:r>
    </w:p>
    <w:p w14:paraId="71DAC3EB"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DEBUGGING IN VS CODE</w:t>
      </w:r>
    </w:p>
    <w:p w14:paraId="709B038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AA63EA">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AA63EA">
      <w:pPr>
        <w:pStyle w:val="Heading2"/>
        <w:rPr>
          <w:rPrChange w:id="2492" w:author="Holli Flanagan" w:date="2025-05-12T14:42:00Z">
            <w:rPr>
              <w:sz w:val="34"/>
              <w:szCs w:val="34"/>
            </w:rPr>
          </w:rPrChange>
        </w:rPr>
        <w:pPrChange w:id="2493" w:author="Holli Flanagan" w:date="2025-05-12T14:42:00Z">
          <w:pPr>
            <w:pStyle w:val="Heading2"/>
            <w:keepNext w:val="0"/>
            <w:keepLines w:val="0"/>
          </w:pPr>
        </w:pPrChange>
      </w:pPr>
      <w:bookmarkStart w:id="2494" w:name="_8b7s103dvp9s" w:colFirst="0" w:colLast="0"/>
      <w:bookmarkEnd w:id="2494"/>
      <w:r>
        <w:rPr>
          <w:rPrChange w:id="2495" w:author="Holli Flanagan" w:date="2025-05-12T14:42:00Z">
            <w:rPr>
              <w:sz w:val="34"/>
              <w:szCs w:val="34"/>
            </w:rPr>
          </w:rPrChange>
        </w:rPr>
        <w:lastRenderedPageBreak/>
        <w:t>1) Basic HTML</w:t>
      </w:r>
    </w:p>
    <w:p w14:paraId="2EF12E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AA63EA">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folder in the sidebar. You will see four files there: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271A4C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AA63EA">
      <w:pPr>
        <w:numPr>
          <w:ilvl w:val="0"/>
          <w:numId w:val="234"/>
        </w:numPr>
        <w:shd w:val="clear" w:color="auto" w:fill="FFFFFF"/>
        <w:spacing w:before="180"/>
        <w:pPrChange w:id="2496"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AA63EA">
      <w:pPr>
        <w:numPr>
          <w:ilvl w:val="0"/>
          <w:numId w:val="234"/>
        </w:numPr>
        <w:shd w:val="clear" w:color="auto" w:fill="FFFFFF"/>
        <w:pPrChange w:id="2497"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AA63EA">
      <w:pPr>
        <w:numPr>
          <w:ilvl w:val="0"/>
          <w:numId w:val="234"/>
        </w:numPr>
        <w:shd w:val="clear" w:color="auto" w:fill="FFFFFF"/>
        <w:pPrChange w:id="2498"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AA63EA">
      <w:pPr>
        <w:numPr>
          <w:ilvl w:val="0"/>
          <w:numId w:val="234"/>
        </w:numPr>
        <w:shd w:val="clear" w:color="auto" w:fill="FFFFFF"/>
        <w:pPrChange w:id="2499"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AA63EA">
      <w:pPr>
        <w:numPr>
          <w:ilvl w:val="0"/>
          <w:numId w:val="234"/>
        </w:numPr>
        <w:shd w:val="clear" w:color="auto" w:fill="FFFFFF"/>
        <w:spacing w:after="300"/>
        <w:pPrChange w:id="2500"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AA63EA">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AA63EA">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AA63EA">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you did this correctly, the HTML should look something like the HTML below. Pay close attention to the structure of your HTML, and make sure you are closing all of your tags properly. The location of tags is important, as it determines how the elements are displayed on the page.</w:t>
      </w:r>
    </w:p>
    <w:p w14:paraId="469A68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AA63EA">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AA63EA">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AA63EA">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AA63EA">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AA63EA">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This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AA63EA">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myText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AA63EA">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Add the following code directly above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w:t>
      </w:r>
    </w:p>
    <w:p w14:paraId="62CCCD5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("example-target")</w:t>
      </w:r>
    </w:p>
    <w:p w14:paraId="65EF91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AA63EA">
      <w:pPr>
        <w:numPr>
          <w:ilvl w:val="0"/>
          <w:numId w:val="258"/>
        </w:numPr>
        <w:shd w:val="clear" w:color="auto" w:fill="FFFFFF"/>
        <w:spacing w:before="180" w:after="300"/>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use the decorator, we must also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w:t>
      </w:r>
    </w:p>
    <w:p w14:paraId="058806B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WebzComponent</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w:t>
      </w:r>
      <w:proofErr w:type="spellStart"/>
      <w:r>
        <w:rPr>
          <w:rFonts w:ascii="Times New Roman" w:eastAsia="Times New Roman" w:hAnsi="Times New Roman" w:cs="Times New Roman"/>
          <w:color w:val="188038"/>
          <w:sz w:val="24"/>
          <w:szCs w:val="24"/>
        </w:rPr>
        <w:t>edu</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webz</w:t>
      </w:r>
      <w:proofErr w:type="spellEnd"/>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AA63EA">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501"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AA63EA">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proofErr w:type="spellStart"/>
      <w:r>
        <w:rPr>
          <w:rFonts w:ascii="Times New Roman" w:eastAsia="Times New Roman" w:hAnsi="Times New Roman" w:cs="Times New Roman"/>
          <w:color w:val="D63384"/>
          <w:sz w:val="21"/>
          <w:szCs w:val="21"/>
          <w:shd w:val="clear" w:color="auto" w:fill="F5F6FA"/>
        </w:rPr>
        <w:t>main.test.ts</w:t>
      </w:r>
      <w:proofErr w:type="spellEnd"/>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AA63EA">
      <w:pPr>
        <w:pStyle w:val="Heading2"/>
        <w:rPr>
          <w:rPrChange w:id="2502" w:author="Holli Flanagan" w:date="2025-05-12T14:43:00Z">
            <w:rPr>
              <w:sz w:val="34"/>
              <w:szCs w:val="34"/>
            </w:rPr>
          </w:rPrChange>
        </w:rPr>
        <w:pPrChange w:id="2503" w:author="Holli Flanagan" w:date="2025-05-12T14:43:00Z">
          <w:pPr>
            <w:pStyle w:val="Heading2"/>
            <w:keepNext w:val="0"/>
            <w:keepLines w:val="0"/>
          </w:pPr>
        </w:pPrChange>
      </w:pPr>
      <w:bookmarkStart w:id="2504" w:name="_r45l8nl7uzux" w:colFirst="0" w:colLast="0"/>
      <w:bookmarkEnd w:id="2504"/>
      <w:r>
        <w:rPr>
          <w:rPrChange w:id="2505" w:author="Holli Flanagan" w:date="2025-05-12T14:43:00Z">
            <w:rPr>
              <w:sz w:val="34"/>
              <w:szCs w:val="34"/>
            </w:rPr>
          </w:rPrChange>
        </w:rPr>
        <w:t>2) Boop Button Component</w:t>
      </w:r>
    </w:p>
    <w:p w14:paraId="4E9FB8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506"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w:t>
      </w:r>
      <w:proofErr w:type="spellStart"/>
      <w:r>
        <w:rPr>
          <w:rFonts w:ascii="Times New Roman" w:eastAsia="Times New Roman" w:hAnsi="Times New Roman" w:cs="Times New Roman"/>
          <w:color w:val="212529"/>
          <w:sz w:val="24"/>
          <w:szCs w:val="24"/>
        </w:rPr>
        <w:t>booping</w:t>
      </w:r>
      <w:proofErr w:type="spellEnd"/>
      <w:r>
        <w:rPr>
          <w:rFonts w:ascii="Times New Roman" w:eastAsia="Times New Roman" w:hAnsi="Times New Roman" w:cs="Times New Roman"/>
          <w:color w:val="212529"/>
          <w:sz w:val="24"/>
          <w:szCs w:val="24"/>
        </w:rPr>
        <w:t xml:space="preserve"> cat’s noses. In the image below, every time the button is clicked, another cat head (“🐱”) will be added to the record.</w:t>
      </w:r>
    </w:p>
    <w:p w14:paraId="60726F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AA63EA">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507"/>
      <w:r>
        <w:rPr>
          <w:rFonts w:ascii="Times New Roman" w:eastAsia="Times New Roman" w:hAnsi="Times New Roman" w:cs="Times New Roman"/>
          <w:color w:val="212529"/>
          <w:sz w:val="24"/>
          <w:szCs w:val="24"/>
        </w:rPr>
        <w:t>Boop Button component</w:t>
      </w:r>
      <w:commentRangeEnd w:id="2507"/>
      <w:r>
        <w:commentReference w:id="2507"/>
      </w:r>
      <w:r>
        <w:rPr>
          <w:rFonts w:ascii="Times New Roman" w:eastAsia="Times New Roman" w:hAnsi="Times New Roman" w:cs="Times New Roman"/>
          <w:color w:val="212529"/>
          <w:sz w:val="24"/>
          <w:szCs w:val="24"/>
        </w:rPr>
        <w:t xml:space="preserve">.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/app/</w:t>
      </w:r>
    </w:p>
    <w:p w14:paraId="60E5762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lastRenderedPageBreak/>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
    <w:p w14:paraId="5DF3D6F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508"/>
      <w:r>
        <w:rPr>
          <w:rFonts w:ascii="Times New Roman" w:eastAsia="Times New Roman" w:hAnsi="Times New Roman" w:cs="Times New Roman"/>
          <w:color w:val="212529"/>
          <w:sz w:val="24"/>
          <w:szCs w:val="24"/>
          <w:highlight w:val="white"/>
        </w:rPr>
        <w:t xml:space="preserve">here </w:t>
      </w:r>
      <w:commentRangeEnd w:id="2508"/>
      <w:r>
        <w:commentReference w:id="2508"/>
      </w:r>
      <w:r>
        <w:rPr>
          <w:rFonts w:ascii="Times New Roman" w:eastAsia="Times New Roman" w:hAnsi="Times New Roman" w:cs="Times New Roman"/>
          <w:color w:val="212529"/>
          <w:sz w:val="24"/>
          <w:szCs w:val="24"/>
          <w:highlight w:val="white"/>
        </w:rPr>
        <w:t>to see the expected output for this command</w:t>
      </w:r>
      <w:ins w:id="2509"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 xml:space="preserve">The term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is not recognized</w:t>
      </w:r>
      <w:r>
        <w:rPr>
          <w:rFonts w:ascii="Times New Roman" w:eastAsia="Times New Roman" w:hAnsi="Times New Roman" w:cs="Times New Roman"/>
          <w:color w:val="212529"/>
          <w:sz w:val="24"/>
          <w:szCs w:val="24"/>
        </w:rPr>
        <w:t xml:space="preserve">, you need to install Webz globally. You can do this by running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proofErr w:type="spellStart"/>
      <w:r>
        <w:rPr>
          <w:rFonts w:ascii="Times New Roman" w:eastAsia="Times New Roman" w:hAnsi="Times New Roman" w:cs="Times New Roman"/>
          <w:color w:val="D63384"/>
          <w:sz w:val="21"/>
          <w:szCs w:val="21"/>
          <w:shd w:val="clear" w:color="auto" w:fill="F5F6FA"/>
        </w:rPr>
        <w:t>sudo</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510"/>
      <w:r>
        <w:rPr>
          <w:rFonts w:ascii="Times New Roman" w:eastAsia="Times New Roman" w:hAnsi="Times New Roman" w:cs="Times New Roman"/>
          <w:color w:val="212529"/>
          <w:sz w:val="24"/>
          <w:szCs w:val="24"/>
        </w:rPr>
        <w:t xml:space="preserve">dropdown </w:t>
      </w:r>
      <w:commentRangeEnd w:id="2510"/>
      <w:r>
        <w:commentReference w:id="2510"/>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is the name of the new component.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014FE6D9" w14:textId="77777777" w:rsidR="00B32DEF" w:rsidRDefault="00AA63EA">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spellStart"/>
      <w:r>
        <w:rPr>
          <w:rFonts w:ascii="Times New Roman" w:eastAsia="Times New Roman" w:hAnsi="Times New Roman" w:cs="Times New Roman"/>
          <w:color w:val="188038"/>
          <w:sz w:val="24"/>
          <w:szCs w:val="24"/>
        </w:rPr>
        <w:t>boop-button.component</w:t>
      </w:r>
      <w:proofErr w:type="spellEnd"/>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from the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We will use this class to create an instance of the Boop Button component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w:t>
      </w:r>
    </w:p>
    <w:p w14:paraId="2930A420" w14:textId="77777777" w:rsidR="00B32DEF" w:rsidRDefault="00AA63EA">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b</w:t>
      </w:r>
      <w:commentRangeStart w:id="2511"/>
      <w:r>
        <w:rPr>
          <w:rFonts w:ascii="Times New Roman" w:eastAsia="Times New Roman" w:hAnsi="Times New Roman" w:cs="Times New Roman"/>
          <w:color w:val="D63384"/>
          <w:sz w:val="21"/>
          <w:szCs w:val="21"/>
          <w:shd w:val="clear" w:color="auto" w:fill="F5F6FA"/>
        </w:rPr>
        <w:t>oopButton</w:t>
      </w:r>
      <w:commentRangeEnd w:id="2511"/>
      <w:proofErr w:type="spellEnd"/>
      <w:r>
        <w:commentReference w:id="2511"/>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This field will hold an instance of the Boop Button component that should be created when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is instantiated.</w:t>
      </w:r>
    </w:p>
    <w:p w14:paraId="4A1527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188038"/>
          <w:sz w:val="24"/>
          <w:szCs w:val="24"/>
        </w:rPr>
        <w:t>();</w:t>
      </w:r>
      <w:proofErr w:type="gramEnd"/>
    </w:p>
    <w:p w14:paraId="28A11A8E" w14:textId="77777777" w:rsidR="00B32DEF" w:rsidRDefault="00AA63EA">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now has a </w:t>
      </w:r>
      <w:commentRangeStart w:id="2512"/>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w:t>
      </w:r>
      <w:commentRangeEnd w:id="2512"/>
      <w:r>
        <w:commentReference w:id="2512"/>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513"/>
      <w:r>
        <w:rPr>
          <w:rFonts w:ascii="Times New Roman" w:eastAsia="Times New Roman" w:hAnsi="Times New Roman" w:cs="Times New Roman"/>
          <w:color w:val="212529"/>
          <w:sz w:val="24"/>
          <w:szCs w:val="24"/>
        </w:rPr>
        <w:t xml:space="preserve"> Boop Button component</w:t>
      </w:r>
      <w:commentRangeEnd w:id="2513"/>
      <w:r>
        <w:commentReference w:id="2513"/>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-button"&gt;&lt;/div&gt;</w:t>
      </w:r>
    </w:p>
    <w:p w14:paraId="40EB12D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AA63EA">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this.addComponent</w:t>
      </w:r>
      <w:proofErr w:type="spellEnd"/>
      <w:proofErr w:type="gram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this.boopButton</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514"/>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field and adds it to the </w:t>
      </w:r>
      <w:proofErr w:type="spellStart"/>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’s</w:t>
      </w:r>
      <w:proofErr w:type="spellEnd"/>
      <w:r>
        <w:rPr>
          <w:rFonts w:ascii="Times New Roman" w:eastAsia="Times New Roman" w:hAnsi="Times New Roman" w:cs="Times New Roman"/>
          <w:color w:val="212529"/>
          <w:sz w:val="24"/>
          <w:szCs w:val="24"/>
        </w:rPr>
        <w:t xml:space="preserve">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This allows us to place the Boop Button component </w:t>
      </w:r>
      <w:commentRangeEnd w:id="2514"/>
      <w:r>
        <w:commentReference w:id="2514"/>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AA63EA">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515"/>
      <w:r>
        <w:rPr>
          <w:rFonts w:ascii="Times New Roman" w:eastAsia="Times New Roman" w:hAnsi="Times New Roman" w:cs="Times New Roman"/>
          <w:color w:val="212529"/>
          <w:sz w:val="24"/>
          <w:szCs w:val="24"/>
        </w:rPr>
        <w:t>e Boop Button component s</w:t>
      </w:r>
      <w:commentRangeEnd w:id="2515"/>
      <w:r>
        <w:commentReference w:id="2515"/>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and the span element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which we will use to bind the button click event and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elements.</w:t>
      </w:r>
    </w:p>
    <w:p w14:paraId="59D6FE5B" w14:textId="77777777" w:rsidR="00B32DEF" w:rsidRDefault="00AA63EA">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proofErr w:type="spellStart"/>
      <w:r>
        <w:rPr>
          <w:rFonts w:ascii="Times New Roman" w:eastAsia="Times New Roman" w:hAnsi="Times New Roman" w:cs="Times New Roman"/>
          <w:color w:val="D63384"/>
          <w:sz w:val="21"/>
          <w:szCs w:val="21"/>
          <w:shd w:val="clear" w:color="auto" w:fill="F5F6FA"/>
        </w:rPr>
        <w:t>boop-button.component.ts</w:t>
      </w:r>
      <w:proofErr w:type="spellEnd"/>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initially an empty string. 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AA63EA">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every time the button is clicked. To do this, we need to add a new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w:t>
      </w:r>
    </w:p>
    <w:p w14:paraId="5ED03D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AA63EA">
      <w:pPr>
        <w:pStyle w:val="Heading2"/>
        <w:spacing w:before="120"/>
        <w:rPr>
          <w:b w:val="0"/>
          <w:color w:val="000000"/>
          <w:sz w:val="18"/>
          <w:szCs w:val="18"/>
          <w:rPrChange w:id="2516" w:author="Holli Flanagan" w:date="2025-05-12T16:01:00Z">
            <w:rPr>
              <w:rFonts w:ascii="Times New Roman" w:eastAsia="Times New Roman" w:hAnsi="Times New Roman" w:cs="Times New Roman"/>
              <w:b/>
              <w:color w:val="381885"/>
              <w:sz w:val="18"/>
              <w:szCs w:val="18"/>
            </w:rPr>
          </w:rPrChange>
        </w:rPr>
        <w:pPrChange w:id="2517" w:author="Holli Flanagan" w:date="2025-05-12T16:01:00Z">
          <w:pPr>
            <w:shd w:val="clear" w:color="auto" w:fill="FFFFFF"/>
            <w:spacing w:before="120"/>
          </w:pPr>
        </w:pPrChange>
      </w:pPr>
      <w:r>
        <w:rPr>
          <w:color w:val="000000"/>
          <w:sz w:val="18"/>
          <w:szCs w:val="18"/>
          <w:rPrChange w:id="2518" w:author="Holli Flanagan" w:date="2025-05-12T16:01:00Z">
            <w:rPr>
              <w:b/>
              <w:color w:val="381885"/>
              <w:sz w:val="18"/>
              <w:szCs w:val="18"/>
            </w:rPr>
          </w:rPrChange>
        </w:rPr>
        <w:t>CHOOSE YOUR OWN EMOJI</w:t>
      </w:r>
    </w:p>
    <w:p w14:paraId="6BAF07A9"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xml:space="preserve">. This means that every time the button is clicked,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appends a cat head emoji to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w:t>
      </w:r>
    </w:p>
    <w:p w14:paraId="21CC1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519"/>
      <w:r>
        <w:rPr>
          <w:rFonts w:ascii="Times New Roman" w:eastAsia="Times New Roman" w:hAnsi="Times New Roman" w:cs="Times New Roman"/>
          <w:color w:val="212529"/>
          <w:sz w:val="24"/>
          <w:szCs w:val="24"/>
          <w:highlight w:val="white"/>
        </w:rPr>
        <w:t xml:space="preserve">here </w:t>
      </w:r>
      <w:commentRangeEnd w:id="2519"/>
      <w:r>
        <w:commentReference w:id="2519"/>
      </w:r>
      <w:r>
        <w:rPr>
          <w:rFonts w:ascii="Times New Roman" w:eastAsia="Times New Roman" w:hAnsi="Times New Roman" w:cs="Times New Roman"/>
          <w:color w:val="212529"/>
          <w:sz w:val="24"/>
          <w:szCs w:val="24"/>
          <w:highlight w:val="white"/>
        </w:rPr>
        <w:t xml:space="preserve">to see the full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ins w:id="2520"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AA63EA">
      <w:pPr>
        <w:numPr>
          <w:ilvl w:val="0"/>
          <w:numId w:val="114"/>
        </w:numPr>
        <w:shd w:val="clear" w:color="auto" w:fill="FFFFFF"/>
        <w:spacing w:before="180"/>
        <w:rPr>
          <w:ins w:id="2521"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522"/>
      <w:r>
        <w:rPr>
          <w:rFonts w:ascii="Times New Roman" w:eastAsia="Times New Roman" w:hAnsi="Times New Roman" w:cs="Times New Roman"/>
          <w:color w:val="212529"/>
          <w:sz w:val="24"/>
          <w:szCs w:val="24"/>
        </w:rPr>
        <w:t xml:space="preserve">Boop Button component </w:t>
      </w:r>
      <w:commentRangeEnd w:id="2522"/>
      <w:r>
        <w:commentReference w:id="2522"/>
      </w:r>
      <w:r>
        <w:rPr>
          <w:rFonts w:ascii="Times New Roman" w:eastAsia="Times New Roman" w:hAnsi="Times New Roman" w:cs="Times New Roman"/>
          <w:color w:val="212529"/>
          <w:sz w:val="24"/>
          <w:szCs w:val="24"/>
        </w:rPr>
        <w:t xml:space="preserve">with a button that says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Every time you click the button, a new cat head emoji should be added to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523" w:author="Holli Flanagan" w:date="2025-05-12T16:02:00Z">
            <w:rPr>
              <w:rFonts w:ascii="Times New Roman" w:eastAsia="Times New Roman" w:hAnsi="Times New Roman" w:cs="Times New Roman"/>
            </w:rPr>
          </w:rPrChange>
        </w:rPr>
        <w:pPrChange w:id="2524" w:author="Holli Flanagan" w:date="2025-05-12T16:02:00Z">
          <w:pPr>
            <w:numPr>
              <w:numId w:val="114"/>
            </w:numPr>
            <w:shd w:val="clear" w:color="auto" w:fill="FFFFFF"/>
            <w:spacing w:before="180" w:after="300"/>
            <w:ind w:left="720" w:hanging="360"/>
          </w:pPr>
        </w:pPrChange>
      </w:pPr>
    </w:p>
    <w:p w14:paraId="2BA1F38C" w14:textId="77777777" w:rsidR="00B32DEF" w:rsidRDefault="00AA63EA">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boop</w:t>
      </w:r>
      <w:proofErr w:type="spellEnd"/>
    </w:p>
    <w:p w14:paraId="17BE1EA3" w14:textId="77777777" w:rsidR="00B32DEF" w:rsidRDefault="00AA63EA">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in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as shown below:</w:t>
      </w:r>
    </w:p>
    <w:p w14:paraId="73AA1F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525" w:author="Holli Flanagan" w:date="2025-05-12T16:02:00Z">
        <w:r>
          <w:rPr>
            <w:rFonts w:ascii="Times New Roman" w:eastAsia="Times New Roman" w:hAnsi="Times New Roman" w:cs="Times New Roman"/>
            <w:color w:val="212529"/>
            <w:sz w:val="24"/>
            <w:szCs w:val="24"/>
          </w:rPr>
          <w:delText>B</w:delText>
        </w:r>
      </w:del>
      <w:proofErr w:type="spellStart"/>
      <w:ins w:id="2526"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oop</w:t>
      </w:r>
      <w:proofErr w:type="spellEnd"/>
      <w:r>
        <w:rPr>
          <w:rFonts w:ascii="Times New Roman" w:eastAsia="Times New Roman" w:hAnsi="Times New Roman" w:cs="Times New Roman"/>
          <w:color w:val="212529"/>
          <w:sz w:val="24"/>
          <w:szCs w:val="24"/>
        </w:rPr>
        <w:t xml:space="preserve"> button, and execution will pause inside of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w:t>
      </w:r>
    </w:p>
    <w:p w14:paraId="5CBE7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AA63EA">
      <w:pPr>
        <w:numPr>
          <w:ilvl w:val="0"/>
          <w:numId w:val="64"/>
        </w:numPr>
        <w:shd w:val="clear" w:color="auto" w:fill="FFFFFF"/>
        <w:spacing w:before="180"/>
        <w:rPr>
          <w:rFonts w:ascii="Times New Roman" w:eastAsia="Times New Roman" w:hAnsi="Times New Roman" w:cs="Times New Roman"/>
        </w:rPr>
        <w:pPrChange w:id="2527"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528" w:author="Holli Flanagan" w:date="2025-05-12T16:03:00Z">
        <w:r>
          <w:rPr>
            <w:rFonts w:ascii="Times New Roman" w:eastAsia="Times New Roman" w:hAnsi="Times New Roman" w:cs="Times New Roman"/>
            <w:color w:val="212529"/>
            <w:sz w:val="24"/>
            <w:szCs w:val="24"/>
          </w:rPr>
          <w:t>—</w:t>
        </w:r>
      </w:ins>
      <w:del w:id="2529"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don’t worry about those just yet, though you’re free to poke around if you are curious).</w:t>
      </w:r>
    </w:p>
    <w:p w14:paraId="58CC93D6" w14:textId="77777777" w:rsidR="00B32DEF" w:rsidRDefault="00AA63EA">
      <w:pPr>
        <w:numPr>
          <w:ilvl w:val="0"/>
          <w:numId w:val="64"/>
        </w:numPr>
        <w:shd w:val="clear" w:color="auto" w:fill="FFFFFF"/>
        <w:pPrChange w:id="2530"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AA63EA">
      <w:pPr>
        <w:numPr>
          <w:ilvl w:val="0"/>
          <w:numId w:val="64"/>
        </w:numPr>
        <w:shd w:val="clear" w:color="auto" w:fill="FFFFFF"/>
        <w:spacing w:after="300"/>
        <w:rPr>
          <w:rFonts w:ascii="Times New Roman" w:eastAsia="Times New Roman" w:hAnsi="Times New Roman" w:cs="Times New Roman"/>
        </w:rPr>
        <w:pPrChange w:id="2531"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532"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AA63EA">
      <w:pPr>
        <w:numPr>
          <w:ilvl w:val="0"/>
          <w:numId w:val="65"/>
        </w:numPr>
        <w:shd w:val="clear" w:color="auto" w:fill="FFFFFF"/>
        <w:spacing w:before="180"/>
        <w:rPr>
          <w:rFonts w:ascii="Times New Roman" w:eastAsia="Times New Roman" w:hAnsi="Times New Roman" w:cs="Times New Roman"/>
        </w:rPr>
        <w:pPrChange w:id="2533"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AA63EA">
      <w:pPr>
        <w:numPr>
          <w:ilvl w:val="0"/>
          <w:numId w:val="65"/>
        </w:numPr>
        <w:shd w:val="clear" w:color="auto" w:fill="FFFFFF"/>
        <w:rPr>
          <w:rFonts w:ascii="Times New Roman" w:eastAsia="Times New Roman" w:hAnsi="Times New Roman" w:cs="Times New Roman"/>
        </w:rPr>
        <w:pPrChange w:id="2534"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AA63EA">
      <w:pPr>
        <w:numPr>
          <w:ilvl w:val="0"/>
          <w:numId w:val="65"/>
        </w:numPr>
        <w:shd w:val="clear" w:color="auto" w:fill="FFFFFF"/>
        <w:rPr>
          <w:rFonts w:ascii="Times New Roman" w:eastAsia="Times New Roman" w:hAnsi="Times New Roman" w:cs="Times New Roman"/>
        </w:rPr>
        <w:pPrChange w:id="2535"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AA63EA">
      <w:pPr>
        <w:numPr>
          <w:ilvl w:val="0"/>
          <w:numId w:val="65"/>
        </w:numPr>
        <w:shd w:val="clear" w:color="auto" w:fill="FFFFFF"/>
        <w:rPr>
          <w:rFonts w:ascii="Times New Roman" w:eastAsia="Times New Roman" w:hAnsi="Times New Roman" w:cs="Times New Roman"/>
        </w:rPr>
        <w:pPrChange w:id="2536"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Out (arrow pointing up): Finish running the current function and return to the calling function.</w:t>
      </w:r>
    </w:p>
    <w:p w14:paraId="5E0C28CB" w14:textId="77777777" w:rsidR="00B32DEF" w:rsidRDefault="00AA63EA">
      <w:pPr>
        <w:numPr>
          <w:ilvl w:val="0"/>
          <w:numId w:val="65"/>
        </w:numPr>
        <w:shd w:val="clear" w:color="auto" w:fill="FFFFFF"/>
        <w:rPr>
          <w:rFonts w:ascii="Times New Roman" w:eastAsia="Times New Roman" w:hAnsi="Times New Roman" w:cs="Times New Roman"/>
        </w:rPr>
        <w:pPrChange w:id="2537"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AA63EA">
      <w:pPr>
        <w:numPr>
          <w:ilvl w:val="0"/>
          <w:numId w:val="65"/>
        </w:numPr>
        <w:shd w:val="clear" w:color="auto" w:fill="FFFFFF"/>
        <w:spacing w:after="300"/>
        <w:rPr>
          <w:rFonts w:ascii="Times New Roman" w:eastAsia="Times New Roman" w:hAnsi="Times New Roman" w:cs="Times New Roman"/>
        </w:rPr>
        <w:pPrChange w:id="2538"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539"/>
      <w:ins w:id="2540"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541"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539"/>
      <w:r>
        <w:commentReference w:id="2539"/>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the </w:t>
      </w:r>
      <w:commentRangeStart w:id="2542"/>
      <w:del w:id="2543" w:author="Holli Flanagan" w:date="2025-05-12T16:04:00Z">
        <w:r>
          <w:rPr>
            <w:rFonts w:ascii="Times New Roman" w:eastAsia="Times New Roman" w:hAnsi="Times New Roman" w:cs="Times New Roman"/>
            <w:color w:val="212529"/>
            <w:sz w:val="24"/>
            <w:szCs w:val="24"/>
          </w:rPr>
          <w:delText>W</w:delText>
        </w:r>
      </w:del>
      <w:ins w:id="2544"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542"/>
      <w:r>
        <w:commentReference w:id="2542"/>
      </w:r>
      <w:r>
        <w:rPr>
          <w:rFonts w:ascii="Times New Roman" w:eastAsia="Times New Roman" w:hAnsi="Times New Roman" w:cs="Times New Roman"/>
          <w:color w:val="212529"/>
          <w:sz w:val="24"/>
          <w:szCs w:val="24"/>
        </w:rPr>
        <w:t xml:space="preserve">box to monitor the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displayed in the </w:t>
      </w:r>
      <w:commentRangeStart w:id="2545"/>
      <w:del w:id="2546" w:author="Holli Flanagan" w:date="2025-05-12T16:05:00Z">
        <w:r>
          <w:rPr>
            <w:rFonts w:ascii="Times New Roman" w:eastAsia="Times New Roman" w:hAnsi="Times New Roman" w:cs="Times New Roman"/>
            <w:color w:val="212529"/>
            <w:sz w:val="24"/>
            <w:szCs w:val="24"/>
          </w:rPr>
          <w:delText>W</w:delText>
        </w:r>
      </w:del>
      <w:ins w:id="2547"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545"/>
      <w:r>
        <w:commentReference w:id="2545"/>
      </w:r>
      <w:r>
        <w:rPr>
          <w:rFonts w:ascii="Times New Roman" w:eastAsia="Times New Roman" w:hAnsi="Times New Roman" w:cs="Times New Roman"/>
          <w:color w:val="212529"/>
          <w:sz w:val="24"/>
          <w:szCs w:val="24"/>
        </w:rPr>
        <w:t>box.</w:t>
      </w:r>
    </w:p>
    <w:p w14:paraId="4F7B9936"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also hover over 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AA63EA">
      <w:pPr>
        <w:pStyle w:val="Heading2"/>
        <w:rPr>
          <w:rPrChange w:id="2548" w:author="Holli Flanagan" w:date="2025-05-12T14:43:00Z">
            <w:rPr>
              <w:sz w:val="34"/>
              <w:szCs w:val="34"/>
            </w:rPr>
          </w:rPrChange>
        </w:rPr>
        <w:pPrChange w:id="2549" w:author="Holli Flanagan" w:date="2025-05-12T14:43:00Z">
          <w:pPr>
            <w:pStyle w:val="Heading2"/>
            <w:keepNext w:val="0"/>
            <w:keepLines w:val="0"/>
          </w:pPr>
        </w:pPrChange>
      </w:pPr>
      <w:bookmarkStart w:id="2550" w:name="_brk11qsnzju0" w:colFirst="0" w:colLast="0"/>
      <w:bookmarkEnd w:id="2550"/>
      <w:r>
        <w:rPr>
          <w:rPrChange w:id="2551" w:author="Holli Flanagan" w:date="2025-05-12T14:43:00Z">
            <w:rPr>
              <w:sz w:val="34"/>
              <w:szCs w:val="34"/>
            </w:rPr>
          </w:rPrChange>
        </w:rPr>
        <w:lastRenderedPageBreak/>
        <w:t>3) Simple Calculator Component</w:t>
      </w:r>
    </w:p>
    <w:p w14:paraId="22C8AE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AA63EA">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552" w:author="Holli Flanagan" w:date="2025-05-12T16:07:00Z">
        <w:r>
          <w:rPr>
            <w:rFonts w:ascii="Times New Roman" w:eastAsia="Times New Roman" w:hAnsi="Times New Roman" w:cs="Times New Roman"/>
            <w:color w:val="212529"/>
            <w:sz w:val="24"/>
            <w:szCs w:val="24"/>
          </w:rPr>
          <w:delText>S</w:delText>
        </w:r>
      </w:del>
      <w:ins w:id="2553"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554" w:author="Holli Flanagan" w:date="2025-05-12T16:07:00Z">
        <w:r>
          <w:rPr>
            <w:rFonts w:ascii="Times New Roman" w:eastAsia="Times New Roman" w:hAnsi="Times New Roman" w:cs="Times New Roman"/>
            <w:color w:val="212529"/>
            <w:sz w:val="24"/>
            <w:szCs w:val="24"/>
          </w:rPr>
          <w:delText>C</w:delText>
        </w:r>
      </w:del>
      <w:ins w:id="2555"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614A63B3" w14:textId="77777777" w:rsidR="00B32DEF" w:rsidRDefault="00AA63EA">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AA63EA">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556" w:author="Holli Flanagan" w:date="2025-05-12T16:07:00Z">
        <w:r>
          <w:rPr>
            <w:rFonts w:ascii="Times New Roman" w:eastAsia="Times New Roman" w:hAnsi="Times New Roman" w:cs="Times New Roman"/>
            <w:color w:val="212529"/>
            <w:sz w:val="24"/>
            <w:szCs w:val="24"/>
          </w:rPr>
          <w:t>simple calculator</w:t>
        </w:r>
      </w:ins>
      <w:del w:id="2557"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AA63EA">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558" w:author="Holli Flanagan" w:date="2025-05-12T16:05:00Z">
        <w:r>
          <w:rPr>
            <w:rFonts w:ascii="Times New Roman" w:eastAsia="Times New Roman" w:hAnsi="Times New Roman" w:cs="Times New Roman"/>
            <w:color w:val="212529"/>
            <w:sz w:val="24"/>
            <w:szCs w:val="24"/>
          </w:rPr>
          <w:delText>S</w:delText>
        </w:r>
      </w:del>
      <w:ins w:id="2559"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560" w:author="Holli Flanagan" w:date="2025-05-12T16:05:00Z">
        <w:r>
          <w:rPr>
            <w:rFonts w:ascii="Times New Roman" w:eastAsia="Times New Roman" w:hAnsi="Times New Roman" w:cs="Times New Roman"/>
            <w:color w:val="212529"/>
            <w:sz w:val="24"/>
            <w:szCs w:val="24"/>
          </w:rPr>
          <w:delText>C</w:delText>
        </w:r>
      </w:del>
      <w:ins w:id="2561"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562" w:author="Holli Flanagan" w:date="2025-05-12T16:05:00Z">
        <w:r>
          <w:rPr>
            <w:rFonts w:ascii="Times New Roman" w:eastAsia="Times New Roman" w:hAnsi="Times New Roman" w:cs="Times New Roman"/>
            <w:color w:val="212529"/>
            <w:sz w:val="24"/>
            <w:szCs w:val="24"/>
          </w:rPr>
          <w:delText>S</w:delText>
        </w:r>
      </w:del>
      <w:ins w:id="2563"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564" w:author="Holli Flanagan" w:date="2025-05-12T16:05:00Z">
        <w:r>
          <w:rPr>
            <w:rFonts w:ascii="Times New Roman" w:eastAsia="Times New Roman" w:hAnsi="Times New Roman" w:cs="Times New Roman"/>
            <w:color w:val="212529"/>
            <w:sz w:val="24"/>
            <w:szCs w:val="24"/>
          </w:rPr>
          <w:delText>C</w:delText>
        </w:r>
      </w:del>
      <w:ins w:id="2565"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AA63EA">
      <w:pPr>
        <w:numPr>
          <w:ilvl w:val="0"/>
          <w:numId w:val="66"/>
        </w:numPr>
        <w:shd w:val="clear" w:color="auto" w:fill="FFFFFF"/>
        <w:spacing w:before="180"/>
        <w:pPrChange w:id="2566"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AA63EA">
      <w:pPr>
        <w:numPr>
          <w:ilvl w:val="0"/>
          <w:numId w:val="66"/>
        </w:numPr>
        <w:shd w:val="clear" w:color="auto" w:fill="FFFFFF"/>
        <w:pPrChange w:id="2567"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AA63EA">
      <w:pPr>
        <w:numPr>
          <w:ilvl w:val="0"/>
          <w:numId w:val="66"/>
        </w:numPr>
        <w:shd w:val="clear" w:color="auto" w:fill="FFFFFF"/>
        <w:pPrChange w:id="2568"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AA63EA">
      <w:pPr>
        <w:numPr>
          <w:ilvl w:val="0"/>
          <w:numId w:val="66"/>
        </w:numPr>
        <w:shd w:val="clear" w:color="auto" w:fill="FFFFFF"/>
        <w:pPrChange w:id="2569"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AA63EA">
      <w:pPr>
        <w:numPr>
          <w:ilvl w:val="0"/>
          <w:numId w:val="66"/>
        </w:numPr>
        <w:shd w:val="clear" w:color="auto" w:fill="FFFFFF"/>
        <w:pPrChange w:id="2570"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AA63EA">
      <w:pPr>
        <w:numPr>
          <w:ilvl w:val="0"/>
          <w:numId w:val="171"/>
        </w:numPr>
        <w:shd w:val="clear" w:color="auto" w:fill="FFFFFF"/>
        <w:spacing w:after="300"/>
        <w:pPrChange w:id="2571"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572" w:author="Holli Flanagan" w:date="2025-05-12T16:07:00Z">
        <w:r>
          <w:rPr>
            <w:rFonts w:ascii="Times New Roman" w:eastAsia="Times New Roman" w:hAnsi="Times New Roman" w:cs="Times New Roman"/>
            <w:color w:val="212529"/>
            <w:sz w:val="24"/>
            <w:szCs w:val="24"/>
          </w:rPr>
          <w:t>simple calculator</w:t>
        </w:r>
      </w:ins>
      <w:del w:id="2573"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w:t>
      </w:r>
      <w:proofErr w:type="spellStart"/>
      <w:r>
        <w:rPr>
          <w:rFonts w:ascii="Times New Roman" w:eastAsia="Times New Roman" w:hAnsi="Times New Roman" w:cs="Times New Roman"/>
          <w:color w:val="D63384"/>
          <w:sz w:val="21"/>
          <w:szCs w:val="21"/>
          <w:shd w:val="clear" w:color="auto" w:fill="F5F6FA"/>
        </w:rPr>
        <w:t>calculator.component.ts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instead of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spellStart"/>
      <w:proofErr w:type="gramStart"/>
      <w:r>
        <w:rPr>
          <w:rFonts w:ascii="Times New Roman" w:eastAsia="Times New Roman" w:hAnsi="Times New Roman" w:cs="Times New Roman"/>
          <w:color w:val="D63384"/>
          <w:sz w:val="21"/>
          <w:szCs w:val="21"/>
          <w:shd w:val="clear" w:color="auto" w:fill="F5F6FA"/>
        </w:rPr>
        <w:t>firstNumber</w:t>
      </w:r>
      <w:proofErr w:type="spellEnd"/>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AA63EA">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58F2028D" w14:textId="77777777" w:rsidR="00B32DEF" w:rsidRDefault="00AA63EA">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574"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575"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In general, we recommend putting the fields before the constructor, and the methods after the constructor.</w:t>
      </w:r>
    </w:p>
    <w:p w14:paraId="4B2AA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576"/>
      <w:r>
        <w:rPr>
          <w:rFonts w:ascii="Times New Roman" w:eastAsia="Times New Roman" w:hAnsi="Times New Roman" w:cs="Times New Roman"/>
          <w:color w:val="212529"/>
          <w:sz w:val="24"/>
          <w:szCs w:val="24"/>
        </w:rPr>
        <w:t xml:space="preserve"> “Input” </w:t>
      </w:r>
      <w:commentRangeEnd w:id="2576"/>
      <w:r>
        <w:commentReference w:id="2576"/>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valid number, this will work correctly.</w:t>
      </w:r>
    </w:p>
    <w:p w14:paraId="3D77137F" w14:textId="77777777" w:rsidR="00B32DEF" w:rsidRDefault="00AA63EA">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1C33B8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AA63EA">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577"/>
      <w:r>
        <w:rPr>
          <w:rFonts w:ascii="Times New Roman" w:eastAsia="Times New Roman" w:hAnsi="Times New Roman" w:cs="Times New Roman"/>
          <w:color w:val="D63384"/>
          <w:sz w:val="21"/>
          <w:szCs w:val="21"/>
          <w:shd w:val="clear" w:color="auto" w:fill="F5F6FA"/>
        </w:rPr>
        <w:t>"add</w:t>
      </w:r>
      <w:ins w:id="2578"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577"/>
      <w:del w:id="2579" w:author="Holli Flanagan" w:date="2025-05-12T16:30:00Z">
        <w:r>
          <w:commentReference w:id="2577"/>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AA63EA">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580"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63C09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581"/>
      <w:r>
        <w:rPr>
          <w:rFonts w:ascii="Times New Roman" w:eastAsia="Times New Roman" w:hAnsi="Times New Roman" w:cs="Times New Roman"/>
          <w:color w:val="212529"/>
          <w:sz w:val="24"/>
          <w:szCs w:val="24"/>
        </w:rPr>
        <w:t>a “Change” ev</w:t>
      </w:r>
      <w:commentRangeEnd w:id="2581"/>
      <w:r>
        <w:commentReference w:id="2581"/>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onOperationChange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AA63EA">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BindValueToNumber</w:t>
      </w:r>
      <w:proofErr w:type="spellEnd"/>
      <w:r>
        <w:rPr>
          <w:rFonts w:ascii="Times New Roman" w:eastAsia="Times New Roman" w:hAnsi="Times New Roman" w:cs="Times New Roman"/>
          <w:color w:val="188038"/>
          <w:sz w:val="24"/>
          <w:szCs w:val="24"/>
        </w:rPr>
        <w:t>("result")</w:t>
      </w:r>
    </w:p>
    <w:p w14:paraId="420049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AA63EA">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41A88C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spellStart"/>
      <w:proofErr w:type="gramStart"/>
      <w:r>
        <w:rPr>
          <w:rFonts w:ascii="Times New Roman" w:eastAsia="Times New Roman" w:hAnsi="Times New Roman" w:cs="Times New Roman"/>
          <w:color w:val="D63384"/>
          <w:sz w:val="21"/>
          <w:szCs w:val="21"/>
          <w:shd w:val="clear" w:color="auto" w:fill="F5F6FA"/>
        </w:rPr>
        <w:t>this.operationSelect</w:t>
      </w:r>
      <w:proofErr w:type="spellEnd"/>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AA63EA">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582" w:author="Holli Flanagan" w:date="2025-05-12T16:07:00Z">
        <w:r>
          <w:rPr>
            <w:rFonts w:ascii="Times New Roman" w:eastAsia="Times New Roman" w:hAnsi="Times New Roman" w:cs="Times New Roman"/>
            <w:color w:val="212529"/>
            <w:sz w:val="24"/>
            <w:szCs w:val="24"/>
          </w:rPr>
          <w:t>simple calculator</w:t>
        </w:r>
      </w:ins>
      <w:del w:id="2583"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AA63EA">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584" w:author="Holli Flanagan" w:date="2025-05-12T16:07:00Z">
        <w:r>
          <w:rPr>
            <w:rFonts w:ascii="Times New Roman" w:eastAsia="Times New Roman" w:hAnsi="Times New Roman" w:cs="Times New Roman"/>
            <w:color w:val="212529"/>
            <w:sz w:val="24"/>
            <w:szCs w:val="24"/>
          </w:rPr>
          <w:t>simple calculator</w:t>
        </w:r>
      </w:ins>
      <w:del w:id="2585"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58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58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AA63EA">
      <w:pPr>
        <w:pStyle w:val="Heading2"/>
        <w:rPr>
          <w:rPrChange w:id="2588" w:author="Holli Flanagan" w:date="2025-05-12T14:43:00Z">
            <w:rPr>
              <w:sz w:val="34"/>
              <w:szCs w:val="34"/>
            </w:rPr>
          </w:rPrChange>
        </w:rPr>
        <w:pPrChange w:id="2589" w:author="Holli Flanagan" w:date="2025-05-12T14:43:00Z">
          <w:pPr>
            <w:pStyle w:val="Heading2"/>
            <w:keepNext w:val="0"/>
            <w:keepLines w:val="0"/>
          </w:pPr>
        </w:pPrChange>
      </w:pPr>
      <w:bookmarkStart w:id="2590" w:name="_fvxgwed999pp" w:colFirst="0" w:colLast="0"/>
      <w:bookmarkEnd w:id="2590"/>
      <w:r>
        <w:rPr>
          <w:rPrChange w:id="2591" w:author="Holli Flanagan" w:date="2025-05-12T14:43:00Z">
            <w:rPr>
              <w:sz w:val="34"/>
              <w:szCs w:val="34"/>
            </w:rPr>
          </w:rPrChange>
        </w:rPr>
        <w:t>4) Box Editor Component</w:t>
      </w:r>
    </w:p>
    <w:p w14:paraId="486447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592" w:author="Holli Flanagan" w:date="2025-05-12T16:30:00Z">
        <w:r>
          <w:rPr>
            <w:rFonts w:ascii="Times New Roman" w:eastAsia="Times New Roman" w:hAnsi="Times New Roman" w:cs="Times New Roman"/>
            <w:color w:val="212529"/>
            <w:sz w:val="24"/>
            <w:szCs w:val="24"/>
          </w:rPr>
          <w:delText>B</w:delText>
        </w:r>
      </w:del>
      <w:ins w:id="2593"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594" w:author="Holli Flanagan" w:date="2025-05-12T16:30:00Z">
        <w:r>
          <w:rPr>
            <w:rFonts w:ascii="Times New Roman" w:eastAsia="Times New Roman" w:hAnsi="Times New Roman" w:cs="Times New Roman"/>
            <w:color w:val="212529"/>
            <w:sz w:val="24"/>
            <w:szCs w:val="24"/>
          </w:rPr>
          <w:delText>E</w:delText>
        </w:r>
      </w:del>
      <w:ins w:id="2595"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596" w:author="Holli Flanagan" w:date="2025-05-12T16:30:00Z">
        <w:r>
          <w:rPr>
            <w:rFonts w:ascii="Times New Roman" w:eastAsia="Times New Roman" w:hAnsi="Times New Roman" w:cs="Times New Roman"/>
            <w:color w:val="212529"/>
            <w:sz w:val="24"/>
            <w:szCs w:val="24"/>
          </w:rPr>
          <w:t>box model</w:t>
        </w:r>
      </w:ins>
      <w:del w:id="2597" w:author="Holli Flanagan" w:date="2025-05-12T16:30:00Z">
        <w:r>
          <w:rPr>
            <w:rFonts w:ascii="Times New Roman" w:eastAsia="Times New Roman" w:hAnsi="Times New Roman" w:cs="Times New Roman"/>
            <w:color w:val="212529"/>
            <w:sz w:val="24"/>
            <w:szCs w:val="24"/>
          </w:rPr>
          <w:delText>Box Model</w:delText>
        </w:r>
      </w:del>
      <w:ins w:id="2598"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599"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AA63EA">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600" w:author="Holli Flanagan" w:date="2025-05-12T16:31:00Z">
        <w:r>
          <w:rPr>
            <w:rFonts w:ascii="Times New Roman" w:eastAsia="Times New Roman" w:hAnsi="Times New Roman" w:cs="Times New Roman"/>
            <w:color w:val="212529"/>
            <w:sz w:val="24"/>
            <w:szCs w:val="24"/>
          </w:rPr>
          <w:t>box editor</w:t>
        </w:r>
      </w:ins>
      <w:del w:id="2601"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AA63EA">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AA63EA">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AA63EA">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we can see the </w:t>
      </w:r>
      <w:ins w:id="2602" w:author="Holli Flanagan" w:date="2025-05-12T16:31:00Z">
        <w:r>
          <w:rPr>
            <w:rFonts w:ascii="Times New Roman" w:eastAsia="Times New Roman" w:hAnsi="Times New Roman" w:cs="Times New Roman"/>
            <w:color w:val="212529"/>
            <w:sz w:val="24"/>
            <w:szCs w:val="24"/>
          </w:rPr>
          <w:t>box editor</w:t>
        </w:r>
      </w:ins>
      <w:del w:id="260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AA63EA">
      <w:pPr>
        <w:numPr>
          <w:ilvl w:val="0"/>
          <w:numId w:val="302"/>
        </w:numPr>
        <w:shd w:val="clear" w:color="auto" w:fill="FFFFFF"/>
        <w:spacing w:before="180"/>
        <w:rPr>
          <w:ins w:id="2604"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605" w:author="Holli Flanagan" w:date="2025-05-12T16:33:00Z">
          <w:pPr>
            <w:numPr>
              <w:numId w:val="302"/>
            </w:numPr>
            <w:shd w:val="clear" w:color="auto" w:fill="FFFFFF"/>
            <w:spacing w:before="180" w:after="300"/>
            <w:ind w:left="720" w:hanging="360"/>
          </w:pPr>
        </w:pPrChange>
      </w:pPr>
    </w:p>
    <w:p w14:paraId="3D33BA43"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606" w:author="Holli Flanagan" w:date="2025-05-12T16:33:00Z"/>
        </w:rPr>
      </w:pPr>
    </w:p>
    <w:p w14:paraId="5CF4CB54"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607" w:author="Holli Flanagan" w:date="2025-05-12T16:33:00Z"/>
        </w:rPr>
      </w:pPr>
    </w:p>
    <w:p w14:paraId="67BC68B1"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608" w:author="Holli Flanagan" w:date="2025-05-12T16:33:00Z"/>
        </w:rPr>
      </w:pPr>
    </w:p>
    <w:p w14:paraId="7586710A"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609" w:author="Holli Flanagan" w:date="2025-05-12T16:33:00Z"/>
        </w:rPr>
      </w:pPr>
    </w:p>
    <w:p w14:paraId="6AFC59DE"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610" w:author="Holli Flanagan" w:date="2025-05-12T16:33:00Z"/>
        </w:rPr>
      </w:pPr>
    </w:p>
    <w:p w14:paraId="0E66AC76"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Finally,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is used to display an image inside the box.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611" w:author="Holli Flanagan" w:date="2025-05-12T16:33:00Z"/>
        </w:rPr>
      </w:pPr>
    </w:p>
    <w:p w14:paraId="65C1B93A" w14:textId="77777777" w:rsidR="00B32DEF" w:rsidRDefault="00AA63EA">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look like this:</w:t>
      </w:r>
    </w:p>
    <w:p w14:paraId="53EBD6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of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w:t>
      </w:r>
      <w:proofErr w:type="gramStart"/>
      <w:r>
        <w:rPr>
          <w:rFonts w:ascii="Times New Roman" w:eastAsia="Times New Roman" w:hAnsi="Times New Roman" w:cs="Times New Roman"/>
          <w:color w:val="212529"/>
          <w:sz w:val="24"/>
          <w:szCs w:val="24"/>
        </w:rPr>
        <w:t>correct, and</w:t>
      </w:r>
      <w:proofErr w:type="gramEnd"/>
      <w:r>
        <w:rPr>
          <w:rFonts w:ascii="Times New Roman" w:eastAsia="Times New Roman" w:hAnsi="Times New Roman" w:cs="Times New Roman"/>
          <w:color w:val="212529"/>
          <w:sz w:val="24"/>
          <w:szCs w:val="24"/>
        </w:rPr>
        <w:t xml:space="preserve">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png</w:t>
      </w:r>
      <w:proofErr w:type="spellEnd"/>
      <w:r>
        <w:rPr>
          <w:rFonts w:ascii="Times New Roman" w:eastAsia="Times New Roman" w:hAnsi="Times New Roman" w:cs="Times New Roman"/>
          <w:color w:val="212529"/>
          <w:sz w:val="24"/>
          <w:szCs w:val="24"/>
        </w:rPr>
        <w:t>, etc.).</w:t>
      </w:r>
    </w:p>
    <w:p w14:paraId="31F8E133" w14:textId="77777777" w:rsidR="00B32DEF" w:rsidRDefault="00AA63EA">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612" w:author="Holli Flanagan" w:date="2025-05-12T16:31:00Z">
        <w:r>
          <w:rPr>
            <w:rFonts w:ascii="Times New Roman" w:eastAsia="Times New Roman" w:hAnsi="Times New Roman" w:cs="Times New Roman"/>
            <w:color w:val="212529"/>
            <w:sz w:val="24"/>
            <w:szCs w:val="24"/>
          </w:rPr>
          <w:t>box editor</w:t>
        </w:r>
      </w:ins>
      <w:del w:id="261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AA63EA">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614" w:author="Holli Flanagan" w:date="2025-05-12T16:34:00Z"/>
        </w:rPr>
      </w:pPr>
    </w:p>
    <w:p w14:paraId="2D46BC19" w14:textId="77777777" w:rsidR="00B32DEF" w:rsidRDefault="00AA63EA">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is very powerful and allows you to style the page in a lot of different ways. That is all the CSS class styling we will do, but next we will add the TypeScript functionality that will affect the styling of the box dynamically.</w:t>
      </w:r>
    </w:p>
    <w:p w14:paraId="6C3A7027" w14:textId="77777777" w:rsidR="00B32DEF" w:rsidRDefault="00AA63EA">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w:t>
      </w:r>
      <w:proofErr w:type="spellStart"/>
      <w:r>
        <w:rPr>
          <w:rFonts w:ascii="Times New Roman" w:eastAsia="Times New Roman" w:hAnsi="Times New Roman" w:cs="Times New Roman"/>
          <w:color w:val="D63384"/>
          <w:sz w:val="21"/>
          <w:szCs w:val="21"/>
          <w:shd w:val="clear" w:color="auto" w:fill="F5F6FA"/>
        </w:rPr>
        <w:t>editor.component.ts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proofErr w:type="spellStart"/>
      <w:r>
        <w:rPr>
          <w:rFonts w:ascii="Times New Roman" w:eastAsia="Times New Roman" w:hAnsi="Times New Roman" w:cs="Times New Roman"/>
          <w:color w:val="D63384"/>
          <w:sz w:val="21"/>
          <w:szCs w:val="21"/>
          <w:shd w:val="clear" w:color="auto" w:fill="F5F6FA"/>
        </w:rPr>
        <w:t>onPaddingChange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615" w:author="Holli Flanagan" w:date="2025-05-12T16:34:00Z">
        <w:r>
          <w:rPr>
            <w:rFonts w:ascii="Times New Roman" w:eastAsia="Times New Roman" w:hAnsi="Times New Roman" w:cs="Times New Roman"/>
            <w:color w:val="212529"/>
            <w:sz w:val="24"/>
            <w:szCs w:val="24"/>
          </w:rPr>
          <w:t xml:space="preserve"> </w:t>
        </w:r>
      </w:ins>
      <w:del w:id="2616"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617" w:author="Holli Flanagan" w:date="2025-05-12T16:07:00Z">
        <w:r>
          <w:rPr>
            <w:rFonts w:ascii="Times New Roman" w:eastAsia="Times New Roman" w:hAnsi="Times New Roman" w:cs="Times New Roman"/>
            <w:color w:val="212529"/>
            <w:sz w:val="24"/>
            <w:szCs w:val="24"/>
          </w:rPr>
          <w:t>simple calculator</w:t>
        </w:r>
      </w:ins>
      <w:del w:id="2618"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619" w:author="Holli Flanagan" w:date="2025-05-12T16:34:00Z"/>
        </w:rPr>
      </w:pPr>
    </w:p>
    <w:p w14:paraId="66BBAE20" w14:textId="77777777" w:rsidR="00B32DEF" w:rsidRDefault="00AA63EA">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proofErr w:type="spellStart"/>
      <w:r>
        <w:rPr>
          <w:rFonts w:ascii="Times New Roman" w:eastAsia="Times New Roman" w:hAnsi="Times New Roman" w:cs="Times New Roman"/>
          <w:color w:val="D63384"/>
          <w:sz w:val="21"/>
          <w:szCs w:val="21"/>
          <w:shd w:val="clear" w:color="auto" w:fill="F5F6FA"/>
        </w:rPr>
        <w:t>onMarginChange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620" w:author="Holli Flanagan" w:date="2025-05-12T16:34:00Z"/>
        </w:rPr>
      </w:pPr>
    </w:p>
    <w:p w14:paraId="1D272FC1" w14:textId="77777777" w:rsidR="00B32DEF" w:rsidRDefault="00AA63EA">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the numbers automatically).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035FBE0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should be able to change the padding and margin values in the input fields, and see the changes reflected in the box frame on the page. Try making the padding and margin values larger or smaller to see how it affects the box.</w:t>
      </w:r>
    </w:p>
    <w:p w14:paraId="3C8F89B4" w14:textId="77777777" w:rsidR="00B32DEF" w:rsidRDefault="00AA63EA">
      <w:pPr>
        <w:numPr>
          <w:ilvl w:val="0"/>
          <w:numId w:val="192"/>
        </w:numPr>
        <w:shd w:val="clear" w:color="auto" w:fill="FFFFFF"/>
        <w:spacing w:before="180"/>
        <w:rPr>
          <w:ins w:id="2621" w:author="Holli Flanagan" w:date="2025-05-12T16:34:00Z"/>
        </w:rPr>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622"/>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623"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624"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622"/>
      <w:r>
        <w:commentReference w:id="2622"/>
      </w:r>
      <w:r>
        <w:rPr>
          <w:rFonts w:ascii="Times New Roman" w:eastAsia="Times New Roman" w:hAnsi="Times New Roman" w:cs="Times New Roman"/>
          <w:color w:val="212529"/>
          <w:sz w:val="24"/>
          <w:szCs w:val="24"/>
        </w:rPr>
        <w:t xml:space="preserve">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proofErr w:type="spellStart"/>
      <w:r>
        <w:rPr>
          <w:rFonts w:ascii="Times New Roman" w:eastAsia="Times New Roman" w:hAnsi="Times New Roman" w:cs="Times New Roman"/>
          <w:color w:val="D63384"/>
          <w:sz w:val="21"/>
          <w:szCs w:val="21"/>
          <w:shd w:val="clear" w:color="auto" w:fill="F5F6FA"/>
        </w:rPr>
        <w:t>onBackgroundChange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AA63EA">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AA63EA">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CSS property of the image.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42DB2B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BindStyle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backgroundColor</w:t>
      </w:r>
      <w:proofErr w:type="spellEnd"/>
      <w:r>
        <w:rPr>
          <w:rFonts w:ascii="Times New Roman" w:eastAsia="Times New Roman" w:hAnsi="Times New Roman" w:cs="Times New Roman"/>
          <w:color w:val="188038"/>
          <w:sz w:val="24"/>
          <w:szCs w:val="24"/>
        </w:rPr>
        <w:t>")</w:t>
      </w:r>
    </w:p>
    <w:p w14:paraId="6D20009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625"/>
      <w:r>
        <w:rPr>
          <w:rFonts w:ascii="Times New Roman" w:eastAsia="Times New Roman" w:hAnsi="Times New Roman" w:cs="Times New Roman"/>
          <w:color w:val="212529"/>
          <w:sz w:val="24"/>
          <w:szCs w:val="24"/>
        </w:rPr>
        <w:t>camelCase</w:t>
      </w:r>
      <w:commentRangeEnd w:id="2625"/>
      <w:r>
        <w:commentReference w:id="2625"/>
      </w:r>
      <w:r>
        <w:rPr>
          <w:rFonts w:ascii="Times New Roman" w:eastAsia="Times New Roman" w:hAnsi="Times New Roman" w:cs="Times New Roman"/>
          <w:color w:val="212529"/>
          <w:sz w:val="24"/>
          <w:szCs w:val="24"/>
        </w:rPr>
        <w:t>.</w:t>
      </w:r>
    </w:p>
    <w:p w14:paraId="6C0A5B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spellStart"/>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AA63EA">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626" w:author="Holli Flanagan" w:date="2025-05-12T16:31:00Z">
        <w:r>
          <w:rPr>
            <w:rFonts w:ascii="Times New Roman" w:eastAsia="Times New Roman" w:hAnsi="Times New Roman" w:cs="Times New Roman"/>
            <w:color w:val="212529"/>
            <w:sz w:val="24"/>
            <w:szCs w:val="24"/>
          </w:rPr>
          <w:t>box editor</w:t>
        </w:r>
      </w:ins>
      <w:del w:id="2627"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background color from the dropdown box, and see the changes reflected in the box frame on the page.</w:t>
      </w:r>
    </w:p>
    <w:p w14:paraId="6AC01F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628" w:author="Holli Flanagan" w:date="2025-05-12T16:31:00Z">
        <w:r>
          <w:rPr>
            <w:rFonts w:ascii="Times New Roman" w:eastAsia="Times New Roman" w:hAnsi="Times New Roman" w:cs="Times New Roman"/>
            <w:color w:val="212529"/>
            <w:sz w:val="24"/>
            <w:szCs w:val="24"/>
          </w:rPr>
          <w:t>box editor</w:t>
        </w:r>
      </w:ins>
      <w:del w:id="2629"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AA63EA">
      <w:pPr>
        <w:numPr>
          <w:ilvl w:val="0"/>
          <w:numId w:val="67"/>
        </w:numPr>
        <w:shd w:val="clear" w:color="auto" w:fill="FFFFFF"/>
        <w:spacing w:before="180"/>
        <w:rPr>
          <w:rFonts w:ascii="Times New Roman" w:eastAsia="Times New Roman" w:hAnsi="Times New Roman" w:cs="Times New Roman"/>
        </w:rPr>
        <w:pPrChange w:id="2630"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AA63EA">
      <w:pPr>
        <w:numPr>
          <w:ilvl w:val="0"/>
          <w:numId w:val="67"/>
        </w:numPr>
        <w:shd w:val="clear" w:color="auto" w:fill="FFFFFF"/>
        <w:rPr>
          <w:rFonts w:ascii="Times New Roman" w:eastAsia="Times New Roman" w:hAnsi="Times New Roman" w:cs="Times New Roman"/>
        </w:rPr>
        <w:pPrChange w:id="2631"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632" w:author="Holli Flanagan" w:date="2025-05-12T16:44:00Z">
        <w:r>
          <w:rPr>
            <w:rFonts w:ascii="Times New Roman" w:eastAsia="Times New Roman" w:hAnsi="Times New Roman" w:cs="Times New Roman"/>
            <w:color w:val="212529"/>
            <w:sz w:val="24"/>
            <w:szCs w:val="24"/>
          </w:rPr>
          <w:delText>T</w:delText>
        </w:r>
      </w:del>
      <w:ins w:id="2633"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AA63EA">
      <w:pPr>
        <w:numPr>
          <w:ilvl w:val="0"/>
          <w:numId w:val="67"/>
        </w:numPr>
        <w:shd w:val="clear" w:color="auto" w:fill="FFFFFF"/>
        <w:rPr>
          <w:rFonts w:ascii="Times New Roman" w:eastAsia="Times New Roman" w:hAnsi="Times New Roman" w:cs="Times New Roman"/>
        </w:rPr>
        <w:pPrChange w:id="2634"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create more complex components with multiple elements and interactions.</w:t>
      </w:r>
    </w:p>
    <w:p w14:paraId="5E4FABAC" w14:textId="77777777" w:rsidR="00B32DEF" w:rsidRDefault="00AA63EA">
      <w:pPr>
        <w:numPr>
          <w:ilvl w:val="0"/>
          <w:numId w:val="67"/>
        </w:numPr>
        <w:shd w:val="clear" w:color="auto" w:fill="FFFFFF"/>
        <w:spacing w:after="300"/>
        <w:rPr>
          <w:rFonts w:ascii="Times New Roman" w:eastAsia="Times New Roman" w:hAnsi="Times New Roman" w:cs="Times New Roman"/>
        </w:rPr>
        <w:pPrChange w:id="2635"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636" w:author="Holli Flanagan" w:date="2025-05-12T16:44:00Z">
        <w:r>
          <w:rPr>
            <w:rFonts w:ascii="Times New Roman" w:eastAsia="Times New Roman" w:hAnsi="Times New Roman" w:cs="Times New Roman"/>
            <w:color w:val="212529"/>
            <w:sz w:val="24"/>
            <w:szCs w:val="24"/>
          </w:rPr>
          <w:delText>E</w:delText>
        </w:r>
      </w:del>
      <w:ins w:id="2637"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AA63EA">
      <w:pPr>
        <w:pStyle w:val="Heading2"/>
        <w:rPr>
          <w:rPrChange w:id="2638" w:author="Holli Flanagan" w:date="2025-05-12T14:43:00Z">
            <w:rPr>
              <w:sz w:val="34"/>
              <w:szCs w:val="34"/>
            </w:rPr>
          </w:rPrChange>
        </w:rPr>
        <w:pPrChange w:id="2639" w:author="Holli Flanagan" w:date="2025-05-12T14:43:00Z">
          <w:pPr>
            <w:pStyle w:val="Heading2"/>
            <w:keepNext w:val="0"/>
            <w:keepLines w:val="0"/>
          </w:pPr>
        </w:pPrChange>
      </w:pPr>
      <w:bookmarkStart w:id="2640" w:name="_g8zmgf1t71jo" w:colFirst="0" w:colLast="0"/>
      <w:bookmarkEnd w:id="2640"/>
      <w:r>
        <w:rPr>
          <w:rPrChange w:id="2641" w:author="Holli Flanagan" w:date="2025-05-12T14:43:00Z">
            <w:rPr>
              <w:sz w:val="34"/>
              <w:szCs w:val="34"/>
            </w:rPr>
          </w:rPrChange>
        </w:rPr>
        <w:t>5) Deploy Your Site</w:t>
      </w:r>
    </w:p>
    <w:p w14:paraId="29C9E1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AA63EA">
      <w:pPr>
        <w:numPr>
          <w:ilvl w:val="0"/>
          <w:numId w:val="309"/>
        </w:numPr>
        <w:shd w:val="clear" w:color="auto" w:fill="FFFFFF"/>
        <w:spacing w:before="180" w:after="300"/>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642" w:author="Holli Flanagan" w:date="2025-05-09T18:38:00Z">
        <w:r>
          <w:rPr>
            <w:rFonts w:ascii="Times New Roman" w:eastAsia="Times New Roman" w:hAnsi="Times New Roman" w:cs="Times New Roman"/>
            <w:color w:val="188038"/>
            <w:sz w:val="24"/>
            <w:szCs w:val="24"/>
          </w:rPr>
          <w:t>Jest</w:t>
        </w:r>
      </w:ins>
      <w:del w:id="2643"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644"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645"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AA63EA">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64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4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648" w:author="Holli Flanagan" w:date="2025-05-12T16:51:00Z"/>
          <w:rFonts w:ascii="Times New Roman" w:eastAsia="Times New Roman" w:hAnsi="Times New Roman" w:cs="Times New Roman"/>
        </w:rPr>
      </w:pPr>
    </w:p>
    <w:p w14:paraId="3269C5A0" w14:textId="00E0F260" w:rsidR="00B32DEF" w:rsidRDefault="00AA63EA">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64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5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651"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52"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AA63EA">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65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5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AA63EA">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655" w:author="Holli Flanagan" w:date="2025-05-12T16:51:00Z">
        <w:r>
          <w:rPr>
            <w:rFonts w:ascii="Times New Roman" w:eastAsia="Times New Roman" w:hAnsi="Times New Roman" w:cs="Times New Roman"/>
            <w:color w:val="212529"/>
            <w:sz w:val="24"/>
            <w:szCs w:val="24"/>
          </w:rPr>
          <w:delText>S</w:delText>
        </w:r>
      </w:del>
      <w:ins w:id="2656"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657"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58"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AA63EA">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659"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660"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661"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62"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663"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64"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665"/>
      <w:r>
        <w:rPr>
          <w:rFonts w:ascii="Times New Roman" w:eastAsia="Times New Roman" w:hAnsi="Times New Roman" w:cs="Times New Roman"/>
          <w:color w:val="212529"/>
          <w:sz w:val="24"/>
          <w:szCs w:val="24"/>
        </w:rPr>
        <w:t>deploy</w:t>
      </w:r>
      <w:commentRangeEnd w:id="2665"/>
      <w:r>
        <w:commentReference w:id="2665"/>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find the URL of your live site by going back to the “Settings” tab and scrolling down to the “</w:t>
      </w:r>
      <w:del w:id="266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6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AA63EA">
      <w:pPr>
        <w:pStyle w:val="Heading2"/>
        <w:rPr>
          <w:rPrChange w:id="2668" w:author="Holli Flanagan" w:date="2025-05-12T14:43:00Z">
            <w:rPr>
              <w:sz w:val="34"/>
              <w:szCs w:val="34"/>
            </w:rPr>
          </w:rPrChange>
        </w:rPr>
        <w:pPrChange w:id="2669" w:author="Holli Flanagan" w:date="2025-05-12T14:43:00Z">
          <w:pPr>
            <w:pStyle w:val="Heading2"/>
            <w:keepNext w:val="0"/>
            <w:keepLines w:val="0"/>
          </w:pPr>
        </w:pPrChange>
      </w:pPr>
      <w:bookmarkStart w:id="2670" w:name="_draruqkoiypu" w:colFirst="0" w:colLast="0"/>
      <w:bookmarkEnd w:id="2670"/>
      <w:r>
        <w:rPr>
          <w:rPrChange w:id="2671" w:author="Holli Flanagan" w:date="2025-05-12T14:43:00Z">
            <w:rPr>
              <w:sz w:val="34"/>
              <w:szCs w:val="34"/>
            </w:rPr>
          </w:rPrChange>
        </w:rPr>
        <w:t>6) Submission</w:t>
      </w:r>
    </w:p>
    <w:p w14:paraId="62C229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4DC6AD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AA63EA">
      <w:pPr>
        <w:pStyle w:val="Heading2"/>
        <w:keepNext w:val="0"/>
        <w:keepLines w:val="0"/>
        <w:spacing w:before="700"/>
        <w:rPr>
          <w:rPrChange w:id="2672" w:author="Holli Flanagan" w:date="2025-05-12T14:43:00Z">
            <w:rPr>
              <w:sz w:val="46"/>
              <w:szCs w:val="46"/>
            </w:rPr>
          </w:rPrChange>
        </w:rPr>
        <w:pPrChange w:id="2673" w:author="Holli Flanagan" w:date="2025-05-12T14:43:00Z">
          <w:pPr>
            <w:pStyle w:val="Heading1"/>
            <w:keepNext w:val="0"/>
            <w:keepLines w:val="0"/>
            <w:spacing w:before="700"/>
          </w:pPr>
        </w:pPrChange>
      </w:pPr>
      <w:bookmarkStart w:id="2674" w:name="_9kbww2zgs1hu" w:colFirst="0" w:colLast="0"/>
      <w:bookmarkEnd w:id="2674"/>
      <w:r>
        <w:rPr>
          <w:rPrChange w:id="2675" w:author="Holli Flanagan" w:date="2025-05-12T14:43:00Z">
            <w:rPr>
              <w:sz w:val="46"/>
              <w:szCs w:val="46"/>
            </w:rPr>
          </w:rPrChange>
        </w:rPr>
        <w:t>Next Step</w:t>
      </w:r>
    </w:p>
    <w:p w14:paraId="3435172E" w14:textId="1F3D4B68"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676"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677" w:author="Holli Flanagan" w:date="2025-05-12T14:43:00Z">
        <w:r>
          <w:fldChar w:fldCharType="begin"/>
        </w:r>
        <w:r>
          <w:delInstrText>HYPERLINK "https://boots-edu.github.io/textbook/text/10-webz-advanced/"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678" w:author="Oestreich, Julia" w:date="2025-05-15T17:44:00Z" w16du:dateUtc="2025-05-15T21:44:00Z">
        <w:r w:rsidR="009708A1">
          <w:rPr>
            <w:rFonts w:ascii="Times New Roman" w:eastAsia="Times New Roman" w:hAnsi="Times New Roman" w:cs="Times New Roman"/>
            <w:color w:val="0D6EFD"/>
            <w:sz w:val="24"/>
            <w:szCs w:val="24"/>
            <w:u w:val="single"/>
          </w:rPr>
          <w:t>.</w:t>
        </w:r>
      </w:ins>
      <w:del w:id="2679"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AA63EA">
      <w:pPr>
        <w:pStyle w:val="Heading1"/>
        <w:rPr>
          <w:rPrChange w:id="2680" w:author="Holli Flanagan" w:date="2025-05-12T14:43:00Z">
            <w:rPr>
              <w:sz w:val="46"/>
              <w:szCs w:val="46"/>
            </w:rPr>
          </w:rPrChange>
        </w:rPr>
        <w:pPrChange w:id="2681" w:author="Holli Flanagan" w:date="2025-05-12T14:43:00Z">
          <w:pPr>
            <w:pStyle w:val="Heading1"/>
            <w:keepNext w:val="0"/>
            <w:keepLines w:val="0"/>
          </w:pPr>
        </w:pPrChange>
      </w:pPr>
      <w:bookmarkStart w:id="2682" w:name="_jy2zk7ikpxg" w:colFirst="0" w:colLast="0"/>
      <w:bookmarkEnd w:id="2682"/>
      <w:r>
        <w:rPr>
          <w:rPrChange w:id="2683" w:author="Holli Flanagan" w:date="2025-05-12T14:43:00Z">
            <w:rPr>
              <w:sz w:val="46"/>
              <w:szCs w:val="46"/>
            </w:rPr>
          </w:rPrChange>
        </w:rPr>
        <w:lastRenderedPageBreak/>
        <w:t>Chapter 10 - Advanced Webz</w:t>
      </w:r>
    </w:p>
    <w:p w14:paraId="42000998" w14:textId="77777777" w:rsidR="00B32DEF" w:rsidRPr="00B32DEF" w:rsidRDefault="00AA63EA">
      <w:pPr>
        <w:pStyle w:val="Heading1"/>
        <w:rPr>
          <w:rPrChange w:id="2684" w:author="Holli Flanagan" w:date="2025-05-12T14:43:00Z">
            <w:rPr>
              <w:color w:val="0D6EFD"/>
              <w:highlight w:val="white"/>
              <w:u w:val="single"/>
            </w:rPr>
          </w:rPrChange>
        </w:rPr>
        <w:pPrChange w:id="2685" w:author="Holli Flanagan" w:date="2025-05-12T14:43:00Z">
          <w:pPr>
            <w:pStyle w:val="Heading1"/>
            <w:keepNext w:val="0"/>
            <w:keepLines w:val="0"/>
          </w:pPr>
        </w:pPrChange>
      </w:pPr>
      <w:bookmarkStart w:id="2686" w:name="_hdmhovyejes9" w:colFirst="0" w:colLast="0"/>
      <w:bookmarkEnd w:id="2686"/>
      <w:r>
        <w:rPr>
          <w:rPrChange w:id="2687" w:author="Holli Flanagan" w:date="2025-05-12T14:43:00Z">
            <w:rPr>
              <w:sz w:val="46"/>
              <w:szCs w:val="46"/>
            </w:rPr>
          </w:rPrChange>
        </w:rPr>
        <w:t>Dynamic Components</w:t>
      </w:r>
    </w:p>
    <w:p w14:paraId="167CE097" w14:textId="77777777" w:rsidR="00B32DEF" w:rsidRPr="00B32DEF" w:rsidRDefault="00AA63EA">
      <w:pPr>
        <w:pStyle w:val="Heading2"/>
        <w:rPr>
          <w:rPrChange w:id="2688" w:author="Holli Flanagan" w:date="2025-05-12T14:43:00Z">
            <w:rPr>
              <w:sz w:val="34"/>
              <w:szCs w:val="34"/>
            </w:rPr>
          </w:rPrChange>
        </w:rPr>
        <w:pPrChange w:id="2689" w:author="Holli Flanagan" w:date="2025-05-12T14:43:00Z">
          <w:pPr>
            <w:pStyle w:val="Heading2"/>
            <w:keepNext w:val="0"/>
            <w:keepLines w:val="0"/>
          </w:pPr>
        </w:pPrChange>
      </w:pPr>
      <w:bookmarkStart w:id="2690" w:name="_l28gv64w19tj" w:colFirst="0" w:colLast="0"/>
      <w:bookmarkEnd w:id="2690"/>
      <w:r>
        <w:rPr>
          <w:rPrChange w:id="2691" w:author="Holli Flanagan" w:date="2025-05-12T14:43:00Z">
            <w:rPr>
              <w:sz w:val="34"/>
              <w:szCs w:val="34"/>
            </w:rPr>
          </w:rPrChange>
        </w:rPr>
        <w:t>Key Idea</w:t>
      </w:r>
    </w:p>
    <w:p w14:paraId="4FC0C8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and attach components dynamically in order to create complex applications.</w:t>
      </w:r>
    </w:p>
    <w:p w14:paraId="31DB0FA2" w14:textId="77777777" w:rsidR="00B32DEF" w:rsidRPr="00B32DEF" w:rsidRDefault="00AA63EA">
      <w:pPr>
        <w:pStyle w:val="Heading2"/>
        <w:rPr>
          <w:rPrChange w:id="2692" w:author="Holli Flanagan" w:date="2025-05-12T14:43:00Z">
            <w:rPr>
              <w:sz w:val="34"/>
              <w:szCs w:val="34"/>
            </w:rPr>
          </w:rPrChange>
        </w:rPr>
        <w:pPrChange w:id="2693" w:author="Holli Flanagan" w:date="2025-05-12T14:43:00Z">
          <w:pPr>
            <w:pStyle w:val="Heading2"/>
            <w:keepNext w:val="0"/>
            <w:keepLines w:val="0"/>
          </w:pPr>
        </w:pPrChange>
      </w:pPr>
      <w:bookmarkStart w:id="2694" w:name="_4hq3j8wrcq6f" w:colFirst="0" w:colLast="0"/>
      <w:bookmarkEnd w:id="2694"/>
      <w:r>
        <w:rPr>
          <w:rPrChange w:id="2695" w:author="Holli Flanagan" w:date="2025-05-12T14:43:00Z">
            <w:rPr>
              <w:sz w:val="34"/>
              <w:szCs w:val="34"/>
            </w:rPr>
          </w:rPrChange>
        </w:rPr>
        <w:t>Building dynamic applications</w:t>
      </w:r>
    </w:p>
    <w:p w14:paraId="3BF39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AA63EA">
      <w:pPr>
        <w:numPr>
          <w:ilvl w:val="0"/>
          <w:numId w:val="57"/>
        </w:numPr>
        <w:shd w:val="clear" w:color="auto" w:fill="FFFFFF"/>
        <w:spacing w:before="180"/>
        <w:rPr>
          <w:del w:id="2696"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697"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AA63EA">
      <w:pPr>
        <w:numPr>
          <w:ilvl w:val="0"/>
          <w:numId w:val="57"/>
        </w:numPr>
        <w:shd w:val="clear" w:color="auto" w:fill="FFFFFF"/>
        <w:rPr>
          <w:del w:id="2698" w:author="Holli Flanagan" w:date="2025-05-12T16:54:00Z"/>
        </w:rPr>
        <w:pPrChange w:id="2699"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700"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AA63EA">
      <w:pPr>
        <w:numPr>
          <w:ilvl w:val="0"/>
          <w:numId w:val="57"/>
        </w:numPr>
        <w:shd w:val="clear" w:color="auto" w:fill="FFFFFF"/>
        <w:spacing w:after="300"/>
        <w:rPr>
          <w:color w:val="000000"/>
          <w:rPrChange w:id="2701" w:author="Holli Flanagan" w:date="2025-05-12T16:54:00Z">
            <w:rPr>
              <w:rFonts w:ascii="Times New Roman" w:eastAsia="Times New Roman" w:hAnsi="Times New Roman" w:cs="Times New Roman"/>
            </w:rPr>
          </w:rPrChange>
        </w:rPr>
        <w:pPrChange w:id="2702"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703" w:author="Holli Flanagan" w:date="2025-05-12T15:23:00Z">
        <w:r>
          <w:rPr>
            <w:rFonts w:ascii="Times New Roman" w:eastAsia="Times New Roman" w:hAnsi="Times New Roman" w:cs="Times New Roman"/>
            <w:color w:val="212529"/>
            <w:sz w:val="24"/>
            <w:szCs w:val="24"/>
          </w:rPr>
          <w:t>HTML</w:t>
        </w:r>
      </w:ins>
      <w:del w:id="2704"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705" w:author="Holli Flanagan" w:date="2025-05-12T15:24:00Z">
        <w:r>
          <w:rPr>
            <w:rFonts w:ascii="Times New Roman" w:eastAsia="Times New Roman" w:hAnsi="Times New Roman" w:cs="Times New Roman"/>
            <w:color w:val="212529"/>
            <w:sz w:val="24"/>
            <w:szCs w:val="24"/>
          </w:rPr>
          <w:t>CSS</w:t>
        </w:r>
      </w:ins>
      <w:del w:id="270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2707" w:author="Holli Flanagan" w:date="2025-05-12T16:55:00Z">
        <w:r>
          <w:rPr>
            <w:rFonts w:ascii="Times New Roman" w:eastAsia="Times New Roman" w:hAnsi="Times New Roman" w:cs="Times New Roman"/>
            <w:color w:val="212529"/>
            <w:sz w:val="24"/>
            <w:szCs w:val="24"/>
          </w:rPr>
          <w:t>@Input</w:t>
        </w:r>
      </w:ins>
      <w:del w:id="2708"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proofErr w:type="spellStart"/>
      <w:r>
        <w:rPr>
          <w:rFonts w:ascii="Times New Roman" w:eastAsia="Times New Roman" w:hAnsi="Times New Roman" w:cs="Times New Roman"/>
          <w:color w:val="D63384"/>
          <w:sz w:val="21"/>
          <w:szCs w:val="21"/>
          <w:shd w:val="clear" w:color="auto" w:fill="F5F6FA"/>
        </w:rPr>
        <w:t>onNewItemClick</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onNewCommentClick</w:t>
      </w:r>
      <w:proofErr w:type="spellEnd"/>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write the contents.</w:t>
      </w:r>
    </w:p>
    <w:p w14:paraId="27391963"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AA63EA">
      <w:pPr>
        <w:numPr>
          <w:ilvl w:val="0"/>
          <w:numId w:val="73"/>
        </w:numPr>
        <w:shd w:val="clear" w:color="auto" w:fill="FFFFFF"/>
        <w:spacing w:before="180"/>
        <w:rPr>
          <w:rFonts w:ascii="Times New Roman" w:eastAsia="Times New Roman" w:hAnsi="Times New Roman" w:cs="Times New Roman"/>
        </w:rPr>
        <w:pPrChange w:id="2709"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AA63EA">
      <w:pPr>
        <w:numPr>
          <w:ilvl w:val="0"/>
          <w:numId w:val="73"/>
        </w:numPr>
        <w:shd w:val="clear" w:color="auto" w:fill="FFFFFF"/>
        <w:pPrChange w:id="2710"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w:t>
      </w:r>
      <w:proofErr w:type="spellStart"/>
      <w:r>
        <w:rPr>
          <w:rFonts w:ascii="Times New Roman" w:eastAsia="Times New Roman" w:hAnsi="Times New Roman" w:cs="Times New Roman"/>
          <w:color w:val="212529"/>
          <w:sz w:val="24"/>
          <w:szCs w:val="24"/>
        </w:rPr>
        <w:t>orderDetails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AA63EA">
      <w:pPr>
        <w:numPr>
          <w:ilvl w:val="0"/>
          <w:numId w:val="73"/>
        </w:numPr>
        <w:shd w:val="clear" w:color="auto" w:fill="FFFFFF"/>
        <w:spacing w:after="300"/>
        <w:pPrChange w:id="2711"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2712"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2713"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AA63EA">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2714"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715"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2716"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717"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AA63EA">
      <w:pPr>
        <w:pStyle w:val="Heading2"/>
        <w:rPr>
          <w:rPrChange w:id="2718" w:author="Holli Flanagan" w:date="2025-05-12T14:43:00Z">
            <w:rPr>
              <w:sz w:val="34"/>
              <w:szCs w:val="34"/>
            </w:rPr>
          </w:rPrChange>
        </w:rPr>
        <w:pPrChange w:id="2719" w:author="Holli Flanagan" w:date="2025-05-12T14:43:00Z">
          <w:pPr>
            <w:pStyle w:val="Heading2"/>
            <w:keepNext w:val="0"/>
            <w:keepLines w:val="0"/>
          </w:pPr>
        </w:pPrChange>
      </w:pPr>
      <w:bookmarkStart w:id="2720" w:name="_vym7i47izpwz" w:colFirst="0" w:colLast="0"/>
      <w:bookmarkEnd w:id="2720"/>
      <w:r>
        <w:rPr>
          <w:rPrChange w:id="2721" w:author="Holli Flanagan" w:date="2025-05-12T14:43:00Z">
            <w:rPr>
              <w:sz w:val="34"/>
              <w:szCs w:val="34"/>
            </w:rPr>
          </w:rPrChange>
        </w:rPr>
        <w:t>Working Example</w:t>
      </w:r>
    </w:p>
    <w:p w14:paraId="3E00C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43E87D2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LineItem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LineItem.component.ts</w:t>
      </w:r>
      <w:proofErr w:type="spellEnd"/>
    </w:p>
    <w:p w14:paraId="31C1F10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LineComment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LineComment.component.ts</w:t>
      </w:r>
      <w:proofErr w:type="spellEnd"/>
    </w:p>
    <w:p w14:paraId="549161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we can dynamically add (or remove) components from our site as needed based on user input.</w:t>
      </w:r>
    </w:p>
    <w:p w14:paraId="61DC1D68" w14:textId="77777777" w:rsidR="00B32DEF" w:rsidRPr="00B32DEF" w:rsidRDefault="00AA63EA">
      <w:pPr>
        <w:pStyle w:val="Heading2"/>
        <w:rPr>
          <w:rPrChange w:id="2722" w:author="Holli Flanagan" w:date="2025-05-12T14:43:00Z">
            <w:rPr>
              <w:sz w:val="34"/>
              <w:szCs w:val="34"/>
            </w:rPr>
          </w:rPrChange>
        </w:rPr>
        <w:pPrChange w:id="2723" w:author="Holli Flanagan" w:date="2025-05-12T14:43:00Z">
          <w:pPr>
            <w:pStyle w:val="Heading2"/>
            <w:keepNext w:val="0"/>
            <w:keepLines w:val="0"/>
          </w:pPr>
        </w:pPrChange>
      </w:pPr>
      <w:bookmarkStart w:id="2724" w:name="_mtfcskqlkwek" w:colFirst="0" w:colLast="0"/>
      <w:bookmarkEnd w:id="2724"/>
      <w:r>
        <w:rPr>
          <w:rPrChange w:id="2725" w:author="Holli Flanagan" w:date="2025-05-12T14:43:00Z">
            <w:rPr>
              <w:sz w:val="34"/>
              <w:szCs w:val="34"/>
            </w:rPr>
          </w:rPrChange>
        </w:rPr>
        <w:t>Summary</w:t>
      </w:r>
    </w:p>
    <w:p w14:paraId="546108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212529"/>
          <w:sz w:val="24"/>
          <w:szCs w:val="24"/>
        </w:rPr>
        <w:t>over and over again</w:t>
      </w:r>
      <w:proofErr w:type="gramEnd"/>
      <w:r>
        <w:rPr>
          <w:rFonts w:ascii="Times New Roman" w:eastAsia="Times New Roman" w:hAnsi="Times New Roman" w:cs="Times New Roman"/>
          <w:color w:val="212529"/>
          <w:sz w:val="24"/>
          <w:szCs w:val="24"/>
        </w:rPr>
        <w:t xml:space="preserve"> as appropriate.</w:t>
      </w:r>
    </w:p>
    <w:p w14:paraId="298A6247" w14:textId="77777777" w:rsidR="00B32DEF" w:rsidRPr="00B32DEF" w:rsidRDefault="00AA63EA">
      <w:pPr>
        <w:pStyle w:val="Heading2"/>
        <w:keepNext w:val="0"/>
        <w:keepLines w:val="0"/>
        <w:spacing w:before="700"/>
        <w:rPr>
          <w:rPrChange w:id="2726" w:author="Holli Flanagan" w:date="2025-05-12T14:43:00Z">
            <w:rPr>
              <w:sz w:val="46"/>
              <w:szCs w:val="46"/>
            </w:rPr>
          </w:rPrChange>
        </w:rPr>
        <w:pPrChange w:id="2727" w:author="Holli Flanagan" w:date="2025-05-12T14:43:00Z">
          <w:pPr>
            <w:pStyle w:val="Heading1"/>
            <w:keepNext w:val="0"/>
            <w:keepLines w:val="0"/>
            <w:spacing w:before="700"/>
          </w:pPr>
        </w:pPrChange>
      </w:pPr>
      <w:bookmarkStart w:id="2728" w:name="_cgq8xen2mo2u" w:colFirst="0" w:colLast="0"/>
      <w:bookmarkEnd w:id="2728"/>
      <w:r>
        <w:rPr>
          <w:rPrChange w:id="2729" w:author="Holli Flanagan" w:date="2025-05-12T14:43:00Z">
            <w:rPr>
              <w:sz w:val="46"/>
              <w:szCs w:val="46"/>
            </w:rPr>
          </w:rPrChange>
        </w:rPr>
        <w:t>Next Step</w:t>
      </w:r>
    </w:p>
    <w:p w14:paraId="3CE901C1" w14:textId="347E1A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2730"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731"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2732"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2733"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AA63EA">
      <w:pPr>
        <w:pStyle w:val="Heading1"/>
        <w:rPr>
          <w:rPrChange w:id="2734" w:author="Holli Flanagan" w:date="2025-05-12T14:44:00Z">
            <w:rPr>
              <w:sz w:val="48"/>
              <w:szCs w:val="48"/>
              <w:highlight w:val="white"/>
            </w:rPr>
          </w:rPrChange>
        </w:rPr>
        <w:pPrChange w:id="2735" w:author="Holli Flanagan" w:date="2025-05-12T14:44:00Z">
          <w:pPr>
            <w:pStyle w:val="Heading1"/>
            <w:keepNext w:val="0"/>
            <w:keepLines w:val="0"/>
          </w:pPr>
        </w:pPrChange>
      </w:pPr>
      <w:bookmarkStart w:id="2736" w:name="_ckh5o7y87vfy" w:colFirst="0" w:colLast="0"/>
      <w:bookmarkEnd w:id="2736"/>
      <w:r>
        <w:rPr>
          <w:rPrChange w:id="2737" w:author="Holli Flanagan" w:date="2025-05-12T14:44:00Z">
            <w:rPr>
              <w:sz w:val="48"/>
              <w:szCs w:val="48"/>
              <w:highlight w:val="white"/>
            </w:rPr>
          </w:rPrChange>
        </w:rPr>
        <w:lastRenderedPageBreak/>
        <w:t>Webz Events</w:t>
      </w:r>
    </w:p>
    <w:p w14:paraId="70ABC68E" w14:textId="77777777" w:rsidR="00B32DEF" w:rsidRPr="00B32DEF" w:rsidRDefault="00AA63EA">
      <w:pPr>
        <w:pStyle w:val="Heading2"/>
        <w:rPr>
          <w:rPrChange w:id="2738" w:author="Holli Flanagan" w:date="2025-05-12T14:44:00Z">
            <w:rPr>
              <w:sz w:val="36"/>
              <w:szCs w:val="36"/>
            </w:rPr>
          </w:rPrChange>
        </w:rPr>
        <w:pPrChange w:id="2739" w:author="Holli Flanagan" w:date="2025-05-12T14:44:00Z">
          <w:pPr>
            <w:pStyle w:val="Heading2"/>
            <w:keepNext w:val="0"/>
            <w:keepLines w:val="0"/>
            <w:spacing w:before="540" w:after="100"/>
          </w:pPr>
        </w:pPrChange>
      </w:pPr>
      <w:bookmarkStart w:id="2740" w:name="_xs1ymy6kfvm6" w:colFirst="0" w:colLast="0"/>
      <w:bookmarkEnd w:id="2740"/>
      <w:r>
        <w:rPr>
          <w:rPrChange w:id="2741" w:author="Holli Flanagan" w:date="2025-05-12T14:44:00Z">
            <w:rPr>
              <w:sz w:val="36"/>
              <w:szCs w:val="36"/>
            </w:rPr>
          </w:rPrChange>
        </w:rPr>
        <w:t>Key Idea</w:t>
      </w:r>
    </w:p>
    <w:p w14:paraId="08ED203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AA63EA">
      <w:pPr>
        <w:pStyle w:val="Heading2"/>
        <w:rPr>
          <w:rPrChange w:id="2742" w:author="Holli Flanagan" w:date="2025-05-12T14:44:00Z">
            <w:rPr>
              <w:sz w:val="36"/>
              <w:szCs w:val="36"/>
            </w:rPr>
          </w:rPrChange>
        </w:rPr>
        <w:pPrChange w:id="2743" w:author="Holli Flanagan" w:date="2025-05-12T14:44:00Z">
          <w:pPr>
            <w:pStyle w:val="Heading2"/>
            <w:keepNext w:val="0"/>
            <w:keepLines w:val="0"/>
            <w:spacing w:before="540" w:after="100"/>
          </w:pPr>
        </w:pPrChange>
      </w:pPr>
      <w:bookmarkStart w:id="2744" w:name="_q0chw7cqtj9d" w:colFirst="0" w:colLast="0"/>
      <w:bookmarkEnd w:id="2744"/>
      <w:r>
        <w:rPr>
          <w:rPrChange w:id="2745" w:author="Holli Flanagan" w:date="2025-05-12T14:44:00Z">
            <w:rPr>
              <w:sz w:val="36"/>
              <w:szCs w:val="36"/>
            </w:rPr>
          </w:rPrChange>
        </w:rPr>
        <w:t>Component Hierarchy</w:t>
      </w:r>
    </w:p>
    <w:p w14:paraId="7D4BA9D5"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white"/>
          <w:rPrChange w:id="2746"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is the root. Each time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Those children can themselves create and attach new components. What we are left with is a </w:t>
      </w:r>
      <w:proofErr w:type="spellStart"/>
      <w:r>
        <w:rPr>
          <w:rFonts w:ascii="Times New Roman" w:eastAsia="Times New Roman" w:hAnsi="Times New Roman" w:cs="Times New Roman"/>
          <w:color w:val="212529"/>
          <w:sz w:val="24"/>
          <w:szCs w:val="24"/>
          <w:highlight w:val="white"/>
        </w:rPr>
        <w:t>heirarchy</w:t>
      </w:r>
      <w:proofErr w:type="spellEnd"/>
      <w:r>
        <w:rPr>
          <w:rFonts w:ascii="Times New Roman" w:eastAsia="Times New Roman" w:hAnsi="Times New Roman" w:cs="Times New Roman"/>
          <w:color w:val="212529"/>
          <w:sz w:val="24"/>
          <w:szCs w:val="24"/>
          <w:highlight w:val="white"/>
        </w:rPr>
        <w:t xml:space="preserve">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2747"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AA63EA">
      <w:pPr>
        <w:pStyle w:val="Heading2"/>
        <w:rPr>
          <w:rPrChange w:id="2748" w:author="Holli Flanagan" w:date="2025-05-12T14:44:00Z">
            <w:rPr>
              <w:sz w:val="36"/>
              <w:szCs w:val="36"/>
            </w:rPr>
          </w:rPrChange>
        </w:rPr>
        <w:pPrChange w:id="2749" w:author="Holli Flanagan" w:date="2025-05-12T14:44:00Z">
          <w:pPr>
            <w:pStyle w:val="Heading2"/>
            <w:keepNext w:val="0"/>
            <w:keepLines w:val="0"/>
            <w:spacing w:before="540" w:after="100"/>
          </w:pPr>
        </w:pPrChange>
      </w:pPr>
      <w:bookmarkStart w:id="2750" w:name="_om9dpd21hcz0" w:colFirst="0" w:colLast="0"/>
      <w:bookmarkEnd w:id="2750"/>
      <w:r>
        <w:rPr>
          <w:rPrChange w:id="2751" w:author="Holli Flanagan" w:date="2025-05-12T14:44:00Z">
            <w:rPr>
              <w:sz w:val="36"/>
              <w:szCs w:val="36"/>
            </w:rPr>
          </w:rPrChange>
        </w:rPr>
        <w:t>Talking to our children</w:t>
      </w:r>
    </w:p>
    <w:p w14:paraId="773B849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2752" w:author="Holli Flanagan" w:date="2025-05-12T16:58:00Z">
        <w:r>
          <w:rPr>
            <w:rFonts w:ascii="Times New Roman" w:eastAsia="Times New Roman" w:hAnsi="Times New Roman" w:cs="Times New Roman"/>
            <w:color w:val="212529"/>
            <w:sz w:val="24"/>
            <w:szCs w:val="24"/>
            <w:highlight w:val="white"/>
          </w:rPr>
          <w:t>hierarchies</w:t>
        </w:r>
      </w:ins>
      <w:del w:id="2753"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2754" w:author="Holli Flanagan" w:date="2025-05-12T14:44:00Z">
        <w:r>
          <w:rPr>
            <w:rFonts w:ascii="Times New Roman" w:eastAsia="Times New Roman" w:hAnsi="Times New Roman" w:cs="Times New Roman"/>
            <w:color w:val="212529"/>
            <w:sz w:val="24"/>
            <w:szCs w:val="24"/>
            <w:highlight w:val="white"/>
          </w:rPr>
          <w:t>hierarchy</w:t>
        </w:r>
      </w:ins>
      <w:del w:id="2755"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AA63EA">
      <w:pPr>
        <w:pStyle w:val="Heading2"/>
        <w:rPr>
          <w:rPrChange w:id="2756" w:author="Holli Flanagan" w:date="2025-05-12T14:44:00Z">
            <w:rPr>
              <w:sz w:val="36"/>
              <w:szCs w:val="36"/>
            </w:rPr>
          </w:rPrChange>
        </w:rPr>
        <w:pPrChange w:id="2757" w:author="Holli Flanagan" w:date="2025-05-12T14:44:00Z">
          <w:pPr>
            <w:pStyle w:val="Heading2"/>
            <w:keepNext w:val="0"/>
            <w:keepLines w:val="0"/>
            <w:spacing w:before="540" w:after="100"/>
          </w:pPr>
        </w:pPrChange>
      </w:pPr>
      <w:bookmarkStart w:id="2758" w:name="_yx3m44jerxwx" w:colFirst="0" w:colLast="0"/>
      <w:bookmarkEnd w:id="2758"/>
      <w:r>
        <w:rPr>
          <w:rPrChange w:id="2759" w:author="Holli Flanagan" w:date="2025-05-12T14:44:00Z">
            <w:rPr>
              <w:sz w:val="36"/>
              <w:szCs w:val="36"/>
            </w:rPr>
          </w:rPrChange>
        </w:rPr>
        <w:t>Talking to our parents</w:t>
      </w:r>
    </w:p>
    <w:p w14:paraId="6FF7E94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2760" w:author="Holli Flanagan" w:date="2025-05-12T14:44:00Z">
        <w:r>
          <w:rPr>
            <w:rFonts w:ascii="Times New Roman" w:eastAsia="Times New Roman" w:hAnsi="Times New Roman" w:cs="Times New Roman"/>
            <w:color w:val="212529"/>
            <w:sz w:val="24"/>
            <w:szCs w:val="24"/>
            <w:highlight w:val="white"/>
          </w:rPr>
          <w:t>information</w:t>
        </w:r>
      </w:ins>
      <w:del w:id="2761"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762" w:name="_ydeh6fam2ce7" w:colFirst="0" w:colLast="0"/>
      <w:bookmarkEnd w:id="2762"/>
      <w:r>
        <w:rPr>
          <w:rFonts w:ascii="Times New Roman" w:eastAsia="Times New Roman" w:hAnsi="Times New Roman" w:cs="Times New Roman"/>
          <w:color w:val="27262B"/>
          <w:highlight w:val="white"/>
        </w:rPr>
        <w:t>The Webz Notifier</w:t>
      </w:r>
    </w:p>
    <w:p w14:paraId="4304072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2763" w:author="Holli Flanagan" w:date="2025-05-12T14:44:00Z">
        <w:r>
          <w:rPr>
            <w:rFonts w:ascii="Times New Roman" w:eastAsia="Times New Roman" w:hAnsi="Times New Roman" w:cs="Times New Roman"/>
            <w:color w:val="212529"/>
            <w:sz w:val="24"/>
            <w:szCs w:val="24"/>
            <w:highlight w:val="white"/>
          </w:rPr>
          <w:delText>N</w:delText>
        </w:r>
      </w:del>
      <w:ins w:id="2764"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2765"/>
      <w:r>
        <w:rPr>
          <w:rFonts w:ascii="Times New Roman" w:eastAsia="Times New Roman" w:hAnsi="Times New Roman" w:cs="Times New Roman"/>
          <w:color w:val="212529"/>
          <w:sz w:val="24"/>
          <w:szCs w:val="24"/>
          <w:highlight w:val="white"/>
        </w:rPr>
        <w:t xml:space="preserve">on </w:t>
      </w:r>
      <w:commentRangeEnd w:id="2765"/>
      <w:r>
        <w:commentReference w:id="2765"/>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2766" w:author="Holli Flanagan" w:date="2025-05-12T16:58:00Z">
        <w:r>
          <w:rPr>
            <w:rFonts w:ascii="Times New Roman" w:eastAsia="Times New Roman" w:hAnsi="Times New Roman" w:cs="Times New Roman"/>
            <w:color w:val="212529"/>
            <w:sz w:val="24"/>
            <w:szCs w:val="24"/>
            <w:highlight w:val="white"/>
          </w:rPr>
          <w:delText>N</w:delText>
        </w:r>
      </w:del>
      <w:ins w:id="2767"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can be anything we want from a value to a class to an array of either.</w:t>
      </w:r>
    </w:p>
    <w:p w14:paraId="0C9267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2768" w:author="Holli Flanagan" w:date="2025-05-12T16:59:00Z">
        <w:r>
          <w:rPr>
            <w:rFonts w:ascii="Times New Roman" w:eastAsia="Times New Roman" w:hAnsi="Times New Roman" w:cs="Times New Roman"/>
            <w:color w:val="212529"/>
            <w:sz w:val="24"/>
            <w:szCs w:val="24"/>
            <w:highlight w:val="white"/>
          </w:rPr>
          <w:t xml:space="preserve">the </w:t>
        </w:r>
      </w:ins>
      <w:del w:id="2769" w:author="Holli Flanagan" w:date="2025-05-12T16:59:00Z">
        <w:r>
          <w:rPr>
            <w:rFonts w:ascii="Times New Roman" w:eastAsia="Times New Roman" w:hAnsi="Times New Roman" w:cs="Times New Roman"/>
            <w:color w:val="212529"/>
            <w:sz w:val="24"/>
            <w:szCs w:val="24"/>
            <w:highlight w:val="white"/>
          </w:rPr>
          <w:delText>N</w:delText>
        </w:r>
      </w:del>
      <w:ins w:id="2770"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2771"/>
      <w:r>
        <w:rPr>
          <w:rFonts w:ascii="Times New Roman" w:eastAsia="Times New Roman" w:hAnsi="Times New Roman" w:cs="Times New Roman"/>
          <w:color w:val="212529"/>
          <w:sz w:val="24"/>
          <w:szCs w:val="24"/>
          <w:highlight w:val="white"/>
        </w:rPr>
        <w:t xml:space="preserve">Notifier </w:t>
      </w:r>
      <w:commentRangeEnd w:id="2771"/>
      <w:r>
        <w:commentReference w:id="2771"/>
      </w:r>
      <w:r>
        <w:rPr>
          <w:rFonts w:ascii="Times New Roman" w:eastAsia="Times New Roman" w:hAnsi="Times New Roman" w:cs="Times New Roman"/>
          <w:color w:val="212529"/>
          <w:sz w:val="24"/>
          <w:szCs w:val="24"/>
          <w:highlight w:val="white"/>
        </w:rPr>
        <w:t xml:space="preserve">is a </w:t>
      </w:r>
      <w:del w:id="2772" w:author="Holli Flanagan" w:date="2025-05-12T16:58:00Z">
        <w:r>
          <w:rPr>
            <w:rFonts w:ascii="Times New Roman" w:eastAsia="Times New Roman" w:hAnsi="Times New Roman" w:cs="Times New Roman"/>
            <w:color w:val="212529"/>
            <w:sz w:val="24"/>
            <w:szCs w:val="24"/>
            <w:highlight w:val="white"/>
          </w:rPr>
          <w:delText>G</w:delText>
        </w:r>
      </w:del>
      <w:ins w:id="2773"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2774" w:author="Holli Flanagan" w:date="2025-05-12T16:58:00Z">
        <w:r>
          <w:rPr>
            <w:rFonts w:ascii="Times New Roman" w:eastAsia="Times New Roman" w:hAnsi="Times New Roman" w:cs="Times New Roman"/>
            <w:color w:val="212529"/>
            <w:sz w:val="24"/>
            <w:szCs w:val="24"/>
            <w:highlight w:val="white"/>
          </w:rPr>
          <w:delText>C</w:delText>
        </w:r>
      </w:del>
      <w:ins w:id="2775"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2776" w:author="Holli Flanagan" w:date="2025-05-12T16:58:00Z">
        <w:r>
          <w:rPr>
            <w:rFonts w:ascii="Times New Roman" w:eastAsia="Times New Roman" w:hAnsi="Times New Roman" w:cs="Times New Roman"/>
            <w:color w:val="212529"/>
            <w:sz w:val="24"/>
            <w:szCs w:val="24"/>
            <w:highlight w:val="white"/>
          </w:rPr>
          <w:delText>N</w:delText>
        </w:r>
      </w:del>
      <w:ins w:id="2777"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2778" w:author="Holli Flanagan" w:date="2025-05-12T16:59:00Z">
        <w:r>
          <w:rPr>
            <w:rFonts w:ascii="Times New Roman" w:eastAsia="Times New Roman" w:hAnsi="Times New Roman" w:cs="Times New Roman"/>
            <w:color w:val="212529"/>
            <w:sz w:val="24"/>
            <w:szCs w:val="24"/>
            <w:highlight w:val="white"/>
          </w:rPr>
          <w:delText>N</w:delText>
        </w:r>
      </w:del>
      <w:ins w:id="2779"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AA63EA">
      <w:pPr>
        <w:numPr>
          <w:ilvl w:val="0"/>
          <w:numId w:val="15"/>
        </w:numPr>
        <w:shd w:val="clear" w:color="auto" w:fill="FFFFFF"/>
        <w:spacing w:before="180"/>
        <w:rPr>
          <w:ins w:id="2780"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2781"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2782" w:author="Holli Flanagan" w:date="2025-05-12T17:00:00Z">
            <w:rPr>
              <w:rFonts w:ascii="Times New Roman" w:eastAsia="Times New Roman" w:hAnsi="Times New Roman" w:cs="Times New Roman"/>
            </w:rPr>
          </w:rPrChange>
        </w:rPr>
        <w:pPrChange w:id="2783" w:author="Holli Flanagan" w:date="2025-05-12T17:00:00Z">
          <w:pPr>
            <w:numPr>
              <w:numId w:val="15"/>
            </w:numPr>
            <w:shd w:val="clear" w:color="auto" w:fill="FFFFFF"/>
            <w:spacing w:before="180" w:after="300"/>
            <w:ind w:left="720" w:hanging="360"/>
          </w:pPr>
        </w:pPrChange>
      </w:pPr>
    </w:p>
    <w:p w14:paraId="5645ABC5" w14:textId="77777777" w:rsidR="00B32DEF" w:rsidRDefault="00AA63EA">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data)=&gt;void) that attaches a function to the event when it is called.</w:t>
      </w:r>
      <w:commentRangeStart w:id="2784"/>
    </w:p>
    <w:p w14:paraId="49DB769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2784"/>
      <w:r>
        <w:commentReference w:id="2784"/>
      </w:r>
      <w:r>
        <w:rPr>
          <w:rFonts w:ascii="Times New Roman" w:eastAsia="Times New Roman" w:hAnsi="Times New Roman" w:cs="Times New Roman"/>
          <w:color w:val="212529"/>
          <w:sz w:val="24"/>
          <w:szCs w:val="24"/>
          <w:highlight w:val="white"/>
        </w:rPr>
        <w:t xml:space="preserve">t type of object </w:t>
      </w:r>
      <w:ins w:id="2785" w:author="Holli Flanagan" w:date="2025-05-12T17:04:00Z">
        <w:r>
          <w:rPr>
            <w:rFonts w:ascii="Times New Roman" w:eastAsia="Times New Roman" w:hAnsi="Times New Roman" w:cs="Times New Roman"/>
            <w:color w:val="212529"/>
            <w:sz w:val="24"/>
            <w:szCs w:val="24"/>
            <w:highlight w:val="white"/>
          </w:rPr>
          <w:t xml:space="preserve">the </w:t>
        </w:r>
      </w:ins>
      <w:del w:id="2786" w:author="Holli Flanagan" w:date="2025-05-12T17:04:00Z">
        <w:r>
          <w:rPr>
            <w:rFonts w:ascii="Times New Roman" w:eastAsia="Times New Roman" w:hAnsi="Times New Roman" w:cs="Times New Roman"/>
            <w:color w:val="212529"/>
            <w:sz w:val="24"/>
            <w:szCs w:val="24"/>
            <w:highlight w:val="white"/>
          </w:rPr>
          <w:delText>N</w:delText>
        </w:r>
      </w:del>
      <w:ins w:id="2787"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AA63EA">
      <w:pPr>
        <w:numPr>
          <w:ilvl w:val="0"/>
          <w:numId w:val="75"/>
        </w:numPr>
        <w:shd w:val="clear" w:color="auto" w:fill="FFFFFF"/>
        <w:spacing w:before="180"/>
        <w:rPr>
          <w:rFonts w:ascii="Times New Roman" w:eastAsia="Times New Roman" w:hAnsi="Times New Roman" w:cs="Times New Roman"/>
        </w:rPr>
        <w:pPrChange w:id="2788"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2789"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790" w:author="Holli Flanagan" w:date="2025-05-12T17:04:00Z">
        <w:r>
          <w:rPr>
            <w:rFonts w:ascii="Times New Roman" w:eastAsia="Times New Roman" w:hAnsi="Times New Roman" w:cs="Times New Roman"/>
            <w:color w:val="212529"/>
            <w:sz w:val="24"/>
            <w:szCs w:val="24"/>
            <w:highlight w:val="white"/>
          </w:rPr>
          <w:delText>N</w:delText>
        </w:r>
      </w:del>
      <w:ins w:id="2791"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AA63EA">
      <w:pPr>
        <w:numPr>
          <w:ilvl w:val="0"/>
          <w:numId w:val="75"/>
        </w:numPr>
        <w:shd w:val="clear" w:color="auto" w:fill="FFFFFF"/>
        <w:rPr>
          <w:rFonts w:ascii="Times New Roman" w:eastAsia="Times New Roman" w:hAnsi="Times New Roman" w:cs="Times New Roman"/>
        </w:rPr>
        <w:pPrChange w:id="2792"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2793"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794" w:author="Holli Flanagan" w:date="2025-05-12T17:04:00Z">
        <w:r>
          <w:rPr>
            <w:rFonts w:ascii="Times New Roman" w:eastAsia="Times New Roman" w:hAnsi="Times New Roman" w:cs="Times New Roman"/>
            <w:color w:val="212529"/>
            <w:sz w:val="24"/>
            <w:szCs w:val="24"/>
            <w:highlight w:val="white"/>
          </w:rPr>
          <w:delText>N</w:delText>
        </w:r>
      </w:del>
      <w:ins w:id="2795"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AA63EA">
      <w:pPr>
        <w:numPr>
          <w:ilvl w:val="0"/>
          <w:numId w:val="75"/>
        </w:numPr>
        <w:shd w:val="clear" w:color="auto" w:fill="FFFFFF"/>
        <w:rPr>
          <w:rFonts w:ascii="Times New Roman" w:eastAsia="Times New Roman" w:hAnsi="Times New Roman" w:cs="Times New Roman"/>
        </w:rPr>
        <w:pPrChange w:id="2796"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2797"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798" w:author="Holli Flanagan" w:date="2025-05-12T17:04:00Z">
        <w:r>
          <w:rPr>
            <w:rFonts w:ascii="Times New Roman" w:eastAsia="Times New Roman" w:hAnsi="Times New Roman" w:cs="Times New Roman"/>
            <w:color w:val="212529"/>
            <w:sz w:val="24"/>
            <w:szCs w:val="24"/>
            <w:highlight w:val="white"/>
          </w:rPr>
          <w:delText>N</w:delText>
        </w:r>
      </w:del>
      <w:ins w:id="2799"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AA63EA">
      <w:pPr>
        <w:numPr>
          <w:ilvl w:val="0"/>
          <w:numId w:val="75"/>
        </w:numPr>
        <w:shd w:val="clear" w:color="auto" w:fill="FFFFFF"/>
        <w:rPr>
          <w:rFonts w:ascii="Times New Roman" w:eastAsia="Times New Roman" w:hAnsi="Times New Roman" w:cs="Times New Roman"/>
        </w:rPr>
        <w:pPrChange w:id="2800"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2801"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02" w:author="Holli Flanagan" w:date="2025-05-12T17:05:00Z">
        <w:r>
          <w:rPr>
            <w:rFonts w:ascii="Times New Roman" w:eastAsia="Times New Roman" w:hAnsi="Times New Roman" w:cs="Times New Roman"/>
            <w:color w:val="212529"/>
            <w:sz w:val="24"/>
            <w:szCs w:val="24"/>
            <w:highlight w:val="white"/>
          </w:rPr>
          <w:delText>N</w:delText>
        </w:r>
      </w:del>
      <w:ins w:id="2803"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AA63EA">
      <w:pPr>
        <w:numPr>
          <w:ilvl w:val="0"/>
          <w:numId w:val="75"/>
        </w:numPr>
        <w:shd w:val="clear" w:color="auto" w:fill="FFFFFF"/>
        <w:spacing w:after="300"/>
        <w:rPr>
          <w:rFonts w:ascii="Times New Roman" w:eastAsia="Times New Roman" w:hAnsi="Times New Roman" w:cs="Times New Roman"/>
        </w:rPr>
        <w:pPrChange w:id="2804"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2805"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06" w:author="Holli Flanagan" w:date="2025-05-12T17:05:00Z">
        <w:r>
          <w:rPr>
            <w:rFonts w:ascii="Times New Roman" w:eastAsia="Times New Roman" w:hAnsi="Times New Roman" w:cs="Times New Roman"/>
            <w:color w:val="212529"/>
            <w:sz w:val="24"/>
            <w:szCs w:val="24"/>
            <w:highlight w:val="white"/>
          </w:rPr>
          <w:delText>N</w:delText>
        </w:r>
      </w:del>
      <w:ins w:id="2807"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2808"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spellEnd"/>
      <w:r>
        <w:rPr>
          <w:rFonts w:ascii="Times New Roman" w:eastAsia="Times New Roman" w:hAnsi="Times New Roman" w:cs="Times New Roman"/>
          <w:color w:val="188038"/>
          <w:sz w:val="24"/>
          <w:szCs w:val="24"/>
          <w:highlight w:val="white"/>
        </w:rPr>
        <w:t>();</w:t>
      </w:r>
      <w:proofErr w:type="gramEnd"/>
    </w:p>
    <w:p w14:paraId="229A6D8F"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r>
        <w:rPr>
          <w:rFonts w:ascii="Times New Roman" w:eastAsia="Times New Roman" w:hAnsi="Times New Roman" w:cs="Times New Roman"/>
          <w:color w:val="D63384"/>
          <w:sz w:val="21"/>
          <w:szCs w:val="21"/>
          <w:shd w:val="clear" w:color="auto" w:fill="F5F6FA"/>
        </w:rPr>
        <w:t>):void</w:t>
      </w:r>
      <w:proofErr w:type="gramEnd"/>
    </w:p>
    <w:p w14:paraId="4DBE749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2809" w:author="Holli Flanagan" w:date="2025-05-12T17:05:00Z">
        <w:r>
          <w:rPr>
            <w:rFonts w:ascii="Times New Roman" w:eastAsia="Times New Roman" w:hAnsi="Times New Roman" w:cs="Times New Roman"/>
            <w:color w:val="212529"/>
            <w:sz w:val="24"/>
            <w:szCs w:val="24"/>
            <w:highlight w:val="white"/>
          </w:rPr>
          <w:delText>N</w:delText>
        </w:r>
      </w:del>
      <w:ins w:id="2810"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proofErr w:type="gramStart"/>
      <w:r>
        <w:rPr>
          <w:rFonts w:ascii="Times New Roman" w:eastAsia="Times New Roman" w:hAnsi="Times New Roman" w:cs="Times New Roman"/>
          <w:color w:val="D63384"/>
          <w:sz w:val="21"/>
          <w:szCs w:val="21"/>
          <w:shd w:val="clear" w:color="auto" w:fill="F5F6FA"/>
        </w:rPr>
        <w:t>subscribe((</w:t>
      </w:r>
      <w:proofErr w:type="spellStart"/>
      <w:r>
        <w:rPr>
          <w:rFonts w:ascii="Times New Roman" w:eastAsia="Times New Roman" w:hAnsi="Times New Roman" w:cs="Times New Roman"/>
          <w:color w:val="D63384"/>
          <w:sz w:val="21"/>
          <w:szCs w:val="21"/>
          <w:shd w:val="clear" w:color="auto" w:fill="F5F6FA"/>
        </w:rPr>
        <w:t>data:T</w:t>
      </w:r>
      <w:proofErr w:type="spellEnd"/>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err:Error</w:t>
      </w:r>
      <w:proofErr w:type="spellEnd"/>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2811" w:author="Holli Flanagan" w:date="2025-05-12T17:05:00Z">
        <w:r>
          <w:rPr>
            <w:rFonts w:ascii="Times New Roman" w:eastAsia="Times New Roman" w:hAnsi="Times New Roman" w:cs="Times New Roman"/>
            <w:color w:val="212529"/>
            <w:sz w:val="24"/>
            <w:szCs w:val="24"/>
            <w:highlight w:val="white"/>
          </w:rPr>
          <w:delText>N</w:delText>
        </w:r>
      </w:del>
      <w:ins w:id="2812"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AA63EA">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2813" w:author="Holli Flanagan" w:date="2025-05-12T17:05:00Z"/>
        </w:rPr>
      </w:pPr>
    </w:p>
    <w:p w14:paraId="31530B3A" w14:textId="77777777" w:rsidR="00B32DEF" w:rsidRDefault="00AA63EA">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w:t>
      </w:r>
      <w:proofErr w:type="spellStart"/>
      <w:r>
        <w:rPr>
          <w:rFonts w:ascii="Times New Roman" w:eastAsia="Times New Roman" w:hAnsi="Times New Roman" w:cs="Times New Roman"/>
          <w:color w:val="212529"/>
          <w:sz w:val="24"/>
          <w:szCs w:val="24"/>
          <w:highlight w:val="white"/>
        </w:rPr>
        <w:t>LineCommentComponent</w:t>
      </w:r>
      <w:proofErr w:type="spellEnd"/>
      <w:r>
        <w:rPr>
          <w:rFonts w:ascii="Times New Roman" w:eastAsia="Times New Roman" w:hAnsi="Times New Roman" w:cs="Times New Roman"/>
          <w:color w:val="212529"/>
          <w:sz w:val="24"/>
          <w:szCs w:val="24"/>
          <w:highlight w:val="white"/>
        </w:rPr>
        <w:t xml:space="preserve">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w:t>
      </w:r>
      <w:proofErr w:type="spellStart"/>
      <w:r>
        <w:rPr>
          <w:rFonts w:ascii="Times New Roman" w:eastAsia="Times New Roman" w:hAnsi="Times New Roman" w:cs="Times New Roman"/>
          <w:color w:val="212529"/>
          <w:sz w:val="24"/>
          <w:szCs w:val="24"/>
          <w:highlight w:val="white"/>
        </w:rPr>
        <w:t>onItemInputChange</w:t>
      </w:r>
      <w:proofErr w:type="spellEnd"/>
      <w:r>
        <w:rPr>
          <w:rFonts w:ascii="Times New Roman" w:eastAsia="Times New Roman" w:hAnsi="Times New Roman" w:cs="Times New Roman"/>
          <w:color w:val="212529"/>
          <w:sz w:val="24"/>
          <w:szCs w:val="24"/>
          <w:highlight w:val="white"/>
        </w:rPr>
        <w:t>).</w:t>
      </w:r>
    </w:p>
    <w:p w14:paraId="0FA5BE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2814" w:author="Holli Flanagan" w:date="2025-05-12T17:06:00Z">
        <w:r>
          <w:rPr>
            <w:rFonts w:ascii="Times New Roman" w:eastAsia="Times New Roman" w:hAnsi="Times New Roman" w:cs="Times New Roman"/>
            <w:color w:val="212529"/>
            <w:sz w:val="24"/>
            <w:szCs w:val="24"/>
            <w:highlight w:val="white"/>
          </w:rPr>
          <w:delText>N</w:delText>
        </w:r>
      </w:del>
      <w:ins w:id="2815"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AA63EA">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spellStart"/>
      <w:proofErr w:type="gramStart"/>
      <w:r>
        <w:rPr>
          <w:rFonts w:ascii="Times New Roman" w:eastAsia="Times New Roman" w:hAnsi="Times New Roman" w:cs="Times New Roman"/>
          <w:color w:val="212529"/>
          <w:sz w:val="24"/>
          <w:szCs w:val="24"/>
          <w:highlight w:val="white"/>
        </w:rPr>
        <w:t>commentChange</w:t>
      </w:r>
      <w:proofErr w:type="spellEnd"/>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AA63EA">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2816" w:author="Holli Flanagan" w:date="2025-05-12T17:06:00Z">
        <w:r>
          <w:rPr>
            <w:rFonts w:ascii="Times New Roman" w:eastAsia="Times New Roman" w:hAnsi="Times New Roman" w:cs="Times New Roman"/>
            <w:color w:val="212529"/>
            <w:sz w:val="24"/>
            <w:szCs w:val="24"/>
            <w:highlight w:val="white"/>
          </w:rPr>
          <w:t>emits its</w:t>
        </w:r>
      </w:ins>
      <w:del w:id="2817"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highlight w:val="white"/>
        </w:rPr>
        <w:t>.</w:t>
      </w:r>
    </w:p>
    <w:p w14:paraId="2B12FF2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2818" w:author="Holli Flanagan" w:date="2025-05-12T17:06:00Z">
        <w:r>
          <w:rPr>
            <w:rFonts w:ascii="Times New Roman" w:eastAsia="Times New Roman" w:hAnsi="Times New Roman" w:cs="Times New Roman"/>
            <w:color w:val="212529"/>
            <w:sz w:val="24"/>
            <w:szCs w:val="24"/>
            <w:highlight w:val="white"/>
          </w:rPr>
          <w:delText>o</w:delText>
        </w:r>
      </w:del>
      <w:ins w:id="2819"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push a new empty string onto our new array when we create the comment and update it in our subscribe callback. Now at any point,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in the parent contains the current value of all the comment children.</w:t>
      </w:r>
    </w:p>
    <w:p w14:paraId="2B9B95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spellStart"/>
      <w:proofErr w:type="gramStart"/>
      <w:r>
        <w:rPr>
          <w:rFonts w:ascii="Times New Roman" w:eastAsia="Times New Roman" w:hAnsi="Times New Roman" w:cs="Times New Roman"/>
          <w:color w:val="212529"/>
          <w:sz w:val="24"/>
          <w:szCs w:val="24"/>
          <w:highlight w:val="white"/>
        </w:rPr>
        <w:t>itemList</w:t>
      </w:r>
      <w:proofErr w:type="spellEnd"/>
      <w:proofErr w:type="gramEnd"/>
      <w:r>
        <w:rPr>
          <w:rFonts w:ascii="Times New Roman" w:eastAsia="Times New Roman" w:hAnsi="Times New Roman" w:cs="Times New Roman"/>
          <w:color w:val="212529"/>
          <w:sz w:val="24"/>
          <w:szCs w:val="24"/>
          <w:highlight w:val="white"/>
        </w:rPr>
        <w:t xml:space="preserve">. If we added a save button in the parent, we would have the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and </w:t>
      </w:r>
      <w:proofErr w:type="spellStart"/>
      <w:r>
        <w:rPr>
          <w:rFonts w:ascii="Times New Roman" w:eastAsia="Times New Roman" w:hAnsi="Times New Roman" w:cs="Times New Roman"/>
          <w:color w:val="212529"/>
          <w:sz w:val="24"/>
          <w:szCs w:val="24"/>
          <w:highlight w:val="white"/>
        </w:rPr>
        <w:t>itemList</w:t>
      </w:r>
      <w:proofErr w:type="spellEnd"/>
      <w:r>
        <w:rPr>
          <w:rFonts w:ascii="Times New Roman" w:eastAsia="Times New Roman" w:hAnsi="Times New Roman" w:cs="Times New Roman"/>
          <w:color w:val="212529"/>
          <w:sz w:val="24"/>
          <w:szCs w:val="24"/>
          <w:highlight w:val="white"/>
        </w:rPr>
        <w:t xml:space="preserve"> which we could save in any way we want. As we type in the child component, it catches the Input event and emits the current value through the </w:t>
      </w:r>
      <w:del w:id="2820" w:author="Holli Flanagan" w:date="2025-05-12T17:07:00Z">
        <w:r>
          <w:rPr>
            <w:rFonts w:ascii="Times New Roman" w:eastAsia="Times New Roman" w:hAnsi="Times New Roman" w:cs="Times New Roman"/>
            <w:color w:val="212529"/>
            <w:sz w:val="24"/>
            <w:szCs w:val="24"/>
            <w:highlight w:val="white"/>
          </w:rPr>
          <w:delText>N</w:delText>
        </w:r>
      </w:del>
      <w:ins w:id="2821"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2822" w:author="Holli Flanagan" w:date="2025-05-12T17:07:00Z">
        <w:r>
          <w:rPr>
            <w:rFonts w:ascii="Times New Roman" w:eastAsia="Times New Roman" w:hAnsi="Times New Roman" w:cs="Times New Roman"/>
            <w:color w:val="212529"/>
            <w:sz w:val="24"/>
            <w:szCs w:val="24"/>
            <w:highlight w:val="white"/>
          </w:rPr>
          <w:delText>N</w:delText>
        </w:r>
      </w:del>
      <w:ins w:id="2823"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value, we update the appropriate element in our value array. Now we don’t even need to think about what is going on in the child </w:t>
      </w:r>
      <w:proofErr w:type="gramStart"/>
      <w:r>
        <w:rPr>
          <w:rFonts w:ascii="Times New Roman" w:eastAsia="Times New Roman" w:hAnsi="Times New Roman" w:cs="Times New Roman"/>
          <w:color w:val="212529"/>
          <w:sz w:val="24"/>
          <w:szCs w:val="24"/>
          <w:highlight w:val="white"/>
        </w:rPr>
        <w:t>in order to</w:t>
      </w:r>
      <w:proofErr w:type="gramEnd"/>
      <w:r>
        <w:rPr>
          <w:rFonts w:ascii="Times New Roman" w:eastAsia="Times New Roman" w:hAnsi="Times New Roman" w:cs="Times New Roman"/>
          <w:color w:val="212529"/>
          <w:sz w:val="24"/>
          <w:szCs w:val="24"/>
          <w:highlight w:val="white"/>
        </w:rPr>
        <w:t xml:space="preserve">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child component for its value when we need it, but this is a much nicer solution and gives us real time updates in the parent class.</w:t>
      </w:r>
    </w:p>
    <w:p w14:paraId="0AC1DE62"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824" w:name="_ep63p84ke4a9" w:colFirst="0" w:colLast="0"/>
      <w:bookmarkEnd w:id="2824"/>
      <w:r>
        <w:rPr>
          <w:rFonts w:ascii="Times New Roman" w:eastAsia="Times New Roman" w:hAnsi="Times New Roman" w:cs="Times New Roman"/>
          <w:color w:val="27262B"/>
          <w:highlight w:val="white"/>
        </w:rPr>
        <w:t>Ho</w:t>
      </w:r>
      <w:commentRangeStart w:id="2825"/>
      <w:r>
        <w:rPr>
          <w:rFonts w:ascii="Times New Roman" w:eastAsia="Times New Roman" w:hAnsi="Times New Roman" w:cs="Times New Roman"/>
          <w:color w:val="27262B"/>
          <w:highlight w:val="white"/>
        </w:rPr>
        <w:t>w Does Notifier Work?</w:t>
      </w:r>
    </w:p>
    <w:p w14:paraId="4A7D1B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2825"/>
      <w:r>
        <w:commentReference w:id="2825"/>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2826"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2827" w:author="Holli Flanagan" w:date="2025-05-12T17:08:00Z">
        <w:r>
          <w:rPr>
            <w:rFonts w:ascii="Times New Roman" w:eastAsia="Times New Roman" w:hAnsi="Times New Roman" w:cs="Times New Roman"/>
            <w:color w:val="212529"/>
            <w:sz w:val="24"/>
            <w:szCs w:val="24"/>
            <w:highlight w:val="white"/>
          </w:rPr>
          <w:delText>N</w:delText>
        </w:r>
      </w:del>
      <w:ins w:id="2828"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AA63EA">
      <w:pPr>
        <w:pStyle w:val="Heading2"/>
        <w:rPr>
          <w:rPrChange w:id="2829" w:author="Holli Flanagan" w:date="2025-05-12T14:44:00Z">
            <w:rPr>
              <w:sz w:val="36"/>
              <w:szCs w:val="36"/>
            </w:rPr>
          </w:rPrChange>
        </w:rPr>
        <w:pPrChange w:id="2830" w:author="Holli Flanagan" w:date="2025-05-12T14:44:00Z">
          <w:pPr>
            <w:pStyle w:val="Heading2"/>
            <w:keepNext w:val="0"/>
            <w:keepLines w:val="0"/>
            <w:spacing w:before="540" w:after="100"/>
          </w:pPr>
        </w:pPrChange>
      </w:pPr>
      <w:bookmarkStart w:id="2831" w:name="_sv3trdtulv7o" w:colFirst="0" w:colLast="0"/>
      <w:bookmarkEnd w:id="2831"/>
      <w:r>
        <w:rPr>
          <w:rPrChange w:id="2832" w:author="Holli Flanagan" w:date="2025-05-12T14:44:00Z">
            <w:rPr>
              <w:sz w:val="36"/>
              <w:szCs w:val="36"/>
            </w:rPr>
          </w:rPrChange>
        </w:rPr>
        <w:lastRenderedPageBreak/>
        <w:t>Working Example</w:t>
      </w:r>
    </w:p>
    <w:p w14:paraId="10871A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77A4578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LineItem.component.ts</w:t>
      </w:r>
      <w:proofErr w:type="spellEnd"/>
    </w:p>
    <w:p w14:paraId="72FBABE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LineComment.component.ts</w:t>
      </w:r>
      <w:proofErr w:type="spellEnd"/>
    </w:p>
    <w:p w14:paraId="605B486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AA63EA">
      <w:pPr>
        <w:pStyle w:val="Heading2"/>
        <w:rPr>
          <w:rPrChange w:id="2833" w:author="Holli Flanagan" w:date="2025-05-12T14:44:00Z">
            <w:rPr>
              <w:sz w:val="36"/>
              <w:szCs w:val="36"/>
            </w:rPr>
          </w:rPrChange>
        </w:rPr>
        <w:pPrChange w:id="2834" w:author="Holli Flanagan" w:date="2025-05-12T14:44:00Z">
          <w:pPr>
            <w:pStyle w:val="Heading2"/>
            <w:keepNext w:val="0"/>
            <w:keepLines w:val="0"/>
            <w:spacing w:before="540" w:after="100"/>
          </w:pPr>
        </w:pPrChange>
      </w:pPr>
      <w:bookmarkStart w:id="2835" w:name="_dnwfycwegcym" w:colFirst="0" w:colLast="0"/>
      <w:bookmarkEnd w:id="2835"/>
      <w:r>
        <w:rPr>
          <w:rPrChange w:id="2836" w:author="Holli Flanagan" w:date="2025-05-12T14:44:00Z">
            <w:rPr>
              <w:sz w:val="36"/>
              <w:szCs w:val="36"/>
            </w:rPr>
          </w:rPrChange>
        </w:rPr>
        <w:t>Summary</w:t>
      </w:r>
    </w:p>
    <w:p w14:paraId="5B73D60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AA63EA">
      <w:pPr>
        <w:pStyle w:val="Heading2"/>
        <w:keepNext w:val="0"/>
        <w:keepLines w:val="0"/>
        <w:spacing w:before="720"/>
        <w:rPr>
          <w:rPrChange w:id="2837" w:author="Holli Flanagan" w:date="2025-05-12T14:44:00Z">
            <w:rPr>
              <w:sz w:val="48"/>
              <w:szCs w:val="48"/>
              <w:highlight w:val="white"/>
            </w:rPr>
          </w:rPrChange>
        </w:rPr>
        <w:pPrChange w:id="2838" w:author="Holli Flanagan" w:date="2025-05-12T14:44:00Z">
          <w:pPr>
            <w:pStyle w:val="Heading1"/>
            <w:keepNext w:val="0"/>
            <w:keepLines w:val="0"/>
            <w:spacing w:before="720"/>
          </w:pPr>
        </w:pPrChange>
      </w:pPr>
      <w:bookmarkStart w:id="2839" w:name="_usfpuupskspa" w:colFirst="0" w:colLast="0"/>
      <w:bookmarkEnd w:id="2839"/>
      <w:r>
        <w:rPr>
          <w:rPrChange w:id="2840" w:author="Holli Flanagan" w:date="2025-05-12T14:44:00Z">
            <w:rPr>
              <w:sz w:val="48"/>
              <w:szCs w:val="48"/>
            </w:rPr>
          </w:rPrChange>
        </w:rPr>
        <w:t>Next Step</w:t>
      </w:r>
    </w:p>
    <w:p w14:paraId="766378A6" w14:textId="523E274C"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2841"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2842"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2843"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2844"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2845"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AA63EA">
      <w:pPr>
        <w:pStyle w:val="Heading1"/>
        <w:rPr>
          <w:rPrChange w:id="2846" w:author="Holli Flanagan" w:date="2025-05-12T14:45:00Z">
            <w:rPr>
              <w:sz w:val="46"/>
              <w:szCs w:val="46"/>
            </w:rPr>
          </w:rPrChange>
        </w:rPr>
        <w:pPrChange w:id="2847" w:author="Holli Flanagan" w:date="2025-05-12T14:45:00Z">
          <w:pPr>
            <w:pStyle w:val="Heading1"/>
            <w:keepNext w:val="0"/>
            <w:keepLines w:val="0"/>
          </w:pPr>
        </w:pPrChange>
      </w:pPr>
      <w:bookmarkStart w:id="2848" w:name="_8t3m2uuizwns" w:colFirst="0" w:colLast="0"/>
      <w:bookmarkEnd w:id="2848"/>
      <w:r>
        <w:rPr>
          <w:rPrChange w:id="2849" w:author="Holli Flanagan" w:date="2025-05-12T14:45:00Z">
            <w:rPr>
              <w:sz w:val="46"/>
              <w:szCs w:val="46"/>
            </w:rPr>
          </w:rPrChange>
        </w:rPr>
        <w:lastRenderedPageBreak/>
        <w:t>Webz Dialogs</w:t>
      </w:r>
    </w:p>
    <w:p w14:paraId="7917F17A" w14:textId="77777777" w:rsidR="00B32DEF" w:rsidRPr="00B32DEF" w:rsidRDefault="00AA63EA">
      <w:pPr>
        <w:pStyle w:val="Heading2"/>
        <w:rPr>
          <w:rPrChange w:id="2850" w:author="Holli Flanagan" w:date="2025-05-12T14:45:00Z">
            <w:rPr>
              <w:sz w:val="34"/>
              <w:szCs w:val="34"/>
            </w:rPr>
          </w:rPrChange>
        </w:rPr>
        <w:pPrChange w:id="2851" w:author="Holli Flanagan" w:date="2025-05-12T14:45:00Z">
          <w:pPr>
            <w:pStyle w:val="Heading2"/>
            <w:keepNext w:val="0"/>
            <w:keepLines w:val="0"/>
          </w:pPr>
        </w:pPrChange>
      </w:pPr>
      <w:bookmarkStart w:id="2852" w:name="_tf0ek7m0qigd" w:colFirst="0" w:colLast="0"/>
      <w:bookmarkEnd w:id="2852"/>
      <w:r>
        <w:rPr>
          <w:rPrChange w:id="2853" w:author="Holli Flanagan" w:date="2025-05-12T14:45:00Z">
            <w:rPr>
              <w:sz w:val="34"/>
              <w:szCs w:val="34"/>
            </w:rPr>
          </w:rPrChange>
        </w:rPr>
        <w:t>Key Idea</w:t>
      </w:r>
    </w:p>
    <w:p w14:paraId="2697BC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AA63EA">
      <w:pPr>
        <w:pStyle w:val="Heading2"/>
        <w:rPr>
          <w:rPrChange w:id="2854" w:author="Holli Flanagan" w:date="2025-05-12T14:45:00Z">
            <w:rPr>
              <w:sz w:val="34"/>
              <w:szCs w:val="34"/>
            </w:rPr>
          </w:rPrChange>
        </w:rPr>
        <w:pPrChange w:id="2855" w:author="Holli Flanagan" w:date="2025-05-12T14:45:00Z">
          <w:pPr>
            <w:pStyle w:val="Heading2"/>
            <w:keepNext w:val="0"/>
            <w:keepLines w:val="0"/>
          </w:pPr>
        </w:pPrChange>
      </w:pPr>
      <w:bookmarkStart w:id="2856" w:name="_1f262211zy0" w:colFirst="0" w:colLast="0"/>
      <w:bookmarkEnd w:id="2856"/>
      <w:r>
        <w:rPr>
          <w:rPrChange w:id="2857" w:author="Holli Flanagan" w:date="2025-05-12T14:45:00Z">
            <w:rPr>
              <w:sz w:val="34"/>
              <w:szCs w:val="34"/>
            </w:rPr>
          </w:rPrChange>
        </w:rPr>
        <w:t>Overview</w:t>
      </w:r>
    </w:p>
    <w:p w14:paraId="6C4105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create an overlay window that sits on top of our page, prevents us from clicking elsewhere on our page, and has its own content and behaviors. Webz provides two methods for doing this:</w:t>
      </w:r>
    </w:p>
    <w:p w14:paraId="15843CFB" w14:textId="77777777" w:rsidR="00B32DEF" w:rsidRDefault="00AA63EA">
      <w:pPr>
        <w:numPr>
          <w:ilvl w:val="0"/>
          <w:numId w:val="182"/>
        </w:numPr>
        <w:shd w:val="clear" w:color="auto" w:fill="FFFFFF"/>
        <w:spacing w:before="180"/>
      </w:pPr>
      <w:ins w:id="2858"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2859" w:author="Holli Flanagan" w:date="2025-05-12T17:09:00Z">
        <w:r>
          <w:rPr>
            <w:rFonts w:ascii="Times New Roman" w:eastAsia="Times New Roman" w:hAnsi="Times New Roman" w:cs="Times New Roman"/>
            <w:color w:val="212529"/>
            <w:sz w:val="24"/>
            <w:szCs w:val="24"/>
          </w:rPr>
          <w:delText>N</w:delText>
        </w:r>
      </w:del>
      <w:ins w:id="2860"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AA63EA">
      <w:pPr>
        <w:shd w:val="clear" w:color="auto" w:fill="FFFFFF"/>
        <w:spacing w:after="300"/>
        <w:ind w:left="720"/>
        <w:pPrChange w:id="2861" w:author="Holli Flanagan" w:date="2025-05-12T17:09:00Z">
          <w:pPr>
            <w:numPr>
              <w:numId w:val="182"/>
            </w:numPr>
            <w:shd w:val="clear" w:color="auto" w:fill="FFFFFF"/>
            <w:spacing w:before="180" w:after="300"/>
            <w:ind w:left="720" w:hanging="360"/>
          </w:pPr>
        </w:pPrChange>
      </w:pPr>
      <w:ins w:id="2862"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myDlg</w:t>
      </w:r>
      <w:proofErr w:type="spellEnd"/>
      <w:r>
        <w:rPr>
          <w:rFonts w:ascii="Times New Roman" w:eastAsia="Times New Roman" w:hAnsi="Times New Roman" w:cs="Times New Roman"/>
          <w:color w:val="212529"/>
          <w:sz w:val="24"/>
          <w:szCs w:val="24"/>
        </w:rPr>
        <w:t>).</w:t>
      </w:r>
    </w:p>
    <w:p w14:paraId="403AF0BC" w14:textId="77777777" w:rsidR="00B32DEF" w:rsidRPr="00B32DEF" w:rsidRDefault="00AA63EA">
      <w:pPr>
        <w:pStyle w:val="Heading2"/>
        <w:rPr>
          <w:rPrChange w:id="2863" w:author="Holli Flanagan" w:date="2025-05-12T14:45:00Z">
            <w:rPr>
              <w:sz w:val="34"/>
              <w:szCs w:val="34"/>
            </w:rPr>
          </w:rPrChange>
        </w:rPr>
        <w:pPrChange w:id="2864" w:author="Holli Flanagan" w:date="2025-05-12T14:45:00Z">
          <w:pPr>
            <w:pStyle w:val="Heading2"/>
            <w:keepNext w:val="0"/>
            <w:keepLines w:val="0"/>
          </w:pPr>
        </w:pPrChange>
      </w:pPr>
      <w:bookmarkStart w:id="2865" w:name="_chqgf6mgvtaz" w:colFirst="0" w:colLast="0"/>
      <w:bookmarkEnd w:id="2865"/>
      <w:proofErr w:type="gramStart"/>
      <w:r>
        <w:rPr>
          <w:rPrChange w:id="2866" w:author="Holli Flanagan" w:date="2025-05-12T14:45:00Z">
            <w:rPr>
              <w:sz w:val="34"/>
              <w:szCs w:val="34"/>
            </w:rPr>
          </w:rPrChange>
        </w:rPr>
        <w:t>Popups</w:t>
      </w:r>
      <w:proofErr w:type="gramEnd"/>
    </w:p>
    <w:p w14:paraId="30323B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xml:space="preserve"> alert/confirm methods, but looks a lot better and is more flexible. To show a popup we simply call the popup method of the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class. This is a static method (means it does not exist on an instance of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2867" w:author="Holli Flanagan" w:date="2025-05-12T17:09:00Z">
        <w:r>
          <w:rPr>
            <w:rFonts w:ascii="Times New Roman" w:eastAsia="Times New Roman" w:hAnsi="Times New Roman" w:cs="Times New Roman"/>
            <w:color w:val="212529"/>
            <w:sz w:val="24"/>
            <w:szCs w:val="24"/>
          </w:rPr>
          <w:delText>N</w:delText>
        </w:r>
      </w:del>
      <w:ins w:id="2868"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2869"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2870"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2871" w:author="Holli Flanagan" w:date="2025-05-12T17:09:00Z">
        <w:r>
          <w:rPr>
            <w:rFonts w:ascii="Times New Roman" w:eastAsia="Times New Roman" w:hAnsi="Times New Roman" w:cs="Times New Roman"/>
            <w:color w:val="212529"/>
            <w:sz w:val="24"/>
            <w:szCs w:val="24"/>
          </w:rPr>
          <w:t>closes</w:t>
        </w:r>
      </w:ins>
      <w:del w:id="2872"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AA63EA">
      <w:pPr>
        <w:numPr>
          <w:ilvl w:val="0"/>
          <w:numId w:val="76"/>
        </w:numPr>
        <w:shd w:val="clear" w:color="auto" w:fill="FFFFFF"/>
        <w:spacing w:before="180"/>
        <w:pPrChange w:id="2873"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attachTo</w:t>
      </w:r>
      <w:proofErr w:type="spellEnd"/>
      <w:r>
        <w:rPr>
          <w:rFonts w:ascii="Times New Roman" w:eastAsia="Times New Roman" w:hAnsi="Times New Roman" w:cs="Times New Roman"/>
          <w:color w:val="212529"/>
          <w:sz w:val="24"/>
          <w:szCs w:val="24"/>
        </w:rPr>
        <w:t xml:space="preserve"> (required)</w:t>
      </w:r>
      <w:del w:id="2874"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AA63EA">
      <w:pPr>
        <w:numPr>
          <w:ilvl w:val="0"/>
          <w:numId w:val="76"/>
        </w:numPr>
        <w:shd w:val="clear" w:color="auto" w:fill="FFFFFF"/>
        <w:pPrChange w:id="2875"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2876"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877" w:author="Holli Flanagan" w:date="2025-05-12T17:10:00Z">
        <w:r>
          <w:rPr>
            <w:rFonts w:ascii="Times New Roman" w:eastAsia="Times New Roman" w:hAnsi="Times New Roman" w:cs="Times New Roman"/>
            <w:color w:val="212529"/>
            <w:sz w:val="24"/>
            <w:szCs w:val="24"/>
          </w:rPr>
          <w:t xml:space="preserve">is </w:t>
        </w:r>
      </w:ins>
      <w:del w:id="2878" w:author="Holli Flanagan" w:date="2025-05-12T17:10:00Z">
        <w:r>
          <w:rPr>
            <w:rFonts w:ascii="Times New Roman" w:eastAsia="Times New Roman" w:hAnsi="Times New Roman" w:cs="Times New Roman"/>
            <w:color w:val="212529"/>
            <w:sz w:val="24"/>
            <w:szCs w:val="24"/>
          </w:rPr>
          <w:delText>T</w:delText>
        </w:r>
      </w:del>
      <w:ins w:id="2879"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2880"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AA63EA">
      <w:pPr>
        <w:numPr>
          <w:ilvl w:val="0"/>
          <w:numId w:val="76"/>
        </w:numPr>
        <w:shd w:val="clear" w:color="auto" w:fill="FFFFFF"/>
        <w:pPrChange w:id="2881"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2882"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883" w:author="Holli Flanagan" w:date="2025-05-12T17:10:00Z">
        <w:r>
          <w:rPr>
            <w:rFonts w:ascii="Times New Roman" w:eastAsia="Times New Roman" w:hAnsi="Times New Roman" w:cs="Times New Roman"/>
            <w:color w:val="212529"/>
            <w:sz w:val="24"/>
            <w:szCs w:val="24"/>
          </w:rPr>
          <w:delText>T</w:delText>
        </w:r>
      </w:del>
      <w:ins w:id="2884"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AA63EA">
      <w:pPr>
        <w:numPr>
          <w:ilvl w:val="0"/>
          <w:numId w:val="76"/>
        </w:numPr>
        <w:shd w:val="clear" w:color="auto" w:fill="FFFFFF"/>
        <w:pPrChange w:id="2885"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2886"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887" w:author="Holli Flanagan" w:date="2025-05-12T17:10:00Z">
        <w:r>
          <w:rPr>
            <w:rFonts w:ascii="Times New Roman" w:eastAsia="Times New Roman" w:hAnsi="Times New Roman" w:cs="Times New Roman"/>
            <w:color w:val="212529"/>
            <w:sz w:val="24"/>
            <w:szCs w:val="24"/>
          </w:rPr>
          <w:delText>A</w:delText>
        </w:r>
      </w:del>
      <w:ins w:id="2888"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AA63EA">
      <w:pPr>
        <w:numPr>
          <w:ilvl w:val="0"/>
          <w:numId w:val="76"/>
        </w:numPr>
        <w:shd w:val="clear" w:color="auto" w:fill="FFFFFF"/>
        <w:pPrChange w:id="2889"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btnClass</w:t>
      </w:r>
      <w:proofErr w:type="spellEnd"/>
      <w:r>
        <w:rPr>
          <w:rFonts w:ascii="Times New Roman" w:eastAsia="Times New Roman" w:hAnsi="Times New Roman" w:cs="Times New Roman"/>
          <w:color w:val="212529"/>
          <w:sz w:val="24"/>
          <w:szCs w:val="24"/>
        </w:rPr>
        <w:t xml:space="preserve"> (optional)</w:t>
      </w:r>
      <w:del w:id="2890"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891" w:author="Holli Flanagan" w:date="2025-05-12T17:10:00Z">
        <w:r>
          <w:rPr>
            <w:rFonts w:ascii="Times New Roman" w:eastAsia="Times New Roman" w:hAnsi="Times New Roman" w:cs="Times New Roman"/>
            <w:color w:val="212529"/>
            <w:sz w:val="24"/>
            <w:szCs w:val="24"/>
          </w:rPr>
          <w:t xml:space="preserve">is </w:t>
        </w:r>
      </w:ins>
      <w:del w:id="2892" w:author="Holli Flanagan" w:date="2025-05-12T17:10:00Z">
        <w:r>
          <w:rPr>
            <w:rFonts w:ascii="Times New Roman" w:eastAsia="Times New Roman" w:hAnsi="Times New Roman" w:cs="Times New Roman"/>
            <w:color w:val="212529"/>
            <w:sz w:val="24"/>
            <w:szCs w:val="24"/>
          </w:rPr>
          <w:delText>A</w:delText>
        </w:r>
      </w:del>
      <w:ins w:id="2893"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2894" w:author="Holli Flanagan" w:date="2025-05-12T15:24:00Z">
        <w:r>
          <w:rPr>
            <w:rFonts w:ascii="Times New Roman" w:eastAsia="Times New Roman" w:hAnsi="Times New Roman" w:cs="Times New Roman"/>
            <w:color w:val="212529"/>
            <w:sz w:val="24"/>
            <w:szCs w:val="24"/>
          </w:rPr>
          <w:t>CSS</w:t>
        </w:r>
      </w:ins>
      <w:del w:id="289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2896" w:author="Holli Flanagan" w:date="2025-05-12T15:24:00Z">
        <w:r>
          <w:rPr>
            <w:rFonts w:ascii="Times New Roman" w:eastAsia="Times New Roman" w:hAnsi="Times New Roman" w:cs="Times New Roman"/>
            <w:color w:val="212529"/>
            <w:sz w:val="24"/>
            <w:szCs w:val="24"/>
          </w:rPr>
          <w:t>CSS</w:t>
        </w:r>
      </w:ins>
      <w:del w:id="289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AA63EA">
      <w:pPr>
        <w:numPr>
          <w:ilvl w:val="0"/>
          <w:numId w:val="76"/>
        </w:numPr>
        <w:shd w:val="clear" w:color="auto" w:fill="FFFFFF"/>
        <w:spacing w:after="300"/>
        <w:pPrChange w:id="2898"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2899"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900" w:author="Holli Flanagan" w:date="2025-05-12T17:11:00Z">
        <w:r>
          <w:rPr>
            <w:rFonts w:ascii="Times New Roman" w:eastAsia="Times New Roman" w:hAnsi="Times New Roman" w:cs="Times New Roman"/>
            <w:color w:val="212529"/>
            <w:sz w:val="24"/>
            <w:szCs w:val="24"/>
          </w:rPr>
          <w:t xml:space="preserve">is </w:t>
        </w:r>
      </w:ins>
      <w:del w:id="2901" w:author="Holli Flanagan" w:date="2025-05-12T17:11:00Z">
        <w:r>
          <w:rPr>
            <w:rFonts w:ascii="Times New Roman" w:eastAsia="Times New Roman" w:hAnsi="Times New Roman" w:cs="Times New Roman"/>
            <w:color w:val="212529"/>
            <w:sz w:val="24"/>
            <w:szCs w:val="24"/>
          </w:rPr>
          <w:delText>A</w:delText>
        </w:r>
      </w:del>
      <w:ins w:id="2902"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2903" w:author="Holli Flanagan" w:date="2025-05-12T17:11:00Z">
        <w:r>
          <w:rPr>
            <w:rFonts w:ascii="Times New Roman" w:eastAsia="Times New Roman" w:hAnsi="Times New Roman" w:cs="Times New Roman"/>
            <w:color w:val="212529"/>
            <w:sz w:val="24"/>
            <w:szCs w:val="24"/>
          </w:rPr>
          <w:delText>I</w:delText>
        </w:r>
      </w:del>
      <w:ins w:id="2904"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look at a more complex example:</w:t>
      </w:r>
    </w:p>
    <w:p w14:paraId="16E23C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AA63EA">
      <w:pPr>
        <w:pStyle w:val="Heading2"/>
        <w:rPr>
          <w:rPrChange w:id="2905" w:author="Holli Flanagan" w:date="2025-05-12T14:45:00Z">
            <w:rPr>
              <w:sz w:val="34"/>
              <w:szCs w:val="34"/>
            </w:rPr>
          </w:rPrChange>
        </w:rPr>
        <w:pPrChange w:id="2906" w:author="Holli Flanagan" w:date="2025-05-12T14:45:00Z">
          <w:pPr>
            <w:pStyle w:val="Heading2"/>
            <w:keepNext w:val="0"/>
            <w:keepLines w:val="0"/>
          </w:pPr>
        </w:pPrChange>
      </w:pPr>
      <w:bookmarkStart w:id="2907" w:name="_2aepazjqrfzc" w:colFirst="0" w:colLast="0"/>
      <w:bookmarkEnd w:id="2907"/>
      <w:r>
        <w:rPr>
          <w:rPrChange w:id="2908" w:author="Holli Flanagan" w:date="2025-05-12T14:45:00Z">
            <w:rPr>
              <w:sz w:val="34"/>
              <w:szCs w:val="34"/>
            </w:rPr>
          </w:rPrChange>
        </w:rPr>
        <w:t>Dialogs</w:t>
      </w:r>
    </w:p>
    <w:p w14:paraId="7522D03E" w14:textId="77777777" w:rsidR="00B32DEF" w:rsidRPr="00B32DEF" w:rsidRDefault="00AA63EA">
      <w:pPr>
        <w:shd w:val="clear" w:color="auto" w:fill="FFFFFF"/>
        <w:spacing w:after="240"/>
        <w:rPr>
          <w:rFonts w:ascii="Times New Roman" w:eastAsia="Times New Roman" w:hAnsi="Times New Roman" w:cs="Times New Roman"/>
          <w:color w:val="000000"/>
          <w:rPrChange w:id="2909"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2910" w:author="Holli Flanagan" w:date="2025-05-12T17:12:00Z">
        <w:r>
          <w:rPr>
            <w:rFonts w:ascii="Times New Roman" w:eastAsia="Times New Roman" w:hAnsi="Times New Roman" w:cs="Times New Roman"/>
            <w:color w:val="212529"/>
            <w:sz w:val="24"/>
            <w:szCs w:val="24"/>
          </w:rPr>
          <w:delText>N</w:delText>
        </w:r>
      </w:del>
      <w:ins w:id="2911"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myDialog</w:t>
      </w:r>
      <w:proofErr w:type="spellEnd"/>
      <w:ins w:id="2912"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2913"/>
      <w:proofErr w:type="spellStart"/>
      <w:r>
        <w:rPr>
          <w:rFonts w:ascii="Times New Roman" w:eastAsia="Times New Roman" w:hAnsi="Times New Roman" w:cs="Times New Roman"/>
          <w:color w:val="212529"/>
          <w:sz w:val="24"/>
          <w:szCs w:val="24"/>
        </w:rPr>
        <w:t>webz</w:t>
      </w:r>
      <w:proofErr w:type="spellEnd"/>
      <w:r>
        <w:rPr>
          <w:rFonts w:ascii="Times New Roman" w:eastAsia="Times New Roman" w:hAnsi="Times New Roman" w:cs="Times New Roman"/>
          <w:color w:val="212529"/>
          <w:sz w:val="24"/>
          <w:szCs w:val="24"/>
        </w:rPr>
        <w:t xml:space="preserve"> </w:t>
      </w:r>
      <w:commentRangeEnd w:id="2913"/>
      <w:r>
        <w:commentReference w:id="2913"/>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spellStart"/>
      <w:proofErr w:type="gramStart"/>
      <w:r>
        <w:rPr>
          <w:rFonts w:ascii="Times New Roman" w:eastAsia="Times New Roman" w:hAnsi="Times New Roman" w:cs="Times New Roman"/>
          <w:color w:val="212529"/>
          <w:sz w:val="24"/>
          <w:szCs w:val="24"/>
        </w:rPr>
        <w:t>this.show</w:t>
      </w:r>
      <w:proofErr w:type="spellEnd"/>
      <w:proofErr w:type="gramEnd"/>
      <w:r>
        <w:rPr>
          <w:rFonts w:ascii="Times New Roman" w:eastAsia="Times New Roman" w:hAnsi="Times New Roman" w:cs="Times New Roman"/>
          <w:color w:val="212529"/>
          <w:sz w:val="24"/>
          <w:szCs w:val="24"/>
        </w:rPr>
        <w:t xml:space="preserve">(true/false). We add it just like any other component using </w:t>
      </w:r>
      <w:proofErr w:type="spellStart"/>
      <w:r>
        <w:rPr>
          <w:rFonts w:ascii="Times New Roman" w:eastAsia="Times New Roman" w:hAnsi="Times New Roman" w:cs="Times New Roman"/>
          <w:color w:val="212529"/>
          <w:sz w:val="24"/>
          <w:szCs w:val="24"/>
        </w:rPr>
        <w:t>addComponent</w:t>
      </w:r>
      <w:proofErr w:type="spellEnd"/>
      <w:r>
        <w:rPr>
          <w:rFonts w:ascii="Times New Roman" w:eastAsia="Times New Roman" w:hAnsi="Times New Roman" w:cs="Times New Roman"/>
          <w:color w:val="212529"/>
          <w:sz w:val="24"/>
          <w:szCs w:val="24"/>
        </w:rPr>
        <w:t>, then display it by calling show(true).</w:t>
      </w:r>
    </w:p>
    <w:p w14:paraId="1C372D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2914" w:author="Holli Flanagan" w:date="2025-05-12T17:12:00Z">
        <w:r>
          <w:rPr>
            <w:rFonts w:ascii="Times New Roman" w:eastAsia="Times New Roman" w:hAnsi="Times New Roman" w:cs="Times New Roman"/>
            <w:color w:val="212529"/>
            <w:sz w:val="24"/>
            <w:szCs w:val="24"/>
            <w:highlight w:val="white"/>
          </w:rPr>
          <w:t>:</w:t>
        </w:r>
      </w:ins>
      <w:del w:id="2915"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spellStart"/>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w:t>
      </w:r>
      <w:proofErr w:type="spellEnd"/>
      <w:r>
        <w:rPr>
          <w:rFonts w:ascii="Times New Roman" w:eastAsia="Times New Roman" w:hAnsi="Times New Roman" w:cs="Times New Roman"/>
          <w:color w:val="D63384"/>
          <w:sz w:val="21"/>
          <w:szCs w:val="21"/>
          <w:shd w:val="clear" w:color="auto" w:fill="F5F6FA"/>
        </w:rPr>
        <w:t>(true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2916" w:author="Holli Flanagan" w:date="2025-05-12T17:12:00Z">
        <w:r>
          <w:rPr>
            <w:rFonts w:ascii="Times New Roman" w:eastAsia="Times New Roman" w:hAnsi="Times New Roman" w:cs="Times New Roman"/>
            <w:color w:val="212529"/>
            <w:sz w:val="24"/>
            <w:szCs w:val="24"/>
          </w:rPr>
          <w:t>its</w:t>
        </w:r>
      </w:ins>
      <w:del w:id="2917"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2918" w:author="Holli Flanagan" w:date="2025-05-12T17:12:00Z">
        <w:r>
          <w:rPr>
            <w:rFonts w:ascii="Times New Roman" w:eastAsia="Times New Roman" w:hAnsi="Times New Roman" w:cs="Times New Roman"/>
            <w:color w:val="212529"/>
            <w:sz w:val="24"/>
            <w:szCs w:val="24"/>
          </w:rPr>
          <w:delText>N</w:delText>
        </w:r>
      </w:del>
      <w:ins w:id="2919"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920" w:name="_vitrbhrphkix" w:colFirst="0" w:colLast="0"/>
      <w:bookmarkEnd w:id="2920"/>
      <w:r>
        <w:rPr>
          <w:rFonts w:ascii="Times New Roman" w:eastAsia="Times New Roman" w:hAnsi="Times New Roman" w:cs="Times New Roman"/>
          <w:color w:val="27262B"/>
          <w:sz w:val="26"/>
          <w:szCs w:val="26"/>
        </w:rPr>
        <w:t>An Example</w:t>
      </w:r>
    </w:p>
    <w:p w14:paraId="6547E11F" w14:textId="77777777" w:rsidR="00B32DEF" w:rsidRPr="00B32DEF" w:rsidRDefault="00AA63EA">
      <w:pPr>
        <w:shd w:val="clear" w:color="auto" w:fill="FFFFFF"/>
        <w:spacing w:after="240"/>
        <w:rPr>
          <w:rFonts w:ascii="Times New Roman" w:eastAsia="Times New Roman" w:hAnsi="Times New Roman" w:cs="Times New Roman"/>
          <w:color w:val="000000"/>
          <w:rPrChange w:id="2921"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2922" w:author="Holli Flanagan" w:date="2025-05-12T15:24:00Z">
        <w:r>
          <w:rPr>
            <w:rFonts w:ascii="Times New Roman" w:eastAsia="Times New Roman" w:hAnsi="Times New Roman" w:cs="Times New Roman"/>
            <w:color w:val="212529"/>
            <w:sz w:val="24"/>
            <w:szCs w:val="24"/>
          </w:rPr>
          <w:t>CSS</w:t>
        </w:r>
      </w:ins>
      <w:del w:id="292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Pleasewait</w:t>
      </w:r>
      <w:proofErr w:type="spellEnd"/>
      <w:ins w:id="2924"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proofErr w:type="spellStart"/>
      <w:r>
        <w:rPr>
          <w:rFonts w:ascii="Times New Roman" w:eastAsia="Times New Roman" w:hAnsi="Times New Roman" w:cs="Times New Roman"/>
          <w:color w:val="D63384"/>
          <w:sz w:val="21"/>
          <w:szCs w:val="21"/>
          <w:shd w:val="clear" w:color="auto" w:fill="F5F6FA"/>
        </w:rPr>
        <w:t>PlsWaitDialog</w:t>
      </w:r>
      <w:proofErr w:type="spellEnd"/>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w:t>
      </w:r>
      <w:proofErr w:type="spellStart"/>
      <w:r>
        <w:rPr>
          <w:rFonts w:ascii="Times New Roman" w:eastAsia="Times New Roman" w:hAnsi="Times New Roman" w:cs="Times New Roman"/>
          <w:color w:val="212529"/>
          <w:sz w:val="24"/>
          <w:szCs w:val="24"/>
        </w:rPr>
        <w:t>plsWait.show</w:t>
      </w:r>
      <w:proofErr w:type="spellEnd"/>
      <w:r>
        <w:rPr>
          <w:rFonts w:ascii="Times New Roman" w:eastAsia="Times New Roman" w:hAnsi="Times New Roman" w:cs="Times New Roman"/>
          <w:color w:val="212529"/>
          <w:sz w:val="24"/>
          <w:szCs w:val="24"/>
        </w:rPr>
        <w:t>(true). Just like the popup, the rest of the website is grayed out and cannot be interacted with.</w:t>
      </w:r>
    </w:p>
    <w:p w14:paraId="51CCBBC0" w14:textId="77777777" w:rsidR="00B32DEF" w:rsidRPr="00B32DEF" w:rsidRDefault="00AA63EA">
      <w:pPr>
        <w:pStyle w:val="Heading2"/>
        <w:rPr>
          <w:rPrChange w:id="2925" w:author="Holli Flanagan" w:date="2025-05-12T14:45:00Z">
            <w:rPr>
              <w:sz w:val="34"/>
              <w:szCs w:val="34"/>
            </w:rPr>
          </w:rPrChange>
        </w:rPr>
        <w:pPrChange w:id="2926" w:author="Holli Flanagan" w:date="2025-05-12T14:45:00Z">
          <w:pPr>
            <w:pStyle w:val="Heading2"/>
            <w:keepNext w:val="0"/>
            <w:keepLines w:val="0"/>
          </w:pPr>
        </w:pPrChange>
      </w:pPr>
      <w:bookmarkStart w:id="2927" w:name="_oiwp84ag3j4" w:colFirst="0" w:colLast="0"/>
      <w:bookmarkEnd w:id="2927"/>
      <w:r>
        <w:rPr>
          <w:rPrChange w:id="2928" w:author="Holli Flanagan" w:date="2025-05-12T14:45:00Z">
            <w:rPr>
              <w:sz w:val="34"/>
              <w:szCs w:val="34"/>
            </w:rPr>
          </w:rPrChange>
        </w:rPr>
        <w:t>Working Example</w:t>
      </w:r>
    </w:p>
    <w:p w14:paraId="364B854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AA63EA">
      <w:pPr>
        <w:pStyle w:val="Heading2"/>
        <w:rPr>
          <w:rPrChange w:id="2929" w:author="Holli Flanagan" w:date="2025-05-12T14:45:00Z">
            <w:rPr>
              <w:sz w:val="34"/>
              <w:szCs w:val="34"/>
            </w:rPr>
          </w:rPrChange>
        </w:rPr>
        <w:pPrChange w:id="2930" w:author="Holli Flanagan" w:date="2025-05-12T14:45:00Z">
          <w:pPr>
            <w:pStyle w:val="Heading2"/>
            <w:keepNext w:val="0"/>
            <w:keepLines w:val="0"/>
          </w:pPr>
        </w:pPrChange>
      </w:pPr>
      <w:bookmarkStart w:id="2931" w:name="_uczo9kwb3bkq" w:colFirst="0" w:colLast="0"/>
      <w:bookmarkEnd w:id="2931"/>
      <w:r>
        <w:rPr>
          <w:rPrChange w:id="2932" w:author="Holli Flanagan" w:date="2025-05-12T14:45:00Z">
            <w:rPr>
              <w:sz w:val="34"/>
              <w:szCs w:val="34"/>
            </w:rPr>
          </w:rPrChange>
        </w:rPr>
        <w:t>Summary</w:t>
      </w:r>
    </w:p>
    <w:p w14:paraId="2AFAB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AA63EA">
      <w:pPr>
        <w:pStyle w:val="Heading2"/>
        <w:keepNext w:val="0"/>
        <w:keepLines w:val="0"/>
        <w:spacing w:before="700"/>
        <w:rPr>
          <w:rPrChange w:id="2933" w:author="Holli Flanagan" w:date="2025-05-12T14:45:00Z">
            <w:rPr>
              <w:sz w:val="46"/>
              <w:szCs w:val="46"/>
            </w:rPr>
          </w:rPrChange>
        </w:rPr>
        <w:pPrChange w:id="2934" w:author="Holli Flanagan" w:date="2025-05-12T14:45:00Z">
          <w:pPr>
            <w:pStyle w:val="Heading1"/>
            <w:keepNext w:val="0"/>
            <w:keepLines w:val="0"/>
            <w:spacing w:before="700"/>
          </w:pPr>
        </w:pPrChange>
      </w:pPr>
      <w:bookmarkStart w:id="2935" w:name="_utm0bg5y4a5x" w:colFirst="0" w:colLast="0"/>
      <w:bookmarkEnd w:id="2935"/>
      <w:r>
        <w:rPr>
          <w:rPrChange w:id="2936" w:author="Holli Flanagan" w:date="2025-05-12T14:45:00Z">
            <w:rPr>
              <w:sz w:val="46"/>
              <w:szCs w:val="46"/>
            </w:rPr>
          </w:rPrChange>
        </w:rPr>
        <w:t>Next Step</w:t>
      </w:r>
    </w:p>
    <w:p w14:paraId="6ADA2738" w14:textId="2C2941A0"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2937"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2938" w:author="Oestreich, Julia" w:date="2025-05-15T17:49:00Z" w16du:dateUtc="2025-05-15T21:49:00Z">
        <w:r w:rsidDel="00EB1376">
          <w:rPr>
            <w:rFonts w:ascii="Times New Roman" w:eastAsia="Times New Roman" w:hAnsi="Times New Roman" w:cs="Times New Roman"/>
            <w:color w:val="212529"/>
            <w:sz w:val="24"/>
            <w:szCs w:val="24"/>
          </w:rPr>
          <w:delText>t</w:delText>
        </w:r>
      </w:del>
      <w:ins w:id="2939"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2940"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941"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AA63EA">
      <w:pPr>
        <w:pStyle w:val="Heading1"/>
        <w:rPr>
          <w:rPrChange w:id="2942" w:author="Holli Flanagan" w:date="2025-05-12T14:58:00Z">
            <w:rPr>
              <w:sz w:val="46"/>
              <w:szCs w:val="46"/>
            </w:rPr>
          </w:rPrChange>
        </w:rPr>
        <w:pPrChange w:id="2943" w:author="Holli Flanagan" w:date="2025-05-12T14:58:00Z">
          <w:pPr>
            <w:pStyle w:val="Heading1"/>
            <w:keepNext w:val="0"/>
            <w:keepLines w:val="0"/>
          </w:pPr>
        </w:pPrChange>
      </w:pPr>
      <w:bookmarkStart w:id="2944" w:name="_re59fnr7fv5r" w:colFirst="0" w:colLast="0"/>
      <w:bookmarkEnd w:id="2944"/>
      <w:r>
        <w:rPr>
          <w:rPrChange w:id="2945" w:author="Holli Flanagan" w:date="2025-05-12T14:58:00Z">
            <w:rPr>
              <w:sz w:val="46"/>
              <w:szCs w:val="46"/>
            </w:rPr>
          </w:rPrChange>
        </w:rPr>
        <w:lastRenderedPageBreak/>
        <w:t>Webz Timers</w:t>
      </w:r>
    </w:p>
    <w:p w14:paraId="277771C9" w14:textId="77777777" w:rsidR="00B32DEF" w:rsidRPr="00B32DEF" w:rsidRDefault="00AA63EA">
      <w:pPr>
        <w:pStyle w:val="Heading2"/>
        <w:rPr>
          <w:rPrChange w:id="2946" w:author="Holli Flanagan" w:date="2025-05-12T14:58:00Z">
            <w:rPr>
              <w:sz w:val="34"/>
              <w:szCs w:val="34"/>
            </w:rPr>
          </w:rPrChange>
        </w:rPr>
        <w:pPrChange w:id="2947" w:author="Holli Flanagan" w:date="2025-05-12T14:58:00Z">
          <w:pPr>
            <w:pStyle w:val="Heading2"/>
            <w:keepNext w:val="0"/>
            <w:keepLines w:val="0"/>
          </w:pPr>
        </w:pPrChange>
      </w:pPr>
      <w:bookmarkStart w:id="2948" w:name="_v4r7vmkcv27f" w:colFirst="0" w:colLast="0"/>
      <w:bookmarkEnd w:id="2948"/>
      <w:r>
        <w:rPr>
          <w:rPrChange w:id="2949" w:author="Holli Flanagan" w:date="2025-05-12T14:58:00Z">
            <w:rPr>
              <w:sz w:val="34"/>
              <w:szCs w:val="34"/>
            </w:rPr>
          </w:rPrChange>
        </w:rPr>
        <w:t>Key Idea</w:t>
      </w:r>
    </w:p>
    <w:p w14:paraId="2C5500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AA63EA">
      <w:pPr>
        <w:pStyle w:val="Heading2"/>
        <w:rPr>
          <w:rPrChange w:id="2950" w:author="Holli Flanagan" w:date="2025-05-12T14:58:00Z">
            <w:rPr>
              <w:sz w:val="34"/>
              <w:szCs w:val="34"/>
            </w:rPr>
          </w:rPrChange>
        </w:rPr>
        <w:pPrChange w:id="2951" w:author="Holli Flanagan" w:date="2025-05-12T14:58:00Z">
          <w:pPr>
            <w:pStyle w:val="Heading2"/>
            <w:keepNext w:val="0"/>
            <w:keepLines w:val="0"/>
          </w:pPr>
        </w:pPrChange>
      </w:pPr>
      <w:bookmarkStart w:id="2952" w:name="_4gjrmq1mdqxu" w:colFirst="0" w:colLast="0"/>
      <w:bookmarkEnd w:id="2952"/>
      <w:r>
        <w:rPr>
          <w:rPrChange w:id="2953" w:author="Holli Flanagan" w:date="2025-05-12T14:58:00Z">
            <w:rPr>
              <w:sz w:val="34"/>
              <w:szCs w:val="34"/>
            </w:rPr>
          </w:rPrChange>
        </w:rPr>
        <w:t>Overview</w:t>
      </w:r>
    </w:p>
    <w:p w14:paraId="69DFB906"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2954"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AA63EA">
      <w:pPr>
        <w:numPr>
          <w:ilvl w:val="0"/>
          <w:numId w:val="77"/>
        </w:numPr>
        <w:shd w:val="clear" w:color="auto" w:fill="FFFFFF"/>
        <w:spacing w:before="180"/>
        <w:rPr>
          <w:rFonts w:ascii="Times New Roman" w:eastAsia="Times New Roman" w:hAnsi="Times New Roman" w:cs="Times New Roman"/>
        </w:rPr>
        <w:pPrChange w:id="2955"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AA63EA">
      <w:pPr>
        <w:numPr>
          <w:ilvl w:val="0"/>
          <w:numId w:val="77"/>
        </w:numPr>
        <w:shd w:val="clear" w:color="auto" w:fill="FFFFFF"/>
        <w:rPr>
          <w:rFonts w:ascii="Times New Roman" w:eastAsia="Times New Roman" w:hAnsi="Times New Roman" w:cs="Times New Roman"/>
        </w:rPr>
        <w:pPrChange w:id="2956"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AA63EA">
      <w:pPr>
        <w:numPr>
          <w:ilvl w:val="0"/>
          <w:numId w:val="77"/>
        </w:numPr>
        <w:shd w:val="clear" w:color="auto" w:fill="FFFFFF"/>
        <w:rPr>
          <w:rFonts w:ascii="Times New Roman" w:eastAsia="Times New Roman" w:hAnsi="Times New Roman" w:cs="Times New Roman"/>
        </w:rPr>
        <w:pPrChange w:id="2957"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AA63EA">
      <w:pPr>
        <w:numPr>
          <w:ilvl w:val="0"/>
          <w:numId w:val="77"/>
        </w:numPr>
        <w:shd w:val="clear" w:color="auto" w:fill="FFFFFF"/>
        <w:rPr>
          <w:rFonts w:ascii="Times New Roman" w:eastAsia="Times New Roman" w:hAnsi="Times New Roman" w:cs="Times New Roman"/>
        </w:rPr>
        <w:pPrChange w:id="2958"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AA63EA">
      <w:pPr>
        <w:numPr>
          <w:ilvl w:val="0"/>
          <w:numId w:val="77"/>
        </w:numPr>
        <w:shd w:val="clear" w:color="auto" w:fill="FFFFFF"/>
        <w:spacing w:after="300"/>
        <w:rPr>
          <w:rFonts w:ascii="Times New Roman" w:eastAsia="Times New Roman" w:hAnsi="Times New Roman" w:cs="Times New Roman"/>
        </w:rPr>
        <w:pPrChange w:id="2959"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2960"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AA63EA">
      <w:pPr>
        <w:pStyle w:val="Heading2"/>
        <w:rPr>
          <w:rPrChange w:id="2961" w:author="Holli Flanagan" w:date="2025-05-12T14:59:00Z">
            <w:rPr>
              <w:sz w:val="34"/>
              <w:szCs w:val="34"/>
            </w:rPr>
          </w:rPrChange>
        </w:rPr>
        <w:pPrChange w:id="2962" w:author="Holli Flanagan" w:date="2025-05-12T14:59:00Z">
          <w:pPr>
            <w:pStyle w:val="Heading2"/>
            <w:keepNext w:val="0"/>
            <w:keepLines w:val="0"/>
          </w:pPr>
        </w:pPrChange>
      </w:pPr>
      <w:bookmarkStart w:id="2963" w:name="_9q4vzcktxina" w:colFirst="0" w:colLast="0"/>
      <w:bookmarkEnd w:id="2963"/>
      <w:r>
        <w:rPr>
          <w:rPrChange w:id="2964" w:author="Holli Flanagan" w:date="2025-05-12T14:59:00Z">
            <w:rPr>
              <w:sz w:val="34"/>
              <w:szCs w:val="34"/>
            </w:rPr>
          </w:rPrChange>
        </w:rPr>
        <w:t>Using Timers</w:t>
      </w:r>
    </w:p>
    <w:p w14:paraId="3675DA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w:t>
      </w:r>
      <w:proofErr w:type="spellStart"/>
      <w:r>
        <w:rPr>
          <w:rFonts w:ascii="Times New Roman" w:eastAsia="Times New Roman" w:hAnsi="Times New Roman" w:cs="Times New Roman"/>
          <w:color w:val="212529"/>
          <w:sz w:val="24"/>
          <w:szCs w:val="24"/>
        </w:rPr>
        <w:t>PleaseWait</w:t>
      </w:r>
      <w:proofErr w:type="spellEnd"/>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p>
    <w:p w14:paraId="0C7F12C5"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2965" w:author="Holli Flanagan" w:date="2025-05-12T15:23:00Z">
        <w:r>
          <w:rPr>
            <w:rFonts w:ascii="Times New Roman" w:eastAsia="Times New Roman" w:hAnsi="Times New Roman" w:cs="Times New Roman"/>
            <w:color w:val="212529"/>
            <w:sz w:val="24"/>
            <w:szCs w:val="24"/>
          </w:rPr>
          <w:t>HTML</w:t>
        </w:r>
      </w:ins>
      <w:del w:id="2966"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w:t>
      </w:r>
    </w:p>
    <w:p w14:paraId="4CED03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9A09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2967"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2968"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w:t>
      </w:r>
      <w:proofErr w:type="spellStart"/>
      <w:r>
        <w:rPr>
          <w:rFonts w:ascii="Times New Roman" w:eastAsia="Times New Roman" w:hAnsi="Times New Roman" w:cs="Times New Roman"/>
          <w:color w:val="212529"/>
          <w:sz w:val="24"/>
          <w:szCs w:val="24"/>
        </w:rPr>
        <w:t>hat</w:t>
      </w:r>
      <w:proofErr w:type="spellEnd"/>
      <w:r>
        <w:rPr>
          <w:rFonts w:ascii="Times New Roman" w:eastAsia="Times New Roman" w:hAnsi="Times New Roman" w:cs="Times New Roman"/>
          <w:color w:val="212529"/>
          <w:sz w:val="24"/>
          <w:szCs w:val="24"/>
        </w:rPr>
        <w:t xml:space="preserve"> we want called periodically. Passing 1000 to the timer method causes </w:t>
      </w:r>
      <w:proofErr w:type="spellStart"/>
      <w:r>
        <w:rPr>
          <w:rFonts w:ascii="Times New Roman" w:eastAsia="Times New Roman" w:hAnsi="Times New Roman" w:cs="Times New Roman"/>
          <w:color w:val="212529"/>
          <w:sz w:val="24"/>
          <w:szCs w:val="24"/>
        </w:rPr>
        <w:t>onTimer</w:t>
      </w:r>
      <w:proofErr w:type="spellEnd"/>
      <w:r>
        <w:rPr>
          <w:rFonts w:ascii="Times New Roman" w:eastAsia="Times New Roman" w:hAnsi="Times New Roman" w:cs="Times New Roman"/>
          <w:color w:val="212529"/>
          <w:sz w:val="24"/>
          <w:szCs w:val="24"/>
        </w:rPr>
        <w:t xml:space="preserve">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property which is bound to the page.</w:t>
      </w:r>
    </w:p>
    <w:p w14:paraId="7ECCC0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AA63EA">
      <w:pPr>
        <w:pStyle w:val="Heading2"/>
        <w:rPr>
          <w:rPrChange w:id="2969" w:author="Holli Flanagan" w:date="2025-05-12T14:59:00Z">
            <w:rPr>
              <w:sz w:val="34"/>
              <w:szCs w:val="34"/>
            </w:rPr>
          </w:rPrChange>
        </w:rPr>
        <w:pPrChange w:id="2970" w:author="Holli Flanagan" w:date="2025-05-12T14:59:00Z">
          <w:pPr>
            <w:pStyle w:val="Heading2"/>
            <w:keepNext w:val="0"/>
            <w:keepLines w:val="0"/>
          </w:pPr>
        </w:pPrChange>
      </w:pPr>
      <w:bookmarkStart w:id="2971" w:name="_5n3thkjprn7c" w:colFirst="0" w:colLast="0"/>
      <w:bookmarkEnd w:id="2971"/>
      <w:r>
        <w:rPr>
          <w:rPrChange w:id="2972" w:author="Holli Flanagan" w:date="2025-05-12T14:59:00Z">
            <w:rPr>
              <w:sz w:val="34"/>
              <w:szCs w:val="34"/>
            </w:rPr>
          </w:rPrChange>
        </w:rPr>
        <w:t>Summary</w:t>
      </w:r>
    </w:p>
    <w:p w14:paraId="71DA26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 xml:space="preserve">Timer directive takes the number of milliseconds between </w:t>
      </w:r>
      <w:proofErr w:type="gramStart"/>
      <w:r>
        <w:rPr>
          <w:rFonts w:ascii="Times New Roman" w:eastAsia="Times New Roman" w:hAnsi="Times New Roman" w:cs="Times New Roman"/>
          <w:color w:val="212529"/>
          <w:sz w:val="24"/>
          <w:szCs w:val="24"/>
        </w:rPr>
        <w:t>calls, and</w:t>
      </w:r>
      <w:proofErr w:type="gramEnd"/>
      <w:r>
        <w:rPr>
          <w:rFonts w:ascii="Times New Roman" w:eastAsia="Times New Roman" w:hAnsi="Times New Roman" w:cs="Times New Roman"/>
          <w:color w:val="212529"/>
          <w:sz w:val="24"/>
          <w:szCs w:val="24"/>
        </w:rPr>
        <w:t xml:space="preserve"> runs until the page exits.</w:t>
      </w:r>
    </w:p>
    <w:p w14:paraId="59027B32" w14:textId="77777777" w:rsidR="00B32DEF" w:rsidRPr="00B32DEF" w:rsidRDefault="00AA63EA">
      <w:pPr>
        <w:pStyle w:val="Heading2"/>
        <w:keepNext w:val="0"/>
        <w:keepLines w:val="0"/>
        <w:spacing w:before="700"/>
        <w:rPr>
          <w:rPrChange w:id="2973" w:author="Holli Flanagan" w:date="2025-05-12T14:59:00Z">
            <w:rPr>
              <w:sz w:val="46"/>
              <w:szCs w:val="46"/>
            </w:rPr>
          </w:rPrChange>
        </w:rPr>
        <w:pPrChange w:id="2974" w:author="Holli Flanagan" w:date="2025-05-12T14:59:00Z">
          <w:pPr>
            <w:pStyle w:val="Heading1"/>
            <w:keepNext w:val="0"/>
            <w:keepLines w:val="0"/>
            <w:spacing w:before="700"/>
          </w:pPr>
        </w:pPrChange>
      </w:pPr>
      <w:bookmarkStart w:id="2975" w:name="_8piuegykeo9c" w:colFirst="0" w:colLast="0"/>
      <w:bookmarkEnd w:id="2975"/>
      <w:r>
        <w:rPr>
          <w:rPrChange w:id="2976" w:author="Holli Flanagan" w:date="2025-05-12T14:59:00Z">
            <w:rPr>
              <w:sz w:val="46"/>
              <w:szCs w:val="46"/>
            </w:rPr>
          </w:rPrChange>
        </w:rPr>
        <w:t>Next Step</w:t>
      </w:r>
    </w:p>
    <w:p w14:paraId="4F3D1098" w14:textId="55E99544"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2977"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2978" w:author="Holli Flanagan" w:date="2025-05-12T14:59:00Z">
        <w:del w:id="2979"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2980" w:author="Oestreich, Julia" w:date="2025-05-15T17:50:00Z" w16du:dateUtc="2025-05-15T21:50:00Z">
        <w:r w:rsidR="00EB1376">
          <w:rPr>
            <w:rFonts w:ascii="Times New Roman" w:eastAsia="Times New Roman" w:hAnsi="Times New Roman" w:cs="Times New Roman"/>
            <w:color w:val="212529"/>
            <w:sz w:val="24"/>
            <w:szCs w:val="24"/>
          </w:rPr>
          <w:t>A</w:t>
        </w:r>
      </w:ins>
      <w:ins w:id="2981" w:author="Holli Flanagan" w:date="2025-05-12T14:59:00Z">
        <w:r>
          <w:rPr>
            <w:rFonts w:ascii="Times New Roman" w:eastAsia="Times New Roman" w:hAnsi="Times New Roman" w:cs="Times New Roman"/>
            <w:color w:val="212529"/>
            <w:sz w:val="24"/>
            <w:szCs w:val="24"/>
          </w:rPr>
          <w:t xml:space="preserve">dvanced </w:t>
        </w:r>
        <w:del w:id="2982"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2983" w:author="Oestreich, Julia" w:date="2025-05-15T17:50:00Z" w16du:dateUtc="2025-05-15T21:50:00Z">
        <w:r w:rsidR="00EB1376">
          <w:rPr>
            <w:rFonts w:ascii="Times New Roman" w:eastAsia="Times New Roman" w:hAnsi="Times New Roman" w:cs="Times New Roman"/>
            <w:color w:val="212529"/>
            <w:sz w:val="24"/>
            <w:szCs w:val="24"/>
          </w:rPr>
          <w:t>T</w:t>
        </w:r>
      </w:ins>
      <w:ins w:id="2984"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2985" w:author="Oestreich, Julia" w:date="2025-05-15T17:49:00Z" w16du:dateUtc="2025-05-15T21:49:00Z">
              <w:rPr>
                <w:rFonts w:ascii="Times New Roman" w:eastAsia="Times New Roman" w:hAnsi="Times New Roman" w:cs="Times New Roman"/>
                <w:color w:val="212529"/>
                <w:sz w:val="24"/>
                <w:szCs w:val="24"/>
              </w:rPr>
            </w:rPrChange>
          </w:rPr>
          <w:t>al</w:t>
        </w:r>
        <w:r>
          <w:rPr>
            <w:rPrChange w:id="2986" w:author="Holli Flanagan" w:date="2025-05-12T14:59:00Z">
              <w:rPr>
                <w:rFonts w:ascii="Times New Roman" w:eastAsia="Times New Roman" w:hAnsi="Times New Roman" w:cs="Times New Roman"/>
                <w:color w:val="212529"/>
                <w:sz w:val="24"/>
                <w:szCs w:val="24"/>
              </w:rPr>
            </w:rPrChange>
          </w:rPr>
          <w:t>.</w:t>
        </w:r>
      </w:ins>
      <w:del w:id="2987"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AA63EA">
      <w:pPr>
        <w:pStyle w:val="Heading1"/>
        <w:rPr>
          <w:rPrChange w:id="2988" w:author="Holli Flanagan" w:date="2025-05-12T14:59:00Z">
            <w:rPr>
              <w:color w:val="0D6EFD"/>
              <w:highlight w:val="white"/>
              <w:u w:val="single"/>
            </w:rPr>
          </w:rPrChange>
        </w:rPr>
        <w:pPrChange w:id="2989" w:author="Holli Flanagan" w:date="2025-05-12T14:59:00Z">
          <w:pPr>
            <w:pStyle w:val="Heading1"/>
            <w:keepNext w:val="0"/>
            <w:keepLines w:val="0"/>
          </w:pPr>
        </w:pPrChange>
      </w:pPr>
      <w:bookmarkStart w:id="2990" w:name="_4pc7wlmkag8q" w:colFirst="0" w:colLast="0"/>
      <w:bookmarkEnd w:id="2990"/>
      <w:r>
        <w:rPr>
          <w:rPrChange w:id="2991" w:author="Holli Flanagan" w:date="2025-05-12T14:59:00Z">
            <w:rPr>
              <w:sz w:val="46"/>
              <w:szCs w:val="46"/>
            </w:rPr>
          </w:rPrChange>
        </w:rPr>
        <w:lastRenderedPageBreak/>
        <w:t>Webz Advanced Tutorial</w:t>
      </w:r>
    </w:p>
    <w:p w14:paraId="07D240A7" w14:textId="77777777" w:rsidR="00B32DEF" w:rsidRPr="00B32DEF" w:rsidRDefault="00AA63EA">
      <w:pPr>
        <w:pStyle w:val="Heading2"/>
        <w:rPr>
          <w:rPrChange w:id="2992" w:author="Holli Flanagan" w:date="2025-05-12T15:00:00Z">
            <w:rPr>
              <w:sz w:val="34"/>
              <w:szCs w:val="34"/>
            </w:rPr>
          </w:rPrChange>
        </w:rPr>
        <w:pPrChange w:id="2993" w:author="Holli Flanagan" w:date="2025-05-12T15:00:00Z">
          <w:pPr>
            <w:pStyle w:val="Heading2"/>
            <w:keepNext w:val="0"/>
            <w:keepLines w:val="0"/>
          </w:pPr>
        </w:pPrChange>
      </w:pPr>
      <w:bookmarkStart w:id="2994" w:name="_f8a7kqqfklx" w:colFirst="0" w:colLast="0"/>
      <w:bookmarkEnd w:id="2994"/>
      <w:r>
        <w:rPr>
          <w:rPrChange w:id="2995" w:author="Holli Flanagan" w:date="2025-05-12T15:00:00Z">
            <w:rPr>
              <w:sz w:val="34"/>
              <w:szCs w:val="34"/>
            </w:rPr>
          </w:rPrChange>
        </w:rPr>
        <w:t>Key Idea</w:t>
      </w:r>
    </w:p>
    <w:p w14:paraId="2806FC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AA63EA">
      <w:pPr>
        <w:pStyle w:val="Heading1"/>
        <w:rPr>
          <w:rPrChange w:id="2996" w:author="Holli Flanagan" w:date="2025-05-12T15:00:00Z">
            <w:rPr>
              <w:sz w:val="46"/>
              <w:szCs w:val="46"/>
            </w:rPr>
          </w:rPrChange>
        </w:rPr>
        <w:pPrChange w:id="2997" w:author="Holli Flanagan" w:date="2025-05-12T15:00:00Z">
          <w:pPr>
            <w:pStyle w:val="Heading1"/>
            <w:keepNext w:val="0"/>
            <w:keepLines w:val="0"/>
            <w:spacing w:before="700"/>
          </w:pPr>
        </w:pPrChange>
      </w:pPr>
      <w:bookmarkStart w:id="2998" w:name="_nib3bun8ooau" w:colFirst="0" w:colLast="0"/>
      <w:bookmarkEnd w:id="2998"/>
      <w:r>
        <w:rPr>
          <w:rPrChange w:id="2999" w:author="Holli Flanagan" w:date="2025-05-12T15:00:00Z">
            <w:rPr>
              <w:sz w:val="46"/>
              <w:szCs w:val="46"/>
            </w:rPr>
          </w:rPrChange>
        </w:rPr>
        <w:t>The Image Editor</w:t>
      </w:r>
    </w:p>
    <w:p w14:paraId="6A5EA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AA63EA">
      <w:pPr>
        <w:pStyle w:val="Heading2"/>
        <w:rPr>
          <w:rPrChange w:id="3000" w:author="Holli Flanagan" w:date="2025-05-12T15:00:00Z">
            <w:rPr>
              <w:sz w:val="34"/>
              <w:szCs w:val="34"/>
            </w:rPr>
          </w:rPrChange>
        </w:rPr>
        <w:pPrChange w:id="3001" w:author="Holli Flanagan" w:date="2025-05-12T15:00:00Z">
          <w:pPr>
            <w:pStyle w:val="Heading2"/>
            <w:keepNext w:val="0"/>
            <w:keepLines w:val="0"/>
          </w:pPr>
        </w:pPrChange>
      </w:pPr>
      <w:bookmarkStart w:id="3002" w:name="_gipx5u7nz4lw" w:colFirst="0" w:colLast="0"/>
      <w:bookmarkEnd w:id="3002"/>
      <w:r>
        <w:rPr>
          <w:rPrChange w:id="3003" w:author="Holli Flanagan" w:date="2025-05-12T15:00:00Z">
            <w:rPr>
              <w:sz w:val="34"/>
              <w:szCs w:val="34"/>
            </w:rPr>
          </w:rPrChange>
        </w:rPr>
        <w:lastRenderedPageBreak/>
        <w:t>0) Setup</w:t>
      </w:r>
    </w:p>
    <w:p w14:paraId="09BA0B1D" w14:textId="036FE23E" w:rsidR="00B32DEF" w:rsidRDefault="00AA63EA">
      <w:pPr>
        <w:numPr>
          <w:ilvl w:val="0"/>
          <w:numId w:val="78"/>
        </w:numPr>
        <w:shd w:val="clear" w:color="auto" w:fill="FFFFFF"/>
        <w:spacing w:before="180"/>
        <w:rPr>
          <w:rFonts w:ascii="Times New Roman" w:eastAsia="Times New Roman" w:hAnsi="Times New Roman" w:cs="Times New Roman"/>
        </w:rPr>
        <w:pPrChange w:id="3004"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005"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006"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AA63EA">
      <w:pPr>
        <w:numPr>
          <w:ilvl w:val="0"/>
          <w:numId w:val="78"/>
        </w:numPr>
        <w:shd w:val="clear" w:color="auto" w:fill="FFFFFF"/>
        <w:rPr>
          <w:rFonts w:ascii="Times New Roman" w:eastAsia="Times New Roman" w:hAnsi="Times New Roman" w:cs="Times New Roman"/>
        </w:rPr>
        <w:pPrChange w:id="3007"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AA63EA">
      <w:pPr>
        <w:numPr>
          <w:ilvl w:val="0"/>
          <w:numId w:val="78"/>
        </w:numPr>
        <w:shd w:val="clear" w:color="auto" w:fill="FFFFFF"/>
        <w:rPr>
          <w:rFonts w:ascii="Times New Roman" w:eastAsia="Times New Roman" w:hAnsi="Times New Roman" w:cs="Times New Roman"/>
        </w:rPr>
        <w:pPrChange w:id="3008"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AA63EA">
      <w:pPr>
        <w:numPr>
          <w:ilvl w:val="0"/>
          <w:numId w:val="78"/>
        </w:numPr>
        <w:shd w:val="clear" w:color="auto" w:fill="FFFFFF"/>
        <w:spacing w:after="300"/>
        <w:pPrChange w:id="3009"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AA63EA">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3D6F97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AA63EA">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3010"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011"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AA63EA">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Now we can start making the actual application.</w:t>
      </w:r>
    </w:p>
    <w:p w14:paraId="25619DC4" w14:textId="77777777" w:rsidR="00B32DEF" w:rsidRPr="00B32DEF" w:rsidRDefault="00AA63EA">
      <w:pPr>
        <w:pStyle w:val="Heading2"/>
        <w:rPr>
          <w:rPrChange w:id="3012" w:author="Holli Flanagan" w:date="2025-05-12T15:00:00Z">
            <w:rPr>
              <w:sz w:val="34"/>
              <w:szCs w:val="34"/>
            </w:rPr>
          </w:rPrChange>
        </w:rPr>
        <w:pPrChange w:id="3013" w:author="Holli Flanagan" w:date="2025-05-12T15:00:00Z">
          <w:pPr>
            <w:pStyle w:val="Heading2"/>
            <w:keepNext w:val="0"/>
            <w:keepLines w:val="0"/>
          </w:pPr>
        </w:pPrChange>
      </w:pPr>
      <w:bookmarkStart w:id="3014" w:name="_lf79e0bnv4wj" w:colFirst="0" w:colLast="0"/>
      <w:bookmarkEnd w:id="3014"/>
      <w:r>
        <w:rPr>
          <w:rPrChange w:id="3015" w:author="Holli Flanagan" w:date="2025-05-12T15:00:00Z">
            <w:rPr>
              <w:sz w:val="34"/>
              <w:szCs w:val="34"/>
            </w:rPr>
          </w:rPrChange>
        </w:rPr>
        <w:t>1) Colors</w:t>
      </w:r>
    </w:p>
    <w:p w14:paraId="2CEE2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AA63EA">
      <w:pPr>
        <w:numPr>
          <w:ilvl w:val="0"/>
          <w:numId w:val="80"/>
        </w:numPr>
        <w:shd w:val="clear" w:color="auto" w:fill="FFFFFF"/>
        <w:spacing w:before="180"/>
        <w:pPrChange w:id="3016"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called </w:t>
      </w:r>
      <w:proofErr w:type="spellStart"/>
      <w:r>
        <w:rPr>
          <w:rFonts w:ascii="Times New Roman" w:eastAsia="Times New Roman" w:hAnsi="Times New Roman" w:cs="Times New Roman"/>
          <w:color w:val="D63384"/>
          <w:sz w:val="21"/>
          <w:szCs w:val="21"/>
          <w:shd w:val="clear" w:color="auto" w:fill="F5F6FA"/>
        </w:rPr>
        <w:t>color.ts</w:t>
      </w:r>
      <w:proofErr w:type="spellEnd"/>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AA63EA">
      <w:pPr>
        <w:numPr>
          <w:ilvl w:val="0"/>
          <w:numId w:val="80"/>
        </w:numPr>
        <w:shd w:val="clear" w:color="auto" w:fill="FFFFFF"/>
        <w:pPrChange w:id="3017"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AA63EA">
      <w:pPr>
        <w:numPr>
          <w:ilvl w:val="0"/>
          <w:numId w:val="80"/>
        </w:numPr>
        <w:shd w:val="clear" w:color="auto" w:fill="FFFFFF"/>
        <w:spacing w:after="300"/>
        <w:pPrChange w:id="3018"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asNumbers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19" w:name="_lr3v3vgwocvf" w:colFirst="0" w:colLast="0"/>
      <w:bookmarkEnd w:id="3019"/>
      <w:r>
        <w:rPr>
          <w:rFonts w:ascii="Times New Roman" w:eastAsia="Times New Roman" w:hAnsi="Times New Roman" w:cs="Times New Roman"/>
          <w:color w:val="27262B"/>
          <w:sz w:val="26"/>
          <w:szCs w:val="26"/>
        </w:rPr>
        <w:t>Palettes</w:t>
      </w:r>
    </w:p>
    <w:p w14:paraId="325D39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AA63EA">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AA63EA">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spellStart"/>
      <w:proofErr w:type="gram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020" w:author="Holli Flanagan" w:date="2025-05-12T17:15:00Z"/>
        </w:rPr>
      </w:pPr>
    </w:p>
    <w:p w14:paraId="2C518FAE" w14:textId="77777777" w:rsidR="00B32DEF" w:rsidRDefault="00AA63EA">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For example,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AA63EA">
      <w:pPr>
        <w:shd w:val="clear" w:color="auto" w:fill="FFFFFF"/>
        <w:spacing w:before="120"/>
        <w:rPr>
          <w:rFonts w:ascii="Times New Roman" w:eastAsia="Times New Roman" w:hAnsi="Times New Roman" w:cs="Times New Roman"/>
          <w:b/>
          <w:color w:val="000000"/>
          <w:rPrChange w:id="3021"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022"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AA63EA">
      <w:pPr>
        <w:pStyle w:val="Heading2"/>
        <w:rPr>
          <w:rPrChange w:id="3023" w:author="Holli Flanagan" w:date="2025-05-12T15:00:00Z">
            <w:rPr>
              <w:sz w:val="34"/>
              <w:szCs w:val="34"/>
            </w:rPr>
          </w:rPrChange>
        </w:rPr>
        <w:pPrChange w:id="3024" w:author="Holli Flanagan" w:date="2025-05-12T15:00:00Z">
          <w:pPr>
            <w:pStyle w:val="Heading2"/>
            <w:keepNext w:val="0"/>
            <w:keepLines w:val="0"/>
          </w:pPr>
        </w:pPrChange>
      </w:pPr>
      <w:bookmarkStart w:id="3025" w:name="_rp7kckodhetj" w:colFirst="0" w:colLast="0"/>
      <w:bookmarkEnd w:id="3025"/>
      <w:r>
        <w:rPr>
          <w:color w:val="5C5962"/>
        </w:rPr>
        <w:t></w:t>
      </w:r>
      <w:r>
        <w:rPr>
          <w:rPrChange w:id="3026" w:author="Holli Flanagan" w:date="2025-05-12T15:00:00Z">
            <w:rPr>
              <w:sz w:val="34"/>
              <w:szCs w:val="34"/>
            </w:rPr>
          </w:rPrChange>
        </w:rPr>
        <w:t>2) Pixels</w:t>
      </w:r>
    </w:p>
    <w:p w14:paraId="4C2EF4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AA63EA">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027"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028" w:author="Holli Flanagan" w:date="2025-05-12T17:16:00Z">
        <w:r>
          <w:rPr>
            <w:rFonts w:ascii="Times New Roman" w:eastAsia="Times New Roman" w:hAnsi="Times New Roman" w:cs="Times New Roman"/>
            <w:color w:val="212529"/>
            <w:sz w:val="24"/>
            <w:szCs w:val="24"/>
          </w:rPr>
          <w:delText>G</w:delText>
        </w:r>
      </w:del>
      <w:ins w:id="3029"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030" w:author="Holli Flanagan" w:date="2025-05-12T17:16:00Z">
        <w:r>
          <w:rPr>
            <w:rFonts w:ascii="Times New Roman" w:eastAsia="Times New Roman" w:hAnsi="Times New Roman" w:cs="Times New Roman"/>
            <w:color w:val="212529"/>
            <w:sz w:val="24"/>
            <w:szCs w:val="24"/>
          </w:rPr>
          <w:delText>T</w:delText>
        </w:r>
      </w:del>
      <w:ins w:id="3031"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t>
      </w:r>
      <w:del w:id="3032"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AA63EA">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we created some tests that are specifically for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Since you just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these tests are not yet 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You’ll need to add them yourself. Copy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 code and paste it into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553A6B37" w14:textId="77777777" w:rsidR="00B32DEF" w:rsidRDefault="00AA63EA">
      <w:pPr>
        <w:numPr>
          <w:ilvl w:val="0"/>
          <w:numId w:val="81"/>
        </w:numPr>
        <w:shd w:val="clear" w:color="auto" w:fill="FFFFFF"/>
        <w:spacing w:before="180"/>
        <w:pPrChange w:id="3033"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This element will represent the pixel on the screen.</w:t>
      </w:r>
    </w:p>
    <w:p w14:paraId="3D2FF792" w14:textId="77777777" w:rsidR="00B32DEF" w:rsidRDefault="00AA63EA">
      <w:pPr>
        <w:numPr>
          <w:ilvl w:val="0"/>
          <w:numId w:val="81"/>
        </w:numPr>
        <w:shd w:val="clear" w:color="auto" w:fill="FFFFFF"/>
        <w:pPrChange w:id="3034"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AA63EA">
      <w:pPr>
        <w:numPr>
          <w:ilvl w:val="0"/>
          <w:numId w:val="138"/>
        </w:numPr>
        <w:shd w:val="clear" w:color="auto" w:fill="FFFFFF"/>
        <w:pPrChange w:id="3035"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AA63EA">
      <w:pPr>
        <w:numPr>
          <w:ilvl w:val="0"/>
          <w:numId w:val="138"/>
        </w:numPr>
        <w:shd w:val="clear" w:color="auto" w:fill="FFFFFF"/>
        <w:pPrChange w:id="3036"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AA63EA">
      <w:pPr>
        <w:numPr>
          <w:ilvl w:val="0"/>
          <w:numId w:val="138"/>
        </w:numPr>
        <w:shd w:val="clear" w:color="auto" w:fill="FFFFFF"/>
        <w:pPrChange w:id="3037"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AA63EA">
      <w:pPr>
        <w:numPr>
          <w:ilvl w:val="0"/>
          <w:numId w:val="138"/>
        </w:numPr>
        <w:shd w:val="clear" w:color="auto" w:fill="FFFFFF"/>
        <w:pPrChange w:id="3038"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AA63EA">
      <w:pPr>
        <w:numPr>
          <w:ilvl w:val="0"/>
          <w:numId w:val="138"/>
        </w:numPr>
        <w:shd w:val="clear" w:color="auto" w:fill="FFFFFF"/>
        <w:pPrChange w:id="3039"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getX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getY</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AA63EA">
      <w:pPr>
        <w:numPr>
          <w:ilvl w:val="0"/>
          <w:numId w:val="138"/>
        </w:numPr>
        <w:shd w:val="clear" w:color="auto" w:fill="FFFFFF"/>
        <w:pPrChange w:id="3040"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proofErr w:type="spellStart"/>
      <w:r>
        <w:rPr>
          <w:rFonts w:ascii="Times New Roman" w:eastAsia="Times New Roman" w:hAnsi="Times New Roman" w:cs="Times New Roman"/>
          <w:color w:val="D63384"/>
          <w:sz w:val="21"/>
          <w:szCs w:val="21"/>
          <w:shd w:val="clear" w:color="auto" w:fill="F5F6FA"/>
        </w:rPr>
        <w:t>setX</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setY</w:t>
      </w:r>
      <w:proofErr w:type="spellEnd"/>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AA63EA">
      <w:pPr>
        <w:numPr>
          <w:ilvl w:val="0"/>
          <w:numId w:val="138"/>
        </w:numPr>
        <w:shd w:val="clear" w:color="auto" w:fill="FFFFFF"/>
        <w:spacing w:after="300"/>
        <w:pPrChange w:id="3041"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w:t>
      </w:r>
    </w:p>
    <w:p w14:paraId="5A7F6B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spellStart"/>
      <w:proofErr w:type="gramStart"/>
      <w:r>
        <w:rPr>
          <w:rFonts w:ascii="Times New Roman" w:eastAsia="Times New Roman" w:hAnsi="Times New Roman" w:cs="Times New Roman"/>
          <w:color w:val="D63384"/>
          <w:sz w:val="21"/>
          <w:szCs w:val="21"/>
          <w:shd w:val="clear" w:color="auto" w:fill="F5F6FA"/>
        </w:rPr>
        <w:t>backgroundColor</w:t>
      </w:r>
      <w:proofErr w:type="spellEnd"/>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AA63EA">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proofErr w:type="spellStart"/>
      <w:r>
        <w:rPr>
          <w:rFonts w:ascii="Times New Roman" w:eastAsia="Times New Roman" w:hAnsi="Times New Roman" w:cs="Times New Roman"/>
          <w:color w:val="D63384"/>
          <w:sz w:val="21"/>
          <w:szCs w:val="21"/>
          <w:shd w:val="clear" w:color="auto" w:fill="F5F6FA"/>
        </w:rPr>
        <w:t>testPixel</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AA63EA">
      <w:pPr>
        <w:pStyle w:val="Heading2"/>
        <w:rPr>
          <w:rPrChange w:id="3042" w:author="Holli Flanagan" w:date="2025-05-12T15:00:00Z">
            <w:rPr>
              <w:sz w:val="34"/>
              <w:szCs w:val="34"/>
            </w:rPr>
          </w:rPrChange>
        </w:rPr>
        <w:pPrChange w:id="3043" w:author="Holli Flanagan" w:date="2025-05-12T15:00:00Z">
          <w:pPr>
            <w:pStyle w:val="Heading2"/>
            <w:keepNext w:val="0"/>
            <w:keepLines w:val="0"/>
          </w:pPr>
        </w:pPrChange>
      </w:pPr>
      <w:bookmarkStart w:id="3044" w:name="_2x6qrb6oavz9" w:colFirst="0" w:colLast="0"/>
      <w:bookmarkEnd w:id="3044"/>
      <w:r>
        <w:rPr>
          <w:rPrChange w:id="3045" w:author="Holli Flanagan" w:date="2025-05-12T15:00:00Z">
            <w:rPr>
              <w:sz w:val="34"/>
              <w:szCs w:val="34"/>
            </w:rPr>
          </w:rPrChange>
        </w:rPr>
        <w:lastRenderedPageBreak/>
        <w:t>3) Toolbar</w:t>
      </w:r>
    </w:p>
    <w:p w14:paraId="006CC0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6733FE86" w14:textId="77777777" w:rsidR="00B32DEF" w:rsidRDefault="00AA63EA">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AA63EA">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hr</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046" w:author="Holli Flanagan" w:date="2025-05-12T15:25:00Z">
        <w:r>
          <w:rPr>
            <w:rFonts w:ascii="Times New Roman" w:eastAsia="Times New Roman" w:hAnsi="Times New Roman" w:cs="Times New Roman"/>
            <w:color w:val="000000"/>
            <w:rPrChange w:id="3047" w:author="Holli Flanagan" w:date="2025-05-12T15:25:00Z">
              <w:rPr>
                <w:rFonts w:ascii="Times New Roman" w:eastAsia="Times New Roman" w:hAnsi="Times New Roman" w:cs="Times New Roman"/>
                <w:color w:val="212529"/>
                <w:sz w:val="24"/>
                <w:szCs w:val="24"/>
              </w:rPr>
            </w:rPrChange>
          </w:rPr>
          <w:t>CSS</w:t>
        </w:r>
      </w:ins>
      <w:del w:id="3048" w:author="Holli Flanagan" w:date="2025-05-12T15:25:00Z">
        <w:r>
          <w:rPr>
            <w:rFonts w:ascii="Times New Roman" w:eastAsia="Times New Roman" w:hAnsi="Times New Roman" w:cs="Times New Roman"/>
            <w:color w:val="000000"/>
            <w:rPrChange w:id="3049"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050" w:author="Holli Flanagan" w:date="2025-05-12T15:25:00Z">
            <w:rPr>
              <w:rFonts w:ascii="Times New Roman" w:eastAsia="Times New Roman" w:hAnsi="Times New Roman" w:cs="Times New Roman"/>
              <w:color w:val="212529"/>
              <w:sz w:val="24"/>
              <w:szCs w:val="24"/>
            </w:rPr>
          </w:rPrChange>
        </w:rPr>
        <w:t xml:space="preserve"> file instead of the </w:t>
      </w:r>
      <w:proofErr w:type="spellStart"/>
      <w:ins w:id="3051" w:author="Holli Flanagan" w:date="2025-05-12T15:25:00Z">
        <w:r>
          <w:rPr>
            <w:rFonts w:ascii="Times New Roman" w:eastAsia="Times New Roman" w:hAnsi="Times New Roman" w:cs="Times New Roman"/>
            <w:color w:val="000000"/>
            <w:rPrChange w:id="3052" w:author="Holli Flanagan" w:date="2025-05-12T15:25:00Z">
              <w:rPr>
                <w:rFonts w:ascii="Times New Roman" w:eastAsia="Times New Roman" w:hAnsi="Times New Roman" w:cs="Times New Roman"/>
                <w:color w:val="212529"/>
                <w:sz w:val="24"/>
                <w:szCs w:val="24"/>
              </w:rPr>
            </w:rPrChange>
          </w:rPr>
          <w:t>HTML</w:t>
        </w:r>
      </w:ins>
      <w:del w:id="3053" w:author="Holli Flanagan" w:date="2025-05-12T15:25:00Z">
        <w:r>
          <w:rPr>
            <w:rFonts w:ascii="Times New Roman" w:eastAsia="Times New Roman" w:hAnsi="Times New Roman" w:cs="Times New Roman"/>
            <w:color w:val="000000"/>
            <w:rPrChange w:id="3054"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055"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w:t>
      </w:r>
      <w:proofErr w:type="spellEnd"/>
      <w:r>
        <w:rPr>
          <w:rFonts w:ascii="Times New Roman" w:eastAsia="Times New Roman" w:hAnsi="Times New Roman" w:cs="Times New Roman"/>
          <w:color w:val="212529"/>
          <w:sz w:val="24"/>
          <w:szCs w:val="24"/>
        </w:rPr>
        <w:t>, or left the swatches in a vertical column.</w:t>
      </w:r>
    </w:p>
    <w:p w14:paraId="3A3399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AA63EA">
      <w:pPr>
        <w:numPr>
          <w:ilvl w:val="0"/>
          <w:numId w:val="83"/>
        </w:numPr>
        <w:shd w:val="clear" w:color="auto" w:fill="FFFFFF"/>
        <w:spacing w:before="180"/>
        <w:pPrChange w:id="3056"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AA63EA">
      <w:pPr>
        <w:numPr>
          <w:ilvl w:val="0"/>
          <w:numId w:val="83"/>
        </w:numPr>
        <w:shd w:val="clear" w:color="auto" w:fill="FFFFFF"/>
        <w:pPrChange w:id="3057"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AA63EA">
      <w:pPr>
        <w:numPr>
          <w:ilvl w:val="0"/>
          <w:numId w:val="83"/>
        </w:numPr>
        <w:shd w:val="clear" w:color="auto" w:fill="FFFFFF"/>
        <w:pPrChange w:id="3058"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use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AA63EA">
      <w:pPr>
        <w:numPr>
          <w:ilvl w:val="0"/>
          <w:numId w:val="83"/>
        </w:numPr>
        <w:shd w:val="clear" w:color="auto" w:fill="FFFFFF"/>
        <w:pPrChange w:id="3059"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named </w:t>
      </w:r>
      <w:proofErr w:type="spellStart"/>
      <w:r>
        <w:rPr>
          <w:rFonts w:ascii="Times New Roman" w:eastAsia="Times New Roman" w:hAnsi="Times New Roman" w:cs="Times New Roman"/>
          <w:color w:val="D63384"/>
          <w:sz w:val="21"/>
          <w:szCs w:val="21"/>
          <w:shd w:val="clear" w:color="auto" w:fill="F5F6FA"/>
        </w:rPr>
        <w:t>getActiveColor</w:t>
      </w:r>
      <w:proofErr w:type="spellEnd"/>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AA63EA">
      <w:pPr>
        <w:numPr>
          <w:ilvl w:val="0"/>
          <w:numId w:val="83"/>
        </w:numPr>
        <w:shd w:val="clear" w:color="auto" w:fill="FFFFFF"/>
        <w:spacing w:after="300"/>
        <w:pPrChange w:id="3060"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palette (you can use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to store these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61" w:name="_lw36lqure3oc" w:colFirst="0" w:colLast="0"/>
      <w:bookmarkEnd w:id="3061"/>
      <w:r>
        <w:rPr>
          <w:rFonts w:ascii="Times New Roman" w:eastAsia="Times New Roman" w:hAnsi="Times New Roman" w:cs="Times New Roman"/>
          <w:color w:val="27262B"/>
          <w:sz w:val="26"/>
          <w:szCs w:val="26"/>
        </w:rPr>
        <w:t>Clickable Pixels</w:t>
      </w:r>
    </w:p>
    <w:p w14:paraId="19EB5C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7C617D62" w14:textId="77777777" w:rsidR="00B32DEF" w:rsidRDefault="00AA63EA">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component</w:t>
      </w:r>
      <w:r>
        <w:rPr>
          <w:rFonts w:ascii="Times New Roman" w:eastAsia="Times New Roman" w:hAnsi="Times New Roman" w:cs="Times New Roman"/>
          <w:color w:val="212529"/>
          <w:sz w:val="24"/>
          <w:szCs w:val="24"/>
        </w:rPr>
        <w:t xml:space="preserve"> command to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In this file, create a new class called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w:t>
      </w:r>
    </w:p>
    <w:p w14:paraId="431412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is now a subclass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This means that it has all the properties and methods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it can also have additional properties and methods that are unique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that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AA63EA">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function named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This will make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spellStart"/>
      <w:proofErr w:type="gramStart"/>
      <w:r>
        <w:rPr>
          <w:rFonts w:ascii="Times New Roman" w:eastAsia="Times New Roman" w:hAnsi="Times New Roman" w:cs="Times New Roman"/>
          <w:color w:val="D63384"/>
          <w:sz w:val="21"/>
          <w:szCs w:val="21"/>
          <w:shd w:val="clear" w:color="auto" w:fill="F5F6FA"/>
        </w:rPr>
        <w:t>onClick</w:t>
      </w:r>
      <w:proofErr w:type="spellEnd"/>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change to the color of the clicked pixel. However,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using Composition (which is the type of relationship between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Toolbars can know about their pixels, but pixels should not know whether they are in a toolbar (since they could be in other places too).</w:t>
      </w:r>
    </w:p>
    <w:p w14:paraId="633BBE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that will notify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the pixel is clicked.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AA63EA">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062" w:author="Holli Flanagan" w:date="2025-05-12T17:17:00Z"/>
        </w:rPr>
      </w:pPr>
    </w:p>
    <w:p w14:paraId="6A612070" w14:textId="77777777" w:rsidR="00B32DEF" w:rsidRDefault="00AA63EA">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w:t>
      </w:r>
      <w:proofErr w:type="gramStart"/>
      <w:r>
        <w:rPr>
          <w:rFonts w:ascii="Times New Roman" w:eastAsia="Times New Roman" w:hAnsi="Times New Roman" w:cs="Times New Roman"/>
          <w:color w:val="212529"/>
          <w:sz w:val="24"/>
          <w:szCs w:val="24"/>
        </w:rPr>
        <w:t>class, and</w:t>
      </w:r>
      <w:proofErr w:type="gramEnd"/>
      <w:r>
        <w:rPr>
          <w:rFonts w:ascii="Times New Roman" w:eastAsia="Times New Roman" w:hAnsi="Times New Roman" w:cs="Times New Roman"/>
          <w:color w:val="212529"/>
          <w:sz w:val="24"/>
          <w:szCs w:val="24"/>
        </w:rPr>
        <w:t xml:space="preserve">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063" w:author="Holli Flanagan" w:date="2025-05-12T17:17:00Z"/>
        </w:rPr>
      </w:pPr>
    </w:p>
    <w:p w14:paraId="77BBB0BA" w14:textId="77777777" w:rsidR="00B32DEF" w:rsidRDefault="00AA63EA">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be the inner class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be the outer class.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Here is the new definition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w:t>
      </w:r>
    </w:p>
    <w:p w14:paraId="7677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AA63EA">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when it is created.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where you originally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subscribe to its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subscribe to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clickEvent</w:t>
      </w:r>
      <w:proofErr w:type="spellEnd"/>
      <w:proofErr w:type="gramEnd"/>
      <w:r>
        <w:rPr>
          <w:rFonts w:ascii="Times New Roman" w:eastAsia="Times New Roman" w:hAnsi="Times New Roman" w:cs="Times New Roman"/>
          <w:color w:val="212529"/>
          <w:sz w:val="24"/>
          <w:szCs w:val="24"/>
        </w:rPr>
        <w:t xml:space="preserve"> right after we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since that is when we have the reference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proofErr w:type="spellStart"/>
      <w:r>
        <w:rPr>
          <w:rFonts w:ascii="Times New Roman" w:eastAsia="Times New Roman" w:hAnsi="Times New Roman" w:cs="Times New Roman"/>
          <w:color w:val="D63384"/>
          <w:sz w:val="21"/>
          <w:szCs w:val="21"/>
          <w:shd w:val="clear" w:color="auto" w:fill="F5F6FA"/>
        </w:rPr>
        <w:t>clickEvent.notify</w:t>
      </w:r>
      <w:proofErr w:type="spellEnd"/>
      <w:r>
        <w:rPr>
          <w:rFonts w:ascii="Times New Roman" w:eastAsia="Times New Roman" w:hAnsi="Times New Roman" w:cs="Times New Roman"/>
          <w:color w:val="212529"/>
          <w:sz w:val="24"/>
          <w:szCs w:val="24"/>
        </w:rPr>
        <w:t xml:space="preserve"> method is called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65B7B1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AA63EA">
      <w:pPr>
        <w:shd w:val="clear" w:color="auto" w:fill="FFFFFF"/>
        <w:spacing w:before="120"/>
        <w:rPr>
          <w:rFonts w:ascii="Times New Roman" w:eastAsia="Times New Roman" w:hAnsi="Times New Roman" w:cs="Times New Roman"/>
          <w:b/>
          <w:color w:val="000000"/>
          <w:rPrChange w:id="3064"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3065"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3066"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just to use Notifiers!</w:t>
      </w:r>
    </w:p>
    <w:p w14:paraId="784684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AA63EA">
      <w:pPr>
        <w:pStyle w:val="Heading2"/>
        <w:rPr>
          <w:rPrChange w:id="3067" w:author="Holli Flanagan" w:date="2025-05-12T15:00:00Z">
            <w:rPr>
              <w:sz w:val="34"/>
              <w:szCs w:val="34"/>
            </w:rPr>
          </w:rPrChange>
        </w:rPr>
        <w:pPrChange w:id="3068" w:author="Holli Flanagan" w:date="2025-05-12T15:00:00Z">
          <w:pPr>
            <w:pStyle w:val="Heading2"/>
            <w:keepNext w:val="0"/>
            <w:keepLines w:val="0"/>
          </w:pPr>
        </w:pPrChange>
      </w:pPr>
      <w:bookmarkStart w:id="3069" w:name="_hvrwk1tkg61y" w:colFirst="0" w:colLast="0"/>
      <w:bookmarkEnd w:id="3069"/>
      <w:r>
        <w:rPr>
          <w:rPrChange w:id="3070" w:author="Holli Flanagan" w:date="2025-05-12T15:00:00Z">
            <w:rPr>
              <w:sz w:val="34"/>
              <w:szCs w:val="34"/>
            </w:rPr>
          </w:rPrChange>
        </w:rPr>
        <w:t>4) Preview</w:t>
      </w:r>
    </w:p>
    <w:p w14:paraId="2CC427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AA63EA">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AA63EA">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AA63EA">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071" w:author="Holli Flanagan" w:date="2025-05-12T17:18:00Z"/>
        </w:rPr>
      </w:pPr>
    </w:p>
    <w:p w14:paraId="14110ED7" w14:textId="77777777" w:rsidR="00B32DEF" w:rsidRDefault="00AA63EA">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the following field</w:t>
      </w:r>
      <w:ins w:id="3072"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AA63EA">
      <w:pPr>
        <w:numPr>
          <w:ilvl w:val="0"/>
          <w:numId w:val="84"/>
        </w:numPr>
        <w:shd w:val="clear" w:color="auto" w:fill="FFFFFF"/>
        <w:pPrChange w:id="3073"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AA63EA">
      <w:pPr>
        <w:numPr>
          <w:ilvl w:val="0"/>
          <w:numId w:val="84"/>
        </w:numPr>
        <w:shd w:val="clear" w:color="auto" w:fill="FFFFFF"/>
        <w:pPrChange w:id="3074"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AA63EA">
      <w:pPr>
        <w:numPr>
          <w:ilvl w:val="0"/>
          <w:numId w:val="84"/>
        </w:numPr>
        <w:shd w:val="clear" w:color="auto" w:fill="FFFFFF"/>
        <w:spacing w:after="300"/>
        <w:pPrChange w:id="3075"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AA63EA">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076" w:author="Holli Flanagan" w:date="2025-05-12T17:19:00Z"/>
        </w:rPr>
      </w:pPr>
    </w:p>
    <w:p w14:paraId="2539FDD8" w14:textId="77777777" w:rsidR="00B32DEF" w:rsidRDefault="00AA63EA">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will represent the pixels in the image. In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077" w:author="Holli Flanagan" w:date="2025-05-12T17:19:00Z"/>
        </w:rPr>
      </w:pPr>
    </w:p>
    <w:p w14:paraId="7DEA4815" w14:textId="77777777" w:rsidR="00B32DEF" w:rsidRDefault="00AA63EA">
      <w:pPr>
        <w:numPr>
          <w:ilvl w:val="0"/>
          <w:numId w:val="72"/>
        </w:numPr>
        <w:shd w:val="clear" w:color="auto" w:fill="FFFFFF"/>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private method named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that does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w:t>
      </w:r>
    </w:p>
    <w:p w14:paraId="1FDC5733" w14:textId="77777777" w:rsidR="00B32DEF" w:rsidRDefault="00AA63EA">
      <w:pPr>
        <w:numPr>
          <w:ilvl w:val="0"/>
          <w:numId w:val="95"/>
        </w:numPr>
        <w:shd w:val="clear" w:color="auto" w:fill="FFFFFF"/>
        <w:pPrChange w:id="3078"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AA63EA">
      <w:pPr>
        <w:numPr>
          <w:ilvl w:val="0"/>
          <w:numId w:val="95"/>
        </w:numPr>
        <w:shd w:val="clear" w:color="auto" w:fill="FFFFFF"/>
        <w:pPrChange w:id="3079"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AA63EA">
      <w:pPr>
        <w:numPr>
          <w:ilvl w:val="0"/>
          <w:numId w:val="95"/>
        </w:numPr>
        <w:shd w:val="clear" w:color="auto" w:fill="FFFFFF"/>
        <w:pPrChange w:id="308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w:t>
      </w:r>
    </w:p>
    <w:p w14:paraId="511B521B" w14:textId="77777777" w:rsidR="00B32DEF" w:rsidRDefault="00AA63EA">
      <w:pPr>
        <w:numPr>
          <w:ilvl w:val="0"/>
          <w:numId w:val="95"/>
        </w:numPr>
        <w:shd w:val="clear" w:color="auto" w:fill="FFFFFF"/>
        <w:pPrChange w:id="308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AA63EA">
      <w:pPr>
        <w:numPr>
          <w:ilvl w:val="0"/>
          <w:numId w:val="95"/>
        </w:numPr>
        <w:shd w:val="clear" w:color="auto" w:fill="FFFFFF"/>
        <w:pPrChange w:id="308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AA63EA">
      <w:pPr>
        <w:numPr>
          <w:ilvl w:val="0"/>
          <w:numId w:val="95"/>
        </w:numPr>
        <w:shd w:val="clear" w:color="auto" w:fill="FFFFFF"/>
        <w:pPrChange w:id="3083"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w:t>
      </w:r>
    </w:p>
    <w:p w14:paraId="0C5E855B" w14:textId="77777777" w:rsidR="00B32DEF" w:rsidRDefault="00AA63EA">
      <w:pPr>
        <w:numPr>
          <w:ilvl w:val="0"/>
          <w:numId w:val="95"/>
        </w:numPr>
        <w:shd w:val="clear" w:color="auto" w:fill="FFFFFF"/>
        <w:spacing w:after="300"/>
        <w:pPrChange w:id="3084"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w:t>
      </w:r>
    </w:p>
    <w:p w14:paraId="212EBA6B" w14:textId="77777777" w:rsidR="00B32DEF" w:rsidRPr="00B32DEF" w:rsidRDefault="00AA63EA">
      <w:pPr>
        <w:shd w:val="clear" w:color="auto" w:fill="FFFFFF"/>
        <w:spacing w:before="120"/>
        <w:rPr>
          <w:rFonts w:ascii="Times New Roman" w:eastAsia="Times New Roman" w:hAnsi="Times New Roman" w:cs="Times New Roman"/>
          <w:b/>
          <w:color w:val="000000"/>
          <w:rPrChange w:id="3085"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086"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087" w:author="Holli Flanagan" w:date="2025-05-12T17:19:00Z">
        <w:r>
          <w:rPr>
            <w:rFonts w:ascii="Times New Roman" w:eastAsia="Times New Roman" w:hAnsi="Times New Roman" w:cs="Times New Roman"/>
            <w:color w:val="212529"/>
            <w:sz w:val="24"/>
            <w:szCs w:val="24"/>
          </w:rPr>
          <w:delText>A</w:delText>
        </w:r>
      </w:del>
      <w:ins w:id="3088"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spellStart"/>
      <w:proofErr w:type="gramStart"/>
      <w:r>
        <w:rPr>
          <w:rFonts w:ascii="Times New Roman" w:eastAsia="Times New Roman" w:hAnsi="Times New Roman" w:cs="Times New Roman"/>
          <w:color w:val="D63384"/>
          <w:sz w:val="21"/>
          <w:szCs w:val="21"/>
          <w:shd w:val="clear" w:color="auto" w:fill="F5F6FA"/>
        </w:rPr>
        <w:t>this.pixels</w:t>
      </w:r>
      <w:proofErr w:type="spellEnd"/>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AA63EA">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for each color in the array. This will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number_of_rows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w:t>
      </w:r>
      <w:proofErr w:type="spellStart"/>
      <w:r>
        <w:rPr>
          <w:rFonts w:ascii="Times New Roman" w:eastAsia="Times New Roman" w:hAnsi="Times New Roman" w:cs="Times New Roman"/>
          <w:color w:val="212529"/>
          <w:sz w:val="24"/>
          <w:szCs w:val="24"/>
          <w:highlight w:val="white"/>
        </w:rPr>
        <w:t>loadImage</w:t>
      </w:r>
      <w:proofErr w:type="spellEnd"/>
      <w:r>
        <w:rPr>
          <w:rFonts w:ascii="Times New Roman" w:eastAsia="Times New Roman" w:hAnsi="Times New Roman" w:cs="Times New Roman"/>
          <w:color w:val="212529"/>
          <w:sz w:val="24"/>
          <w:szCs w:val="24"/>
          <w:highlight w:val="white"/>
        </w:rPr>
        <w:t>`?</w:t>
      </w:r>
    </w:p>
    <w:p w14:paraId="455D8742" w14:textId="77777777" w:rsidR="00B32DEF" w:rsidRDefault="00AA63EA">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The image must be square and at least 5 pixels wide and tall. You can use the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AA63EA">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method inside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 xml:space="preserve">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D63384"/>
          <w:sz w:val="21"/>
          <w:szCs w:val="21"/>
          <w:shd w:val="clear" w:color="auto" w:fill="F5F6FA"/>
        </w:rPr>
        <w:t xml:space="preserve"> method correctly clears old pixels</w:t>
      </w:r>
      <w:r>
        <w:rPr>
          <w:rFonts w:ascii="Times New Roman" w:eastAsia="Times New Roman" w:hAnsi="Times New Roman" w:cs="Times New Roman"/>
          <w:color w:val="212529"/>
          <w:sz w:val="24"/>
          <w:szCs w:val="24"/>
        </w:rPr>
        <w:t xml:space="preserve">. You can see why if you try calling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more than once. Instead of clearing out the old image, the new image is just added below </w:t>
      </w:r>
      <w:del w:id="3089"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clear out the old image before loading a new one. This method is named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takes no arguments, and should be called just before you start adding new pixels to the grid in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AA63EA">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proofErr w:type="spellStart"/>
      <w:r>
        <w:rPr>
          <w:rFonts w:ascii="Times New Roman" w:eastAsia="Times New Roman" w:hAnsi="Times New Roman" w:cs="Times New Roman"/>
          <w:color w:val="D63384"/>
          <w:sz w:val="21"/>
          <w:szCs w:val="21"/>
          <w:shd w:val="clear" w:color="auto" w:fill="F5F6FA"/>
        </w:rPr>
        <w:t>getImage</w:t>
      </w:r>
      <w:proofErr w:type="spellEnd"/>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3090" w:author="Holli Flanagan" w:date="2025-05-12T17:19:00Z"/>
        </w:rPr>
      </w:pPr>
    </w:p>
    <w:p w14:paraId="4582A4BB" w14:textId="77777777" w:rsidR="00B32DEF" w:rsidRDefault="00AA63EA">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implement. We need a way to update individual pixels in the grid.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color</w:t>
      </w:r>
      <w:proofErr w:type="spellEnd"/>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w:t>
      </w:r>
    </w:p>
    <w:p w14:paraId="6E9BAF64" w14:textId="77777777" w:rsidR="00B32DEF" w:rsidRPr="00B32DEF" w:rsidRDefault="00AA63EA">
      <w:pPr>
        <w:pStyle w:val="Heading2"/>
        <w:rPr>
          <w:rPrChange w:id="3091" w:author="Holli Flanagan" w:date="2025-05-12T15:00:00Z">
            <w:rPr>
              <w:sz w:val="34"/>
              <w:szCs w:val="34"/>
            </w:rPr>
          </w:rPrChange>
        </w:rPr>
        <w:pPrChange w:id="3092" w:author="Holli Flanagan" w:date="2025-05-12T15:00:00Z">
          <w:pPr>
            <w:pStyle w:val="Heading2"/>
            <w:keepNext w:val="0"/>
            <w:keepLines w:val="0"/>
          </w:pPr>
        </w:pPrChange>
      </w:pPr>
      <w:bookmarkStart w:id="3093" w:name="_d9mekt9sfcx3" w:colFirst="0" w:colLast="0"/>
      <w:bookmarkEnd w:id="3093"/>
      <w:r>
        <w:rPr>
          <w:rPrChange w:id="3094" w:author="Holli Flanagan" w:date="2025-05-12T15:00:00Z">
            <w:rPr>
              <w:sz w:val="34"/>
              <w:szCs w:val="34"/>
            </w:rPr>
          </w:rPrChange>
        </w:rPr>
        <w:t>5) The Editor</w:t>
      </w:r>
    </w:p>
    <w:p w14:paraId="65A4776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create a </w:t>
      </w:r>
      <w:proofErr w:type="spellStart"/>
      <w:r>
        <w:rPr>
          <w:rFonts w:ascii="Times New Roman" w:eastAsia="Times New Roman" w:hAnsi="Times New Roman" w:cs="Times New Roman"/>
          <w:color w:val="D63384"/>
          <w:sz w:val="21"/>
          <w:szCs w:val="21"/>
          <w:shd w:val="clear" w:color="auto" w:fill="F5F6FA"/>
        </w:rPr>
        <w:t>ClickableGridComponent</w:t>
      </w:r>
      <w:proofErr w:type="spellEnd"/>
      <w:r>
        <w:rPr>
          <w:rFonts w:ascii="Times New Roman" w:eastAsia="Times New Roman" w:hAnsi="Times New Roman" w:cs="Times New Roman"/>
          <w:color w:val="212529"/>
          <w:sz w:val="24"/>
          <w:szCs w:val="24"/>
        </w:rPr>
        <w:t xml:space="preserve"> class. However, this time we’ll add the new functionality directly into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w:t>
      </w:r>
    </w:p>
    <w:p w14:paraId="71858FCB" w14:textId="77777777" w:rsidR="00B32DEF" w:rsidRPr="00B32DEF" w:rsidRDefault="00AA63EA">
      <w:pPr>
        <w:shd w:val="clear" w:color="auto" w:fill="FFFFFF"/>
        <w:spacing w:before="120"/>
        <w:rPr>
          <w:rFonts w:ascii="Times New Roman" w:eastAsia="Times New Roman" w:hAnsi="Times New Roman" w:cs="Times New Roman"/>
          <w:b/>
          <w:color w:val="000000"/>
          <w:rPrChange w:id="3095"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096"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097" w:author="Holli Flanagan" w:date="2025-05-12T17:20:00Z">
        <w:r>
          <w:rPr>
            <w:rFonts w:ascii="Times New Roman" w:eastAsia="Times New Roman" w:hAnsi="Times New Roman" w:cs="Times New Roman"/>
            <w:color w:val="212529"/>
            <w:sz w:val="24"/>
            <w:szCs w:val="24"/>
          </w:rPr>
          <w:t xml:space="preserve">the </w:t>
        </w:r>
      </w:ins>
      <w:del w:id="3098" w:author="Holli Flanagan" w:date="2025-05-12T17:20:00Z">
        <w:r>
          <w:rPr>
            <w:rFonts w:ascii="Times New Roman" w:eastAsia="Times New Roman" w:hAnsi="Times New Roman" w:cs="Times New Roman"/>
            <w:color w:val="212529"/>
            <w:sz w:val="24"/>
            <w:szCs w:val="24"/>
          </w:rPr>
          <w:delText>N</w:delText>
        </w:r>
      </w:del>
      <w:ins w:id="3099"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 is not tied to inheritance. But making these kinds of decisions is a big part of software design!</w:t>
      </w:r>
    </w:p>
    <w:p w14:paraId="57E7D1DB" w14:textId="77777777" w:rsidR="00B32DEF" w:rsidRDefault="00AA63EA">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field named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proofErr w:type="spellStart"/>
      <w:r>
        <w:rPr>
          <w:rFonts w:ascii="Times New Roman" w:eastAsia="Times New Roman" w:hAnsi="Times New Roman" w:cs="Times New Roman"/>
          <w:color w:val="D63384"/>
          <w:sz w:val="21"/>
          <w:szCs w:val="21"/>
          <w:shd w:val="clear" w:color="auto" w:fill="F5F6FA"/>
        </w:rPr>
        <w:t>EditorComponent</w:t>
      </w:r>
      <w:proofErr w:type="spellEnd"/>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100" w:author="Holli Flanagan" w:date="2025-05-12T17:40:00Z"/>
        </w:rPr>
      </w:pPr>
    </w:p>
    <w:p w14:paraId="5C8D6568" w14:textId="105E3207" w:rsidR="00B32DEF" w:rsidRDefault="00AA63EA">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to create an instance of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of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Then, in the same method,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of the newly</w:t>
      </w:r>
      <w:ins w:id="3101"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102"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AA63EA">
      <w:pPr>
        <w:shd w:val="clear" w:color="auto" w:fill="FFFFFF"/>
        <w:spacing w:before="120"/>
        <w:rPr>
          <w:rFonts w:ascii="Times New Roman" w:eastAsia="Times New Roman" w:hAnsi="Times New Roman" w:cs="Times New Roman"/>
          <w:b/>
          <w:color w:val="000000"/>
          <w:rPrChange w:id="3103"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04"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a subclass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you can store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objects in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outside of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(where the compiler still knows that the pixel is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2668D4DF" w14:textId="77777777" w:rsidR="00B32DEF" w:rsidRDefault="00AA63EA">
      <w:pPr>
        <w:numPr>
          <w:ilvl w:val="0"/>
          <w:numId w:val="97"/>
        </w:numPr>
        <w:shd w:val="clear" w:color="auto" w:fill="FFFFFF"/>
        <w:spacing w:before="180"/>
        <w:pPrChange w:id="3105"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field should be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When constructing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AA63EA">
      <w:pPr>
        <w:numPr>
          <w:ilvl w:val="0"/>
          <w:numId w:val="97"/>
        </w:numPr>
        <w:shd w:val="clear" w:color="auto" w:fill="FFFFFF"/>
        <w:pPrChange w:id="3106"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AA63EA">
      <w:pPr>
        <w:numPr>
          <w:ilvl w:val="0"/>
          <w:numId w:val="97"/>
        </w:numPr>
        <w:shd w:val="clear" w:color="auto" w:fill="FFFFFF"/>
        <w:spacing w:after="300"/>
        <w:pPrChange w:id="3107"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components (note that we have not included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3B6AF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subscribe to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methods.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This is really only four lines of code (although Prettier may split it up into more lines):</w:t>
      </w:r>
    </w:p>
    <w:p w14:paraId="1B0840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AA63EA">
      <w:pPr>
        <w:pStyle w:val="Heading2"/>
        <w:rPr>
          <w:rPrChange w:id="3108" w:author="Holli Flanagan" w:date="2025-05-12T15:00:00Z">
            <w:rPr>
              <w:sz w:val="34"/>
              <w:szCs w:val="34"/>
            </w:rPr>
          </w:rPrChange>
        </w:rPr>
        <w:pPrChange w:id="3109" w:author="Holli Flanagan" w:date="2025-05-12T15:00:00Z">
          <w:pPr>
            <w:pStyle w:val="Heading2"/>
            <w:keepNext w:val="0"/>
            <w:keepLines w:val="0"/>
          </w:pPr>
        </w:pPrChange>
      </w:pPr>
      <w:bookmarkStart w:id="3110" w:name="_lxbll4pv3cdz" w:colFirst="0" w:colLast="0"/>
      <w:bookmarkEnd w:id="3110"/>
      <w:r>
        <w:rPr>
          <w:rPrChange w:id="3111" w:author="Holli Flanagan" w:date="2025-05-12T15:00:00Z">
            <w:rPr>
              <w:sz w:val="34"/>
              <w:szCs w:val="34"/>
            </w:rPr>
          </w:rPrChange>
        </w:rPr>
        <w:t>6) Deploy Your Site</w:t>
      </w:r>
    </w:p>
    <w:p w14:paraId="59A862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we finish, let’s deploy your site!</w:t>
      </w:r>
    </w:p>
    <w:p w14:paraId="2BE3D547"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3112" w:author="Holli Flanagan" w:date="2025-05-09T18:38:00Z">
        <w:r>
          <w:rPr>
            <w:rFonts w:ascii="Times New Roman" w:eastAsia="Times New Roman" w:hAnsi="Times New Roman" w:cs="Times New Roman"/>
            <w:color w:val="188038"/>
            <w:sz w:val="24"/>
            <w:szCs w:val="24"/>
          </w:rPr>
          <w:t>Jest</w:t>
        </w:r>
      </w:ins>
      <w:del w:id="3113"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AA63EA">
      <w:pPr>
        <w:shd w:val="clear" w:color="auto" w:fill="FFFFFF"/>
        <w:spacing w:before="120"/>
        <w:rPr>
          <w:rFonts w:ascii="Times New Roman" w:eastAsia="Times New Roman" w:hAnsi="Times New Roman" w:cs="Times New Roman"/>
          <w:b/>
          <w:color w:val="000000"/>
          <w:rPrChange w:id="3114"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115"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again, we won’t normally ask you to edit your build files; this is a special case just to make it easier to get started on the assignment.</w:t>
      </w:r>
    </w:p>
    <w:p w14:paraId="7068C518" w14:textId="5B15203F"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116"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117"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118"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119"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12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2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122"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23"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124" w:author="Holli Flanagan" w:date="2025-05-12T17:42:00Z">
        <w:r>
          <w:rPr>
            <w:rFonts w:ascii="Times New Roman" w:eastAsia="Times New Roman" w:hAnsi="Times New Roman" w:cs="Times New Roman"/>
            <w:color w:val="212529"/>
            <w:sz w:val="24"/>
            <w:szCs w:val="24"/>
          </w:rPr>
          <w:delText>S</w:delText>
        </w:r>
      </w:del>
      <w:ins w:id="3125"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126"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127"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128"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129" w:author="Holli Flanagan" w:date="2025-05-12T17:43:00Z">
        <w:r>
          <w:rPr>
            <w:rFonts w:ascii="Times New Roman" w:eastAsia="Times New Roman" w:hAnsi="Times New Roman" w:cs="Times New Roman"/>
            <w:color w:val="212529"/>
            <w:sz w:val="24"/>
            <w:szCs w:val="24"/>
          </w:rPr>
          <w:delText>A</w:delText>
        </w:r>
      </w:del>
      <w:ins w:id="3130"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13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3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133" w:author="Holli Flanagan" w:date="2025-05-12T17:43:00Z">
        <w:r>
          <w:rPr>
            <w:rFonts w:ascii="Times New Roman" w:eastAsia="Times New Roman" w:hAnsi="Times New Roman" w:cs="Times New Roman"/>
            <w:color w:val="212529"/>
            <w:sz w:val="24"/>
            <w:szCs w:val="24"/>
          </w:rPr>
          <w:delText>P</w:delText>
        </w:r>
      </w:del>
      <w:ins w:id="3134"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3135"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136"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13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3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AA63EA">
      <w:pPr>
        <w:pStyle w:val="Heading2"/>
        <w:rPr>
          <w:rPrChange w:id="3139" w:author="Holli Flanagan" w:date="2025-05-12T15:00:00Z">
            <w:rPr>
              <w:sz w:val="34"/>
              <w:szCs w:val="34"/>
            </w:rPr>
          </w:rPrChange>
        </w:rPr>
        <w:pPrChange w:id="3140" w:author="Holli Flanagan" w:date="2025-05-12T15:00:00Z">
          <w:pPr>
            <w:pStyle w:val="Heading2"/>
            <w:keepNext w:val="0"/>
            <w:keepLines w:val="0"/>
          </w:pPr>
        </w:pPrChange>
      </w:pPr>
      <w:bookmarkStart w:id="3141" w:name="_qz1idkgmy436" w:colFirst="0" w:colLast="0"/>
      <w:bookmarkEnd w:id="3141"/>
      <w:r>
        <w:rPr>
          <w:rPrChange w:id="3142" w:author="Holli Flanagan" w:date="2025-05-12T15:00:00Z">
            <w:rPr>
              <w:sz w:val="34"/>
              <w:szCs w:val="34"/>
            </w:rPr>
          </w:rPrChange>
        </w:rPr>
        <w:t>7) Submission</w:t>
      </w:r>
    </w:p>
    <w:p w14:paraId="7BAB86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7E42C0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AA63EA">
      <w:pPr>
        <w:pStyle w:val="Heading2"/>
        <w:keepNext w:val="0"/>
        <w:keepLines w:val="0"/>
        <w:spacing w:before="700"/>
        <w:rPr>
          <w:rPrChange w:id="3143" w:author="Holli Flanagan" w:date="2025-05-12T15:00:00Z">
            <w:rPr>
              <w:sz w:val="46"/>
              <w:szCs w:val="46"/>
            </w:rPr>
          </w:rPrChange>
        </w:rPr>
        <w:pPrChange w:id="3144" w:author="Holli Flanagan" w:date="2025-05-12T15:00:00Z">
          <w:pPr>
            <w:pStyle w:val="Heading1"/>
            <w:keepNext w:val="0"/>
            <w:keepLines w:val="0"/>
            <w:spacing w:before="700"/>
          </w:pPr>
        </w:pPrChange>
      </w:pPr>
      <w:bookmarkStart w:id="3145" w:name="_iaa9qeb1rcq8" w:colFirst="0" w:colLast="0"/>
      <w:bookmarkEnd w:id="3145"/>
      <w:r>
        <w:rPr>
          <w:rPrChange w:id="3146" w:author="Holli Flanagan" w:date="2025-05-12T15:00:00Z">
            <w:rPr>
              <w:sz w:val="46"/>
              <w:szCs w:val="46"/>
            </w:rPr>
          </w:rPrChange>
        </w:rPr>
        <w:t>Next Step</w:t>
      </w:r>
    </w:p>
    <w:p w14:paraId="580BEFF5" w14:textId="0CEF852D"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3147" w:author="Holli Flanagan" w:date="2025-05-12T15:01:00Z">
        <w:r>
          <w:rPr>
            <w:rFonts w:ascii="Times New Roman" w:eastAsia="Times New Roman" w:hAnsi="Times New Roman" w:cs="Times New Roman"/>
            <w:sz w:val="24"/>
            <w:szCs w:val="24"/>
          </w:rPr>
          <w:t>.</w:t>
        </w:r>
      </w:ins>
      <w:del w:id="3148"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AA63EA">
      <w:pPr>
        <w:pStyle w:val="Heading1"/>
        <w:pPrChange w:id="3149" w:author="Holli Flanagan" w:date="2025-05-12T15:01:00Z">
          <w:pPr>
            <w:pStyle w:val="Heading1"/>
            <w:keepNext w:val="0"/>
            <w:keepLines w:val="0"/>
          </w:pPr>
        </w:pPrChange>
      </w:pPr>
      <w:bookmarkStart w:id="3150" w:name="_z8bi363o119k" w:colFirst="0" w:colLast="0"/>
      <w:bookmarkEnd w:id="3150"/>
      <w:r>
        <w:rPr>
          <w:rPrChange w:id="3151" w:author="Holli Flanagan" w:date="2025-05-12T15:01:00Z">
            <w:rPr>
              <w:sz w:val="48"/>
              <w:szCs w:val="48"/>
              <w:highlight w:val="white"/>
            </w:rPr>
          </w:rPrChange>
        </w:rPr>
        <w:lastRenderedPageBreak/>
        <w:t>Chapter 11 - Advanced</w:t>
      </w:r>
      <w:ins w:id="3152" w:author="Holli Flanagan" w:date="2025-05-12T17:46:00Z">
        <w:r>
          <w:rPr>
            <w:rPrChange w:id="3153" w:author="Holli Flanagan" w:date="2025-05-12T15:01:00Z">
              <w:rPr>
                <w:sz w:val="48"/>
                <w:szCs w:val="48"/>
                <w:highlight w:val="white"/>
              </w:rPr>
            </w:rPrChange>
          </w:rPr>
          <w:t xml:space="preserve"> TypeScript</w:t>
        </w:r>
      </w:ins>
      <w:r>
        <w:rPr>
          <w:rPrChange w:id="3154" w:author="Holli Flanagan" w:date="2025-05-12T15:01:00Z">
            <w:rPr>
              <w:sz w:val="48"/>
              <w:szCs w:val="48"/>
              <w:highlight w:val="white"/>
            </w:rPr>
          </w:rPrChange>
        </w:rPr>
        <w:t xml:space="preserve"> </w:t>
      </w:r>
      <w:ins w:id="3155" w:author="Holli Flanagan" w:date="2025-05-09T15:22:00Z">
        <w:del w:id="3156" w:author="Holli Flanagan" w:date="2025-05-09T15:22:00Z">
          <w:r>
            <w:rPr>
              <w:rPrChange w:id="3157" w:author="Holli Flanagan" w:date="2025-05-12T15:01:00Z">
                <w:rPr>
                  <w:sz w:val="48"/>
                  <w:szCs w:val="48"/>
                  <w:highlight w:val="white"/>
                </w:rPr>
              </w:rPrChange>
            </w:rPr>
            <w:delText>TypeScript</w:delText>
          </w:r>
        </w:del>
      </w:ins>
      <w:del w:id="3158" w:author="Holli Flanagan" w:date="2025-05-09T15:22:00Z">
        <w:r>
          <w:rPr>
            <w:rPrChange w:id="3159" w:author="Holli Flanagan" w:date="2025-05-12T15:01:00Z">
              <w:rPr>
                <w:sz w:val="48"/>
                <w:szCs w:val="48"/>
                <w:highlight w:val="white"/>
              </w:rPr>
            </w:rPrChange>
          </w:rPr>
          <w:delText>Typescript</w:delText>
        </w:r>
      </w:del>
    </w:p>
    <w:p w14:paraId="4D3C7D27" w14:textId="77777777" w:rsidR="00B32DEF" w:rsidRPr="00B32DEF" w:rsidRDefault="00AA63EA">
      <w:pPr>
        <w:pStyle w:val="Heading1"/>
        <w:rPr>
          <w:rPrChange w:id="3160" w:author="Holli Flanagan" w:date="2025-05-12T15:01:00Z">
            <w:rPr>
              <w:sz w:val="46"/>
              <w:szCs w:val="46"/>
            </w:rPr>
          </w:rPrChange>
        </w:rPr>
        <w:pPrChange w:id="3161" w:author="Holli Flanagan" w:date="2025-05-12T15:01:00Z">
          <w:pPr>
            <w:pStyle w:val="Heading1"/>
            <w:keepNext w:val="0"/>
            <w:keepLines w:val="0"/>
          </w:pPr>
        </w:pPrChange>
      </w:pPr>
      <w:bookmarkStart w:id="3162" w:name="_afwzzid42q3a" w:colFirst="0" w:colLast="0"/>
      <w:bookmarkEnd w:id="3162"/>
      <w:ins w:id="3163" w:author="Holli Flanagan" w:date="2025-05-09T15:22:00Z">
        <w:r>
          <w:t>TypeScript</w:t>
        </w:r>
      </w:ins>
      <w:del w:id="3164" w:author="Holli Flanagan" w:date="2025-05-09T15:22:00Z">
        <w:r>
          <w:rPr>
            <w:rPrChange w:id="3165" w:author="Holli Flanagan" w:date="2025-05-12T15:01:00Z">
              <w:rPr>
                <w:sz w:val="46"/>
                <w:szCs w:val="46"/>
              </w:rPr>
            </w:rPrChange>
          </w:rPr>
          <w:delText>Typescript</w:delText>
        </w:r>
      </w:del>
      <w:r>
        <w:rPr>
          <w:rPrChange w:id="3166" w:author="Holli Flanagan" w:date="2025-05-12T15:01:00Z">
            <w:rPr>
              <w:sz w:val="46"/>
              <w:szCs w:val="46"/>
            </w:rPr>
          </w:rPrChange>
        </w:rPr>
        <w:t xml:space="preserve"> Generics</w:t>
      </w:r>
    </w:p>
    <w:p w14:paraId="249A2D4B" w14:textId="77777777" w:rsidR="00B32DEF" w:rsidRPr="00B32DEF" w:rsidRDefault="00AA63EA">
      <w:pPr>
        <w:pStyle w:val="Heading2"/>
        <w:rPr>
          <w:rPrChange w:id="3167" w:author="Holli Flanagan" w:date="2025-05-12T15:01:00Z">
            <w:rPr>
              <w:sz w:val="34"/>
              <w:szCs w:val="34"/>
            </w:rPr>
          </w:rPrChange>
        </w:rPr>
        <w:pPrChange w:id="3168" w:author="Holli Flanagan" w:date="2025-05-12T15:01:00Z">
          <w:pPr>
            <w:pStyle w:val="Heading2"/>
            <w:keepNext w:val="0"/>
            <w:keepLines w:val="0"/>
          </w:pPr>
        </w:pPrChange>
      </w:pPr>
      <w:bookmarkStart w:id="3169" w:name="_hqxqps83iad8" w:colFirst="0" w:colLast="0"/>
      <w:bookmarkEnd w:id="3169"/>
      <w:r>
        <w:rPr>
          <w:rPrChange w:id="3170" w:author="Holli Flanagan" w:date="2025-05-12T15:01:00Z">
            <w:rPr>
              <w:sz w:val="34"/>
              <w:szCs w:val="34"/>
            </w:rPr>
          </w:rPrChange>
        </w:rPr>
        <w:t>Key Idea</w:t>
      </w:r>
    </w:p>
    <w:p w14:paraId="49C84D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171"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where internal types can be specified externally.</w:t>
      </w:r>
    </w:p>
    <w:p w14:paraId="245F28C5" w14:textId="77777777" w:rsidR="00B32DEF" w:rsidRPr="00B32DEF" w:rsidRDefault="00AA63EA">
      <w:pPr>
        <w:pStyle w:val="Heading2"/>
        <w:rPr>
          <w:rPrChange w:id="3172" w:author="Holli Flanagan" w:date="2025-05-12T15:01:00Z">
            <w:rPr>
              <w:sz w:val="34"/>
              <w:szCs w:val="34"/>
            </w:rPr>
          </w:rPrChange>
        </w:rPr>
        <w:pPrChange w:id="3173" w:author="Holli Flanagan" w:date="2025-05-12T15:01:00Z">
          <w:pPr>
            <w:pStyle w:val="Heading2"/>
            <w:keepNext w:val="0"/>
            <w:keepLines w:val="0"/>
          </w:pPr>
        </w:pPrChange>
      </w:pPr>
      <w:bookmarkStart w:id="3174" w:name="_1tua48fckmuk" w:colFirst="0" w:colLast="0"/>
      <w:bookmarkEnd w:id="3174"/>
      <w:r>
        <w:rPr>
          <w:rPrChange w:id="3175" w:author="Holli Flanagan" w:date="2025-05-12T15:01:00Z">
            <w:rPr>
              <w:sz w:val="34"/>
              <w:szCs w:val="34"/>
            </w:rPr>
          </w:rPrChange>
        </w:rPr>
        <w:t xml:space="preserve">Generics in </w:t>
      </w:r>
      <w:ins w:id="3176" w:author="Holli Flanagan" w:date="2025-05-09T15:22:00Z">
        <w:r>
          <w:rPr>
            <w:rPrChange w:id="3177" w:author="Holli Flanagan" w:date="2025-05-12T15:01:00Z">
              <w:rPr>
                <w:sz w:val="34"/>
                <w:szCs w:val="34"/>
              </w:rPr>
            </w:rPrChange>
          </w:rPr>
          <w:t>TypeScript</w:t>
        </w:r>
      </w:ins>
      <w:del w:id="3178" w:author="Holli Flanagan" w:date="2025-05-09T15:22:00Z">
        <w:r>
          <w:rPr>
            <w:rPrChange w:id="3179" w:author="Holli Flanagan" w:date="2025-05-12T15:01:00Z">
              <w:rPr>
                <w:sz w:val="34"/>
                <w:szCs w:val="34"/>
              </w:rPr>
            </w:rPrChange>
          </w:rPr>
          <w:delText>Typescript</w:delText>
        </w:r>
      </w:del>
    </w:p>
    <w:p w14:paraId="71ABC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180" w:author="Holli Flanagan" w:date="2025-05-12T17:47:00Z">
        <w:r>
          <w:rPr>
            <w:rFonts w:ascii="Times New Roman" w:eastAsia="Times New Roman" w:hAnsi="Times New Roman" w:cs="Times New Roman"/>
            <w:i/>
            <w:color w:val="212529"/>
            <w:sz w:val="24"/>
            <w:szCs w:val="24"/>
          </w:rPr>
          <w:delText>N</w:delText>
        </w:r>
      </w:del>
      <w:ins w:id="3181"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AA63EA">
      <w:pPr>
        <w:pStyle w:val="Heading2"/>
        <w:rPr>
          <w:rPrChange w:id="3182" w:author="Holli Flanagan" w:date="2025-05-12T15:02:00Z">
            <w:rPr>
              <w:sz w:val="34"/>
              <w:szCs w:val="34"/>
            </w:rPr>
          </w:rPrChange>
        </w:rPr>
        <w:pPrChange w:id="3183" w:author="Holli Flanagan" w:date="2025-05-12T15:02:00Z">
          <w:pPr>
            <w:pStyle w:val="Heading2"/>
            <w:keepNext w:val="0"/>
            <w:keepLines w:val="0"/>
          </w:pPr>
        </w:pPrChange>
      </w:pPr>
      <w:bookmarkStart w:id="3184" w:name="_o008xr43wdh0" w:colFirst="0" w:colLast="0"/>
      <w:bookmarkEnd w:id="3184"/>
      <w:r>
        <w:rPr>
          <w:rPrChange w:id="3185" w:author="Holli Flanagan" w:date="2025-05-12T15:02:00Z">
            <w:rPr>
              <w:sz w:val="34"/>
              <w:szCs w:val="34"/>
            </w:rPr>
          </w:rPrChange>
        </w:rPr>
        <w:t>Motivation</w:t>
      </w:r>
    </w:p>
    <w:p w14:paraId="29B9023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we could write different functions for each type we wish to support, it would be better if we could </w:t>
      </w:r>
      <w:proofErr w:type="spellStart"/>
      <w:r>
        <w:rPr>
          <w:rFonts w:ascii="Times New Roman" w:eastAsia="Times New Roman" w:hAnsi="Times New Roman" w:cs="Times New Roman"/>
          <w:color w:val="212529"/>
          <w:sz w:val="24"/>
          <w:szCs w:val="24"/>
        </w:rPr>
        <w:t>right</w:t>
      </w:r>
      <w:proofErr w:type="spellEnd"/>
      <w:r>
        <w:rPr>
          <w:rFonts w:ascii="Times New Roman" w:eastAsia="Times New Roman" w:hAnsi="Times New Roman" w:cs="Times New Roman"/>
          <w:color w:val="212529"/>
          <w:sz w:val="24"/>
          <w:szCs w:val="24"/>
        </w:rPr>
        <w:t xml:space="preserve"> a single method for all of them. Let’s examine this code further:</w:t>
      </w:r>
    </w:p>
    <w:p w14:paraId="562B21A8" w14:textId="77777777" w:rsidR="00B32DEF" w:rsidRPr="00B32DEF" w:rsidRDefault="00AA63EA">
      <w:pPr>
        <w:pStyle w:val="Heading2"/>
        <w:rPr>
          <w:rPrChange w:id="3186" w:author="Holli Flanagan" w:date="2025-05-12T15:02:00Z">
            <w:rPr>
              <w:sz w:val="34"/>
              <w:szCs w:val="34"/>
            </w:rPr>
          </w:rPrChange>
        </w:rPr>
        <w:pPrChange w:id="3187" w:author="Holli Flanagan" w:date="2025-05-12T15:02:00Z">
          <w:pPr>
            <w:pStyle w:val="Heading2"/>
            <w:keepNext w:val="0"/>
            <w:keepLines w:val="0"/>
          </w:pPr>
        </w:pPrChange>
      </w:pPr>
      <w:bookmarkStart w:id="3188" w:name="_c0mpefj6bu3r" w:colFirst="0" w:colLast="0"/>
      <w:bookmarkEnd w:id="3188"/>
      <w:r>
        <w:rPr>
          <w:rPrChange w:id="3189" w:author="Holli Flanagan" w:date="2025-05-12T15:02:00Z">
            <w:rPr>
              <w:sz w:val="34"/>
              <w:szCs w:val="34"/>
            </w:rPr>
          </w:rPrChange>
        </w:rPr>
        <w:lastRenderedPageBreak/>
        <w:t>Generic Functions</w:t>
      </w:r>
    </w:p>
    <w:p w14:paraId="4FB7034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190"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3191" w:author="Holli Flanagan" w:date="2025-05-12T17:47:00Z">
        <w:r>
          <w:rPr>
            <w:rFonts w:ascii="Times New Roman" w:eastAsia="Times New Roman" w:hAnsi="Times New Roman" w:cs="Times New Roman"/>
            <w:color w:val="212529"/>
            <w:sz w:val="24"/>
            <w:szCs w:val="24"/>
          </w:rPr>
          <w:t>parameter</w:t>
        </w:r>
      </w:ins>
      <w:del w:id="3192"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193" w:author="Holli Flanagan" w:date="2025-05-12T17:48:00Z">
        <w:r>
          <w:rPr>
            <w:rFonts w:ascii="Times New Roman" w:eastAsia="Times New Roman" w:hAnsi="Times New Roman" w:cs="Times New Roman"/>
            <w:color w:val="212529"/>
            <w:sz w:val="24"/>
            <w:szCs w:val="24"/>
          </w:rPr>
          <w:t xml:space="preserve">the </w:t>
        </w:r>
      </w:ins>
      <w:del w:id="3194"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195" w:author="Holli Flanagan" w:date="2025-05-12T17:48:00Z">
        <w:r>
          <w:rPr>
            <w:rFonts w:ascii="Times New Roman" w:eastAsia="Times New Roman" w:hAnsi="Times New Roman" w:cs="Times New Roman"/>
            <w:color w:val="212529"/>
            <w:sz w:val="24"/>
            <w:szCs w:val="24"/>
          </w:rPr>
          <w:delText>H</w:delText>
        </w:r>
      </w:del>
      <w:ins w:id="3196"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197"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AA63EA">
      <w:pPr>
        <w:shd w:val="clear" w:color="auto" w:fill="FFFFFF"/>
        <w:spacing w:after="240"/>
        <w:rPr>
          <w:ins w:id="3198"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The important point here is that the type checking occurs at compile time (not at run time). If we call it with the wrong arguments…</w:t>
      </w:r>
    </w:p>
    <w:p w14:paraId="6556DD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199" w:author="Holli Flanagan" w:date="2025-05-12T17:48:00Z">
        <w:r>
          <w:rPr>
            <w:rFonts w:ascii="Times New Roman" w:eastAsia="Times New Roman" w:hAnsi="Times New Roman" w:cs="Times New Roman"/>
            <w:color w:val="212529"/>
            <w:sz w:val="24"/>
            <w:szCs w:val="24"/>
          </w:rPr>
          <w:delText xml:space="preserve"> you </w:delText>
        </w:r>
      </w:del>
      <w:ins w:id="3200"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3201"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02" w:name="_dyhd8ohoo7yi" w:colFirst="0" w:colLast="0"/>
      <w:bookmarkEnd w:id="3202"/>
      <w:r>
        <w:rPr>
          <w:rFonts w:ascii="Times New Roman" w:eastAsia="Times New Roman" w:hAnsi="Times New Roman" w:cs="Times New Roman"/>
          <w:color w:val="27262B"/>
          <w:sz w:val="26"/>
          <w:szCs w:val="26"/>
        </w:rPr>
        <w:t>Controlling types</w:t>
      </w:r>
    </w:p>
    <w:p w14:paraId="1065BCB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AA63EA">
      <w:pPr>
        <w:pStyle w:val="Heading2"/>
        <w:rPr>
          <w:rPrChange w:id="3203" w:author="Holli Flanagan" w:date="2025-05-12T15:02:00Z">
            <w:rPr>
              <w:sz w:val="34"/>
              <w:szCs w:val="34"/>
            </w:rPr>
          </w:rPrChange>
        </w:rPr>
        <w:pPrChange w:id="3204" w:author="Holli Flanagan" w:date="2025-05-12T15:02:00Z">
          <w:pPr>
            <w:pStyle w:val="Heading2"/>
            <w:keepNext w:val="0"/>
            <w:keepLines w:val="0"/>
          </w:pPr>
        </w:pPrChange>
      </w:pPr>
      <w:bookmarkStart w:id="3205" w:name="_sgiplyrgzttm" w:colFirst="0" w:colLast="0"/>
      <w:bookmarkEnd w:id="3205"/>
      <w:r>
        <w:rPr>
          <w:rPrChange w:id="3206" w:author="Holli Flanagan" w:date="2025-05-12T15:02:00Z">
            <w:rPr>
              <w:sz w:val="34"/>
              <w:szCs w:val="34"/>
            </w:rPr>
          </w:rPrChange>
        </w:rPr>
        <w:t>Generic Classes</w:t>
      </w:r>
    </w:p>
    <w:p w14:paraId="74252A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spellStart"/>
      <w:r>
        <w:rPr>
          <w:rFonts w:ascii="Times New Roman" w:eastAsia="Times New Roman" w:hAnsi="Times New Roman" w:cs="Times New Roman"/>
          <w:color w:val="212529"/>
          <w:sz w:val="24"/>
          <w:szCs w:val="24"/>
        </w:rPr>
        <w:t>ItemList</w:t>
      </w:r>
      <w:proofErr w:type="spellEnd"/>
      <w:r>
        <w:rPr>
          <w:rFonts w:ascii="Times New Roman" w:eastAsia="Times New Roman" w:hAnsi="Times New Roman" w:cs="Times New Roman"/>
          <w:color w:val="212529"/>
          <w:sz w:val="24"/>
          <w:szCs w:val="24"/>
        </w:rPr>
        <w:t xml:space="preserve"> work on any type, and not just on numbers As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207"/>
      <w:r>
        <w:rPr>
          <w:rFonts w:ascii="Times New Roman" w:eastAsia="Times New Roman" w:hAnsi="Times New Roman" w:cs="Times New Roman"/>
          <w:color w:val="212529"/>
          <w:sz w:val="24"/>
          <w:szCs w:val="24"/>
        </w:rPr>
        <w:t xml:space="preserve">on </w:t>
      </w:r>
      <w:commentRangeEnd w:id="3207"/>
      <w:r>
        <w:commentReference w:id="3207"/>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08" w:name="_tc1u7cgr2d9q" w:colFirst="0" w:colLast="0"/>
      <w:bookmarkEnd w:id="3208"/>
      <w:r>
        <w:rPr>
          <w:rFonts w:ascii="Times New Roman" w:eastAsia="Times New Roman" w:hAnsi="Times New Roman" w:cs="Times New Roman"/>
          <w:color w:val="27262B"/>
          <w:sz w:val="26"/>
          <w:szCs w:val="26"/>
        </w:rPr>
        <w:t>Default Types</w:t>
      </w:r>
    </w:p>
    <w:p w14:paraId="4431459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AA63EA">
      <w:pPr>
        <w:pStyle w:val="Heading2"/>
        <w:rPr>
          <w:rPrChange w:id="3209" w:author="Holli Flanagan" w:date="2025-05-12T15:02:00Z">
            <w:rPr>
              <w:sz w:val="34"/>
              <w:szCs w:val="34"/>
            </w:rPr>
          </w:rPrChange>
        </w:rPr>
        <w:pPrChange w:id="3210" w:author="Holli Flanagan" w:date="2025-05-12T15:02:00Z">
          <w:pPr>
            <w:pStyle w:val="Heading2"/>
            <w:keepNext w:val="0"/>
            <w:keepLines w:val="0"/>
          </w:pPr>
        </w:pPrChange>
      </w:pPr>
      <w:bookmarkStart w:id="3211" w:name="_mje5mh1voa5s" w:colFirst="0" w:colLast="0"/>
      <w:bookmarkEnd w:id="3211"/>
      <w:r>
        <w:rPr>
          <w:rPrChange w:id="3212" w:author="Holli Flanagan" w:date="2025-05-12T15:02:00Z">
            <w:rPr>
              <w:sz w:val="34"/>
              <w:szCs w:val="34"/>
            </w:rPr>
          </w:rPrChange>
        </w:rPr>
        <w:lastRenderedPageBreak/>
        <w:t>Inside the Webz Notifier class</w:t>
      </w:r>
    </w:p>
    <w:p w14:paraId="5145E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AA63EA">
      <w:pPr>
        <w:numPr>
          <w:ilvl w:val="0"/>
          <w:numId w:val="98"/>
        </w:numPr>
        <w:shd w:val="clear" w:color="auto" w:fill="FFFFFF"/>
        <w:spacing w:before="180"/>
        <w:pPrChange w:id="3213"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AA63EA">
      <w:pPr>
        <w:numPr>
          <w:ilvl w:val="0"/>
          <w:numId w:val="98"/>
        </w:numPr>
        <w:shd w:val="clear" w:color="auto" w:fill="FFFFFF"/>
        <w:pPrChange w:id="3214"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AA63EA">
      <w:pPr>
        <w:numPr>
          <w:ilvl w:val="0"/>
          <w:numId w:val="98"/>
        </w:numPr>
        <w:shd w:val="clear" w:color="auto" w:fill="FFFFFF"/>
        <w:spacing w:after="300"/>
        <w:pPrChange w:id="3215"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3216" w:author="Holli Flanagan" w:date="2025-05-12T17:49:00Z">
        <w:r>
          <w:rPr>
            <w:rFonts w:ascii="Times New Roman" w:eastAsia="Times New Roman" w:hAnsi="Times New Roman" w:cs="Times New Roman"/>
            <w:color w:val="000000"/>
            <w:shd w:val="clear" w:color="auto" w:fill="F5F6FA"/>
            <w:rPrChange w:id="3217"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218" w:author="Holli Flanagan" w:date="2025-05-12T17:49:00Z">
        <w:r>
          <w:rPr>
            <w:rFonts w:ascii="Times New Roman" w:eastAsia="Times New Roman" w:hAnsi="Times New Roman" w:cs="Times New Roman"/>
            <w:color w:val="212529"/>
            <w:sz w:val="24"/>
            <w:szCs w:val="24"/>
          </w:rPr>
          <w:t>:</w:t>
        </w:r>
      </w:ins>
      <w:del w:id="3219"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AA63EA">
      <w:pPr>
        <w:numPr>
          <w:ilvl w:val="0"/>
          <w:numId w:val="99"/>
        </w:numPr>
        <w:shd w:val="clear" w:color="auto" w:fill="FFFFFF"/>
        <w:spacing w:before="180"/>
        <w:pPrChange w:id="3220"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221"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AA63EA">
      <w:pPr>
        <w:numPr>
          <w:ilvl w:val="0"/>
          <w:numId w:val="99"/>
        </w:numPr>
        <w:shd w:val="clear" w:color="auto" w:fill="FFFFFF"/>
        <w:spacing w:after="300"/>
        <w:pPrChange w:id="3222"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AA63EA">
      <w:pPr>
        <w:pStyle w:val="Heading2"/>
        <w:rPr>
          <w:rPrChange w:id="3223" w:author="Holli Flanagan" w:date="2025-05-12T15:02:00Z">
            <w:rPr>
              <w:sz w:val="34"/>
              <w:szCs w:val="34"/>
            </w:rPr>
          </w:rPrChange>
        </w:rPr>
        <w:pPrChange w:id="3224" w:author="Holli Flanagan" w:date="2025-05-12T15:02:00Z">
          <w:pPr>
            <w:pStyle w:val="Heading2"/>
            <w:keepNext w:val="0"/>
            <w:keepLines w:val="0"/>
          </w:pPr>
        </w:pPrChange>
      </w:pPr>
      <w:bookmarkStart w:id="3225" w:name="_t30drh1ut8b1" w:colFirst="0" w:colLast="0"/>
      <w:bookmarkEnd w:id="3225"/>
      <w:r>
        <w:rPr>
          <w:rPrChange w:id="3226" w:author="Holli Flanagan" w:date="2025-05-12T15:02:00Z">
            <w:rPr>
              <w:sz w:val="34"/>
              <w:szCs w:val="34"/>
            </w:rPr>
          </w:rPrChange>
        </w:rPr>
        <w:t>Summary</w:t>
      </w:r>
    </w:p>
    <w:p w14:paraId="6B9E94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AA63EA">
      <w:pPr>
        <w:pStyle w:val="Heading2"/>
        <w:keepNext w:val="0"/>
        <w:keepLines w:val="0"/>
        <w:spacing w:before="700"/>
        <w:rPr>
          <w:rPrChange w:id="3227" w:author="Holli Flanagan" w:date="2025-05-12T15:02:00Z">
            <w:rPr>
              <w:sz w:val="46"/>
              <w:szCs w:val="46"/>
            </w:rPr>
          </w:rPrChange>
        </w:rPr>
        <w:pPrChange w:id="3228" w:author="Holli Flanagan" w:date="2025-05-12T15:02:00Z">
          <w:pPr>
            <w:pStyle w:val="Heading1"/>
            <w:keepNext w:val="0"/>
            <w:keepLines w:val="0"/>
            <w:spacing w:before="700"/>
          </w:pPr>
        </w:pPrChange>
      </w:pPr>
      <w:bookmarkStart w:id="3229" w:name="_daizjnyslhj9" w:colFirst="0" w:colLast="0"/>
      <w:bookmarkEnd w:id="3229"/>
      <w:r>
        <w:rPr>
          <w:rPrChange w:id="3230" w:author="Holli Flanagan" w:date="2025-05-12T15:02:00Z">
            <w:rPr>
              <w:sz w:val="46"/>
              <w:szCs w:val="46"/>
            </w:rPr>
          </w:rPrChange>
        </w:rPr>
        <w:t>Next Step</w:t>
      </w:r>
    </w:p>
    <w:p w14:paraId="14A6DF5A" w14:textId="621AAC98"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231" w:author="Holli Flanagan" w:date="2025-05-12T15:02:00Z">
        <w:r>
          <w:rPr>
            <w:rFonts w:ascii="Times New Roman" w:eastAsia="Times New Roman" w:hAnsi="Times New Roman" w:cs="Times New Roman"/>
            <w:color w:val="212529"/>
            <w:sz w:val="24"/>
            <w:szCs w:val="24"/>
          </w:rPr>
          <w:t xml:space="preserve">TypeScript </w:t>
        </w:r>
      </w:ins>
      <w:del w:id="3232" w:author="Oestreich, Julia" w:date="2025-05-15T17:54:00Z" w16du:dateUtc="2025-05-15T21:54:00Z">
        <w:r w:rsidDel="00EB1376">
          <w:rPr>
            <w:rFonts w:ascii="Times New Roman" w:eastAsia="Times New Roman" w:hAnsi="Times New Roman" w:cs="Times New Roman"/>
            <w:color w:val="212529"/>
            <w:sz w:val="24"/>
            <w:szCs w:val="24"/>
          </w:rPr>
          <w:delText>i</w:delText>
        </w:r>
      </w:del>
      <w:ins w:id="3233"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234" w:author="Holli Flanagan" w:date="2025-05-12T15:02:00Z">
        <w:r>
          <w:rPr>
            <w:rFonts w:ascii="Times New Roman" w:eastAsia="Times New Roman" w:hAnsi="Times New Roman" w:cs="Times New Roman"/>
            <w:color w:val="212529"/>
            <w:sz w:val="24"/>
            <w:szCs w:val="24"/>
          </w:rPr>
          <w:t>.</w:t>
        </w:r>
      </w:ins>
      <w:del w:id="3235" w:author="Holli Flanagan" w:date="2025-05-12T15:02:00Z">
        <w:r>
          <w:rPr>
            <w:rFonts w:ascii="Times New Roman" w:eastAsia="Times New Roman" w:hAnsi="Times New Roman" w:cs="Times New Roman"/>
            <w:color w:val="212529"/>
            <w:sz w:val="24"/>
            <w:szCs w:val="24"/>
          </w:rPr>
          <w:delText xml:space="preserve"> </w:delText>
        </w:r>
      </w:del>
      <w:ins w:id="3236" w:author="Holli Flanagan" w:date="2025-05-09T15:22:00Z">
        <w:del w:id="3237"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238"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AA63EA">
      <w:pPr>
        <w:pStyle w:val="Heading1"/>
        <w:rPr>
          <w:rPrChange w:id="3239" w:author="Holli Flanagan" w:date="2025-05-12T15:02:00Z">
            <w:rPr>
              <w:sz w:val="46"/>
              <w:szCs w:val="46"/>
            </w:rPr>
          </w:rPrChange>
        </w:rPr>
        <w:pPrChange w:id="3240" w:author="Holli Flanagan" w:date="2025-05-12T15:02:00Z">
          <w:pPr>
            <w:pStyle w:val="Heading1"/>
            <w:keepNext w:val="0"/>
            <w:keepLines w:val="0"/>
          </w:pPr>
        </w:pPrChange>
      </w:pPr>
      <w:bookmarkStart w:id="3241" w:name="_lpw7y94we4kp" w:colFirst="0" w:colLast="0"/>
      <w:bookmarkEnd w:id="3241"/>
      <w:ins w:id="3242" w:author="Holli Flanagan" w:date="2025-05-09T15:22:00Z">
        <w:r>
          <w:lastRenderedPageBreak/>
          <w:t>TypeScript</w:t>
        </w:r>
      </w:ins>
      <w:del w:id="3243" w:author="Holli Flanagan" w:date="2025-05-09T15:22:00Z">
        <w:r>
          <w:rPr>
            <w:rPrChange w:id="3244" w:author="Holli Flanagan" w:date="2025-05-12T15:02:00Z">
              <w:rPr>
                <w:sz w:val="46"/>
                <w:szCs w:val="46"/>
              </w:rPr>
            </w:rPrChange>
          </w:rPr>
          <w:delText>Typescript</w:delText>
        </w:r>
      </w:del>
      <w:r>
        <w:rPr>
          <w:rPrChange w:id="3245" w:author="Holli Flanagan" w:date="2025-05-12T15:02:00Z">
            <w:rPr>
              <w:sz w:val="46"/>
              <w:szCs w:val="46"/>
            </w:rPr>
          </w:rPrChange>
        </w:rPr>
        <w:t xml:space="preserve"> Interfaces</w:t>
      </w:r>
    </w:p>
    <w:p w14:paraId="233EFB10" w14:textId="77777777" w:rsidR="00B32DEF" w:rsidRPr="00B32DEF" w:rsidRDefault="00AA63EA">
      <w:pPr>
        <w:pStyle w:val="Heading2"/>
        <w:rPr>
          <w:rPrChange w:id="3246" w:author="Holli Flanagan" w:date="2025-05-12T15:02:00Z">
            <w:rPr>
              <w:sz w:val="34"/>
              <w:szCs w:val="34"/>
            </w:rPr>
          </w:rPrChange>
        </w:rPr>
        <w:pPrChange w:id="3247" w:author="Holli Flanagan" w:date="2025-05-12T15:02:00Z">
          <w:pPr>
            <w:pStyle w:val="Heading2"/>
            <w:keepNext w:val="0"/>
            <w:keepLines w:val="0"/>
          </w:pPr>
        </w:pPrChange>
      </w:pPr>
      <w:bookmarkStart w:id="3248" w:name="_6brlwfg8th6o" w:colFirst="0" w:colLast="0"/>
      <w:bookmarkEnd w:id="3248"/>
      <w:r>
        <w:rPr>
          <w:rPrChange w:id="3249" w:author="Holli Flanagan" w:date="2025-05-12T15:02:00Z">
            <w:rPr>
              <w:sz w:val="34"/>
              <w:szCs w:val="34"/>
            </w:rPr>
          </w:rPrChange>
        </w:rPr>
        <w:t>Key Idea</w:t>
      </w:r>
    </w:p>
    <w:p w14:paraId="42324A2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AA63EA">
      <w:pPr>
        <w:pStyle w:val="Heading2"/>
        <w:rPr>
          <w:rPrChange w:id="3250" w:author="Holli Flanagan" w:date="2025-05-12T15:03:00Z">
            <w:rPr>
              <w:sz w:val="34"/>
              <w:szCs w:val="34"/>
            </w:rPr>
          </w:rPrChange>
        </w:rPr>
        <w:pPrChange w:id="3251" w:author="Holli Flanagan" w:date="2025-05-12T15:03:00Z">
          <w:pPr>
            <w:pStyle w:val="Heading2"/>
            <w:keepNext w:val="0"/>
            <w:keepLines w:val="0"/>
          </w:pPr>
        </w:pPrChange>
      </w:pPr>
      <w:bookmarkStart w:id="3252" w:name="_amqs4k8ni5a0" w:colFirst="0" w:colLast="0"/>
      <w:bookmarkEnd w:id="3252"/>
      <w:r>
        <w:rPr>
          <w:rPrChange w:id="3253" w:author="Holli Flanagan" w:date="2025-05-12T15:03:00Z">
            <w:rPr>
              <w:sz w:val="34"/>
              <w:szCs w:val="34"/>
            </w:rPr>
          </w:rPrChange>
        </w:rPr>
        <w:t xml:space="preserve">Interfaces in </w:t>
      </w:r>
      <w:ins w:id="3254" w:author="Holli Flanagan" w:date="2025-05-09T15:22:00Z">
        <w:r>
          <w:rPr>
            <w:rPrChange w:id="3255" w:author="Holli Flanagan" w:date="2025-05-12T15:03:00Z">
              <w:rPr>
                <w:sz w:val="34"/>
                <w:szCs w:val="34"/>
              </w:rPr>
            </w:rPrChange>
          </w:rPr>
          <w:t>TypeScript</w:t>
        </w:r>
      </w:ins>
      <w:del w:id="3256" w:author="Holli Flanagan" w:date="2025-05-09T15:22:00Z">
        <w:r>
          <w:rPr>
            <w:rPrChange w:id="3257" w:author="Holli Flanagan" w:date="2025-05-12T15:03:00Z">
              <w:rPr>
                <w:sz w:val="34"/>
                <w:szCs w:val="34"/>
              </w:rPr>
            </w:rPrChange>
          </w:rPr>
          <w:delText>Typescript</w:delText>
        </w:r>
      </w:del>
    </w:p>
    <w:p w14:paraId="14C44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yellow"/>
          <w:rPrChange w:id="3258"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259"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260"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AA63EA">
      <w:pPr>
        <w:pStyle w:val="Heading2"/>
        <w:rPr>
          <w:rPrChange w:id="3261" w:author="Holli Flanagan" w:date="2025-05-12T15:03:00Z">
            <w:rPr>
              <w:sz w:val="34"/>
              <w:szCs w:val="34"/>
            </w:rPr>
          </w:rPrChange>
        </w:rPr>
        <w:pPrChange w:id="3262" w:author="Holli Flanagan" w:date="2025-05-12T15:03:00Z">
          <w:pPr>
            <w:pStyle w:val="Heading2"/>
            <w:keepNext w:val="0"/>
            <w:keepLines w:val="0"/>
          </w:pPr>
        </w:pPrChange>
      </w:pPr>
      <w:bookmarkStart w:id="3263" w:name="_8vx6c3d768a7" w:colFirst="0" w:colLast="0"/>
      <w:bookmarkEnd w:id="3263"/>
      <w:r>
        <w:rPr>
          <w:rPrChange w:id="3264" w:author="Holli Flanagan" w:date="2025-05-12T15:03:00Z">
            <w:rPr>
              <w:sz w:val="34"/>
              <w:szCs w:val="34"/>
            </w:rPr>
          </w:rPrChange>
        </w:rPr>
        <w:t>A simple example</w:t>
      </w:r>
    </w:p>
    <w:p w14:paraId="1FE6D48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spellStart"/>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spellEnd"/>
      <w:proofErr w:type="gramEnd"/>
      <w:r>
        <w:rPr>
          <w:rFonts w:ascii="Times New Roman" w:eastAsia="Times New Roman" w:hAnsi="Times New Roman" w:cs="Times New Roman"/>
          <w:color w:val="212529"/>
          <w:sz w:val="24"/>
          <w:szCs w:val="24"/>
        </w:rPr>
        <w:t>}. We can declare this as an interface then use the interface name as a type.</w:t>
      </w:r>
    </w:p>
    <w:p w14:paraId="75751BE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object as a </w:t>
      </w:r>
      <w:del w:id="3265" w:author="Holli Flanagan" w:date="2025-05-12T17:50:00Z">
        <w:r>
          <w:rPr>
            <w:rFonts w:ascii="Times New Roman" w:eastAsia="Times New Roman" w:hAnsi="Times New Roman" w:cs="Times New Roman"/>
            <w:color w:val="212529"/>
            <w:sz w:val="24"/>
            <w:szCs w:val="24"/>
          </w:rPr>
          <w:delText>P</w:delText>
        </w:r>
      </w:del>
      <w:ins w:id="3266"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and I know it contains an x and a y without having to know anything else about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w:t>
      </w:r>
    </w:p>
    <w:p w14:paraId="17A5A3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AA63EA">
      <w:pPr>
        <w:pStyle w:val="Heading2"/>
        <w:rPr>
          <w:rPrChange w:id="3267" w:author="Holli Flanagan" w:date="2025-05-12T15:03:00Z">
            <w:rPr>
              <w:sz w:val="34"/>
              <w:szCs w:val="34"/>
            </w:rPr>
          </w:rPrChange>
        </w:rPr>
        <w:pPrChange w:id="3268" w:author="Holli Flanagan" w:date="2025-05-12T15:03:00Z">
          <w:pPr>
            <w:pStyle w:val="Heading2"/>
            <w:keepNext w:val="0"/>
            <w:keepLines w:val="0"/>
          </w:pPr>
        </w:pPrChange>
      </w:pPr>
      <w:bookmarkStart w:id="3269" w:name="_p2iogrwudlwl" w:colFirst="0" w:colLast="0"/>
      <w:bookmarkEnd w:id="3269"/>
      <w:r>
        <w:rPr>
          <w:rPrChange w:id="3270" w:author="Holli Flanagan" w:date="2025-05-12T15:03:00Z">
            <w:rPr>
              <w:sz w:val="34"/>
              <w:szCs w:val="34"/>
            </w:rPr>
          </w:rPrChange>
        </w:rPr>
        <w:lastRenderedPageBreak/>
        <w:t>Interface methods</w:t>
      </w:r>
    </w:p>
    <w:p w14:paraId="427B56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AA63EA">
      <w:pPr>
        <w:shd w:val="clear" w:color="auto" w:fill="FFFFFF"/>
        <w:spacing w:after="240"/>
        <w:rPr>
          <w:ins w:id="3271"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272"/>
      <w:r>
        <w:rPr>
          <w:rFonts w:ascii="Times New Roman" w:eastAsia="Times New Roman" w:hAnsi="Times New Roman" w:cs="Times New Roman"/>
          <w:color w:val="212529"/>
          <w:sz w:val="24"/>
          <w:szCs w:val="24"/>
        </w:rPr>
        <w:t xml:space="preserve">Triangle </w:t>
      </w:r>
      <w:commentRangeEnd w:id="3272"/>
      <w:r>
        <w:commentReference w:id="3272"/>
      </w:r>
      <w:r>
        <w:rPr>
          <w:rFonts w:ascii="Times New Roman" w:eastAsia="Times New Roman" w:hAnsi="Times New Roman" w:cs="Times New Roman"/>
          <w:color w:val="212529"/>
          <w:sz w:val="24"/>
          <w:szCs w:val="24"/>
        </w:rPr>
        <w:t xml:space="preserve">contains an array of </w:t>
      </w:r>
      <w:del w:id="3273" w:author="Holli Flanagan" w:date="2025-05-12T17:51:00Z">
        <w:r>
          <w:rPr>
            <w:rFonts w:ascii="Times New Roman" w:eastAsia="Times New Roman" w:hAnsi="Times New Roman" w:cs="Times New Roman"/>
            <w:color w:val="212529"/>
            <w:sz w:val="24"/>
            <w:szCs w:val="24"/>
          </w:rPr>
          <w:delText>P</w:delText>
        </w:r>
      </w:del>
      <w:ins w:id="3274"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275" w:author="Holli Flanagan" w:date="2025-05-12T17:51:00Z">
        <w:r>
          <w:rPr>
            <w:rFonts w:ascii="Times New Roman" w:eastAsia="Times New Roman" w:hAnsi="Times New Roman" w:cs="Times New Roman"/>
            <w:color w:val="212529"/>
            <w:sz w:val="24"/>
            <w:szCs w:val="24"/>
          </w:rPr>
          <w:delText>D</w:delText>
        </w:r>
      </w:del>
      <w:ins w:id="3276"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AA63EA">
      <w:pPr>
        <w:shd w:val="clear" w:color="auto" w:fill="FFFFFF"/>
        <w:spacing w:after="240"/>
        <w:rPr>
          <w:rFonts w:ascii="Times New Roman" w:eastAsia="Times New Roman" w:hAnsi="Times New Roman" w:cs="Times New Roman"/>
          <w:color w:val="212529"/>
          <w:sz w:val="24"/>
          <w:szCs w:val="24"/>
        </w:rPr>
      </w:pPr>
      <w:del w:id="3277"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278" w:author="Holli Flanagan" w:date="2025-05-12T17:51:00Z">
        <w:r>
          <w:rPr>
            <w:rFonts w:ascii="Times New Roman" w:eastAsia="Times New Roman" w:hAnsi="Times New Roman" w:cs="Times New Roman"/>
            <w:color w:val="212529"/>
            <w:sz w:val="24"/>
            <w:szCs w:val="24"/>
          </w:rPr>
          <w:t>will</w:t>
        </w:r>
      </w:ins>
      <w:del w:id="3279"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AA63EA">
      <w:pPr>
        <w:pStyle w:val="Heading2"/>
        <w:rPr>
          <w:rPrChange w:id="3280" w:author="Holli Flanagan" w:date="2025-05-12T15:03:00Z">
            <w:rPr>
              <w:sz w:val="34"/>
              <w:szCs w:val="34"/>
            </w:rPr>
          </w:rPrChange>
        </w:rPr>
        <w:pPrChange w:id="3281" w:author="Holli Flanagan" w:date="2025-05-12T15:03:00Z">
          <w:pPr>
            <w:pStyle w:val="Heading2"/>
            <w:keepNext w:val="0"/>
            <w:keepLines w:val="0"/>
          </w:pPr>
        </w:pPrChange>
      </w:pPr>
      <w:bookmarkStart w:id="3282" w:name="_lfyr76cvs2t4" w:colFirst="0" w:colLast="0"/>
      <w:bookmarkEnd w:id="3282"/>
      <w:r>
        <w:rPr>
          <w:rPrChange w:id="3283" w:author="Holli Flanagan" w:date="2025-05-12T15:03:00Z">
            <w:rPr>
              <w:sz w:val="34"/>
              <w:szCs w:val="34"/>
            </w:rPr>
          </w:rPrChange>
        </w:rPr>
        <w:t>Multiple Interfaces</w:t>
      </w:r>
    </w:p>
    <w:p w14:paraId="0D64F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AA63EA">
      <w:pPr>
        <w:pStyle w:val="Heading2"/>
        <w:rPr>
          <w:rPrChange w:id="3284" w:author="Holli Flanagan" w:date="2025-05-12T15:03:00Z">
            <w:rPr>
              <w:sz w:val="34"/>
              <w:szCs w:val="34"/>
            </w:rPr>
          </w:rPrChange>
        </w:rPr>
        <w:pPrChange w:id="3285" w:author="Holli Flanagan" w:date="2025-05-12T15:03:00Z">
          <w:pPr>
            <w:pStyle w:val="Heading2"/>
            <w:keepNext w:val="0"/>
            <w:keepLines w:val="0"/>
          </w:pPr>
        </w:pPrChange>
      </w:pPr>
      <w:bookmarkStart w:id="3286" w:name="_qn7ilyxr1qox" w:colFirst="0" w:colLast="0"/>
      <w:bookmarkEnd w:id="3286"/>
      <w:r>
        <w:rPr>
          <w:rPrChange w:id="3287" w:author="Holli Flanagan" w:date="2025-05-12T15:03:00Z">
            <w:rPr>
              <w:sz w:val="34"/>
              <w:szCs w:val="34"/>
            </w:rPr>
          </w:rPrChange>
        </w:rPr>
        <w:t>Using Interfaces</w:t>
      </w:r>
    </w:p>
    <w:p w14:paraId="72E1EB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AA63EA">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AA63EA">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certain features that we want to enforce when we create a class so that if we know the class implements the interface, we know that the interface members actually exist in the class and are implemented for us.</w:t>
      </w:r>
    </w:p>
    <w:p w14:paraId="243340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AA63EA">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AA63EA">
      <w:pPr>
        <w:pStyle w:val="Heading2"/>
        <w:rPr>
          <w:rPrChange w:id="3288" w:author="Holli Flanagan" w:date="2025-05-12T15:03:00Z">
            <w:rPr>
              <w:sz w:val="34"/>
              <w:szCs w:val="34"/>
            </w:rPr>
          </w:rPrChange>
        </w:rPr>
        <w:pPrChange w:id="3289" w:author="Holli Flanagan" w:date="2025-05-12T15:03:00Z">
          <w:pPr>
            <w:pStyle w:val="Heading2"/>
            <w:keepNext w:val="0"/>
            <w:keepLines w:val="0"/>
          </w:pPr>
        </w:pPrChange>
      </w:pPr>
      <w:bookmarkStart w:id="3290" w:name="_lnkh0th4i6r" w:colFirst="0" w:colLast="0"/>
      <w:bookmarkEnd w:id="3290"/>
      <w:r>
        <w:rPr>
          <w:color w:val="5C5962"/>
        </w:rPr>
        <w:t></w:t>
      </w:r>
      <w:r>
        <w:rPr>
          <w:rPrChange w:id="3291" w:author="Holli Flanagan" w:date="2025-05-12T15:03:00Z">
            <w:rPr>
              <w:sz w:val="34"/>
              <w:szCs w:val="34"/>
            </w:rPr>
          </w:rPrChange>
        </w:rPr>
        <w:t>Notes on Interfaces</w:t>
      </w:r>
    </w:p>
    <w:p w14:paraId="3A42899C" w14:textId="77777777" w:rsidR="00B32DEF" w:rsidRDefault="00AA63EA">
      <w:pPr>
        <w:numPr>
          <w:ilvl w:val="0"/>
          <w:numId w:val="100"/>
        </w:numPr>
        <w:shd w:val="clear" w:color="auto" w:fill="FFFFFF"/>
        <w:spacing w:before="180"/>
        <w:rPr>
          <w:rFonts w:ascii="Times New Roman" w:eastAsia="Times New Roman" w:hAnsi="Times New Roman" w:cs="Times New Roman"/>
        </w:rPr>
        <w:pPrChange w:id="3292"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AA63EA">
      <w:pPr>
        <w:numPr>
          <w:ilvl w:val="0"/>
          <w:numId w:val="100"/>
        </w:numPr>
        <w:shd w:val="clear" w:color="auto" w:fill="FFFFFF"/>
        <w:rPr>
          <w:rFonts w:ascii="Times New Roman" w:eastAsia="Times New Roman" w:hAnsi="Times New Roman" w:cs="Times New Roman"/>
        </w:rPr>
        <w:pPrChange w:id="3293"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AA63EA">
      <w:pPr>
        <w:numPr>
          <w:ilvl w:val="0"/>
          <w:numId w:val="100"/>
        </w:numPr>
        <w:shd w:val="clear" w:color="auto" w:fill="FFFFFF"/>
        <w:rPr>
          <w:rFonts w:ascii="Times New Roman" w:eastAsia="Times New Roman" w:hAnsi="Times New Roman" w:cs="Times New Roman"/>
        </w:rPr>
        <w:pPrChange w:id="3294"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AA63EA">
      <w:pPr>
        <w:numPr>
          <w:ilvl w:val="0"/>
          <w:numId w:val="100"/>
        </w:numPr>
        <w:shd w:val="clear" w:color="auto" w:fill="FFFFFF"/>
        <w:rPr>
          <w:rFonts w:ascii="Times New Roman" w:eastAsia="Times New Roman" w:hAnsi="Times New Roman" w:cs="Times New Roman"/>
        </w:rPr>
        <w:pPrChange w:id="3295"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AA63EA">
      <w:pPr>
        <w:numPr>
          <w:ilvl w:val="0"/>
          <w:numId w:val="100"/>
        </w:numPr>
        <w:shd w:val="clear" w:color="auto" w:fill="FFFFFF"/>
        <w:spacing w:after="300"/>
        <w:rPr>
          <w:rFonts w:ascii="Times New Roman" w:eastAsia="Times New Roman" w:hAnsi="Times New Roman" w:cs="Times New Roman"/>
        </w:rPr>
        <w:pPrChange w:id="3296"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297" w:author="Holli Flanagan" w:date="2025-05-12T17:52:00Z">
        <w:r>
          <w:rPr>
            <w:rFonts w:ascii="Times New Roman" w:eastAsia="Times New Roman" w:hAnsi="Times New Roman" w:cs="Times New Roman"/>
            <w:color w:val="212529"/>
            <w:sz w:val="24"/>
            <w:szCs w:val="24"/>
          </w:rPr>
          <w:delText>O</w:delText>
        </w:r>
      </w:del>
      <w:ins w:id="3298"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299" w:author="Holli Flanagan" w:date="2025-05-12T17:52:00Z">
        <w:r>
          <w:rPr>
            <w:rFonts w:ascii="Times New Roman" w:eastAsia="Times New Roman" w:hAnsi="Times New Roman" w:cs="Times New Roman"/>
            <w:color w:val="212529"/>
            <w:sz w:val="24"/>
            <w:szCs w:val="24"/>
          </w:rPr>
          <w:t>-</w:t>
        </w:r>
      </w:ins>
      <w:del w:id="3300" w:author="Holli Flanagan" w:date="2025-05-12T17:52:00Z">
        <w:r>
          <w:rPr>
            <w:rFonts w:ascii="Times New Roman" w:eastAsia="Times New Roman" w:hAnsi="Times New Roman" w:cs="Times New Roman"/>
            <w:color w:val="212529"/>
            <w:sz w:val="24"/>
            <w:szCs w:val="24"/>
          </w:rPr>
          <w:delText xml:space="preserve"> O</w:delText>
        </w:r>
      </w:del>
      <w:ins w:id="3301"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riented programming languages and provide a convenient means to strengthen typing within our code.</w:t>
      </w:r>
    </w:p>
    <w:p w14:paraId="1E7799A9" w14:textId="77777777" w:rsidR="00B32DEF" w:rsidRPr="00B32DEF" w:rsidRDefault="00AA63EA">
      <w:pPr>
        <w:pStyle w:val="Heading2"/>
        <w:rPr>
          <w:rPrChange w:id="3302" w:author="Holli Flanagan" w:date="2025-05-12T15:03:00Z">
            <w:rPr>
              <w:sz w:val="34"/>
              <w:szCs w:val="34"/>
            </w:rPr>
          </w:rPrChange>
        </w:rPr>
        <w:pPrChange w:id="3303" w:author="Holli Flanagan" w:date="2025-05-12T15:03:00Z">
          <w:pPr>
            <w:pStyle w:val="Heading2"/>
            <w:keepNext w:val="0"/>
            <w:keepLines w:val="0"/>
          </w:pPr>
        </w:pPrChange>
      </w:pPr>
      <w:bookmarkStart w:id="3304" w:name="_iothlhcd9ppb" w:colFirst="0" w:colLast="0"/>
      <w:bookmarkEnd w:id="3304"/>
      <w:r>
        <w:rPr>
          <w:rPrChange w:id="3305" w:author="Holli Flanagan" w:date="2025-05-12T15:03:00Z">
            <w:rPr>
              <w:sz w:val="34"/>
              <w:szCs w:val="34"/>
            </w:rPr>
          </w:rPrChange>
        </w:rPr>
        <w:t>Summary</w:t>
      </w:r>
    </w:p>
    <w:p w14:paraId="6D4EA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306" w:author="Holli Flanagan" w:date="2025-05-12T17:52:00Z">
        <w:r>
          <w:rPr>
            <w:rFonts w:ascii="Times New Roman" w:eastAsia="Times New Roman" w:hAnsi="Times New Roman" w:cs="Times New Roman"/>
            <w:color w:val="212529"/>
            <w:sz w:val="24"/>
            <w:szCs w:val="24"/>
          </w:rPr>
          <w:t>disparate</w:t>
        </w:r>
      </w:ins>
      <w:del w:id="3307"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AA63EA">
      <w:pPr>
        <w:pStyle w:val="Heading2"/>
        <w:keepNext w:val="0"/>
        <w:keepLines w:val="0"/>
        <w:spacing w:before="700"/>
        <w:rPr>
          <w:rPrChange w:id="3308" w:author="Holli Flanagan" w:date="2025-05-12T15:03:00Z">
            <w:rPr>
              <w:sz w:val="46"/>
              <w:szCs w:val="46"/>
            </w:rPr>
          </w:rPrChange>
        </w:rPr>
        <w:pPrChange w:id="3309" w:author="Holli Flanagan" w:date="2025-05-12T15:03:00Z">
          <w:pPr>
            <w:pStyle w:val="Heading1"/>
            <w:keepNext w:val="0"/>
            <w:keepLines w:val="0"/>
            <w:spacing w:before="700"/>
          </w:pPr>
        </w:pPrChange>
      </w:pPr>
      <w:bookmarkStart w:id="3310" w:name="_da7i1a12cmgq" w:colFirst="0" w:colLast="0"/>
      <w:bookmarkEnd w:id="3310"/>
      <w:r>
        <w:rPr>
          <w:rPrChange w:id="3311" w:author="Holli Flanagan" w:date="2025-05-12T15:03:00Z">
            <w:rPr>
              <w:sz w:val="46"/>
              <w:szCs w:val="46"/>
            </w:rPr>
          </w:rPrChange>
        </w:rPr>
        <w:t>Next Step</w:t>
      </w:r>
    </w:p>
    <w:p w14:paraId="791165B0" w14:textId="2A4501C9"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3312"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313"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AA63EA">
      <w:pPr>
        <w:pStyle w:val="Heading1"/>
        <w:rPr>
          <w:rPrChange w:id="3314" w:author="Holli Flanagan" w:date="2025-05-12T15:04:00Z">
            <w:rPr>
              <w:color w:val="0D6EFD"/>
              <w:highlight w:val="white"/>
              <w:u w:val="single"/>
            </w:rPr>
          </w:rPrChange>
        </w:rPr>
        <w:pPrChange w:id="3315" w:author="Holli Flanagan" w:date="2025-05-12T15:04:00Z">
          <w:pPr>
            <w:pStyle w:val="Heading1"/>
            <w:keepNext w:val="0"/>
            <w:keepLines w:val="0"/>
          </w:pPr>
        </w:pPrChange>
      </w:pPr>
      <w:bookmarkStart w:id="3316" w:name="_4ium0pn6on2" w:colFirst="0" w:colLast="0"/>
      <w:bookmarkEnd w:id="3316"/>
      <w:r>
        <w:rPr>
          <w:rPrChange w:id="3317" w:author="Holli Flanagan" w:date="2025-05-12T15:04:00Z">
            <w:rPr>
              <w:sz w:val="48"/>
              <w:szCs w:val="48"/>
              <w:highlight w:val="white"/>
            </w:rPr>
          </w:rPrChange>
        </w:rPr>
        <w:lastRenderedPageBreak/>
        <w:t>Union Types</w:t>
      </w:r>
    </w:p>
    <w:p w14:paraId="11235573" w14:textId="77777777" w:rsidR="00B32DEF" w:rsidRPr="00B32DEF" w:rsidRDefault="00AA63EA">
      <w:pPr>
        <w:pStyle w:val="Heading2"/>
        <w:rPr>
          <w:rPrChange w:id="3318" w:author="Holli Flanagan" w:date="2025-05-12T15:04:00Z">
            <w:rPr>
              <w:sz w:val="36"/>
              <w:szCs w:val="36"/>
            </w:rPr>
          </w:rPrChange>
        </w:rPr>
        <w:pPrChange w:id="3319" w:author="Holli Flanagan" w:date="2025-05-12T15:04:00Z">
          <w:pPr>
            <w:pStyle w:val="Heading2"/>
            <w:keepNext w:val="0"/>
            <w:keepLines w:val="0"/>
            <w:spacing w:before="540" w:after="100"/>
          </w:pPr>
        </w:pPrChange>
      </w:pPr>
      <w:bookmarkStart w:id="3320" w:name="_13zpvyky028t" w:colFirst="0" w:colLast="0"/>
      <w:bookmarkEnd w:id="3320"/>
      <w:r>
        <w:rPr>
          <w:rPrChange w:id="3321" w:author="Holli Flanagan" w:date="2025-05-12T15:04:00Z">
            <w:rPr>
              <w:sz w:val="36"/>
              <w:szCs w:val="36"/>
            </w:rPr>
          </w:rPrChange>
        </w:rPr>
        <w:t>Key Idea</w:t>
      </w:r>
    </w:p>
    <w:p w14:paraId="1391CD6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AA63EA">
      <w:pPr>
        <w:pStyle w:val="Heading2"/>
        <w:rPr>
          <w:rPrChange w:id="3322" w:author="Holli Flanagan" w:date="2025-05-12T15:04:00Z">
            <w:rPr>
              <w:sz w:val="36"/>
              <w:szCs w:val="36"/>
            </w:rPr>
          </w:rPrChange>
        </w:rPr>
        <w:pPrChange w:id="3323" w:author="Holli Flanagan" w:date="2025-05-12T15:04:00Z">
          <w:pPr>
            <w:pStyle w:val="Heading2"/>
            <w:keepNext w:val="0"/>
            <w:keepLines w:val="0"/>
            <w:spacing w:before="540" w:after="100"/>
          </w:pPr>
        </w:pPrChange>
      </w:pPr>
      <w:bookmarkStart w:id="3324" w:name="_iodwbsfybxds" w:colFirst="0" w:colLast="0"/>
      <w:bookmarkEnd w:id="3324"/>
      <w:r>
        <w:rPr>
          <w:rPrChange w:id="3325" w:author="Holli Flanagan" w:date="2025-05-12T15:04:00Z">
            <w:rPr>
              <w:sz w:val="36"/>
              <w:szCs w:val="36"/>
            </w:rPr>
          </w:rPrChange>
        </w:rPr>
        <w:t xml:space="preserve">Combining types in </w:t>
      </w:r>
      <w:ins w:id="3326" w:author="Holli Flanagan" w:date="2025-05-09T15:22:00Z">
        <w:r>
          <w:rPr>
            <w:rPrChange w:id="3327" w:author="Holli Flanagan" w:date="2025-05-12T15:04:00Z">
              <w:rPr>
                <w:sz w:val="36"/>
                <w:szCs w:val="36"/>
              </w:rPr>
            </w:rPrChange>
          </w:rPr>
          <w:t>TypeScript</w:t>
        </w:r>
      </w:ins>
      <w:del w:id="3328" w:author="Holli Flanagan" w:date="2025-05-09T15:22:00Z">
        <w:r>
          <w:rPr>
            <w:rPrChange w:id="3329" w:author="Holli Flanagan" w:date="2025-05-12T15:04:00Z">
              <w:rPr>
                <w:sz w:val="36"/>
                <w:szCs w:val="36"/>
              </w:rPr>
            </w:rPrChange>
          </w:rPr>
          <w:delText>Typescript</w:delText>
        </w:r>
      </w:del>
    </w:p>
    <w:p w14:paraId="211C5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AA63EA">
      <w:pPr>
        <w:numPr>
          <w:ilvl w:val="0"/>
          <w:numId w:val="101"/>
        </w:numPr>
        <w:shd w:val="clear" w:color="auto" w:fill="FFFFFF"/>
        <w:spacing w:before="180"/>
        <w:rPr>
          <w:rFonts w:ascii="Times New Roman" w:eastAsia="Times New Roman" w:hAnsi="Times New Roman" w:cs="Times New Roman"/>
        </w:rPr>
        <w:pPrChange w:id="3330"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331"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AA63EA">
      <w:pPr>
        <w:numPr>
          <w:ilvl w:val="0"/>
          <w:numId w:val="101"/>
        </w:numPr>
        <w:shd w:val="clear" w:color="auto" w:fill="FFFFFF"/>
        <w:spacing w:after="300"/>
        <w:rPr>
          <w:rFonts w:ascii="Times New Roman" w:eastAsia="Times New Roman" w:hAnsi="Times New Roman" w:cs="Times New Roman"/>
        </w:rPr>
        <w:pPrChange w:id="3332"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333"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AA63EA">
      <w:pPr>
        <w:shd w:val="clear" w:color="auto" w:fill="FFFFFF"/>
        <w:spacing w:after="240"/>
        <w:rPr>
          <w:del w:id="3334"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335"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336"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337"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would be great if we could combine these into one function, but not allow invalid types.</w:t>
      </w:r>
    </w:p>
    <w:p w14:paraId="7078D19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338" w:author="Holli Flanagan" w:date="2025-05-12T17:53:00Z">
        <w:r>
          <w:rPr>
            <w:rFonts w:ascii="Times New Roman" w:eastAsia="Times New Roman" w:hAnsi="Times New Roman" w:cs="Times New Roman"/>
            <w:color w:val="212529"/>
            <w:sz w:val="24"/>
            <w:szCs w:val="24"/>
            <w:highlight w:val="white"/>
          </w:rPr>
          <w:t>—</w:t>
        </w:r>
      </w:ins>
      <w:del w:id="3339" w:author="Holli Flanagan" w:date="2025-05-12T17:53:00Z">
        <w:r>
          <w:rPr>
            <w:rFonts w:ascii="Times New Roman" w:eastAsia="Times New Roman" w:hAnsi="Times New Roman" w:cs="Times New Roman"/>
            <w:color w:val="212529"/>
            <w:sz w:val="24"/>
            <w:szCs w:val="24"/>
            <w:highlight w:val="white"/>
          </w:rPr>
          <w:delText>. C</w:delText>
        </w:r>
      </w:del>
      <w:ins w:id="3340"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AA63EA">
      <w:pPr>
        <w:pStyle w:val="Heading2"/>
        <w:rPr>
          <w:rPrChange w:id="3341" w:author="Holli Flanagan" w:date="2025-05-12T15:04:00Z">
            <w:rPr>
              <w:sz w:val="36"/>
              <w:szCs w:val="36"/>
            </w:rPr>
          </w:rPrChange>
        </w:rPr>
        <w:pPrChange w:id="3342" w:author="Holli Flanagan" w:date="2025-05-12T15:04:00Z">
          <w:pPr>
            <w:pStyle w:val="Heading2"/>
            <w:keepNext w:val="0"/>
            <w:keepLines w:val="0"/>
            <w:spacing w:before="540" w:after="100"/>
          </w:pPr>
        </w:pPrChange>
      </w:pPr>
      <w:bookmarkStart w:id="3343" w:name="_enn7lpsgp2y5" w:colFirst="0" w:colLast="0"/>
      <w:bookmarkEnd w:id="3343"/>
      <w:r>
        <w:rPr>
          <w:rPrChange w:id="3344" w:author="Holli Flanagan" w:date="2025-05-12T15:04:00Z">
            <w:rPr>
              <w:sz w:val="36"/>
              <w:szCs w:val="36"/>
            </w:rPr>
          </w:rPrChange>
        </w:rPr>
        <w:t>Union types with classes</w:t>
      </w:r>
    </w:p>
    <w:p w14:paraId="7FA2B1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proofErr w:type="spellStart"/>
      <w:r>
        <w:rPr>
          <w:rFonts w:ascii="Times New Roman" w:eastAsia="Times New Roman" w:hAnsi="Times New Roman" w:cs="Times New Roman"/>
          <w:color w:val="D63384"/>
          <w:sz w:val="21"/>
          <w:szCs w:val="21"/>
          <w:shd w:val="clear" w:color="auto" w:fill="F5F6FA"/>
        </w:rPr>
        <w:t>whatisit</w:t>
      </w:r>
      <w:proofErr w:type="spellEnd"/>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cannot access members that are not shared in common through the variable because its type only supports members that are in both.</w:t>
      </w:r>
    </w:p>
    <w:p w14:paraId="590F2868" w14:textId="77777777" w:rsidR="00B32DEF" w:rsidRPr="00B32DEF" w:rsidRDefault="00AA63EA">
      <w:pPr>
        <w:pStyle w:val="Heading2"/>
        <w:rPr>
          <w:rPrChange w:id="3345" w:author="Holli Flanagan" w:date="2025-05-12T15:04:00Z">
            <w:rPr>
              <w:sz w:val="36"/>
              <w:szCs w:val="36"/>
            </w:rPr>
          </w:rPrChange>
        </w:rPr>
        <w:pPrChange w:id="3346" w:author="Holli Flanagan" w:date="2025-05-12T15:04:00Z">
          <w:pPr>
            <w:pStyle w:val="Heading2"/>
            <w:keepNext w:val="0"/>
            <w:keepLines w:val="0"/>
            <w:spacing w:before="540" w:after="100"/>
          </w:pPr>
        </w:pPrChange>
      </w:pPr>
      <w:bookmarkStart w:id="3347" w:name="_ni14alkqurzs" w:colFirst="0" w:colLast="0"/>
      <w:bookmarkEnd w:id="3347"/>
      <w:r>
        <w:rPr>
          <w:rPrChange w:id="3348" w:author="Holli Flanagan" w:date="2025-05-12T15:04:00Z">
            <w:rPr>
              <w:sz w:val="36"/>
              <w:szCs w:val="36"/>
            </w:rPr>
          </w:rPrChange>
        </w:rPr>
        <w:t>Type Aliases</w:t>
      </w:r>
    </w:p>
    <w:p w14:paraId="358DF12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349" w:author="Holli Flanagan" w:date="2025-05-12T17:53:00Z">
        <w:r>
          <w:rPr>
            <w:rFonts w:ascii="Times New Roman" w:eastAsia="Times New Roman" w:hAnsi="Times New Roman" w:cs="Times New Roman"/>
            <w:i/>
            <w:color w:val="212529"/>
            <w:sz w:val="24"/>
            <w:szCs w:val="24"/>
            <w:highlight w:val="white"/>
          </w:rPr>
          <w:delText>T</w:delText>
        </w:r>
      </w:del>
      <w:ins w:id="3350"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351" w:author="Holli Flanagan" w:date="2025-05-12T17:53:00Z">
        <w:r>
          <w:rPr>
            <w:rFonts w:ascii="Times New Roman" w:eastAsia="Times New Roman" w:hAnsi="Times New Roman" w:cs="Times New Roman"/>
            <w:i/>
            <w:color w:val="212529"/>
            <w:sz w:val="24"/>
            <w:szCs w:val="24"/>
            <w:highlight w:val="white"/>
          </w:rPr>
          <w:delText>A</w:delText>
        </w:r>
      </w:del>
      <w:ins w:id="3352"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proofErr w:type="spellStart"/>
      <w:r>
        <w:rPr>
          <w:rFonts w:ascii="Times New Roman" w:eastAsia="Times New Roman" w:hAnsi="Times New Roman" w:cs="Times New Roman"/>
          <w:color w:val="D63384"/>
          <w:sz w:val="21"/>
          <w:szCs w:val="21"/>
          <w:shd w:val="clear" w:color="auto" w:fill="F5F6FA"/>
        </w:rPr>
        <w:t>ThingsThatStartWithT</w:t>
      </w:r>
      <w:proofErr w:type="spellEnd"/>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AA63EA">
      <w:pPr>
        <w:pStyle w:val="Heading2"/>
        <w:rPr>
          <w:rPrChange w:id="3353" w:author="Holli Flanagan" w:date="2025-05-12T15:04:00Z">
            <w:rPr>
              <w:sz w:val="36"/>
              <w:szCs w:val="36"/>
            </w:rPr>
          </w:rPrChange>
        </w:rPr>
        <w:pPrChange w:id="3354" w:author="Holli Flanagan" w:date="2025-05-12T15:04:00Z">
          <w:pPr>
            <w:pStyle w:val="Heading2"/>
            <w:keepNext w:val="0"/>
            <w:keepLines w:val="0"/>
            <w:spacing w:before="540" w:after="100"/>
          </w:pPr>
        </w:pPrChange>
      </w:pPr>
      <w:bookmarkStart w:id="3355" w:name="_y7oe2igvdt48" w:colFirst="0" w:colLast="0"/>
      <w:bookmarkEnd w:id="3355"/>
      <w:r>
        <w:rPr>
          <w:rPrChange w:id="3356" w:author="Holli Flanagan" w:date="2025-05-12T15:04:00Z">
            <w:rPr>
              <w:sz w:val="36"/>
              <w:szCs w:val="36"/>
            </w:rPr>
          </w:rPrChange>
        </w:rPr>
        <w:t>Summary</w:t>
      </w:r>
    </w:p>
    <w:p w14:paraId="693416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357" w:author="Holli Flanagan" w:date="2025-05-12T17:53:00Z">
        <w:r>
          <w:rPr>
            <w:rFonts w:ascii="Times New Roman" w:eastAsia="Times New Roman" w:hAnsi="Times New Roman" w:cs="Times New Roman"/>
            <w:i/>
            <w:color w:val="212529"/>
            <w:sz w:val="24"/>
            <w:szCs w:val="24"/>
            <w:highlight w:val="white"/>
          </w:rPr>
          <w:delText>U</w:delText>
        </w:r>
      </w:del>
      <w:ins w:id="3358"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359" w:author="Holli Flanagan" w:date="2025-05-12T17:53:00Z">
        <w:r>
          <w:rPr>
            <w:rFonts w:ascii="Times New Roman" w:eastAsia="Times New Roman" w:hAnsi="Times New Roman" w:cs="Times New Roman"/>
            <w:i/>
            <w:color w:val="212529"/>
            <w:sz w:val="24"/>
            <w:szCs w:val="24"/>
            <w:highlight w:val="white"/>
          </w:rPr>
          <w:delText>T</w:delText>
        </w:r>
      </w:del>
      <w:ins w:id="3360"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361" w:author="Holli Flanagan" w:date="2025-05-12T17:54:00Z">
        <w:r>
          <w:rPr>
            <w:rFonts w:ascii="Times New Roman" w:eastAsia="Times New Roman" w:hAnsi="Times New Roman" w:cs="Times New Roman"/>
            <w:i/>
            <w:color w:val="212529"/>
            <w:sz w:val="24"/>
            <w:szCs w:val="24"/>
            <w:highlight w:val="white"/>
          </w:rPr>
          <w:delText>T</w:delText>
        </w:r>
      </w:del>
      <w:ins w:id="3362"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AA63EA">
      <w:pPr>
        <w:pStyle w:val="Heading2"/>
        <w:keepNext w:val="0"/>
        <w:keepLines w:val="0"/>
        <w:spacing w:before="720"/>
        <w:rPr>
          <w:rPrChange w:id="3363" w:author="Holli Flanagan" w:date="2025-05-12T15:04:00Z">
            <w:rPr>
              <w:sz w:val="48"/>
              <w:szCs w:val="48"/>
              <w:highlight w:val="white"/>
            </w:rPr>
          </w:rPrChange>
        </w:rPr>
        <w:pPrChange w:id="3364" w:author="Holli Flanagan" w:date="2025-05-12T15:04:00Z">
          <w:pPr>
            <w:pStyle w:val="Heading1"/>
            <w:keepNext w:val="0"/>
            <w:keepLines w:val="0"/>
            <w:spacing w:before="720"/>
          </w:pPr>
        </w:pPrChange>
      </w:pPr>
      <w:bookmarkStart w:id="3365" w:name="_unt7z6kh9a4s" w:colFirst="0" w:colLast="0"/>
      <w:bookmarkEnd w:id="3365"/>
      <w:r>
        <w:rPr>
          <w:rPrChange w:id="3366" w:author="Holli Flanagan" w:date="2025-05-12T15:04:00Z">
            <w:rPr>
              <w:sz w:val="48"/>
              <w:szCs w:val="48"/>
            </w:rPr>
          </w:rPrChange>
        </w:rPr>
        <w:t>Next Step</w:t>
      </w:r>
    </w:p>
    <w:p w14:paraId="423BA5B4" w14:textId="3A416C44"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367"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368"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369"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370"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371"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372"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373" w:author="Holli Flanagan" w:date="2025-05-12T15:04:00Z">
        <w:r>
          <w:rPr>
            <w:rFonts w:ascii="Times New Roman" w:eastAsia="Times New Roman" w:hAnsi="Times New Roman" w:cs="Times New Roman"/>
            <w:color w:val="212529"/>
            <w:sz w:val="24"/>
            <w:szCs w:val="24"/>
            <w:highlight w:val="white"/>
          </w:rPr>
          <w:t>.</w:t>
        </w:r>
      </w:ins>
      <w:del w:id="3374"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AA63EA">
      <w:pPr>
        <w:pStyle w:val="Heading1"/>
        <w:keepNext w:val="0"/>
        <w:keepLines w:val="0"/>
      </w:pPr>
      <w:bookmarkStart w:id="3375" w:name="_3ssz1b11409" w:colFirst="0" w:colLast="0"/>
      <w:bookmarkEnd w:id="3375"/>
      <w:r>
        <w:rPr>
          <w:rPrChange w:id="3376" w:author="Holli Flanagan" w:date="2025-05-12T15:04:00Z">
            <w:rPr>
              <w:sz w:val="48"/>
              <w:szCs w:val="48"/>
              <w:highlight w:val="white"/>
            </w:rPr>
          </w:rPrChange>
        </w:rPr>
        <w:lastRenderedPageBreak/>
        <w:t>Chapter 12 - Higher Order Methods</w:t>
      </w:r>
    </w:p>
    <w:p w14:paraId="5F2FDE35" w14:textId="77777777" w:rsidR="00B32DEF" w:rsidRPr="00B32DEF" w:rsidRDefault="00AA63EA">
      <w:pPr>
        <w:pStyle w:val="Heading1"/>
        <w:rPr>
          <w:rPrChange w:id="3377" w:author="Holli Flanagan" w:date="2025-05-12T15:04:00Z">
            <w:rPr>
              <w:color w:val="0D6EFD"/>
              <w:highlight w:val="white"/>
              <w:u w:val="single"/>
            </w:rPr>
          </w:rPrChange>
        </w:rPr>
        <w:pPrChange w:id="3378" w:author="Holli Flanagan" w:date="2025-05-12T15:04:00Z">
          <w:pPr>
            <w:pStyle w:val="Heading1"/>
            <w:keepNext w:val="0"/>
            <w:keepLines w:val="0"/>
          </w:pPr>
        </w:pPrChange>
      </w:pPr>
      <w:bookmarkStart w:id="3379" w:name="_4cuooo1zubyl" w:colFirst="0" w:colLast="0"/>
      <w:bookmarkEnd w:id="3379"/>
      <w:r>
        <w:rPr>
          <w:rPrChange w:id="3380" w:author="Holli Flanagan" w:date="2025-05-12T15:04:00Z">
            <w:rPr>
              <w:sz w:val="46"/>
              <w:szCs w:val="46"/>
            </w:rPr>
          </w:rPrChange>
        </w:rPr>
        <w:t>Higher Order String Methods</w:t>
      </w:r>
    </w:p>
    <w:p w14:paraId="4A6C80AD" w14:textId="77777777" w:rsidR="00B32DEF" w:rsidRPr="00B32DEF" w:rsidRDefault="00AA63EA">
      <w:pPr>
        <w:pStyle w:val="Heading2"/>
        <w:rPr>
          <w:rPrChange w:id="3381" w:author="Holli Flanagan" w:date="2025-05-12T15:04:00Z">
            <w:rPr>
              <w:sz w:val="34"/>
              <w:szCs w:val="34"/>
            </w:rPr>
          </w:rPrChange>
        </w:rPr>
        <w:pPrChange w:id="3382" w:author="Holli Flanagan" w:date="2025-05-12T15:04:00Z">
          <w:pPr>
            <w:pStyle w:val="Heading2"/>
            <w:keepNext w:val="0"/>
            <w:keepLines w:val="0"/>
          </w:pPr>
        </w:pPrChange>
      </w:pPr>
      <w:bookmarkStart w:id="3383" w:name="_tga0nas9opti" w:colFirst="0" w:colLast="0"/>
      <w:bookmarkEnd w:id="3383"/>
      <w:r>
        <w:rPr>
          <w:rPrChange w:id="3384" w:author="Holli Flanagan" w:date="2025-05-12T15:04:00Z">
            <w:rPr>
              <w:sz w:val="34"/>
              <w:szCs w:val="34"/>
            </w:rPr>
          </w:rPrChange>
        </w:rPr>
        <w:t>Key Idea</w:t>
      </w:r>
    </w:p>
    <w:p w14:paraId="3F915C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AA63EA">
      <w:pPr>
        <w:pStyle w:val="Heading2"/>
        <w:rPr>
          <w:rPrChange w:id="3385" w:author="Holli Flanagan" w:date="2025-05-12T15:05:00Z">
            <w:rPr>
              <w:sz w:val="34"/>
              <w:szCs w:val="34"/>
            </w:rPr>
          </w:rPrChange>
        </w:rPr>
        <w:pPrChange w:id="3386" w:author="Holli Flanagan" w:date="2025-05-12T15:05:00Z">
          <w:pPr>
            <w:pStyle w:val="Heading2"/>
            <w:keepNext w:val="0"/>
            <w:keepLines w:val="0"/>
          </w:pPr>
        </w:pPrChange>
      </w:pPr>
      <w:bookmarkStart w:id="3387" w:name="_fdpzmmb6dr4v" w:colFirst="0" w:colLast="0"/>
      <w:bookmarkEnd w:id="3387"/>
      <w:r>
        <w:rPr>
          <w:rPrChange w:id="3388" w:author="Holli Flanagan" w:date="2025-05-12T15:05:00Z">
            <w:rPr>
              <w:sz w:val="34"/>
              <w:szCs w:val="34"/>
            </w:rPr>
          </w:rPrChange>
        </w:rPr>
        <w:t>Higher Order Methods in General</w:t>
      </w:r>
    </w:p>
    <w:p w14:paraId="076F5B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389" w:author="Holli Flanagan" w:date="2025-05-12T15:05:00Z">
        <w:r>
          <w:rPr>
            <w:rFonts w:ascii="Times New Roman" w:eastAsia="Times New Roman" w:hAnsi="Times New Roman" w:cs="Times New Roman"/>
            <w:i/>
            <w:color w:val="212529"/>
            <w:sz w:val="24"/>
            <w:szCs w:val="24"/>
          </w:rPr>
          <w:delText>H</w:delText>
        </w:r>
      </w:del>
      <w:ins w:id="3390"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391" w:author="Holli Flanagan" w:date="2025-05-12T15:05:00Z">
        <w:r>
          <w:rPr>
            <w:rFonts w:ascii="Times New Roman" w:eastAsia="Times New Roman" w:hAnsi="Times New Roman" w:cs="Times New Roman"/>
            <w:i/>
            <w:color w:val="212529"/>
            <w:sz w:val="24"/>
            <w:szCs w:val="24"/>
          </w:rPr>
          <w:delText>O</w:delText>
        </w:r>
      </w:del>
      <w:ins w:id="3392"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393" w:author="Holli Flanagan" w:date="2025-05-12T15:05:00Z">
        <w:r>
          <w:rPr>
            <w:rFonts w:ascii="Times New Roman" w:eastAsia="Times New Roman" w:hAnsi="Times New Roman" w:cs="Times New Roman"/>
            <w:i/>
            <w:color w:val="212529"/>
            <w:sz w:val="24"/>
            <w:szCs w:val="24"/>
          </w:rPr>
          <w:delText>M</w:delText>
        </w:r>
      </w:del>
      <w:ins w:id="3394"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395" w:author="Holli Flanagan" w:date="2025-05-09T18:38:00Z">
        <w:r>
          <w:rPr>
            <w:rFonts w:ascii="Times New Roman" w:eastAsia="Times New Roman" w:hAnsi="Times New Roman" w:cs="Times New Roman"/>
            <w:color w:val="212529"/>
            <w:sz w:val="24"/>
            <w:szCs w:val="24"/>
          </w:rPr>
          <w:t>Jest</w:t>
        </w:r>
      </w:ins>
      <w:del w:id="339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397"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398" w:author="Holli Flanagan" w:date="2025-05-09T15:22:00Z">
        <w:r>
          <w:rPr>
            <w:rFonts w:ascii="Times New Roman" w:eastAsia="Times New Roman" w:hAnsi="Times New Roman" w:cs="Times New Roman"/>
            <w:color w:val="212529"/>
            <w:sz w:val="24"/>
            <w:szCs w:val="24"/>
          </w:rPr>
          <w:t>TypeScript</w:t>
        </w:r>
      </w:ins>
      <w:del w:id="339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this signature for the subscribe method, the parameter named callback is of type (value: T) =&gt; void and the parameter named error is of type (</w:t>
      </w:r>
      <w:proofErr w:type="spellStart"/>
      <w:r>
        <w:rPr>
          <w:rFonts w:ascii="Times New Roman" w:eastAsia="Times New Roman" w:hAnsi="Times New Roman" w:cs="Times New Roman"/>
          <w:color w:val="212529"/>
          <w:sz w:val="24"/>
          <w:szCs w:val="24"/>
        </w:rPr>
        <w:t>value:Error</w:t>
      </w:r>
      <w:proofErr w:type="spellEnd"/>
      <w:r>
        <w:rPr>
          <w:rFonts w:ascii="Times New Roman" w:eastAsia="Times New Roman" w:hAnsi="Times New Roman" w:cs="Times New Roman"/>
          <w:color w:val="212529"/>
          <w:sz w:val="24"/>
          <w:szCs w:val="24"/>
        </w:rPr>
        <w:t xml:space="preserve">)=&gt;void where T is a type parameter used when creating an instance of the class and Error is the error type provided by </w:t>
      </w:r>
      <w:ins w:id="3400" w:author="Holli Flanagan" w:date="2025-05-09T15:22:00Z">
        <w:r>
          <w:rPr>
            <w:rFonts w:ascii="Times New Roman" w:eastAsia="Times New Roman" w:hAnsi="Times New Roman" w:cs="Times New Roman"/>
            <w:color w:val="212529"/>
            <w:sz w:val="24"/>
            <w:szCs w:val="24"/>
          </w:rPr>
          <w:t>TypeScript</w:t>
        </w:r>
      </w:ins>
      <w:del w:id="340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provides some built-in functions that take advantage of this.</w:t>
      </w:r>
    </w:p>
    <w:p w14:paraId="398A4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402" w:author="Holli Flanagan" w:date="2025-05-12T17:54:00Z">
        <w:r>
          <w:rPr>
            <w:rFonts w:ascii="Times New Roman" w:eastAsia="Times New Roman" w:hAnsi="Times New Roman" w:cs="Times New Roman"/>
            <w:color w:val="212529"/>
            <w:sz w:val="24"/>
            <w:szCs w:val="24"/>
          </w:rPr>
          <w:t>they</w:t>
        </w:r>
      </w:ins>
      <w:del w:id="3403"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 xml:space="preserve">filter, reduce,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every, some, find, </w:t>
      </w:r>
      <w:proofErr w:type="spellStart"/>
      <w:r>
        <w:rPr>
          <w:rFonts w:ascii="Times New Roman" w:eastAsia="Times New Roman" w:hAnsi="Times New Roman" w:cs="Times New Roman"/>
          <w:color w:val="212529"/>
          <w:sz w:val="24"/>
          <w:szCs w:val="24"/>
        </w:rPr>
        <w:t>findIndex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findLastIndex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and sort</w:t>
      </w:r>
      <w:ins w:id="3404" w:author="Holli Flanagan" w:date="2025-05-12T17:54:00Z">
        <w:r>
          <w:rPr>
            <w:rFonts w:ascii="Times New Roman" w:eastAsia="Times New Roman" w:hAnsi="Times New Roman" w:cs="Times New Roman"/>
            <w:color w:val="212529"/>
            <w:sz w:val="24"/>
            <w:szCs w:val="24"/>
          </w:rPr>
          <w:t>.</w:t>
        </w:r>
      </w:ins>
      <w:del w:id="3405"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AA63EA">
      <w:pPr>
        <w:pStyle w:val="Heading2"/>
        <w:rPr>
          <w:rPrChange w:id="3406" w:author="Holli Flanagan" w:date="2025-05-12T15:05:00Z">
            <w:rPr>
              <w:sz w:val="34"/>
              <w:szCs w:val="34"/>
            </w:rPr>
          </w:rPrChange>
        </w:rPr>
        <w:pPrChange w:id="3407" w:author="Holli Flanagan" w:date="2025-05-12T15:05:00Z">
          <w:pPr>
            <w:pStyle w:val="Heading2"/>
            <w:keepNext w:val="0"/>
            <w:keepLines w:val="0"/>
          </w:pPr>
        </w:pPrChange>
      </w:pPr>
      <w:bookmarkStart w:id="3408" w:name="_evp0vup17wfi" w:colFirst="0" w:colLast="0"/>
      <w:bookmarkEnd w:id="3408"/>
      <w:r>
        <w:rPr>
          <w:rPrChange w:id="3409" w:author="Holli Flanagan" w:date="2025-05-12T15:05:00Z">
            <w:rPr>
              <w:sz w:val="34"/>
              <w:szCs w:val="34"/>
            </w:rPr>
          </w:rPrChange>
        </w:rPr>
        <w:t>Higher Order Array Methods</w:t>
      </w:r>
    </w:p>
    <w:p w14:paraId="79F99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10" w:name="_64ckd8mrgg9q" w:colFirst="0" w:colLast="0"/>
      <w:bookmarkEnd w:id="3410"/>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forEach</w:t>
      </w:r>
      <w:proofErr w:type="spellEnd"/>
      <w:r>
        <w:rPr>
          <w:rFonts w:ascii="Times New Roman" w:eastAsia="Times New Roman" w:hAnsi="Times New Roman" w:cs="Times New Roman"/>
          <w:color w:val="27262B"/>
          <w:sz w:val="26"/>
          <w:szCs w:val="26"/>
        </w:rPr>
        <w:t xml:space="preserve"> Method</w:t>
      </w:r>
    </w:p>
    <w:p w14:paraId="776302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411" w:author="Holli Flanagan" w:date="2025-05-12T17:54:00Z">
        <w:r>
          <w:rPr>
            <w:rFonts w:ascii="Times New Roman" w:eastAsia="Times New Roman" w:hAnsi="Times New Roman" w:cs="Times New Roman"/>
            <w:color w:val="212529"/>
            <w:sz w:val="24"/>
            <w:szCs w:val="24"/>
          </w:rPr>
          <w:t>straightforward</w:t>
        </w:r>
      </w:ins>
      <w:del w:id="3412"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xml:space="preserve"> method, we could certainly do it with a simple for loop:</w:t>
      </w:r>
    </w:p>
    <w:p w14:paraId="2C5E51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 xml:space="preserve">order </w:t>
      </w:r>
      <w:proofErr w:type="spell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proofErr w:type="spellStart"/>
      <w:r>
        <w:rPr>
          <w:rFonts w:ascii="Times New Roman" w:eastAsia="Times New Roman" w:hAnsi="Times New Roman" w:cs="Times New Roman"/>
          <w:i/>
          <w:color w:val="212529"/>
          <w:sz w:val="24"/>
          <w:szCs w:val="24"/>
        </w:rPr>
        <w:t>forEach</w:t>
      </w:r>
      <w:proofErr w:type="spellEnd"/>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AA63EA">
      <w:pPr>
        <w:pStyle w:val="Heading3"/>
        <w:keepNext w:val="0"/>
        <w:keepLines w:val="0"/>
        <w:rPr>
          <w:rFonts w:ascii="Times New Roman" w:eastAsia="Times New Roman" w:hAnsi="Times New Roman" w:cs="Times New Roman"/>
          <w:color w:val="27262B"/>
          <w:u w:val="single"/>
          <w:rPrChange w:id="3413" w:author="Holli Flanagan" w:date="2025-05-12T17:56:00Z">
            <w:rPr>
              <w:rFonts w:ascii="Times New Roman" w:eastAsia="Times New Roman" w:hAnsi="Times New Roman" w:cs="Times New Roman"/>
              <w:color w:val="27262B"/>
              <w:sz w:val="26"/>
              <w:szCs w:val="26"/>
            </w:rPr>
          </w:rPrChange>
        </w:rPr>
        <w:pPrChange w:id="3414" w:author="Holli Flanagan" w:date="2025-05-12T17:57:00Z">
          <w:pPr>
            <w:pStyle w:val="Heading3"/>
            <w:keepNext w:val="0"/>
            <w:keepLines w:val="0"/>
            <w:shd w:val="clear" w:color="auto" w:fill="FFFFFF"/>
            <w:spacing w:before="400" w:after="60" w:line="288" w:lineRule="auto"/>
          </w:pPr>
        </w:pPrChange>
      </w:pPr>
      <w:bookmarkStart w:id="3415" w:name="_15xdgvfwh2tl" w:colFirst="0" w:colLast="0"/>
      <w:bookmarkEnd w:id="3415"/>
      <w:proofErr w:type="gramStart"/>
      <w:r>
        <w:rPr>
          <w:rFonts w:ascii="Times New Roman" w:eastAsia="Times New Roman" w:hAnsi="Times New Roman" w:cs="Times New Roman"/>
          <w:color w:val="27262B"/>
          <w:u w:val="single"/>
          <w:rPrChange w:id="3416"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417"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418" w:author="Oestreich, Julia" w:date="2025-05-15T17:55:00Z" w16du:dateUtc="2025-05-15T21:55:00Z">
        <w:r w:rsidDel="00EB1376">
          <w:rPr>
            <w:rFonts w:ascii="Times New Roman" w:eastAsia="Times New Roman" w:hAnsi="Times New Roman" w:cs="Times New Roman"/>
            <w:color w:val="212529"/>
            <w:sz w:val="24"/>
            <w:szCs w:val="24"/>
          </w:rPr>
          <w:delText>b</w:delText>
        </w:r>
      </w:del>
      <w:ins w:id="3419"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AA63EA">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all of the elements</w:t>
      </w:r>
      <w:ins w:id="3420"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AA63EA">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421"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AA63EA">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422"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AA63EA">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423"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AA63EA">
      <w:pPr>
        <w:pStyle w:val="Heading3"/>
        <w:rPr>
          <w:rPrChange w:id="3424" w:author="Holli Flanagan" w:date="2025-05-12T17:58:00Z">
            <w:rPr>
              <w:rFonts w:ascii="Times New Roman" w:eastAsia="Times New Roman" w:hAnsi="Times New Roman" w:cs="Times New Roman"/>
              <w:color w:val="27262B"/>
              <w:sz w:val="26"/>
              <w:szCs w:val="26"/>
            </w:rPr>
          </w:rPrChange>
        </w:rPr>
        <w:pPrChange w:id="3425" w:author="Holli Flanagan" w:date="2025-05-12T17:58:00Z">
          <w:pPr>
            <w:pStyle w:val="Heading3"/>
            <w:keepNext w:val="0"/>
            <w:keepLines w:val="0"/>
            <w:shd w:val="clear" w:color="auto" w:fill="FFFFFF"/>
            <w:spacing w:before="400" w:after="60" w:line="288" w:lineRule="auto"/>
          </w:pPr>
        </w:pPrChange>
      </w:pPr>
      <w:bookmarkStart w:id="3426" w:name="_peo5olvp1z44" w:colFirst="0" w:colLast="0"/>
      <w:bookmarkEnd w:id="3426"/>
      <w:r>
        <w:rPr>
          <w:rPrChange w:id="3427" w:author="Holli Flanagan" w:date="2025-05-12T17:58:00Z">
            <w:rPr>
              <w:rFonts w:ascii="Times New Roman" w:eastAsia="Times New Roman" w:hAnsi="Times New Roman" w:cs="Times New Roman"/>
              <w:color w:val="27262B"/>
              <w:sz w:val="26"/>
              <w:szCs w:val="26"/>
            </w:rPr>
          </w:rPrChange>
        </w:rPr>
        <w:t xml:space="preserve">The find and </w:t>
      </w:r>
      <w:proofErr w:type="spellStart"/>
      <w:r>
        <w:rPr>
          <w:rPrChange w:id="3428" w:author="Holli Flanagan" w:date="2025-05-12T17:58:00Z">
            <w:rPr>
              <w:rFonts w:ascii="Times New Roman" w:eastAsia="Times New Roman" w:hAnsi="Times New Roman" w:cs="Times New Roman"/>
              <w:color w:val="27262B"/>
              <w:sz w:val="26"/>
              <w:szCs w:val="26"/>
            </w:rPr>
          </w:rPrChange>
        </w:rPr>
        <w:t>findIndex</w:t>
      </w:r>
      <w:proofErr w:type="spellEnd"/>
      <w:r>
        <w:rPr>
          <w:rPrChange w:id="3429" w:author="Holli Flanagan" w:date="2025-05-12T17:58:00Z">
            <w:rPr>
              <w:rFonts w:ascii="Times New Roman" w:eastAsia="Times New Roman" w:hAnsi="Times New Roman" w:cs="Times New Roman"/>
              <w:color w:val="27262B"/>
              <w:sz w:val="26"/>
              <w:szCs w:val="26"/>
            </w:rPr>
          </w:rPrChange>
        </w:rPr>
        <w:t xml:space="preserve"> methods</w:t>
      </w:r>
    </w:p>
    <w:p w14:paraId="1163FB00" w14:textId="0248AC4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430" w:author="Holli Flanagan" w:date="2025-05-12T17:56:00Z">
        <w:r>
          <w:rPr>
            <w:rFonts w:ascii="Times New Roman" w:eastAsia="Times New Roman" w:hAnsi="Times New Roman" w:cs="Times New Roman"/>
            <w:color w:val="212529"/>
            <w:sz w:val="24"/>
            <w:szCs w:val="24"/>
          </w:rPr>
          <w:t>executes</w:t>
        </w:r>
      </w:ins>
      <w:del w:id="3431"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432" w:author="Holli Flanagan" w:date="2025-05-12T17:56:00Z">
        <w:r>
          <w:rPr>
            <w:rFonts w:ascii="Times New Roman" w:eastAsia="Times New Roman" w:hAnsi="Times New Roman" w:cs="Times New Roman"/>
            <w:color w:val="212529"/>
            <w:sz w:val="24"/>
            <w:szCs w:val="24"/>
          </w:rPr>
          <w:delText>T</w:delText>
        </w:r>
      </w:del>
      <w:ins w:id="3433"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434" w:author="Oestreich, Julia" w:date="2025-05-15T17:56:00Z" w16du:dateUtc="2025-05-15T21:56:00Z">
        <w:r w:rsidDel="00EB1376">
          <w:rPr>
            <w:rFonts w:ascii="Times New Roman" w:eastAsia="Times New Roman" w:hAnsi="Times New Roman" w:cs="Times New Roman"/>
            <w:color w:val="212529"/>
            <w:sz w:val="24"/>
            <w:szCs w:val="24"/>
          </w:rPr>
          <w:delText>b</w:delText>
        </w:r>
      </w:del>
      <w:ins w:id="3435"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AA63EA">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436"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AA63EA">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437"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AA63EA">
      <w:pPr>
        <w:shd w:val="clear" w:color="auto" w:fill="FFFFFF"/>
        <w:spacing w:after="240"/>
        <w:rPr>
          <w:rFonts w:ascii="Times New Roman" w:eastAsia="Times New Roman" w:hAnsi="Times New Roman" w:cs="Times New Roman"/>
          <w:i/>
          <w:color w:val="212529"/>
          <w:sz w:val="24"/>
          <w:szCs w:val="24"/>
        </w:rPr>
      </w:pP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i/>
          <w:color w:val="212529"/>
          <w:sz w:val="24"/>
          <w:szCs w:val="24"/>
        </w:rPr>
        <w:t>:</w:t>
      </w:r>
    </w:p>
    <w:p w14:paraId="0082E658" w14:textId="77777777" w:rsidR="00B32DEF" w:rsidRDefault="00AA63EA">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438"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AA63EA">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439"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r>
        <w:rPr>
          <w:rFonts w:ascii="Times New Roman" w:eastAsia="Times New Roman" w:hAnsi="Times New Roman" w:cs="Times New Roman"/>
          <w:i/>
          <w:color w:val="212529"/>
          <w:sz w:val="24"/>
          <w:szCs w:val="24"/>
        </w:rPr>
        <w:t>last</w:t>
      </w:r>
      <w:r>
        <w:rPr>
          <w:rFonts w:ascii="Times New Roman" w:eastAsia="Times New Roman" w:hAnsi="Times New Roman" w:cs="Times New Roman"/>
          <w:color w:val="212529"/>
          <w:sz w:val="24"/>
          <w:szCs w:val="24"/>
        </w:rPr>
        <w:t xml:space="preserve"> versions of these methods that return the last element that matches. These are </w:t>
      </w:r>
      <w:proofErr w:type="spellStart"/>
      <w:r>
        <w:rPr>
          <w:rFonts w:ascii="Times New Roman" w:eastAsia="Times New Roman" w:hAnsi="Times New Roman" w:cs="Times New Roman"/>
          <w:i/>
          <w:color w:val="212529"/>
          <w:sz w:val="24"/>
          <w:szCs w:val="24"/>
        </w:rPr>
        <w:t>findLast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i/>
          <w:color w:val="212529"/>
          <w:sz w:val="24"/>
          <w:szCs w:val="24"/>
        </w:rPr>
        <w:t>findLastIndex</w:t>
      </w:r>
      <w:proofErr w:type="spellEnd"/>
      <w:r>
        <w:rPr>
          <w:rFonts w:ascii="Times New Roman" w:eastAsia="Times New Roman" w:hAnsi="Times New Roman" w:cs="Times New Roman"/>
          <w:color w:val="212529"/>
          <w:sz w:val="24"/>
          <w:szCs w:val="24"/>
        </w:rPr>
        <w:t>.</w:t>
      </w:r>
    </w:p>
    <w:p w14:paraId="58A341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40" w:name="_493je8aufx5c" w:colFirst="0" w:colLast="0"/>
      <w:bookmarkEnd w:id="3440"/>
      <w:r>
        <w:rPr>
          <w:rFonts w:ascii="Times New Roman" w:eastAsia="Times New Roman" w:hAnsi="Times New Roman" w:cs="Times New Roman"/>
          <w:color w:val="27262B"/>
          <w:sz w:val="26"/>
          <w:szCs w:val="26"/>
        </w:rPr>
        <w:t>The filter method</w:t>
      </w:r>
    </w:p>
    <w:p w14:paraId="3AA9A136" w14:textId="559E0B8F"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441" w:author="Oestreich, Julia" w:date="2025-05-15T17:56:00Z" w16du:dateUtc="2025-05-15T21:56:00Z">
        <w:r w:rsidDel="00EB1376">
          <w:rPr>
            <w:rFonts w:ascii="Times New Roman" w:eastAsia="Times New Roman" w:hAnsi="Times New Roman" w:cs="Times New Roman"/>
            <w:color w:val="212529"/>
            <w:sz w:val="24"/>
            <w:szCs w:val="24"/>
          </w:rPr>
          <w:delText>b</w:delText>
        </w:r>
      </w:del>
      <w:ins w:id="3442"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443"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it does not mutate the original array, you must capture the return value.</w:t>
      </w:r>
    </w:p>
    <w:p w14:paraId="4C7318F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44" w:name="_lof5n4fc4mm" w:colFirst="0" w:colLast="0"/>
      <w:bookmarkEnd w:id="3444"/>
      <w:r>
        <w:rPr>
          <w:rFonts w:ascii="Times New Roman" w:eastAsia="Times New Roman" w:hAnsi="Times New Roman" w:cs="Times New Roman"/>
          <w:color w:val="27262B"/>
          <w:sz w:val="26"/>
          <w:szCs w:val="26"/>
        </w:rPr>
        <w:t>The map method</w:t>
      </w:r>
    </w:p>
    <w:p w14:paraId="74870B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object, and</w:t>
      </w:r>
      <w:proofErr w:type="gramEnd"/>
      <w:r>
        <w:rPr>
          <w:rFonts w:ascii="Times New Roman" w:eastAsia="Times New Roman" w:hAnsi="Times New Roman" w:cs="Times New Roman"/>
          <w:color w:val="212529"/>
          <w:sz w:val="24"/>
          <w:szCs w:val="24"/>
        </w:rPr>
        <w:t xml:space="preserve"> returns the age of that person. The result is an array containing the ages of each person in the same order as the people in the original array.</w:t>
      </w:r>
    </w:p>
    <w:p w14:paraId="57AE4CB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Map is very useful for extracting data from an array of objects.</w:t>
      </w:r>
    </w:p>
    <w:p w14:paraId="5A83DB9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45" w:name="_h7861bnif84l" w:colFirst="0" w:colLast="0"/>
      <w:bookmarkEnd w:id="3445"/>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flatMap</w:t>
      </w:r>
      <w:proofErr w:type="spellEnd"/>
      <w:r>
        <w:rPr>
          <w:rFonts w:ascii="Times New Roman" w:eastAsia="Times New Roman" w:hAnsi="Times New Roman" w:cs="Times New Roman"/>
          <w:color w:val="27262B"/>
          <w:sz w:val="26"/>
          <w:szCs w:val="26"/>
        </w:rPr>
        <w:t xml:space="preserve"> method</w:t>
      </w:r>
    </w:p>
    <w:p w14:paraId="757FF3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method executes a function and returns a new array consisting of the return values of the function applied to each element in a nested array.</w:t>
      </w:r>
    </w:p>
    <w:p w14:paraId="48B20AC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flattens it into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admin','user','editor</w:t>
      </w:r>
      <w:proofErr w:type="spellEnd"/>
      <w:r>
        <w:rPr>
          <w:rFonts w:ascii="Times New Roman" w:eastAsia="Times New Roman" w:hAnsi="Times New Roman" w:cs="Times New Roman"/>
          <w:color w:val="D63384"/>
          <w:sz w:val="21"/>
          <w:szCs w:val="21"/>
          <w:shd w:val="clear" w:color="auto" w:fill="F5F6FA"/>
        </w:rPr>
        <w:t>']</w:t>
      </w:r>
    </w:p>
    <w:p w14:paraId="4D769B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46" w:name="_ipl323pei8cb" w:colFirst="0" w:colLast="0"/>
      <w:bookmarkEnd w:id="3446"/>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AA63EA">
      <w:pPr>
        <w:shd w:val="clear" w:color="auto" w:fill="FFFFFF"/>
        <w:spacing w:after="240"/>
        <w:rPr>
          <w:ins w:id="3447"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w:t>
      </w:r>
      <w:ins w:id="3448" w:author="Holli Flanagan" w:date="2025-05-12T17:59:00Z">
        <w:r>
          <w:rPr>
            <w:rFonts w:ascii="Times New Roman" w:eastAsia="Times New Roman" w:hAnsi="Times New Roman" w:cs="Times New Roman"/>
            <w:color w:val="212529"/>
            <w:sz w:val="24"/>
            <w:szCs w:val="24"/>
          </w:rPr>
          <w:t>function</w:t>
        </w:r>
      </w:ins>
      <w:del w:id="3449"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the example we are summing up the numbers in an array by adding each number to acc. The initial value of acc is the second parameter to reduce.</w:t>
      </w:r>
    </w:p>
    <w:p w14:paraId="3E423D2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450"/>
      <w:proofErr w:type="spellStart"/>
      <w:r>
        <w:rPr>
          <w:rFonts w:ascii="Times New Roman" w:eastAsia="Times New Roman" w:hAnsi="Times New Roman" w:cs="Times New Roman"/>
          <w:color w:val="212529"/>
          <w:sz w:val="24"/>
          <w:szCs w:val="24"/>
          <w:highlight w:val="white"/>
        </w:rPr>
        <w:t>stdev</w:t>
      </w:r>
      <w:proofErr w:type="spellEnd"/>
      <w:r>
        <w:rPr>
          <w:rFonts w:ascii="Times New Roman" w:eastAsia="Times New Roman" w:hAnsi="Times New Roman" w:cs="Times New Roman"/>
          <w:color w:val="212529"/>
          <w:sz w:val="24"/>
          <w:szCs w:val="24"/>
          <w:highlight w:val="white"/>
        </w:rPr>
        <w:t xml:space="preserve"> </w:t>
      </w:r>
      <w:commentRangeEnd w:id="3450"/>
      <w:r>
        <w:commentReference w:id="3450"/>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exclude some values from our count, and also map some values first. Here we are summing up the odd integers in our array </w:t>
      </w:r>
      <w:proofErr w:type="spellStart"/>
      <w:r>
        <w:rPr>
          <w:rFonts w:ascii="Times New Roman" w:eastAsia="Times New Roman" w:hAnsi="Times New Roman" w:cs="Times New Roman"/>
          <w:color w:val="212529"/>
          <w:sz w:val="24"/>
          <w:szCs w:val="24"/>
        </w:rPr>
        <w:t>vals</w:t>
      </w:r>
      <w:proofErr w:type="spellEnd"/>
      <w:r>
        <w:rPr>
          <w:rFonts w:ascii="Times New Roman" w:eastAsia="Times New Roman" w:hAnsi="Times New Roman" w:cs="Times New Roman"/>
          <w:color w:val="212529"/>
          <w:sz w:val="24"/>
          <w:szCs w:val="24"/>
        </w:rPr>
        <w:t>.</w:t>
      </w:r>
    </w:p>
    <w:p w14:paraId="00DE85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Even though we are supposed to return a single value, that value can be a complex object. Here we compute all the statistics in a single pass through the array.</w:t>
      </w:r>
    </w:p>
    <w:p w14:paraId="18C77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451" w:author="Holli Flanagan" w:date="2025-05-12T18:00:00Z">
        <w:r>
          <w:rPr>
            <w:rFonts w:ascii="Times New Roman" w:eastAsia="Times New Roman" w:hAnsi="Times New Roman" w:cs="Times New Roman"/>
            <w:color w:val="212529"/>
            <w:sz w:val="24"/>
            <w:szCs w:val="24"/>
          </w:rPr>
          <w:t>of the accumulator</w:t>
        </w:r>
      </w:ins>
      <w:del w:id="3452"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453" w:author="Holli Flanagan" w:date="2025-05-12T18:00:00Z">
        <w:r>
          <w:rPr>
            <w:rFonts w:ascii="Times New Roman" w:eastAsia="Times New Roman" w:hAnsi="Times New Roman" w:cs="Times New Roman"/>
            <w:color w:val="212529"/>
            <w:sz w:val="24"/>
            <w:szCs w:val="24"/>
          </w:rPr>
          <w:t>of the accumulator</w:t>
        </w:r>
      </w:ins>
      <w:del w:id="3454"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proofErr w:type="spellStart"/>
      <w:r>
        <w:rPr>
          <w:rFonts w:ascii="Times New Roman" w:eastAsia="Times New Roman" w:hAnsi="Times New Roman" w:cs="Times New Roman"/>
          <w:i/>
          <w:color w:val="212529"/>
          <w:sz w:val="24"/>
          <w:szCs w:val="24"/>
        </w:rPr>
        <w:t>reduceRight</w:t>
      </w:r>
      <w:proofErr w:type="spellEnd"/>
      <w:r>
        <w:rPr>
          <w:rFonts w:ascii="Times New Roman" w:eastAsia="Times New Roman" w:hAnsi="Times New Roman" w:cs="Times New Roman"/>
          <w:color w:val="212529"/>
          <w:sz w:val="24"/>
          <w:szCs w:val="24"/>
        </w:rPr>
        <w:t>.</w:t>
      </w:r>
    </w:p>
    <w:p w14:paraId="77A0186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vals.reduceRight</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455" w:author="Holli Flanagan" w:date="2025-05-12T18:00:00Z">
        <w:r>
          <w:rPr>
            <w:rFonts w:ascii="Times New Roman" w:eastAsia="Times New Roman" w:hAnsi="Times New Roman" w:cs="Times New Roman"/>
            <w:color w:val="212529"/>
            <w:sz w:val="24"/>
            <w:szCs w:val="24"/>
          </w:rPr>
          <w:t>commutative</w:t>
        </w:r>
      </w:ins>
      <w:del w:id="3456"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457" w:author="Holli Flanagan" w:date="2025-05-12T18:00:00Z">
        <w:r>
          <w:rPr>
            <w:rFonts w:ascii="Times New Roman" w:eastAsia="Times New Roman" w:hAnsi="Times New Roman" w:cs="Times New Roman"/>
            <w:color w:val="212529"/>
            <w:sz w:val="24"/>
            <w:szCs w:val="24"/>
          </w:rPr>
          <w:t>where</w:t>
        </w:r>
      </w:ins>
      <w:del w:id="3458"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w:t>
      </w:r>
    </w:p>
    <w:p w14:paraId="3411DC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59" w:name="_m24a4ht9r1gr" w:colFirst="0" w:colLast="0"/>
      <w:bookmarkEnd w:id="3459"/>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460" w:author="Holli Flanagan" w:date="2025-05-12T18:00:00Z">
        <w:r>
          <w:rPr>
            <w:rFonts w:ascii="Times New Roman" w:eastAsia="Times New Roman" w:hAnsi="Times New Roman" w:cs="Times New Roman"/>
            <w:color w:val="212529"/>
            <w:sz w:val="24"/>
            <w:szCs w:val="24"/>
          </w:rPr>
          <w:t>elements</w:t>
        </w:r>
      </w:ins>
      <w:del w:id="3461"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AA63EA">
      <w:pPr>
        <w:numPr>
          <w:ilvl w:val="0"/>
          <w:numId w:val="102"/>
        </w:numPr>
        <w:shd w:val="clear" w:color="auto" w:fill="FFFFFF"/>
        <w:spacing w:before="180"/>
        <w:rPr>
          <w:rFonts w:ascii="Times New Roman" w:eastAsia="Times New Roman" w:hAnsi="Times New Roman" w:cs="Times New Roman"/>
        </w:rPr>
        <w:pPrChange w:id="3462"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AA63EA">
      <w:pPr>
        <w:numPr>
          <w:ilvl w:val="0"/>
          <w:numId w:val="102"/>
        </w:numPr>
        <w:shd w:val="clear" w:color="auto" w:fill="FFFFFF"/>
        <w:rPr>
          <w:rFonts w:ascii="Times New Roman" w:eastAsia="Times New Roman" w:hAnsi="Times New Roman" w:cs="Times New Roman"/>
        </w:rPr>
        <w:pPrChange w:id="3463"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AA63EA">
      <w:pPr>
        <w:numPr>
          <w:ilvl w:val="0"/>
          <w:numId w:val="102"/>
        </w:numPr>
        <w:shd w:val="clear" w:color="auto" w:fill="FFFFFF"/>
        <w:spacing w:after="300"/>
        <w:rPr>
          <w:rFonts w:ascii="Times New Roman" w:eastAsia="Times New Roman" w:hAnsi="Times New Roman" w:cs="Times New Roman"/>
        </w:rPr>
        <w:pPrChange w:id="3464"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Array.from</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pass a function, we can sort arrays of complex objects or classes in any way we wish.</w:t>
      </w:r>
    </w:p>
    <w:p w14:paraId="4A56E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465" w:author="Holli Flanagan" w:date="2025-05-12T18:01:00Z">
        <w:r>
          <w:rPr>
            <w:rFonts w:ascii="Times New Roman" w:eastAsia="Times New Roman" w:hAnsi="Times New Roman" w:cs="Times New Roman"/>
            <w:color w:val="212529"/>
            <w:sz w:val="24"/>
            <w:szCs w:val="24"/>
            <w:highlight w:val="white"/>
          </w:rPr>
          <w:t>ote</w:t>
        </w:r>
      </w:ins>
      <w:del w:id="3466"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AA63EA">
      <w:pPr>
        <w:pStyle w:val="Heading2"/>
        <w:rPr>
          <w:rPrChange w:id="3467" w:author="Holli Flanagan" w:date="2025-05-12T15:05:00Z">
            <w:rPr>
              <w:sz w:val="34"/>
              <w:szCs w:val="34"/>
            </w:rPr>
          </w:rPrChange>
        </w:rPr>
        <w:pPrChange w:id="3468" w:author="Holli Flanagan" w:date="2025-05-12T15:05:00Z">
          <w:pPr>
            <w:pStyle w:val="Heading2"/>
            <w:keepNext w:val="0"/>
            <w:keepLines w:val="0"/>
          </w:pPr>
        </w:pPrChange>
      </w:pPr>
      <w:bookmarkStart w:id="3469" w:name="_3zptd6reruu0" w:colFirst="0" w:colLast="0"/>
      <w:bookmarkEnd w:id="3469"/>
      <w:r>
        <w:rPr>
          <w:rPrChange w:id="3470" w:author="Holli Flanagan" w:date="2025-05-12T15:05:00Z">
            <w:rPr>
              <w:sz w:val="34"/>
              <w:szCs w:val="34"/>
            </w:rPr>
          </w:rPrChange>
        </w:rPr>
        <w:t>Summary</w:t>
      </w:r>
    </w:p>
    <w:p w14:paraId="5A196F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AA63EA">
      <w:pPr>
        <w:pStyle w:val="Heading2"/>
        <w:keepNext w:val="0"/>
        <w:keepLines w:val="0"/>
        <w:spacing w:before="700"/>
        <w:rPr>
          <w:rPrChange w:id="3471" w:author="Holli Flanagan" w:date="2025-05-12T15:05:00Z">
            <w:rPr>
              <w:sz w:val="46"/>
              <w:szCs w:val="46"/>
            </w:rPr>
          </w:rPrChange>
        </w:rPr>
        <w:pPrChange w:id="3472" w:author="Holli Flanagan" w:date="2025-05-12T15:05:00Z">
          <w:pPr>
            <w:pStyle w:val="Heading1"/>
            <w:keepNext w:val="0"/>
            <w:keepLines w:val="0"/>
            <w:spacing w:before="700"/>
          </w:pPr>
        </w:pPrChange>
      </w:pPr>
      <w:bookmarkStart w:id="3473" w:name="_eemrvojqh5y3" w:colFirst="0" w:colLast="0"/>
      <w:bookmarkEnd w:id="3473"/>
      <w:r>
        <w:rPr>
          <w:rPrChange w:id="3474" w:author="Holli Flanagan" w:date="2025-05-12T15:05:00Z">
            <w:rPr>
              <w:sz w:val="46"/>
              <w:szCs w:val="46"/>
            </w:rPr>
          </w:rPrChange>
        </w:rPr>
        <w:t>Next Step</w:t>
      </w:r>
    </w:p>
    <w:p w14:paraId="55FE1909" w14:textId="6D48B340"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475"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476" w:author="Holli Flanagan" w:date="2025-05-12T15:05:00Z">
        <w:r>
          <w:fldChar w:fldCharType="begin"/>
        </w:r>
        <w:r>
          <w:delInstrText>HYPERLINK "https://boots-edu.github.io/textbook/text/12-high-order-methods/implementation.html"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477" w:author="Oestreich, Julia" w:date="2025-05-15T17:57:00Z" w16du:dateUtc="2025-05-15T21:57:00Z">
        <w:r w:rsidR="006A65C1">
          <w:rPr>
            <w:rFonts w:ascii="Times New Roman" w:eastAsia="Times New Roman" w:hAnsi="Times New Roman" w:cs="Times New Roman"/>
            <w:color w:val="0D6EFD"/>
            <w:sz w:val="24"/>
            <w:szCs w:val="24"/>
            <w:u w:val="single"/>
          </w:rPr>
          <w:t>.</w:t>
        </w:r>
      </w:ins>
      <w:del w:id="3478"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AA63EA">
      <w:pPr>
        <w:pStyle w:val="Heading1"/>
        <w:rPr>
          <w:rPrChange w:id="3479" w:author="Holli Flanagan" w:date="2025-05-12T15:05:00Z">
            <w:rPr>
              <w:sz w:val="46"/>
              <w:szCs w:val="46"/>
            </w:rPr>
          </w:rPrChange>
        </w:rPr>
        <w:pPrChange w:id="3480" w:author="Holli Flanagan" w:date="2025-05-12T15:05:00Z">
          <w:pPr>
            <w:pStyle w:val="Heading1"/>
            <w:keepNext w:val="0"/>
            <w:keepLines w:val="0"/>
          </w:pPr>
        </w:pPrChange>
      </w:pPr>
      <w:bookmarkStart w:id="3481" w:name="_ybqalq6dhwrl" w:colFirst="0" w:colLast="0"/>
      <w:bookmarkEnd w:id="3481"/>
      <w:r>
        <w:rPr>
          <w:rPrChange w:id="3482" w:author="Holli Flanagan" w:date="2025-05-12T15:05:00Z">
            <w:rPr>
              <w:sz w:val="46"/>
              <w:szCs w:val="46"/>
            </w:rPr>
          </w:rPrChange>
        </w:rPr>
        <w:t>Example Implementation of H</w:t>
      </w:r>
      <w:ins w:id="3483" w:author="Oestreich, Julia" w:date="2025-05-15T17:58:00Z" w16du:dateUtc="2025-05-15T21:58:00Z">
        <w:r w:rsidR="006A65C1">
          <w:t xml:space="preserve">igher </w:t>
        </w:r>
      </w:ins>
      <w:r>
        <w:rPr>
          <w:rPrChange w:id="3484" w:author="Holli Flanagan" w:date="2025-05-12T15:05:00Z">
            <w:rPr>
              <w:sz w:val="46"/>
              <w:szCs w:val="46"/>
            </w:rPr>
          </w:rPrChange>
        </w:rPr>
        <w:t>O</w:t>
      </w:r>
      <w:ins w:id="3485" w:author="Oestreich, Julia" w:date="2025-05-15T17:58:00Z" w16du:dateUtc="2025-05-15T21:58:00Z">
        <w:r w:rsidR="006A65C1">
          <w:t>rder</w:t>
        </w:r>
      </w:ins>
      <w:r>
        <w:rPr>
          <w:rPrChange w:id="3486" w:author="Holli Flanagan" w:date="2025-05-12T15:05:00Z">
            <w:rPr>
              <w:sz w:val="46"/>
              <w:szCs w:val="46"/>
            </w:rPr>
          </w:rPrChange>
        </w:rPr>
        <w:t xml:space="preserve"> Methods</w:t>
      </w:r>
    </w:p>
    <w:p w14:paraId="51AD8A38" w14:textId="77777777" w:rsidR="00B32DEF" w:rsidRPr="00B32DEF" w:rsidRDefault="00AA63EA">
      <w:pPr>
        <w:pStyle w:val="Heading2"/>
        <w:rPr>
          <w:rPrChange w:id="3487" w:author="Holli Flanagan" w:date="2025-05-12T15:05:00Z">
            <w:rPr>
              <w:sz w:val="34"/>
              <w:szCs w:val="34"/>
            </w:rPr>
          </w:rPrChange>
        </w:rPr>
        <w:pPrChange w:id="3488" w:author="Holli Flanagan" w:date="2025-05-12T15:05:00Z">
          <w:pPr>
            <w:pStyle w:val="Heading2"/>
            <w:keepNext w:val="0"/>
            <w:keepLines w:val="0"/>
          </w:pPr>
        </w:pPrChange>
      </w:pPr>
      <w:bookmarkStart w:id="3489" w:name="_mymuq5xgdtie" w:colFirst="0" w:colLast="0"/>
      <w:bookmarkEnd w:id="3489"/>
      <w:r>
        <w:rPr>
          <w:rPrChange w:id="3490" w:author="Holli Flanagan" w:date="2025-05-12T15:05:00Z">
            <w:rPr>
              <w:sz w:val="34"/>
              <w:szCs w:val="34"/>
            </w:rPr>
          </w:rPrChange>
        </w:rPr>
        <w:t>Key Idea</w:t>
      </w:r>
    </w:p>
    <w:p w14:paraId="099C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AA63EA">
      <w:pPr>
        <w:pStyle w:val="Heading2"/>
        <w:rPr>
          <w:rPrChange w:id="3491" w:author="Holli Flanagan" w:date="2025-05-12T15:05:00Z">
            <w:rPr>
              <w:sz w:val="34"/>
              <w:szCs w:val="34"/>
            </w:rPr>
          </w:rPrChange>
        </w:rPr>
        <w:pPrChange w:id="3492" w:author="Holli Flanagan" w:date="2025-05-12T15:05:00Z">
          <w:pPr>
            <w:pStyle w:val="Heading2"/>
            <w:keepNext w:val="0"/>
            <w:keepLines w:val="0"/>
          </w:pPr>
        </w:pPrChange>
      </w:pPr>
      <w:bookmarkStart w:id="3493" w:name="_6q3b7vqaiolr" w:colFirst="0" w:colLast="0"/>
      <w:bookmarkEnd w:id="3493"/>
      <w:r>
        <w:rPr>
          <w:rPrChange w:id="3494" w:author="Holli Flanagan" w:date="2025-05-12T15:05:00Z">
            <w:rPr>
              <w:sz w:val="34"/>
              <w:szCs w:val="34"/>
            </w:rPr>
          </w:rPrChange>
        </w:rPr>
        <w:t>Overview</w:t>
      </w:r>
    </w:p>
    <w:p w14:paraId="6EF02D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495"/>
      <w:r>
        <w:rPr>
          <w:rFonts w:ascii="Times New Roman" w:eastAsia="Times New Roman" w:hAnsi="Times New Roman" w:cs="Times New Roman"/>
          <w:i/>
          <w:color w:val="212529"/>
          <w:sz w:val="24"/>
          <w:szCs w:val="24"/>
        </w:rPr>
        <w:t>higher order methods</w:t>
      </w:r>
      <w:commentRangeEnd w:id="3495"/>
      <w:r>
        <w:commentReference w:id="3495"/>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496"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497"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AA63EA">
      <w:pPr>
        <w:pStyle w:val="Heading2"/>
        <w:keepNext w:val="0"/>
        <w:keepLines w:val="0"/>
        <w:rPr>
          <w:rPrChange w:id="3498" w:author="Holli Flanagan" w:date="2025-05-12T15:07:00Z">
            <w:rPr>
              <w:sz w:val="34"/>
              <w:szCs w:val="34"/>
            </w:rPr>
          </w:rPrChange>
        </w:rPr>
      </w:pPr>
      <w:bookmarkStart w:id="3499" w:name="_svdar6etmnvu" w:colFirst="0" w:colLast="0"/>
      <w:bookmarkEnd w:id="3499"/>
      <w:proofErr w:type="spellStart"/>
      <w:r>
        <w:rPr>
          <w:color w:val="D63384"/>
          <w:shd w:val="clear" w:color="auto" w:fill="F5F6FA"/>
          <w:rPrChange w:id="3500" w:author="Holli Flanagan" w:date="2025-05-12T15:07:00Z">
            <w:rPr>
              <w:color w:val="D63384"/>
              <w:sz w:val="30"/>
              <w:szCs w:val="30"/>
              <w:shd w:val="clear" w:color="auto" w:fill="F5F6FA"/>
            </w:rPr>
          </w:rPrChange>
        </w:rPr>
        <w:t>forEach</w:t>
      </w:r>
      <w:proofErr w:type="spellEnd"/>
      <w:r>
        <w:rPr>
          <w:rPrChange w:id="3501" w:author="Holli Flanagan" w:date="2025-05-12T15:07:00Z">
            <w:rPr>
              <w:sz w:val="34"/>
              <w:szCs w:val="34"/>
            </w:rPr>
          </w:rPrChange>
        </w:rPr>
        <w:t xml:space="preserve"> Method</w:t>
      </w:r>
    </w:p>
    <w:p w14:paraId="5661765C"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AA63EA">
      <w:pPr>
        <w:pStyle w:val="Heading2"/>
        <w:keepNext w:val="0"/>
        <w:keepLines w:val="0"/>
        <w:rPr>
          <w:rPrChange w:id="3502" w:author="Holli Flanagan" w:date="2025-05-12T15:07:00Z">
            <w:rPr>
              <w:sz w:val="34"/>
              <w:szCs w:val="34"/>
            </w:rPr>
          </w:rPrChange>
        </w:rPr>
      </w:pPr>
      <w:bookmarkStart w:id="3503" w:name="_h80uub55fap" w:colFirst="0" w:colLast="0"/>
      <w:bookmarkEnd w:id="3503"/>
      <w:r>
        <w:rPr>
          <w:color w:val="D63384"/>
          <w:shd w:val="clear" w:color="auto" w:fill="F5F6FA"/>
          <w:rPrChange w:id="3504" w:author="Holli Flanagan" w:date="2025-05-12T15:07:00Z">
            <w:rPr>
              <w:color w:val="D63384"/>
              <w:sz w:val="30"/>
              <w:szCs w:val="30"/>
              <w:shd w:val="clear" w:color="auto" w:fill="F5F6FA"/>
            </w:rPr>
          </w:rPrChange>
        </w:rPr>
        <w:t>filter</w:t>
      </w:r>
      <w:r>
        <w:rPr>
          <w:rPrChange w:id="3505" w:author="Holli Flanagan" w:date="2025-05-12T15:07:00Z">
            <w:rPr>
              <w:sz w:val="34"/>
              <w:szCs w:val="34"/>
            </w:rPr>
          </w:rPrChange>
        </w:rPr>
        <w:t xml:space="preserve"> Method</w:t>
      </w:r>
    </w:p>
    <w:p w14:paraId="3968AFB3"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AA63EA">
      <w:pPr>
        <w:pStyle w:val="Heading2"/>
        <w:keepNext w:val="0"/>
        <w:keepLines w:val="0"/>
        <w:rPr>
          <w:rPrChange w:id="3506" w:author="Holli Flanagan" w:date="2025-05-12T15:07:00Z">
            <w:rPr>
              <w:sz w:val="34"/>
              <w:szCs w:val="34"/>
            </w:rPr>
          </w:rPrChange>
        </w:rPr>
      </w:pPr>
      <w:bookmarkStart w:id="3507" w:name="_a4wopf6yqj4g" w:colFirst="0" w:colLast="0"/>
      <w:bookmarkEnd w:id="3507"/>
      <w:r>
        <w:rPr>
          <w:color w:val="D63384"/>
          <w:shd w:val="clear" w:color="auto" w:fill="F5F6FA"/>
          <w:rPrChange w:id="3508" w:author="Holli Flanagan" w:date="2025-05-12T15:07:00Z">
            <w:rPr>
              <w:color w:val="D63384"/>
              <w:sz w:val="30"/>
              <w:szCs w:val="30"/>
              <w:shd w:val="clear" w:color="auto" w:fill="F5F6FA"/>
            </w:rPr>
          </w:rPrChange>
        </w:rPr>
        <w:lastRenderedPageBreak/>
        <w:t>some</w:t>
      </w:r>
      <w:r>
        <w:rPr>
          <w:rPrChange w:id="3509" w:author="Holli Flanagan" w:date="2025-05-12T15:07:00Z">
            <w:rPr>
              <w:sz w:val="34"/>
              <w:szCs w:val="34"/>
            </w:rPr>
          </w:rPrChange>
        </w:rPr>
        <w:t xml:space="preserve"> </w:t>
      </w:r>
      <w:proofErr w:type="gramStart"/>
      <w:r>
        <w:rPr>
          <w:rPrChange w:id="3510" w:author="Holli Flanagan" w:date="2025-05-12T15:07:00Z">
            <w:rPr>
              <w:sz w:val="34"/>
              <w:szCs w:val="34"/>
            </w:rPr>
          </w:rPrChange>
        </w:rPr>
        <w:t>Method</w:t>
      </w:r>
      <w:proofErr w:type="gramEnd"/>
    </w:p>
    <w:p w14:paraId="4AFF68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AA63EA">
      <w:pPr>
        <w:pStyle w:val="Heading2"/>
        <w:keepNext w:val="0"/>
        <w:keepLines w:val="0"/>
        <w:rPr>
          <w:rPrChange w:id="3511" w:author="Holli Flanagan" w:date="2025-05-12T15:07:00Z">
            <w:rPr>
              <w:sz w:val="34"/>
              <w:szCs w:val="34"/>
            </w:rPr>
          </w:rPrChange>
        </w:rPr>
      </w:pPr>
      <w:bookmarkStart w:id="3512" w:name="_vef0c65wo9t2" w:colFirst="0" w:colLast="0"/>
      <w:bookmarkEnd w:id="3512"/>
      <w:r>
        <w:rPr>
          <w:color w:val="D63384"/>
          <w:shd w:val="clear" w:color="auto" w:fill="F5F6FA"/>
          <w:rPrChange w:id="3513" w:author="Holli Flanagan" w:date="2025-05-12T15:07:00Z">
            <w:rPr>
              <w:color w:val="D63384"/>
              <w:sz w:val="30"/>
              <w:szCs w:val="30"/>
              <w:shd w:val="clear" w:color="auto" w:fill="F5F6FA"/>
            </w:rPr>
          </w:rPrChange>
        </w:rPr>
        <w:t>every</w:t>
      </w:r>
      <w:r>
        <w:rPr>
          <w:rPrChange w:id="3514" w:author="Holli Flanagan" w:date="2025-05-12T15:07:00Z">
            <w:rPr>
              <w:sz w:val="34"/>
              <w:szCs w:val="34"/>
            </w:rPr>
          </w:rPrChange>
        </w:rPr>
        <w:t xml:space="preserve"> Method</w:t>
      </w:r>
    </w:p>
    <w:p w14:paraId="50345416"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AA63EA">
      <w:pPr>
        <w:pStyle w:val="Heading2"/>
        <w:keepNext w:val="0"/>
        <w:keepLines w:val="0"/>
        <w:rPr>
          <w:rPrChange w:id="3515" w:author="Holli Flanagan" w:date="2025-05-12T15:07:00Z">
            <w:rPr>
              <w:sz w:val="34"/>
              <w:szCs w:val="34"/>
            </w:rPr>
          </w:rPrChange>
        </w:rPr>
      </w:pPr>
      <w:bookmarkStart w:id="3516" w:name="_mj1cattqcu86" w:colFirst="0" w:colLast="0"/>
      <w:bookmarkEnd w:id="3516"/>
      <w:r>
        <w:rPr>
          <w:color w:val="D63384"/>
          <w:shd w:val="clear" w:color="auto" w:fill="F5F6FA"/>
          <w:rPrChange w:id="3517" w:author="Holli Flanagan" w:date="2025-05-12T15:07:00Z">
            <w:rPr>
              <w:color w:val="D63384"/>
              <w:sz w:val="30"/>
              <w:szCs w:val="30"/>
              <w:shd w:val="clear" w:color="auto" w:fill="F5F6FA"/>
            </w:rPr>
          </w:rPrChange>
        </w:rPr>
        <w:t>map</w:t>
      </w:r>
      <w:r>
        <w:rPr>
          <w:rPrChange w:id="3518" w:author="Holli Flanagan" w:date="2025-05-12T15:07:00Z">
            <w:rPr>
              <w:sz w:val="34"/>
              <w:szCs w:val="34"/>
            </w:rPr>
          </w:rPrChange>
        </w:rPr>
        <w:t xml:space="preserve"> Method</w:t>
      </w:r>
    </w:p>
    <w:p w14:paraId="1EE1083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AA63EA">
      <w:pPr>
        <w:pStyle w:val="Heading2"/>
        <w:keepNext w:val="0"/>
        <w:keepLines w:val="0"/>
        <w:rPr>
          <w:rPrChange w:id="3519" w:author="Holli Flanagan" w:date="2025-05-12T15:08:00Z">
            <w:rPr>
              <w:sz w:val="34"/>
              <w:szCs w:val="34"/>
            </w:rPr>
          </w:rPrChange>
        </w:rPr>
      </w:pPr>
      <w:bookmarkStart w:id="3520" w:name="_axlrrpo439ep" w:colFirst="0" w:colLast="0"/>
      <w:bookmarkEnd w:id="3520"/>
      <w:r>
        <w:rPr>
          <w:color w:val="D63384"/>
          <w:shd w:val="clear" w:color="auto" w:fill="F5F6FA"/>
          <w:rPrChange w:id="3521" w:author="Holli Flanagan" w:date="2025-05-12T15:08:00Z">
            <w:rPr>
              <w:color w:val="D63384"/>
              <w:sz w:val="30"/>
              <w:szCs w:val="30"/>
              <w:shd w:val="clear" w:color="auto" w:fill="F5F6FA"/>
            </w:rPr>
          </w:rPrChange>
        </w:rPr>
        <w:t>reduce</w:t>
      </w:r>
      <w:r>
        <w:rPr>
          <w:rPrChange w:id="3522" w:author="Holli Flanagan" w:date="2025-05-12T15:08:00Z">
            <w:rPr>
              <w:sz w:val="34"/>
              <w:szCs w:val="34"/>
            </w:rPr>
          </w:rPrChange>
        </w:rPr>
        <w:t xml:space="preserve"> Method</w:t>
      </w:r>
    </w:p>
    <w:p w14:paraId="41BEB451"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AA63EA">
      <w:pPr>
        <w:pStyle w:val="Heading2"/>
        <w:keepNext w:val="0"/>
        <w:keepLines w:val="0"/>
        <w:rPr>
          <w:rPrChange w:id="3523" w:author="Holli Flanagan" w:date="2025-05-12T15:08:00Z">
            <w:rPr>
              <w:sz w:val="34"/>
              <w:szCs w:val="34"/>
            </w:rPr>
          </w:rPrChange>
        </w:rPr>
      </w:pPr>
      <w:bookmarkStart w:id="3524" w:name="_wtugo0xlnizo" w:colFirst="0" w:colLast="0"/>
      <w:bookmarkEnd w:id="3524"/>
      <w:proofErr w:type="spellStart"/>
      <w:r>
        <w:rPr>
          <w:color w:val="D63384"/>
          <w:shd w:val="clear" w:color="auto" w:fill="F5F6FA"/>
          <w:rPrChange w:id="3525" w:author="Holli Flanagan" w:date="2025-05-12T15:08:00Z">
            <w:rPr>
              <w:color w:val="D63384"/>
              <w:sz w:val="30"/>
              <w:szCs w:val="30"/>
              <w:shd w:val="clear" w:color="auto" w:fill="F5F6FA"/>
            </w:rPr>
          </w:rPrChange>
        </w:rPr>
        <w:t>rightReduce</w:t>
      </w:r>
      <w:proofErr w:type="spellEnd"/>
      <w:r>
        <w:rPr>
          <w:rPrChange w:id="3526" w:author="Holli Flanagan" w:date="2025-05-12T15:08:00Z">
            <w:rPr>
              <w:sz w:val="34"/>
              <w:szCs w:val="34"/>
            </w:rPr>
          </w:rPrChange>
        </w:rPr>
        <w:t xml:space="preserve"> Method</w:t>
      </w:r>
    </w:p>
    <w:p w14:paraId="5E8EDCEB"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AA63EA">
      <w:pPr>
        <w:pStyle w:val="Heading2"/>
        <w:keepNext w:val="0"/>
        <w:keepLines w:val="0"/>
        <w:rPr>
          <w:rPrChange w:id="3527" w:author="Holli Flanagan" w:date="2025-05-12T15:08:00Z">
            <w:rPr>
              <w:sz w:val="34"/>
              <w:szCs w:val="34"/>
            </w:rPr>
          </w:rPrChange>
        </w:rPr>
      </w:pPr>
      <w:bookmarkStart w:id="3528" w:name="_t39pggfxr7rw" w:colFirst="0" w:colLast="0"/>
      <w:bookmarkEnd w:id="3528"/>
      <w:r>
        <w:rPr>
          <w:color w:val="D63384"/>
          <w:shd w:val="clear" w:color="auto" w:fill="F5F6FA"/>
          <w:rPrChange w:id="3529" w:author="Holli Flanagan" w:date="2025-05-12T15:08:00Z">
            <w:rPr>
              <w:color w:val="D63384"/>
              <w:sz w:val="30"/>
              <w:szCs w:val="30"/>
              <w:shd w:val="clear" w:color="auto" w:fill="F5F6FA"/>
            </w:rPr>
          </w:rPrChange>
        </w:rPr>
        <w:t>find</w:t>
      </w:r>
      <w:r>
        <w:rPr>
          <w:rPrChange w:id="3530" w:author="Holli Flanagan" w:date="2025-05-12T15:08:00Z">
            <w:rPr>
              <w:sz w:val="34"/>
              <w:szCs w:val="34"/>
            </w:rPr>
          </w:rPrChange>
        </w:rPr>
        <w:t xml:space="preserve"> Method</w:t>
      </w:r>
    </w:p>
    <w:p w14:paraId="785A35C7"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AA63EA">
      <w:pPr>
        <w:pStyle w:val="Heading2"/>
        <w:keepNext w:val="0"/>
        <w:keepLines w:val="0"/>
        <w:rPr>
          <w:rPrChange w:id="3531" w:author="Holli Flanagan" w:date="2025-05-12T15:08:00Z">
            <w:rPr>
              <w:sz w:val="34"/>
              <w:szCs w:val="34"/>
            </w:rPr>
          </w:rPrChange>
        </w:rPr>
      </w:pPr>
      <w:bookmarkStart w:id="3532" w:name="_b2s7pfoewq1k" w:colFirst="0" w:colLast="0"/>
      <w:bookmarkEnd w:id="3532"/>
      <w:proofErr w:type="spellStart"/>
      <w:r>
        <w:rPr>
          <w:color w:val="D63384"/>
          <w:shd w:val="clear" w:color="auto" w:fill="F5F6FA"/>
          <w:rPrChange w:id="3533" w:author="Holli Flanagan" w:date="2025-05-12T15:08:00Z">
            <w:rPr>
              <w:color w:val="D63384"/>
              <w:sz w:val="30"/>
              <w:szCs w:val="30"/>
              <w:shd w:val="clear" w:color="auto" w:fill="F5F6FA"/>
            </w:rPr>
          </w:rPrChange>
        </w:rPr>
        <w:t>findIndex</w:t>
      </w:r>
      <w:proofErr w:type="spellEnd"/>
      <w:r>
        <w:rPr>
          <w:rPrChange w:id="3534" w:author="Holli Flanagan" w:date="2025-05-12T15:08:00Z">
            <w:rPr>
              <w:sz w:val="34"/>
              <w:szCs w:val="34"/>
            </w:rPr>
          </w:rPrChange>
        </w:rPr>
        <w:t xml:space="preserve"> Method</w:t>
      </w:r>
    </w:p>
    <w:p w14:paraId="772AE854"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AA63EA">
      <w:pPr>
        <w:pStyle w:val="Heading2"/>
        <w:keepNext w:val="0"/>
        <w:keepLines w:val="0"/>
        <w:rPr>
          <w:rPrChange w:id="3535" w:author="Holli Flanagan" w:date="2025-05-12T15:08:00Z">
            <w:rPr>
              <w:sz w:val="34"/>
              <w:szCs w:val="34"/>
            </w:rPr>
          </w:rPrChange>
        </w:rPr>
      </w:pPr>
      <w:bookmarkStart w:id="3536" w:name="_q9h582sxtk03" w:colFirst="0" w:colLast="0"/>
      <w:bookmarkEnd w:id="3536"/>
      <w:proofErr w:type="spellStart"/>
      <w:r>
        <w:rPr>
          <w:color w:val="D63384"/>
          <w:shd w:val="clear" w:color="auto" w:fill="F5F6FA"/>
          <w:rPrChange w:id="3537" w:author="Holli Flanagan" w:date="2025-05-12T15:08:00Z">
            <w:rPr>
              <w:color w:val="D63384"/>
              <w:sz w:val="30"/>
              <w:szCs w:val="30"/>
              <w:shd w:val="clear" w:color="auto" w:fill="F5F6FA"/>
            </w:rPr>
          </w:rPrChange>
        </w:rPr>
        <w:t>findLast</w:t>
      </w:r>
      <w:proofErr w:type="spellEnd"/>
      <w:r>
        <w:rPr>
          <w:rPrChange w:id="3538" w:author="Holli Flanagan" w:date="2025-05-12T15:08:00Z">
            <w:rPr>
              <w:sz w:val="34"/>
              <w:szCs w:val="34"/>
            </w:rPr>
          </w:rPrChange>
        </w:rPr>
        <w:t xml:space="preserve"> Method</w:t>
      </w:r>
    </w:p>
    <w:p w14:paraId="12AACD75"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AA63EA">
      <w:pPr>
        <w:pStyle w:val="Heading2"/>
        <w:keepNext w:val="0"/>
        <w:keepLines w:val="0"/>
        <w:rPr>
          <w:rPrChange w:id="3539" w:author="Holli Flanagan" w:date="2025-05-12T15:08:00Z">
            <w:rPr>
              <w:sz w:val="34"/>
              <w:szCs w:val="34"/>
            </w:rPr>
          </w:rPrChange>
        </w:rPr>
      </w:pPr>
      <w:bookmarkStart w:id="3540" w:name="_ch65zvwfequ3" w:colFirst="0" w:colLast="0"/>
      <w:bookmarkEnd w:id="3540"/>
      <w:proofErr w:type="spellStart"/>
      <w:r>
        <w:rPr>
          <w:color w:val="D63384"/>
          <w:shd w:val="clear" w:color="auto" w:fill="F5F6FA"/>
          <w:rPrChange w:id="3541" w:author="Holli Flanagan" w:date="2025-05-12T15:08:00Z">
            <w:rPr>
              <w:color w:val="D63384"/>
              <w:sz w:val="30"/>
              <w:szCs w:val="30"/>
              <w:shd w:val="clear" w:color="auto" w:fill="F5F6FA"/>
            </w:rPr>
          </w:rPrChange>
        </w:rPr>
        <w:t>findLastIndex</w:t>
      </w:r>
      <w:proofErr w:type="spellEnd"/>
      <w:r>
        <w:rPr>
          <w:rPrChange w:id="3542" w:author="Holli Flanagan" w:date="2025-05-12T15:08:00Z">
            <w:rPr>
              <w:sz w:val="34"/>
              <w:szCs w:val="34"/>
            </w:rPr>
          </w:rPrChange>
        </w:rPr>
        <w:t xml:space="preserve"> Method</w:t>
      </w:r>
    </w:p>
    <w:p w14:paraId="27D0E26F"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AA63EA">
      <w:pPr>
        <w:pStyle w:val="Heading2"/>
        <w:keepNext w:val="0"/>
        <w:keepLines w:val="0"/>
        <w:rPr>
          <w:rPrChange w:id="3543" w:author="Holli Flanagan" w:date="2025-05-12T15:08:00Z">
            <w:rPr>
              <w:sz w:val="34"/>
              <w:szCs w:val="34"/>
            </w:rPr>
          </w:rPrChange>
        </w:rPr>
      </w:pPr>
      <w:bookmarkStart w:id="3544" w:name="_93cn4uo5dbn8" w:colFirst="0" w:colLast="0"/>
      <w:bookmarkEnd w:id="3544"/>
      <w:r>
        <w:rPr>
          <w:color w:val="D63384"/>
          <w:shd w:val="clear" w:color="auto" w:fill="F5F6FA"/>
          <w:rPrChange w:id="3545" w:author="Holli Flanagan" w:date="2025-05-12T15:08:00Z">
            <w:rPr>
              <w:color w:val="D63384"/>
              <w:sz w:val="30"/>
              <w:szCs w:val="30"/>
              <w:shd w:val="clear" w:color="auto" w:fill="F5F6FA"/>
            </w:rPr>
          </w:rPrChange>
        </w:rPr>
        <w:t>sort</w:t>
      </w:r>
      <w:r>
        <w:rPr>
          <w:rPrChange w:id="3546" w:author="Holli Flanagan" w:date="2025-05-12T15:08:00Z">
            <w:rPr>
              <w:sz w:val="34"/>
              <w:szCs w:val="34"/>
            </w:rPr>
          </w:rPrChange>
        </w:rPr>
        <w:t xml:space="preserve"> Method</w:t>
      </w:r>
    </w:p>
    <w:p w14:paraId="6949A6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AA63EA">
      <w:pPr>
        <w:pStyle w:val="Heading2"/>
        <w:rPr>
          <w:rPrChange w:id="3547" w:author="Holli Flanagan" w:date="2025-05-12T15:08:00Z">
            <w:rPr>
              <w:sz w:val="34"/>
              <w:szCs w:val="34"/>
            </w:rPr>
          </w:rPrChange>
        </w:rPr>
        <w:pPrChange w:id="3548" w:author="Holli Flanagan" w:date="2025-05-12T15:08:00Z">
          <w:pPr>
            <w:pStyle w:val="Heading2"/>
            <w:keepNext w:val="0"/>
            <w:keepLines w:val="0"/>
          </w:pPr>
        </w:pPrChange>
      </w:pPr>
      <w:bookmarkStart w:id="3549" w:name="_wvecq4kh94vy" w:colFirst="0" w:colLast="0"/>
      <w:bookmarkEnd w:id="3549"/>
      <w:r>
        <w:rPr>
          <w:rPrChange w:id="3550" w:author="Holli Flanagan" w:date="2025-05-12T15:08:00Z">
            <w:rPr>
              <w:sz w:val="34"/>
              <w:szCs w:val="34"/>
            </w:rPr>
          </w:rPrChange>
        </w:rPr>
        <w:lastRenderedPageBreak/>
        <w:t>Usage Examples</w:t>
      </w:r>
    </w:p>
    <w:p w14:paraId="30F906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51" w:name="_xi80gxsafum8" w:colFirst="0" w:colLast="0"/>
      <w:bookmarkEnd w:id="3551"/>
      <w:r>
        <w:rPr>
          <w:rFonts w:ascii="Times New Roman" w:eastAsia="Times New Roman" w:hAnsi="Times New Roman" w:cs="Times New Roman"/>
          <w:color w:val="27262B"/>
          <w:sz w:val="26"/>
          <w:szCs w:val="26"/>
        </w:rPr>
        <w:t>More Examples</w:t>
      </w:r>
    </w:p>
    <w:p w14:paraId="6A215E9A"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AA63EA">
      <w:pPr>
        <w:pStyle w:val="Heading2"/>
        <w:rPr>
          <w:rPrChange w:id="3552" w:author="Holli Flanagan" w:date="2025-05-12T15:08:00Z">
            <w:rPr>
              <w:sz w:val="34"/>
              <w:szCs w:val="34"/>
            </w:rPr>
          </w:rPrChange>
        </w:rPr>
        <w:pPrChange w:id="3553" w:author="Holli Flanagan" w:date="2025-05-12T15:08:00Z">
          <w:pPr>
            <w:pStyle w:val="Heading2"/>
            <w:keepNext w:val="0"/>
            <w:keepLines w:val="0"/>
          </w:pPr>
        </w:pPrChange>
      </w:pPr>
      <w:bookmarkStart w:id="3554" w:name="_cgae18yru0" w:colFirst="0" w:colLast="0"/>
      <w:bookmarkEnd w:id="3554"/>
      <w:r>
        <w:rPr>
          <w:rPrChange w:id="3555" w:author="Holli Flanagan" w:date="2025-05-12T15:08:00Z">
            <w:rPr>
              <w:sz w:val="34"/>
              <w:szCs w:val="34"/>
            </w:rPr>
          </w:rPrChange>
        </w:rPr>
        <w:t>Summary</w:t>
      </w:r>
    </w:p>
    <w:p w14:paraId="6896AE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nothing special about these built-in methods, except that they are conveniently provided for us. We can re-implement them with the existing control structures we </w:t>
      </w:r>
      <w:proofErr w:type="gramStart"/>
      <w:r>
        <w:rPr>
          <w:rFonts w:ascii="Times New Roman" w:eastAsia="Times New Roman" w:hAnsi="Times New Roman" w:cs="Times New Roman"/>
          <w:color w:val="212529"/>
          <w:sz w:val="24"/>
          <w:szCs w:val="24"/>
        </w:rPr>
        <w:t>already</w:t>
      </w:r>
      <w:proofErr w:type="gramEnd"/>
      <w:r>
        <w:rPr>
          <w:rFonts w:ascii="Times New Roman" w:eastAsia="Times New Roman" w:hAnsi="Times New Roman" w:cs="Times New Roman"/>
          <w:color w:val="212529"/>
          <w:sz w:val="24"/>
          <w:szCs w:val="24"/>
        </w:rPr>
        <w:t xml:space="preserve"> learned.</w:t>
      </w:r>
    </w:p>
    <w:p w14:paraId="77A9D7B3" w14:textId="77777777" w:rsidR="00B32DEF" w:rsidRPr="00B32DEF" w:rsidRDefault="00AA63EA">
      <w:pPr>
        <w:pStyle w:val="Heading2"/>
        <w:keepNext w:val="0"/>
        <w:keepLines w:val="0"/>
        <w:spacing w:before="700"/>
        <w:rPr>
          <w:rPrChange w:id="3556" w:author="Holli Flanagan" w:date="2025-05-12T15:08:00Z">
            <w:rPr>
              <w:sz w:val="46"/>
              <w:szCs w:val="46"/>
            </w:rPr>
          </w:rPrChange>
        </w:rPr>
        <w:pPrChange w:id="3557" w:author="Holli Flanagan" w:date="2025-05-12T15:08:00Z">
          <w:pPr>
            <w:pStyle w:val="Heading1"/>
            <w:keepNext w:val="0"/>
            <w:keepLines w:val="0"/>
            <w:spacing w:before="700"/>
          </w:pPr>
        </w:pPrChange>
      </w:pPr>
      <w:bookmarkStart w:id="3558" w:name="_auaigofwmtah" w:colFirst="0" w:colLast="0"/>
      <w:bookmarkEnd w:id="3558"/>
      <w:r>
        <w:rPr>
          <w:rPrChange w:id="3559" w:author="Holli Flanagan" w:date="2025-05-12T15:08:00Z">
            <w:rPr>
              <w:sz w:val="46"/>
              <w:szCs w:val="46"/>
            </w:rPr>
          </w:rPrChange>
        </w:rPr>
        <w:t>Next Step</w:t>
      </w:r>
    </w:p>
    <w:p w14:paraId="49C4E769" w14:textId="2811BD99"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560"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561"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AA63EA">
      <w:pPr>
        <w:pStyle w:val="Heading1"/>
        <w:pPrChange w:id="3562" w:author="Holli Flanagan" w:date="2025-05-12T15:09:00Z">
          <w:pPr>
            <w:pStyle w:val="Heading1"/>
            <w:keepNext w:val="0"/>
            <w:keepLines w:val="0"/>
          </w:pPr>
        </w:pPrChange>
      </w:pPr>
      <w:bookmarkStart w:id="3563" w:name="_sdpjwq5vk7ob" w:colFirst="0" w:colLast="0"/>
      <w:bookmarkEnd w:id="3563"/>
      <w:r>
        <w:rPr>
          <w:rPrChange w:id="3564" w:author="Holli Flanagan" w:date="2025-05-12T15:09:00Z">
            <w:rPr>
              <w:sz w:val="46"/>
              <w:szCs w:val="46"/>
            </w:rPr>
          </w:rPrChange>
        </w:rPr>
        <w:t>Chapter 13 - Recursion</w:t>
      </w:r>
    </w:p>
    <w:p w14:paraId="57528426" w14:textId="77777777" w:rsidR="00B32DEF" w:rsidRPr="00B32DEF" w:rsidRDefault="00AA63EA">
      <w:pPr>
        <w:pStyle w:val="Heading1"/>
        <w:rPr>
          <w:rPrChange w:id="3565" w:author="Holli Flanagan" w:date="2025-05-12T15:09:00Z">
            <w:rPr>
              <w:sz w:val="48"/>
              <w:szCs w:val="48"/>
              <w:highlight w:val="white"/>
            </w:rPr>
          </w:rPrChange>
        </w:rPr>
        <w:pPrChange w:id="3566" w:author="Holli Flanagan" w:date="2025-05-12T15:09:00Z">
          <w:pPr>
            <w:pStyle w:val="Heading1"/>
            <w:keepNext w:val="0"/>
            <w:keepLines w:val="0"/>
          </w:pPr>
        </w:pPrChange>
      </w:pPr>
      <w:bookmarkStart w:id="3567" w:name="_lgvvhclce1ud" w:colFirst="0" w:colLast="0"/>
      <w:bookmarkEnd w:id="3567"/>
      <w:r>
        <w:rPr>
          <w:rPrChange w:id="3568" w:author="Holli Flanagan" w:date="2025-05-12T15:09:00Z">
            <w:rPr>
              <w:sz w:val="48"/>
              <w:szCs w:val="48"/>
              <w:highlight w:val="white"/>
            </w:rPr>
          </w:rPrChange>
        </w:rPr>
        <w:t>Description and Definition of Recursion</w:t>
      </w:r>
    </w:p>
    <w:p w14:paraId="13A4784E" w14:textId="77777777" w:rsidR="00B32DEF" w:rsidRPr="00B32DEF" w:rsidRDefault="00AA63EA">
      <w:pPr>
        <w:pStyle w:val="Heading2"/>
        <w:rPr>
          <w:rPrChange w:id="3569" w:author="Holli Flanagan" w:date="2025-05-12T15:09:00Z">
            <w:rPr>
              <w:sz w:val="36"/>
              <w:szCs w:val="36"/>
            </w:rPr>
          </w:rPrChange>
        </w:rPr>
        <w:pPrChange w:id="3570" w:author="Holli Flanagan" w:date="2025-05-12T15:09:00Z">
          <w:pPr>
            <w:pStyle w:val="Heading2"/>
            <w:keepNext w:val="0"/>
            <w:keepLines w:val="0"/>
            <w:spacing w:before="540" w:after="100"/>
          </w:pPr>
        </w:pPrChange>
      </w:pPr>
      <w:bookmarkStart w:id="3571" w:name="_m4fat6ydhgg1" w:colFirst="0" w:colLast="0"/>
      <w:bookmarkEnd w:id="3571"/>
      <w:r>
        <w:rPr>
          <w:rPrChange w:id="3572" w:author="Holli Flanagan" w:date="2025-05-12T15:09:00Z">
            <w:rPr>
              <w:sz w:val="36"/>
              <w:szCs w:val="36"/>
            </w:rPr>
          </w:rPrChange>
        </w:rPr>
        <w:t>Key Idea</w:t>
      </w:r>
    </w:p>
    <w:p w14:paraId="27A7FB4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573" w:author="Holli Flanagan" w:date="2025-05-12T15:10:00Z">
        <w:r>
          <w:rPr>
            <w:rFonts w:ascii="Times New Roman" w:eastAsia="Times New Roman" w:hAnsi="Times New Roman" w:cs="Times New Roman"/>
            <w:color w:val="212529"/>
            <w:sz w:val="24"/>
            <w:szCs w:val="24"/>
            <w:highlight w:val="white"/>
          </w:rPr>
          <w:delText>C</w:delText>
        </w:r>
      </w:del>
      <w:ins w:id="3574"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575" w:author="Holli Flanagan" w:date="2025-05-12T15:10:00Z">
        <w:r>
          <w:rPr>
            <w:rFonts w:ascii="Times New Roman" w:eastAsia="Times New Roman" w:hAnsi="Times New Roman" w:cs="Times New Roman"/>
            <w:color w:val="212529"/>
            <w:sz w:val="24"/>
            <w:szCs w:val="24"/>
            <w:highlight w:val="white"/>
          </w:rPr>
          <w:delText>S</w:delText>
        </w:r>
      </w:del>
      <w:ins w:id="3576"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AA63EA">
      <w:pPr>
        <w:pStyle w:val="Heading2"/>
        <w:rPr>
          <w:rPrChange w:id="3577" w:author="Holli Flanagan" w:date="2025-05-12T15:10:00Z">
            <w:rPr>
              <w:sz w:val="36"/>
              <w:szCs w:val="36"/>
            </w:rPr>
          </w:rPrChange>
        </w:rPr>
        <w:pPrChange w:id="3578" w:author="Holli Flanagan" w:date="2025-05-12T15:10:00Z">
          <w:pPr>
            <w:pStyle w:val="Heading2"/>
            <w:keepNext w:val="0"/>
            <w:keepLines w:val="0"/>
            <w:spacing w:before="540" w:after="100"/>
          </w:pPr>
        </w:pPrChange>
      </w:pPr>
      <w:bookmarkStart w:id="3579" w:name="_7jk7tvcynoj" w:colFirst="0" w:colLast="0"/>
      <w:bookmarkEnd w:id="3579"/>
      <w:proofErr w:type="gramStart"/>
      <w:r>
        <w:rPr>
          <w:rPrChange w:id="3580" w:author="Holli Flanagan" w:date="2025-05-12T15:10:00Z">
            <w:rPr>
              <w:sz w:val="36"/>
              <w:szCs w:val="36"/>
            </w:rPr>
          </w:rPrChange>
        </w:rPr>
        <w:t>Stating</w:t>
      </w:r>
      <w:proofErr w:type="gramEnd"/>
      <w:r>
        <w:rPr>
          <w:rPrChange w:id="3581" w:author="Holli Flanagan" w:date="2025-05-12T15:10:00Z">
            <w:rPr>
              <w:sz w:val="36"/>
              <w:szCs w:val="36"/>
            </w:rPr>
          </w:rPrChange>
        </w:rPr>
        <w:t xml:space="preserve"> a problem recursively</w:t>
      </w:r>
    </w:p>
    <w:p w14:paraId="69E4ED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problem of teaching all of you a concept. We can </w:t>
      </w:r>
      <w:proofErr w:type="gramStart"/>
      <w:r>
        <w:rPr>
          <w:rFonts w:ascii="Times New Roman" w:eastAsia="Times New Roman" w:hAnsi="Times New Roman" w:cs="Times New Roman"/>
          <w:color w:val="212529"/>
          <w:sz w:val="24"/>
          <w:szCs w:val="24"/>
          <w:highlight w:val="white"/>
        </w:rPr>
        <w:t>restate</w:t>
      </w:r>
      <w:proofErr w:type="gramEnd"/>
      <w:r>
        <w:rPr>
          <w:rFonts w:ascii="Times New Roman" w:eastAsia="Times New Roman" w:hAnsi="Times New Roman" w:cs="Times New Roman"/>
          <w:color w:val="212529"/>
          <w:sz w:val="24"/>
          <w:szCs w:val="24"/>
          <w:highlight w:val="white"/>
        </w:rPr>
        <w:t xml:space="preserve"> this problem as</w:t>
      </w:r>
    </w:p>
    <w:p w14:paraId="4A696FAB" w14:textId="77777777" w:rsidR="00B32DEF" w:rsidRDefault="00AA63EA">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582"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AA63EA">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the rest of the students (this is a smaller group with 1 less student)</w:t>
      </w:r>
      <w:ins w:id="3583"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Eventually there are no more students to </w:t>
      </w:r>
      <w:proofErr w:type="gramStart"/>
      <w:r>
        <w:rPr>
          <w:rFonts w:ascii="Times New Roman" w:eastAsia="Times New Roman" w:hAnsi="Times New Roman" w:cs="Times New Roman"/>
          <w:color w:val="212529"/>
          <w:sz w:val="24"/>
          <w:szCs w:val="24"/>
          <w:highlight w:val="white"/>
        </w:rPr>
        <w:t>teach</w:t>
      </w:r>
      <w:proofErr w:type="gramEnd"/>
      <w:r>
        <w:rPr>
          <w:rFonts w:ascii="Times New Roman" w:eastAsia="Times New Roman" w:hAnsi="Times New Roman" w:cs="Times New Roman"/>
          <w:color w:val="212529"/>
          <w:sz w:val="24"/>
          <w:szCs w:val="24"/>
          <w:highlight w:val="white"/>
        </w:rPr>
        <w:t xml:space="preserve"> and we are done. That is the basic idea behind recursion</w:t>
      </w:r>
      <w:ins w:id="3584"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Consider </w:t>
      </w:r>
      <w:proofErr w:type="gramStart"/>
      <w:r>
        <w:rPr>
          <w:rFonts w:ascii="Times New Roman" w:eastAsia="Times New Roman" w:hAnsi="Times New Roman" w:cs="Times New Roman"/>
          <w:color w:val="212529"/>
          <w:sz w:val="24"/>
          <w:szCs w:val="24"/>
          <w:highlight w:val="white"/>
        </w:rPr>
        <w:t>a problem</w:t>
      </w:r>
      <w:proofErr w:type="gramEnd"/>
      <w:r>
        <w:rPr>
          <w:rFonts w:ascii="Times New Roman" w:eastAsia="Times New Roman" w:hAnsi="Times New Roman" w:cs="Times New Roman"/>
          <w:color w:val="212529"/>
          <w:sz w:val="24"/>
          <w:szCs w:val="24"/>
          <w:highlight w:val="white"/>
        </w:rPr>
        <w:t xml:space="preserve"> where we have a container of balls that are all colored either red or yellow. If we want to know if there are any yellow balls in the container, we can state this problem recursively</w:t>
      </w:r>
      <w:ins w:id="3585" w:author="Holli Flanagan" w:date="2025-05-12T18:02:00Z">
        <w:r>
          <w:rPr>
            <w:rFonts w:ascii="Times New Roman" w:eastAsia="Times New Roman" w:hAnsi="Times New Roman" w:cs="Times New Roman"/>
            <w:color w:val="212529"/>
            <w:sz w:val="24"/>
            <w:szCs w:val="24"/>
            <w:highlight w:val="white"/>
          </w:rPr>
          <w:t>:</w:t>
        </w:r>
      </w:ins>
      <w:del w:id="3586"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AA63EA">
      <w:pPr>
        <w:numPr>
          <w:ilvl w:val="0"/>
          <w:numId w:val="103"/>
        </w:numPr>
        <w:shd w:val="clear" w:color="auto" w:fill="FFFFFF"/>
        <w:spacing w:before="180"/>
        <w:rPr>
          <w:rFonts w:ascii="Times New Roman" w:eastAsia="Times New Roman" w:hAnsi="Times New Roman" w:cs="Times New Roman"/>
        </w:rPr>
        <w:pPrChange w:id="3587"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588"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589"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590"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AA63EA">
      <w:pPr>
        <w:numPr>
          <w:ilvl w:val="2"/>
          <w:numId w:val="103"/>
        </w:numPr>
        <w:shd w:val="clear" w:color="auto" w:fill="FFFFFF"/>
        <w:spacing w:after="420"/>
        <w:ind w:left="720"/>
        <w:rPr>
          <w:rFonts w:ascii="Times New Roman" w:eastAsia="Times New Roman" w:hAnsi="Times New Roman" w:cs="Times New Roman"/>
        </w:rPr>
        <w:pPrChange w:id="3591"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AA63EA">
      <w:pPr>
        <w:pStyle w:val="Heading2"/>
        <w:rPr>
          <w:rPrChange w:id="3592" w:author="Holli Flanagan" w:date="2025-05-12T15:10:00Z">
            <w:rPr>
              <w:sz w:val="36"/>
              <w:szCs w:val="36"/>
            </w:rPr>
          </w:rPrChange>
        </w:rPr>
        <w:pPrChange w:id="3593" w:author="Holli Flanagan" w:date="2025-05-12T15:10:00Z">
          <w:pPr>
            <w:pStyle w:val="Heading2"/>
            <w:keepNext w:val="0"/>
            <w:keepLines w:val="0"/>
            <w:spacing w:before="540" w:after="100"/>
          </w:pPr>
        </w:pPrChange>
      </w:pPr>
      <w:bookmarkStart w:id="3594" w:name="_pqb8g8tw2qiz" w:colFirst="0" w:colLast="0"/>
      <w:bookmarkEnd w:id="3594"/>
      <w:r>
        <w:rPr>
          <w:rPrChange w:id="3595" w:author="Holli Flanagan" w:date="2025-05-12T15:10:00Z">
            <w:rPr>
              <w:sz w:val="36"/>
              <w:szCs w:val="36"/>
            </w:rPr>
          </w:rPrChange>
        </w:rPr>
        <w:t>Recursion Terminology</w:t>
      </w:r>
    </w:p>
    <w:p w14:paraId="59A48C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596"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AA63EA">
      <w:pPr>
        <w:shd w:val="clear" w:color="auto" w:fill="FFFFFF"/>
        <w:spacing w:after="240"/>
        <w:rPr>
          <w:del w:id="3597"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w:t>
      </w:r>
      <w:proofErr w:type="gramStart"/>
      <w:r>
        <w:rPr>
          <w:rFonts w:ascii="Times New Roman" w:eastAsia="Times New Roman" w:hAnsi="Times New Roman" w:cs="Times New Roman"/>
          <w:color w:val="212529"/>
          <w:sz w:val="24"/>
          <w:szCs w:val="24"/>
          <w:highlight w:val="white"/>
        </w:rPr>
        <w:t>either we</w:t>
      </w:r>
      <w:proofErr w:type="gramEnd"/>
      <w:r>
        <w:rPr>
          <w:rFonts w:ascii="Times New Roman" w:eastAsia="Times New Roman" w:hAnsi="Times New Roman" w:cs="Times New Roman"/>
          <w:color w:val="212529"/>
          <w:sz w:val="24"/>
          <w:szCs w:val="24"/>
          <w:highlight w:val="white"/>
        </w:rPr>
        <w:t xml:space="preserv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AA63EA">
      <w:pPr>
        <w:pStyle w:val="Heading2"/>
        <w:rPr>
          <w:rPrChange w:id="3598" w:author="Holli Flanagan" w:date="2025-05-12T15:10:00Z">
            <w:rPr>
              <w:sz w:val="36"/>
              <w:szCs w:val="36"/>
            </w:rPr>
          </w:rPrChange>
        </w:rPr>
        <w:pPrChange w:id="3599" w:author="Holli Flanagan" w:date="2025-05-12T15:10:00Z">
          <w:pPr>
            <w:pStyle w:val="Heading2"/>
            <w:keepNext w:val="0"/>
            <w:keepLines w:val="0"/>
            <w:spacing w:before="540" w:after="100"/>
          </w:pPr>
        </w:pPrChange>
      </w:pPr>
      <w:bookmarkStart w:id="3600" w:name="_i5gs8zhqikp1" w:colFirst="0" w:colLast="0"/>
      <w:bookmarkEnd w:id="3600"/>
      <w:r>
        <w:rPr>
          <w:rPrChange w:id="3601" w:author="Holli Flanagan" w:date="2025-05-12T15:10:00Z">
            <w:rPr>
              <w:sz w:val="36"/>
              <w:szCs w:val="36"/>
            </w:rPr>
          </w:rPrChange>
        </w:rPr>
        <w:t>Recursion Rules</w:t>
      </w:r>
    </w:p>
    <w:p w14:paraId="669D6114" w14:textId="77777777" w:rsidR="00B32DEF" w:rsidRDefault="00AA63EA">
      <w:pPr>
        <w:numPr>
          <w:ilvl w:val="0"/>
          <w:numId w:val="104"/>
        </w:numPr>
        <w:shd w:val="clear" w:color="auto" w:fill="FFFFFF"/>
        <w:spacing w:before="180"/>
        <w:rPr>
          <w:rFonts w:ascii="Times New Roman" w:eastAsia="Times New Roman" w:hAnsi="Times New Roman" w:cs="Times New Roman"/>
        </w:rPr>
        <w:pPrChange w:id="3602"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603"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AA63EA">
      <w:pPr>
        <w:numPr>
          <w:ilvl w:val="0"/>
          <w:numId w:val="104"/>
        </w:numPr>
        <w:shd w:val="clear" w:color="auto" w:fill="FFFFFF"/>
        <w:rPr>
          <w:rFonts w:ascii="Times New Roman" w:eastAsia="Times New Roman" w:hAnsi="Times New Roman" w:cs="Times New Roman"/>
        </w:rPr>
        <w:pPrChange w:id="3604"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605"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AA63EA">
      <w:pPr>
        <w:numPr>
          <w:ilvl w:val="0"/>
          <w:numId w:val="104"/>
        </w:numPr>
        <w:shd w:val="clear" w:color="auto" w:fill="FFFFFF"/>
        <w:spacing w:after="300"/>
        <w:rPr>
          <w:rFonts w:ascii="Times New Roman" w:eastAsia="Times New Roman" w:hAnsi="Times New Roman" w:cs="Times New Roman"/>
        </w:rPr>
        <w:pPrChange w:id="3606"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607"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AA63EA">
      <w:pPr>
        <w:pStyle w:val="Heading2"/>
        <w:rPr>
          <w:rPrChange w:id="3608" w:author="Holli Flanagan" w:date="2025-05-12T15:10:00Z">
            <w:rPr>
              <w:sz w:val="36"/>
              <w:szCs w:val="36"/>
            </w:rPr>
          </w:rPrChange>
        </w:rPr>
        <w:pPrChange w:id="3609" w:author="Holli Flanagan" w:date="2025-05-12T15:10:00Z">
          <w:pPr>
            <w:pStyle w:val="Heading2"/>
            <w:keepNext w:val="0"/>
            <w:keepLines w:val="0"/>
            <w:spacing w:before="540" w:after="100"/>
          </w:pPr>
        </w:pPrChange>
      </w:pPr>
      <w:bookmarkStart w:id="3610" w:name="_dwplw51i2hms" w:colFirst="0" w:colLast="0"/>
      <w:bookmarkEnd w:id="3610"/>
      <w:commentRangeStart w:id="3611"/>
      <w:r>
        <w:rPr>
          <w:rPrChange w:id="3612" w:author="Holli Flanagan" w:date="2025-05-12T15:10:00Z">
            <w:rPr>
              <w:sz w:val="36"/>
              <w:szCs w:val="36"/>
            </w:rPr>
          </w:rPrChange>
        </w:rPr>
        <w:t xml:space="preserve">A simple </w:t>
      </w:r>
      <w:del w:id="3613" w:author="Holli Flanagan" w:date="2025-05-12T15:10:00Z">
        <w:r>
          <w:rPr>
            <w:rPrChange w:id="3614" w:author="Holli Flanagan" w:date="2025-05-12T15:10:00Z">
              <w:rPr>
                <w:sz w:val="36"/>
                <w:szCs w:val="36"/>
              </w:rPr>
            </w:rPrChange>
          </w:rPr>
          <w:delText>E</w:delText>
        </w:r>
      </w:del>
      <w:ins w:id="3615" w:author="Holli Flanagan" w:date="2025-05-12T15:10:00Z">
        <w:r>
          <w:rPr>
            <w:rPrChange w:id="3616" w:author="Holli Flanagan" w:date="2025-05-12T15:10:00Z">
              <w:rPr>
                <w:sz w:val="36"/>
                <w:szCs w:val="36"/>
              </w:rPr>
            </w:rPrChange>
          </w:rPr>
          <w:t>e</w:t>
        </w:r>
      </w:ins>
      <w:r>
        <w:rPr>
          <w:rPrChange w:id="3617" w:author="Holli Flanagan" w:date="2025-05-12T15:10:00Z">
            <w:rPr>
              <w:sz w:val="36"/>
              <w:szCs w:val="36"/>
            </w:rPr>
          </w:rPrChange>
        </w:rPr>
        <w:t>xample</w:t>
      </w:r>
      <w:commentRangeEnd w:id="3611"/>
      <w:r>
        <w:commentReference w:id="3611"/>
      </w:r>
    </w:p>
    <w:p w14:paraId="309F11A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618" w:author="Holli Flanagan" w:date="2025-05-12T18:04:00Z">
        <w:r>
          <w:rPr>
            <w:rFonts w:ascii="Times New Roman" w:eastAsia="Times New Roman" w:hAnsi="Times New Roman" w:cs="Times New Roman"/>
            <w:color w:val="212529"/>
            <w:sz w:val="24"/>
            <w:szCs w:val="24"/>
            <w:highlight w:val="white"/>
          </w:rPr>
          <w:t>problem</w:t>
        </w:r>
      </w:ins>
      <w:del w:id="3619"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proofErr w:type="gramStart"/>
      <w:r>
        <w:rPr>
          <w:rFonts w:ascii="Times New Roman" w:eastAsia="Times New Roman" w:hAnsi="Times New Roman" w:cs="Times New Roman"/>
          <w:color w:val="212529"/>
          <w:sz w:val="24"/>
          <w:szCs w:val="24"/>
          <w:highlight w:val="white"/>
        </w:rPr>
        <w:t>Factorial is</w:t>
      </w:r>
      <w:proofErr w:type="gramEnd"/>
      <w:r>
        <w:rPr>
          <w:rFonts w:ascii="Times New Roman" w:eastAsia="Times New Roman" w:hAnsi="Times New Roman" w:cs="Times New Roman"/>
          <w:color w:val="212529"/>
          <w:sz w:val="24"/>
          <w:szCs w:val="24"/>
          <w:highlight w:val="white"/>
        </w:rPr>
        <w:t xml:space="preserve">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Since we know that 1! is equal to 1, we can rewrite the definition as:</w:t>
      </w:r>
    </w:p>
    <w:p w14:paraId="153012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AA63EA">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w:t>
      </w:r>
      <w:proofErr w:type="gramStart"/>
      <w:r>
        <w:rPr>
          <w:rFonts w:ascii="Times New Roman" w:eastAsia="Times New Roman" w:hAnsi="Times New Roman" w:cs="Times New Roman"/>
          <w:color w:val="212529"/>
          <w:sz w:val="24"/>
          <w:szCs w:val="24"/>
          <w:highlight w:val="white"/>
        </w:rPr>
        <w:t>actually happening</w:t>
      </w:r>
      <w:proofErr w:type="gramEnd"/>
      <w:r>
        <w:rPr>
          <w:rFonts w:ascii="Times New Roman" w:eastAsia="Times New Roman" w:hAnsi="Times New Roman" w:cs="Times New Roman"/>
          <w:color w:val="212529"/>
          <w:sz w:val="24"/>
          <w:szCs w:val="24"/>
          <w:highlight w:val="white"/>
        </w:rPr>
        <w:t>:</w:t>
      </w:r>
    </w:p>
    <w:p w14:paraId="697A1FB7" w14:textId="77777777" w:rsidR="00B32DEF" w:rsidRDefault="00AA63EA">
      <w:pPr>
        <w:numPr>
          <w:ilvl w:val="0"/>
          <w:numId w:val="108"/>
        </w:numPr>
        <w:shd w:val="clear" w:color="auto" w:fill="FFFFFF"/>
        <w:spacing w:before="180"/>
        <w:rPr>
          <w:rFonts w:ascii="Times New Roman" w:eastAsia="Times New Roman" w:hAnsi="Times New Roman" w:cs="Times New Roman"/>
        </w:rPr>
        <w:pPrChange w:id="3620"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AA63EA">
      <w:pPr>
        <w:numPr>
          <w:ilvl w:val="0"/>
          <w:numId w:val="108"/>
        </w:numPr>
        <w:shd w:val="clear" w:color="auto" w:fill="FFFFFF"/>
        <w:rPr>
          <w:rFonts w:ascii="Times New Roman" w:eastAsia="Times New Roman" w:hAnsi="Times New Roman" w:cs="Times New Roman"/>
        </w:rPr>
        <w:pPrChange w:id="3621"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AA63EA">
      <w:pPr>
        <w:numPr>
          <w:ilvl w:val="0"/>
          <w:numId w:val="108"/>
        </w:numPr>
        <w:shd w:val="clear" w:color="auto" w:fill="FFFFFF"/>
        <w:rPr>
          <w:rFonts w:ascii="Times New Roman" w:eastAsia="Times New Roman" w:hAnsi="Times New Roman" w:cs="Times New Roman"/>
        </w:rPr>
        <w:pPrChange w:id="3622"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AA63EA">
      <w:pPr>
        <w:numPr>
          <w:ilvl w:val="0"/>
          <w:numId w:val="108"/>
        </w:numPr>
        <w:shd w:val="clear" w:color="auto" w:fill="FFFFFF"/>
        <w:rPr>
          <w:rFonts w:ascii="Times New Roman" w:eastAsia="Times New Roman" w:hAnsi="Times New Roman" w:cs="Times New Roman"/>
        </w:rPr>
        <w:pPrChange w:id="3623"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AA63EA">
      <w:pPr>
        <w:numPr>
          <w:ilvl w:val="0"/>
          <w:numId w:val="108"/>
        </w:numPr>
        <w:shd w:val="clear" w:color="auto" w:fill="FFFFFF"/>
        <w:spacing w:after="300"/>
        <w:rPr>
          <w:rFonts w:ascii="Times New Roman" w:eastAsia="Times New Roman" w:hAnsi="Times New Roman" w:cs="Times New Roman"/>
        </w:rPr>
        <w:pPrChange w:id="3624"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AA63EA">
      <w:pPr>
        <w:pStyle w:val="Heading2"/>
        <w:rPr>
          <w:rPrChange w:id="3625" w:author="Holli Flanagan" w:date="2025-05-12T15:11:00Z">
            <w:rPr>
              <w:sz w:val="36"/>
              <w:szCs w:val="36"/>
            </w:rPr>
          </w:rPrChange>
        </w:rPr>
        <w:pPrChange w:id="3626" w:author="Holli Flanagan" w:date="2025-05-12T15:11:00Z">
          <w:pPr>
            <w:pStyle w:val="Heading2"/>
            <w:keepNext w:val="0"/>
            <w:keepLines w:val="0"/>
            <w:spacing w:before="540" w:after="100"/>
          </w:pPr>
        </w:pPrChange>
      </w:pPr>
      <w:bookmarkStart w:id="3627" w:name="_r3fruf5j5ese" w:colFirst="0" w:colLast="0"/>
      <w:bookmarkEnd w:id="3627"/>
      <w:r>
        <w:rPr>
          <w:rPrChange w:id="3628" w:author="Holli Flanagan" w:date="2025-05-12T15:11:00Z">
            <w:rPr>
              <w:sz w:val="36"/>
              <w:szCs w:val="36"/>
            </w:rPr>
          </w:rPrChange>
        </w:rPr>
        <w:lastRenderedPageBreak/>
        <w:t>But why?</w:t>
      </w:r>
    </w:p>
    <w:p w14:paraId="12D51B1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AA63EA">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629" w:author="Holli Flanagan" w:date="2025-05-12T18:04:00Z"/>
          <w:rFonts w:ascii="Times New Roman" w:eastAsia="Times New Roman" w:hAnsi="Times New Roman" w:cs="Times New Roman"/>
        </w:rPr>
      </w:pPr>
    </w:p>
    <w:p w14:paraId="55918F23" w14:textId="77777777" w:rsidR="00B32DEF" w:rsidRDefault="00AA63EA">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Since the list is sorted, if the value is less than the middle element, then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 If it is greater, </w:t>
      </w:r>
      <w:proofErr w:type="gramStart"/>
      <w:r>
        <w:rPr>
          <w:rFonts w:ascii="Times New Roman" w:eastAsia="Times New Roman" w:hAnsi="Times New Roman" w:cs="Times New Roman"/>
          <w:color w:val="212529"/>
          <w:sz w:val="24"/>
          <w:szCs w:val="24"/>
          <w:highlight w:val="white"/>
        </w:rPr>
        <w:t>than</w:t>
      </w:r>
      <w:proofErr w:type="gramEnd"/>
      <w:r>
        <w:rPr>
          <w:rFonts w:ascii="Times New Roman" w:eastAsia="Times New Roman" w:hAnsi="Times New Roman" w:cs="Times New Roman"/>
          <w:color w:val="212529"/>
          <w:sz w:val="24"/>
          <w:szCs w:val="24"/>
          <w:highlight w:val="white"/>
        </w:rPr>
        <w:t xml:space="preserve">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first half.</w:t>
      </w:r>
    </w:p>
    <w:p w14:paraId="4C2D0D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middle 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AA63EA">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AA63EA">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AA63EA">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AA63EA">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middle element is either 2 or 3, </w:t>
      </w:r>
      <w:proofErr w:type="spellStart"/>
      <w:r>
        <w:rPr>
          <w:rFonts w:ascii="Times New Roman" w:eastAsia="Times New Roman" w:hAnsi="Times New Roman" w:cs="Times New Roman"/>
          <w:color w:val="212529"/>
          <w:sz w:val="24"/>
          <w:szCs w:val="24"/>
          <w:highlight w:val="white"/>
        </w:rPr>
        <w:t>os</w:t>
      </w:r>
      <w:proofErr w:type="spellEnd"/>
      <w:r>
        <w:rPr>
          <w:rFonts w:ascii="Times New Roman" w:eastAsia="Times New Roman" w:hAnsi="Times New Roman" w:cs="Times New Roman"/>
          <w:color w:val="212529"/>
          <w:sz w:val="24"/>
          <w:szCs w:val="24"/>
          <w:highlight w:val="white"/>
        </w:rPr>
        <w:t xml:space="preserve"> if we pick 3 4&gt;3 so we search for 4 in [4]</w:t>
      </w:r>
    </w:p>
    <w:p w14:paraId="5B091DE9" w14:textId="77777777" w:rsidR="00B32DEF" w:rsidRDefault="00AA63EA">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630" w:author="Holli Flanagan" w:date="2025-05-12T18:04:00Z">
        <w:r>
          <w:rPr>
            <w:rFonts w:ascii="Times New Roman" w:eastAsia="Times New Roman" w:hAnsi="Times New Roman" w:cs="Times New Roman"/>
            <w:color w:val="212529"/>
            <w:sz w:val="24"/>
            <w:szCs w:val="24"/>
            <w:highlight w:val="white"/>
          </w:rPr>
          <w:t>contains</w:t>
        </w:r>
      </w:ins>
      <w:del w:id="3631"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AA63EA">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AA63EA">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AA63EA">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AA63EA">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632"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633" w:author="Holli Flanagan" w:date="2025-05-12T18:04:00Z"/>
          <w:rFonts w:ascii="Times New Roman" w:eastAsia="Times New Roman" w:hAnsi="Times New Roman" w:cs="Times New Roman"/>
        </w:rPr>
      </w:pPr>
    </w:p>
    <w:p w14:paraId="702220B9" w14:textId="77777777" w:rsidR="00B32DEF" w:rsidRDefault="00AA63EA">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We stop when the middle element is the one we are looking for and return true</w:t>
      </w:r>
      <w:ins w:id="3634"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AA63EA">
      <w:pPr>
        <w:numPr>
          <w:ilvl w:val="0"/>
          <w:numId w:val="14"/>
        </w:numPr>
        <w:shd w:val="clear" w:color="auto" w:fill="FFFFFF"/>
        <w:spacing w:before="180"/>
        <w:rPr>
          <w:ins w:id="3635"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If the search value is greater than the middle value, we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w:t>
      </w:r>
      <w:ins w:id="3636"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637" w:author="Holli Flanagan" w:date="2025-05-12T18:05:00Z">
            <w:rPr>
              <w:rFonts w:ascii="Times New Roman" w:eastAsia="Times New Roman" w:hAnsi="Times New Roman" w:cs="Times New Roman"/>
            </w:rPr>
          </w:rPrChange>
        </w:rPr>
        <w:pPrChange w:id="3638" w:author="Holli Flanagan" w:date="2025-05-12T18:05:00Z">
          <w:pPr>
            <w:numPr>
              <w:numId w:val="14"/>
            </w:numPr>
            <w:shd w:val="clear" w:color="auto" w:fill="FFFFFF"/>
            <w:spacing w:before="180" w:after="300"/>
            <w:ind w:left="720" w:hanging="360"/>
          </w:pPr>
        </w:pPrChange>
      </w:pPr>
    </w:p>
    <w:p w14:paraId="09D53BE2" w14:textId="77777777" w:rsidR="00B32DEF" w:rsidRDefault="00AA63EA">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639"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recursive step simply calls itself on the correct half of the array:</w:t>
      </w:r>
    </w:p>
    <w:p w14:paraId="69DBAC6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AA63EA">
      <w:pPr>
        <w:pStyle w:val="Heading2"/>
        <w:rPr>
          <w:rPrChange w:id="3640" w:author="Holli Flanagan" w:date="2025-05-12T15:11:00Z">
            <w:rPr>
              <w:sz w:val="36"/>
              <w:szCs w:val="36"/>
            </w:rPr>
          </w:rPrChange>
        </w:rPr>
        <w:pPrChange w:id="3641" w:author="Holli Flanagan" w:date="2025-05-12T15:11:00Z">
          <w:pPr>
            <w:pStyle w:val="Heading2"/>
            <w:keepNext w:val="0"/>
            <w:keepLines w:val="0"/>
            <w:spacing w:before="540" w:after="100"/>
          </w:pPr>
        </w:pPrChange>
      </w:pPr>
      <w:bookmarkStart w:id="3642" w:name="_qhgx1bz2f34b" w:colFirst="0" w:colLast="0"/>
      <w:bookmarkEnd w:id="3642"/>
      <w:r>
        <w:rPr>
          <w:rPrChange w:id="3643" w:author="Holli Flanagan" w:date="2025-05-12T15:11:00Z">
            <w:rPr>
              <w:sz w:val="36"/>
              <w:szCs w:val="36"/>
            </w:rPr>
          </w:rPrChange>
        </w:rPr>
        <w:t>Summary</w:t>
      </w:r>
    </w:p>
    <w:p w14:paraId="4BC7ADC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AA63EA">
      <w:pPr>
        <w:pStyle w:val="Heading2"/>
        <w:keepNext w:val="0"/>
        <w:keepLines w:val="0"/>
        <w:spacing w:before="720"/>
        <w:rPr>
          <w:rPrChange w:id="3644" w:author="Holli Flanagan" w:date="2025-05-12T15:11:00Z">
            <w:rPr>
              <w:sz w:val="48"/>
              <w:szCs w:val="48"/>
              <w:highlight w:val="white"/>
            </w:rPr>
          </w:rPrChange>
        </w:rPr>
        <w:pPrChange w:id="3645" w:author="Holli Flanagan" w:date="2025-05-12T15:11:00Z">
          <w:pPr>
            <w:pStyle w:val="Heading1"/>
            <w:keepNext w:val="0"/>
            <w:keepLines w:val="0"/>
            <w:spacing w:before="720"/>
          </w:pPr>
        </w:pPrChange>
      </w:pPr>
      <w:bookmarkStart w:id="3646" w:name="_hyp25o9hidj9" w:colFirst="0" w:colLast="0"/>
      <w:bookmarkEnd w:id="3646"/>
      <w:r>
        <w:rPr>
          <w:rPrChange w:id="3647" w:author="Holli Flanagan" w:date="2025-05-12T15:11:00Z">
            <w:rPr>
              <w:sz w:val="48"/>
              <w:szCs w:val="48"/>
            </w:rPr>
          </w:rPrChange>
        </w:rPr>
        <w:t>Next Step</w:t>
      </w:r>
    </w:p>
    <w:p w14:paraId="6F2CCCD4" w14:textId="4BA36CE6"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648"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649"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AA63EA">
      <w:pPr>
        <w:pStyle w:val="Heading1"/>
        <w:rPr>
          <w:rPrChange w:id="3650" w:author="Holli Flanagan" w:date="2025-05-12T15:11:00Z">
            <w:rPr>
              <w:sz w:val="46"/>
              <w:szCs w:val="46"/>
              <w:highlight w:val="white"/>
            </w:rPr>
          </w:rPrChange>
        </w:rPr>
        <w:pPrChange w:id="3651" w:author="Holli Flanagan" w:date="2025-05-12T15:11:00Z">
          <w:pPr>
            <w:pStyle w:val="Heading1"/>
            <w:keepNext w:val="0"/>
            <w:keepLines w:val="0"/>
          </w:pPr>
        </w:pPrChange>
      </w:pPr>
      <w:bookmarkStart w:id="3652" w:name="_9cz2jopcf5lp" w:colFirst="0" w:colLast="0"/>
      <w:bookmarkEnd w:id="3652"/>
      <w:r>
        <w:rPr>
          <w:rPrChange w:id="3653" w:author="Holli Flanagan" w:date="2025-05-12T15:11:00Z">
            <w:rPr>
              <w:sz w:val="46"/>
              <w:szCs w:val="46"/>
              <w:highlight w:val="white"/>
            </w:rPr>
          </w:rPrChange>
        </w:rPr>
        <w:lastRenderedPageBreak/>
        <w:t>Trees</w:t>
      </w:r>
    </w:p>
    <w:p w14:paraId="5811FE98" w14:textId="77777777" w:rsidR="00B32DEF" w:rsidRPr="00B32DEF" w:rsidRDefault="00AA63EA">
      <w:pPr>
        <w:pStyle w:val="Heading2"/>
        <w:rPr>
          <w:rPrChange w:id="3654" w:author="Holli Flanagan" w:date="2025-05-12T15:11:00Z">
            <w:rPr>
              <w:sz w:val="34"/>
              <w:szCs w:val="34"/>
            </w:rPr>
          </w:rPrChange>
        </w:rPr>
        <w:pPrChange w:id="3655" w:author="Holli Flanagan" w:date="2025-05-12T15:11:00Z">
          <w:pPr>
            <w:pStyle w:val="Heading2"/>
            <w:keepNext w:val="0"/>
            <w:keepLines w:val="0"/>
          </w:pPr>
        </w:pPrChange>
      </w:pPr>
      <w:bookmarkStart w:id="3656" w:name="_yz97n13ao3sb" w:colFirst="0" w:colLast="0"/>
      <w:bookmarkEnd w:id="3656"/>
      <w:r>
        <w:rPr>
          <w:rPrChange w:id="3657" w:author="Holli Flanagan" w:date="2025-05-12T15:11:00Z">
            <w:rPr>
              <w:sz w:val="34"/>
              <w:szCs w:val="34"/>
            </w:rPr>
          </w:rPrChange>
        </w:rPr>
        <w:t>Key Idea</w:t>
      </w:r>
    </w:p>
    <w:p w14:paraId="4560E2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658" w:author="Holli Flanagan" w:date="2025-05-12T15:14:00Z">
        <w:r>
          <w:rPr>
            <w:rFonts w:ascii="Times New Roman" w:eastAsia="Times New Roman" w:hAnsi="Times New Roman" w:cs="Times New Roman"/>
            <w:color w:val="212529"/>
            <w:sz w:val="24"/>
            <w:szCs w:val="24"/>
            <w:highlight w:val="white"/>
          </w:rPr>
          <w:t>computer science</w:t>
        </w:r>
      </w:ins>
      <w:del w:id="3659"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AA63EA">
      <w:pPr>
        <w:pStyle w:val="Heading2"/>
        <w:rPr>
          <w:rPrChange w:id="3660" w:author="Holli Flanagan" w:date="2025-05-12T15:11:00Z">
            <w:rPr>
              <w:sz w:val="34"/>
              <w:szCs w:val="34"/>
            </w:rPr>
          </w:rPrChange>
        </w:rPr>
        <w:pPrChange w:id="3661" w:author="Holli Flanagan" w:date="2025-05-12T15:11:00Z">
          <w:pPr>
            <w:pStyle w:val="Heading2"/>
            <w:keepNext w:val="0"/>
            <w:keepLines w:val="0"/>
          </w:pPr>
        </w:pPrChange>
      </w:pPr>
      <w:bookmarkStart w:id="3662" w:name="_qb4la1w2458x" w:colFirst="0" w:colLast="0"/>
      <w:bookmarkEnd w:id="3662"/>
      <w:r>
        <w:rPr>
          <w:rPrChange w:id="3663" w:author="Holli Flanagan" w:date="2025-05-12T15:11:00Z">
            <w:rPr>
              <w:sz w:val="34"/>
              <w:szCs w:val="34"/>
            </w:rPr>
          </w:rPrChange>
        </w:rPr>
        <w:t>Motivating Recursion</w:t>
      </w:r>
    </w:p>
    <w:p w14:paraId="53A365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664" w:author="Holli Flanagan" w:date="2025-05-12T18:05:00Z">
        <w:r>
          <w:rPr>
            <w:rFonts w:ascii="Times New Roman" w:eastAsia="Times New Roman" w:hAnsi="Times New Roman" w:cs="Times New Roman"/>
            <w:i/>
            <w:color w:val="212529"/>
            <w:sz w:val="24"/>
            <w:szCs w:val="24"/>
            <w:highlight w:val="white"/>
          </w:rPr>
          <w:delText>T</w:delText>
        </w:r>
      </w:del>
      <w:ins w:id="3665"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w:t>
      </w:r>
      <w:proofErr w:type="gramStart"/>
      <w:r>
        <w:rPr>
          <w:rFonts w:ascii="Times New Roman" w:eastAsia="Times New Roman" w:hAnsi="Times New Roman" w:cs="Times New Roman"/>
          <w:color w:val="212529"/>
          <w:sz w:val="24"/>
          <w:szCs w:val="24"/>
          <w:highlight w:val="white"/>
        </w:rPr>
        <w:t>as</w:t>
      </w:r>
      <w:proofErr w:type="gramEnd"/>
      <w:r>
        <w:rPr>
          <w:rFonts w:ascii="Times New Roman" w:eastAsia="Times New Roman" w:hAnsi="Times New Roman" w:cs="Times New Roman"/>
          <w:color w:val="212529"/>
          <w:sz w:val="24"/>
          <w:szCs w:val="24"/>
          <w:highlight w:val="white"/>
        </w:rPr>
        <w:t xml:space="preserve">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w:t>
      </w:r>
      <w:proofErr w:type="gramStart"/>
      <w:r>
        <w:rPr>
          <w:rFonts w:ascii="Times New Roman" w:eastAsia="Times New Roman" w:hAnsi="Times New Roman" w:cs="Times New Roman"/>
          <w:color w:val="212529"/>
          <w:sz w:val="24"/>
          <w:szCs w:val="24"/>
          <w:highlight w:val="white"/>
        </w:rPr>
        <w:t>actually a</w:t>
      </w:r>
      <w:proofErr w:type="gramEnd"/>
      <w:r>
        <w:rPr>
          <w:rFonts w:ascii="Times New Roman" w:eastAsia="Times New Roman" w:hAnsi="Times New Roman" w:cs="Times New Roman"/>
          <w:color w:val="212529"/>
          <w:sz w:val="24"/>
          <w:szCs w:val="24"/>
          <w:highlight w:val="white"/>
        </w:rPr>
        <w:t xml:space="preserve"> tree representation since a parent element can have multiple child elements.</w:t>
      </w:r>
    </w:p>
    <w:p w14:paraId="77D3D210" w14:textId="77777777" w:rsidR="00B32DEF" w:rsidRPr="00B32DEF" w:rsidRDefault="00AA63EA">
      <w:pPr>
        <w:pStyle w:val="Heading2"/>
        <w:rPr>
          <w:rPrChange w:id="3666" w:author="Holli Flanagan" w:date="2025-05-12T15:11:00Z">
            <w:rPr>
              <w:sz w:val="34"/>
              <w:szCs w:val="34"/>
            </w:rPr>
          </w:rPrChange>
        </w:rPr>
        <w:pPrChange w:id="3667" w:author="Holli Flanagan" w:date="2025-05-12T15:11:00Z">
          <w:pPr>
            <w:pStyle w:val="Heading2"/>
            <w:keepNext w:val="0"/>
            <w:keepLines w:val="0"/>
          </w:pPr>
        </w:pPrChange>
      </w:pPr>
      <w:bookmarkStart w:id="3668" w:name="_vb9snobq8cr3" w:colFirst="0" w:colLast="0"/>
      <w:bookmarkEnd w:id="3668"/>
      <w:r>
        <w:rPr>
          <w:rPrChange w:id="3669" w:author="Holli Flanagan" w:date="2025-05-12T15:11:00Z">
            <w:rPr>
              <w:sz w:val="34"/>
              <w:szCs w:val="34"/>
            </w:rPr>
          </w:rPrChange>
        </w:rPr>
        <w:t>Binary Search Trees</w:t>
      </w:r>
    </w:p>
    <w:p w14:paraId="142EAD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670" w:author="Holli Flanagan" w:date="2025-05-12T18:05:00Z">
        <w:r>
          <w:rPr>
            <w:rFonts w:ascii="Times New Roman" w:eastAsia="Times New Roman" w:hAnsi="Times New Roman" w:cs="Times New Roman"/>
            <w:color w:val="212529"/>
            <w:sz w:val="24"/>
            <w:szCs w:val="24"/>
            <w:highlight w:val="white"/>
          </w:rPr>
          <w:t>subtree</w:t>
        </w:r>
      </w:ins>
      <w:del w:id="3671"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AA63EA">
      <w:pPr>
        <w:numPr>
          <w:ilvl w:val="0"/>
          <w:numId w:val="110"/>
        </w:numPr>
        <w:shd w:val="clear" w:color="auto" w:fill="FFFFFF"/>
        <w:spacing w:before="180"/>
        <w:rPr>
          <w:rFonts w:ascii="Times New Roman" w:eastAsia="Times New Roman" w:hAnsi="Times New Roman" w:cs="Times New Roman"/>
          <w:highlight w:val="white"/>
        </w:rPr>
        <w:pPrChange w:id="3672"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673"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674" w:author="Holli Flanagan" w:date="2025-05-12T18:15:00Z">
        <w:r>
          <w:rPr>
            <w:rFonts w:ascii="Times New Roman" w:eastAsia="Times New Roman" w:hAnsi="Times New Roman" w:cs="Times New Roman"/>
            <w:color w:val="212529"/>
            <w:sz w:val="24"/>
            <w:szCs w:val="24"/>
            <w:highlight w:val="white"/>
          </w:rPr>
          <w:t>subtree</w:t>
        </w:r>
      </w:ins>
      <w:del w:id="3675"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676"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677" w:author="Holli Flanagan" w:date="2025-05-12T18:15:00Z">
        <w:r>
          <w:rPr>
            <w:rFonts w:ascii="Times New Roman" w:eastAsia="Times New Roman" w:hAnsi="Times New Roman" w:cs="Times New Roman"/>
            <w:color w:val="212529"/>
            <w:sz w:val="24"/>
            <w:szCs w:val="24"/>
            <w:highlight w:val="white"/>
          </w:rPr>
          <w:t>subtree</w:t>
        </w:r>
      </w:ins>
      <w:del w:id="3678"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AA63EA">
      <w:pPr>
        <w:numPr>
          <w:ilvl w:val="0"/>
          <w:numId w:val="110"/>
        </w:numPr>
        <w:shd w:val="clear" w:color="auto" w:fill="FFFFFF"/>
        <w:spacing w:after="300"/>
        <w:rPr>
          <w:rFonts w:ascii="Times New Roman" w:eastAsia="Times New Roman" w:hAnsi="Times New Roman" w:cs="Times New Roman"/>
          <w:highlight w:val="white"/>
        </w:rPr>
        <w:pPrChange w:id="3679"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Say we have a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method</w:t>
      </w:r>
      <w:ins w:id="3680"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treeSearch</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proofErr w:type="spellStart"/>
      <w:r>
        <w:rPr>
          <w:rFonts w:ascii="Times New Roman" w:eastAsia="Times New Roman" w:hAnsi="Times New Roman" w:cs="Times New Roman"/>
          <w:color w:val="188038"/>
          <w:sz w:val="24"/>
          <w:szCs w:val="24"/>
          <w:highlight w:val="white"/>
        </w:rPr>
        <w:t>TreeNode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681"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682" w:author="Holli Flanagan" w:date="2025-05-12T18:06:00Z">
        <w:r>
          <w:rPr>
            <w:rFonts w:ascii="Times New Roman" w:eastAsia="Times New Roman" w:hAnsi="Times New Roman" w:cs="Times New Roman"/>
            <w:color w:val="212529"/>
            <w:sz w:val="24"/>
            <w:szCs w:val="24"/>
            <w:highlight w:val="white"/>
          </w:rPr>
          <w:t>would</w:t>
        </w:r>
      </w:ins>
      <w:del w:id="3683"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684" w:author="Holli Flanagan" w:date="2025-05-12T18:06:00Z">
        <w:r>
          <w:rPr>
            <w:rFonts w:ascii="Times New Roman" w:eastAsia="Times New Roman" w:hAnsi="Times New Roman" w:cs="Times New Roman"/>
            <w:color w:val="212529"/>
            <w:sz w:val="24"/>
            <w:szCs w:val="24"/>
            <w:highlight w:val="white"/>
          </w:rPr>
          <w:t>comparing</w:t>
        </w:r>
      </w:ins>
      <w:del w:id="3685"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686"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1950343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now call 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on just the right subtree. Now we compare 85 to 100. Again, 85 &lt; 100</w:t>
      </w:r>
      <w:ins w:id="3687"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w:t>
      </w:r>
      <w:proofErr w:type="gramStart"/>
      <w:r>
        <w:rPr>
          <w:rFonts w:ascii="Times New Roman" w:eastAsia="Times New Roman" w:hAnsi="Times New Roman" w:cs="Times New Roman"/>
          <w:color w:val="212529"/>
          <w:sz w:val="24"/>
          <w:szCs w:val="24"/>
          <w:highlight w:val="white"/>
        </w:rPr>
        <w:t>again search</w:t>
      </w:r>
      <w:proofErr w:type="gramEnd"/>
      <w:r>
        <w:rPr>
          <w:rFonts w:ascii="Times New Roman" w:eastAsia="Times New Roman" w:hAnsi="Times New Roman" w:cs="Times New Roman"/>
          <w:color w:val="212529"/>
          <w:sz w:val="24"/>
          <w:szCs w:val="24"/>
          <w:highlight w:val="white"/>
        </w:rPr>
        <w:t xml:space="preserve">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25BA573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w:t>
      </w:r>
      <w:proofErr w:type="gramStart"/>
      <w:r>
        <w:rPr>
          <w:rFonts w:ascii="Times New Roman" w:eastAsia="Times New Roman" w:hAnsi="Times New Roman" w:cs="Times New Roman"/>
          <w:color w:val="212529"/>
          <w:sz w:val="24"/>
          <w:szCs w:val="24"/>
          <w:highlight w:val="white"/>
        </w:rPr>
        <w:t>100</w:t>
      </w:r>
      <w:proofErr w:type="gramEnd"/>
      <w:r>
        <w:rPr>
          <w:rFonts w:ascii="Times New Roman" w:eastAsia="Times New Roman" w:hAnsi="Times New Roman" w:cs="Times New Roman"/>
          <w:color w:val="212529"/>
          <w:sz w:val="24"/>
          <w:szCs w:val="24"/>
          <w:highlight w:val="white"/>
        </w:rPr>
        <w:t xml:space="preserve"> &lt; 126, so we will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on the left </w:t>
      </w:r>
      <w:ins w:id="3688" w:author="Holli Flanagan" w:date="2025-05-12T18:15:00Z">
        <w:r>
          <w:rPr>
            <w:rFonts w:ascii="Times New Roman" w:eastAsia="Times New Roman" w:hAnsi="Times New Roman" w:cs="Times New Roman"/>
            <w:color w:val="212529"/>
            <w:sz w:val="24"/>
            <w:szCs w:val="24"/>
            <w:highlight w:val="white"/>
          </w:rPr>
          <w:t>subtree</w:t>
        </w:r>
      </w:ins>
      <w:del w:id="368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527EFF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when we call on the left subtree, our root is the value we are looking for, so we can return that we </w:t>
      </w:r>
      <w:proofErr w:type="gramStart"/>
      <w:r>
        <w:rPr>
          <w:rFonts w:ascii="Times New Roman" w:eastAsia="Times New Roman" w:hAnsi="Times New Roman" w:cs="Times New Roman"/>
          <w:color w:val="212529"/>
          <w:sz w:val="24"/>
          <w:szCs w:val="24"/>
          <w:highlight w:val="white"/>
        </w:rPr>
        <w:t>found</w:t>
      </w:r>
      <w:proofErr w:type="gramEnd"/>
      <w:r>
        <w:rPr>
          <w:rFonts w:ascii="Times New Roman" w:eastAsia="Times New Roman" w:hAnsi="Times New Roman" w:cs="Times New Roman"/>
          <w:color w:val="212529"/>
          <w:sz w:val="24"/>
          <w:szCs w:val="24"/>
          <w:highlight w:val="white"/>
        </w:rPr>
        <w:t xml:space="preserve">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w:t>
            </w:r>
            <w:proofErr w:type="gramStart"/>
            <w:r>
              <w:rPr>
                <w:rFonts w:ascii="Times New Roman" w:eastAsia="Times New Roman" w:hAnsi="Times New Roman" w:cs="Times New Roman"/>
                <w:i/>
                <w:color w:val="212529"/>
                <w:sz w:val="24"/>
                <w:szCs w:val="24"/>
                <w:highlight w:val="white"/>
              </w:rPr>
              <w:t>subtrees</w:t>
            </w:r>
            <w:proofErr w:type="gramEnd"/>
            <w:r>
              <w:rPr>
                <w:rFonts w:ascii="Times New Roman" w:eastAsia="Times New Roman" w:hAnsi="Times New Roman" w:cs="Times New Roman"/>
                <w:i/>
                <w:color w:val="212529"/>
                <w:sz w:val="24"/>
                <w:szCs w:val="24"/>
                <w:highlight w:val="white"/>
              </w:rPr>
              <w:t xml:space="preserve"> are empty.</w:t>
            </w:r>
          </w:p>
        </w:tc>
      </w:tr>
    </w:tbl>
    <w:p w14:paraId="045CF4C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690" w:author="Holli Flanagan" w:date="2025-05-12T18:07:00Z">
        <w:r>
          <w:rPr>
            <w:rFonts w:ascii="Times New Roman" w:eastAsia="Times New Roman" w:hAnsi="Times New Roman" w:cs="Times New Roman"/>
            <w:color w:val="212529"/>
            <w:sz w:val="24"/>
            <w:szCs w:val="24"/>
            <w:highlight w:val="white"/>
          </w:rPr>
          <w:delText>i</w:delText>
        </w:r>
      </w:del>
      <w:ins w:id="3691"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had been looking for 99, we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w:t>
      </w:r>
      <w:proofErr w:type="gramStart"/>
      <w:r>
        <w:rPr>
          <w:rFonts w:ascii="Times New Roman" w:eastAsia="Times New Roman" w:hAnsi="Times New Roman" w:cs="Times New Roman"/>
          <w:color w:val="212529"/>
          <w:sz w:val="24"/>
          <w:szCs w:val="24"/>
          <w:highlight w:val="white"/>
        </w:rPr>
        <w:t>return</w:t>
      </w:r>
      <w:proofErr w:type="gramEnd"/>
      <w:r>
        <w:rPr>
          <w:rFonts w:ascii="Times New Roman" w:eastAsia="Times New Roman" w:hAnsi="Times New Roman" w:cs="Times New Roman"/>
          <w:color w:val="212529"/>
          <w:sz w:val="24"/>
          <w:szCs w:val="24"/>
          <w:highlight w:val="white"/>
        </w:rPr>
        <w:t xml:space="preserve"> t</w:t>
      </w:r>
      <w:ins w:id="3692"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693" w:name="_p93mza613d5l" w:colFirst="0" w:colLast="0"/>
      <w:bookmarkEnd w:id="3693"/>
      <w:r>
        <w:rPr>
          <w:rFonts w:ascii="Times New Roman" w:eastAsia="Times New Roman" w:hAnsi="Times New Roman" w:cs="Times New Roman"/>
          <w:color w:val="27262B"/>
          <w:sz w:val="26"/>
          <w:szCs w:val="26"/>
          <w:highlight w:val="white"/>
        </w:rPr>
        <w:t xml:space="preserve">Implementing Binary Search Trees in </w:t>
      </w:r>
      <w:ins w:id="3694" w:author="Holli Flanagan" w:date="2025-05-09T15:22:00Z">
        <w:r>
          <w:rPr>
            <w:rFonts w:ascii="Times New Roman" w:eastAsia="Times New Roman" w:hAnsi="Times New Roman" w:cs="Times New Roman"/>
            <w:color w:val="27262B"/>
            <w:sz w:val="26"/>
            <w:szCs w:val="26"/>
            <w:highlight w:val="white"/>
          </w:rPr>
          <w:t>TypeScript</w:t>
        </w:r>
      </w:ins>
      <w:del w:id="3695"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create a node class that will contain a number and 2 children. Those children themselves will be </w:t>
      </w:r>
      <w:proofErr w:type="gramStart"/>
      <w:r>
        <w:rPr>
          <w:rFonts w:ascii="Times New Roman" w:eastAsia="Times New Roman" w:hAnsi="Times New Roman" w:cs="Times New Roman"/>
          <w:color w:val="212529"/>
          <w:sz w:val="24"/>
          <w:szCs w:val="24"/>
          <w:highlight w:val="white"/>
        </w:rPr>
        <w:t>nodes</w:t>
      </w:r>
      <w:proofErr w:type="gramEnd"/>
      <w:r>
        <w:rPr>
          <w:rFonts w:ascii="Times New Roman" w:eastAsia="Times New Roman" w:hAnsi="Times New Roman" w:cs="Times New Roman"/>
          <w:color w:val="212529"/>
          <w:sz w:val="24"/>
          <w:szCs w:val="24"/>
          <w:highlight w:val="white"/>
        </w:rPr>
        <w:t xml:space="preserve"> (possibly empty).</w:t>
      </w:r>
    </w:p>
    <w:p w14:paraId="43FAEC8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696" w:name="_dbfz8tcjpurj" w:colFirst="0" w:colLast="0"/>
      <w:bookmarkEnd w:id="3696"/>
      <w:proofErr w:type="gramStart"/>
      <w:r>
        <w:rPr>
          <w:rFonts w:ascii="Times New Roman" w:eastAsia="Times New Roman" w:hAnsi="Times New Roman" w:cs="Times New Roman"/>
          <w:color w:val="27262B"/>
          <w:sz w:val="26"/>
          <w:szCs w:val="26"/>
          <w:highlight w:val="white"/>
        </w:rPr>
        <w:t>Searching</w:t>
      </w:r>
      <w:proofErr w:type="gramEnd"/>
      <w:r>
        <w:rPr>
          <w:rFonts w:ascii="Times New Roman" w:eastAsia="Times New Roman" w:hAnsi="Times New Roman" w:cs="Times New Roman"/>
          <w:color w:val="27262B"/>
          <w:sz w:val="26"/>
          <w:szCs w:val="26"/>
          <w:highlight w:val="white"/>
        </w:rPr>
        <w:t xml:space="preserve"> Binary Search Trees</w:t>
      </w:r>
    </w:p>
    <w:p w14:paraId="38BD11E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697"/>
      <w:r>
        <w:rPr>
          <w:rFonts w:ascii="Times New Roman" w:eastAsia="Times New Roman" w:hAnsi="Times New Roman" w:cs="Times New Roman"/>
          <w:color w:val="212529"/>
          <w:sz w:val="24"/>
          <w:szCs w:val="24"/>
          <w:highlight w:val="white"/>
        </w:rPr>
        <w:t xml:space="preserve">right </w:t>
      </w:r>
      <w:commentRangeEnd w:id="3697"/>
      <w:r>
        <w:commentReference w:id="3697"/>
      </w:r>
      <w:r>
        <w:rPr>
          <w:rFonts w:ascii="Times New Roman" w:eastAsia="Times New Roman" w:hAnsi="Times New Roman" w:cs="Times New Roman"/>
          <w:color w:val="212529"/>
          <w:sz w:val="24"/>
          <w:szCs w:val="24"/>
          <w:highlight w:val="white"/>
        </w:rPr>
        <w:t xml:space="preserve">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to recursively search our tree.</w:t>
      </w:r>
    </w:p>
    <w:p w14:paraId="486454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w:t>
      </w:r>
      <w:proofErr w:type="gramStart"/>
      <w:r>
        <w:rPr>
          <w:rFonts w:ascii="Times New Roman" w:eastAsia="Times New Roman" w:hAnsi="Times New Roman" w:cs="Times New Roman"/>
          <w:color w:val="212529"/>
          <w:sz w:val="24"/>
          <w:szCs w:val="24"/>
          <w:highlight w:val="white"/>
        </w:rPr>
        <w:t>the value in the</w:t>
      </w:r>
      <w:proofErr w:type="gramEnd"/>
      <w:r>
        <w:rPr>
          <w:rFonts w:ascii="Times New Roman" w:eastAsia="Times New Roman" w:hAnsi="Times New Roman" w:cs="Times New Roman"/>
          <w:color w:val="212529"/>
          <w:sz w:val="24"/>
          <w:szCs w:val="24"/>
          <w:highlight w:val="white"/>
        </w:rPr>
        <w:t xml:space="preserve"> root of the tree is the one we are looking for.</w:t>
      </w:r>
    </w:p>
    <w:p w14:paraId="4C1942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we want to search either the left or right subtree based on whether value is less than or greater than the node’s value (we already checked === in our stop conditions) When we look at a node, there are only 4 possibilities</w:t>
      </w:r>
      <w:ins w:id="3698" w:author="Holli Flanagan" w:date="2025-05-12T18:08:00Z">
        <w:r>
          <w:rPr>
            <w:rFonts w:ascii="Times New Roman" w:eastAsia="Times New Roman" w:hAnsi="Times New Roman" w:cs="Times New Roman"/>
            <w:color w:val="212529"/>
            <w:sz w:val="24"/>
            <w:szCs w:val="24"/>
            <w:highlight w:val="white"/>
          </w:rPr>
          <w:t>:</w:t>
        </w:r>
      </w:ins>
      <w:del w:id="3699"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AA63EA">
      <w:pPr>
        <w:numPr>
          <w:ilvl w:val="0"/>
          <w:numId w:val="111"/>
        </w:numPr>
        <w:shd w:val="clear" w:color="auto" w:fill="FFFFFF"/>
        <w:spacing w:before="180"/>
        <w:rPr>
          <w:rFonts w:ascii="Times New Roman" w:eastAsia="Times New Roman" w:hAnsi="Times New Roman" w:cs="Times New Roman"/>
          <w:highlight w:val="white"/>
        </w:rPr>
        <w:pPrChange w:id="3700"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701"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702"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703"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704"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AA63EA">
      <w:pPr>
        <w:numPr>
          <w:ilvl w:val="0"/>
          <w:numId w:val="111"/>
        </w:numPr>
        <w:shd w:val="clear" w:color="auto" w:fill="FFFFFF"/>
        <w:spacing w:after="300"/>
        <w:rPr>
          <w:rFonts w:ascii="Times New Roman" w:eastAsia="Times New Roman" w:hAnsi="Times New Roman" w:cs="Times New Roman"/>
          <w:highlight w:val="white"/>
        </w:rPr>
        <w:pPrChange w:id="3705"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 is empty (undefined) then the node with the value we are looking for can’t exist, so we return false (did not find it).</w:t>
      </w:r>
    </w:p>
    <w:p w14:paraId="1079AC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706" w:author="Holli Flanagan" w:date="2025-05-12T18:08:00Z">
        <w:r>
          <w:rPr>
            <w:rFonts w:ascii="Times New Roman" w:eastAsia="Times New Roman" w:hAnsi="Times New Roman" w:cs="Times New Roman"/>
            <w:color w:val="212529"/>
            <w:sz w:val="24"/>
            <w:szCs w:val="24"/>
            <w:highlight w:val="white"/>
          </w:rPr>
          <w:t>subtree</w:t>
        </w:r>
      </w:ins>
      <w:del w:id="3707"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w:t>
      </w:r>
      <w:ins w:id="3708" w:author="Holli Flanagan" w:date="2025-05-12T18:15:00Z">
        <w:r>
          <w:rPr>
            <w:rFonts w:ascii="Times New Roman" w:eastAsia="Times New Roman" w:hAnsi="Times New Roman" w:cs="Times New Roman"/>
            <w:color w:val="212529"/>
            <w:sz w:val="24"/>
            <w:szCs w:val="24"/>
            <w:highlight w:val="white"/>
          </w:rPr>
          <w:t>subtree</w:t>
        </w:r>
      </w:ins>
      <w:del w:id="370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710" w:author="Holli Flanagan" w:date="2025-05-12T18:15:00Z">
        <w:r>
          <w:rPr>
            <w:rFonts w:ascii="Times New Roman" w:eastAsia="Times New Roman" w:hAnsi="Times New Roman" w:cs="Times New Roman"/>
            <w:color w:val="212529"/>
            <w:sz w:val="24"/>
            <w:szCs w:val="24"/>
            <w:highlight w:val="white"/>
          </w:rPr>
          <w:t>subtree</w:t>
        </w:r>
      </w:ins>
      <w:del w:id="371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sub</w:t>
      </w:r>
      <w:del w:id="3712"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3713"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714" w:name="_43j4bhe1jauz" w:colFirst="0" w:colLast="0"/>
      <w:bookmarkEnd w:id="3714"/>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3715" w:author="Holli Flanagan" w:date="2025-05-12T18:15:00Z">
        <w:r>
          <w:rPr>
            <w:rFonts w:ascii="Times New Roman" w:eastAsia="Times New Roman" w:hAnsi="Times New Roman" w:cs="Times New Roman"/>
            <w:color w:val="212529"/>
            <w:sz w:val="24"/>
            <w:szCs w:val="24"/>
            <w:highlight w:val="white"/>
          </w:rPr>
          <w:t>subtree</w:t>
        </w:r>
      </w:ins>
      <w:del w:id="371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w:t>
      </w:r>
      <w:proofErr w:type="gramStart"/>
      <w:r>
        <w:rPr>
          <w:rFonts w:ascii="Times New Roman" w:eastAsia="Times New Roman" w:hAnsi="Times New Roman" w:cs="Times New Roman"/>
          <w:color w:val="212529"/>
          <w:sz w:val="24"/>
          <w:szCs w:val="24"/>
          <w:highlight w:val="white"/>
        </w:rPr>
        <w:t>insert</w:t>
      </w:r>
      <w:proofErr w:type="gramEnd"/>
      <w:r>
        <w:rPr>
          <w:rFonts w:ascii="Times New Roman" w:eastAsia="Times New Roman" w:hAnsi="Times New Roman" w:cs="Times New Roman"/>
          <w:color w:val="212529"/>
          <w:sz w:val="24"/>
          <w:szCs w:val="24"/>
          <w:highlight w:val="white"/>
        </w:rPr>
        <w:t xml:space="preserve"> into that (smaller) </w:t>
      </w:r>
      <w:ins w:id="3717" w:author="Holli Flanagan" w:date="2025-05-12T18:15:00Z">
        <w:r>
          <w:rPr>
            <w:rFonts w:ascii="Times New Roman" w:eastAsia="Times New Roman" w:hAnsi="Times New Roman" w:cs="Times New Roman"/>
            <w:color w:val="212529"/>
            <w:sz w:val="24"/>
            <w:szCs w:val="24"/>
            <w:highlight w:val="white"/>
          </w:rPr>
          <w:t>subtree</w:t>
        </w:r>
      </w:ins>
      <w:del w:id="3718"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3719" w:author="Holli Flanagan" w:date="2025-05-12T15:14:00Z">
        <w:r>
          <w:rPr>
            <w:rFonts w:ascii="Times New Roman" w:eastAsia="Times New Roman" w:hAnsi="Times New Roman" w:cs="Times New Roman"/>
            <w:color w:val="212529"/>
            <w:sz w:val="24"/>
            <w:szCs w:val="24"/>
            <w:highlight w:val="white"/>
          </w:rPr>
          <w:t>computer science</w:t>
        </w:r>
      </w:ins>
      <w:del w:id="3720"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3721" w:name="_onp89y23of" w:colFirst="0" w:colLast="0"/>
      <w:bookmarkEnd w:id="3721"/>
      <w:r>
        <w:rPr>
          <w:rFonts w:ascii="Times New Roman" w:eastAsia="Times New Roman" w:hAnsi="Times New Roman" w:cs="Times New Roman"/>
          <w:color w:val="27262B"/>
          <w:sz w:val="26"/>
          <w:szCs w:val="26"/>
          <w:highlight w:val="white"/>
        </w:rPr>
        <w:t>Complete Tree Example</w:t>
      </w:r>
    </w:p>
    <w:p w14:paraId="7D7BAC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3722" w:author="Holli Flanagan" w:date="2025-05-12T18:09:00Z">
        <w:r>
          <w:rPr>
            <w:rFonts w:ascii="Times New Roman" w:eastAsia="Times New Roman" w:hAnsi="Times New Roman" w:cs="Times New Roman"/>
            <w:color w:val="212529"/>
            <w:sz w:val="24"/>
            <w:szCs w:val="24"/>
            <w:highlight w:val="white"/>
          </w:rPr>
          <w:delText>H</w:delText>
        </w:r>
      </w:del>
      <w:ins w:id="3723"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w:t>
      </w:r>
      <w:proofErr w:type="gramStart"/>
      <w:r>
        <w:rPr>
          <w:rFonts w:ascii="Times New Roman" w:eastAsia="Times New Roman" w:hAnsi="Times New Roman" w:cs="Times New Roman"/>
          <w:color w:val="212529"/>
          <w:sz w:val="24"/>
          <w:szCs w:val="24"/>
          <w:highlight w:val="white"/>
        </w:rPr>
        <w:t>searches it</w:t>
      </w:r>
      <w:proofErr w:type="gramEnd"/>
      <w:r>
        <w:rPr>
          <w:rFonts w:ascii="Times New Roman" w:eastAsia="Times New Roman" w:hAnsi="Times New Roman" w:cs="Times New Roman"/>
          <w:color w:val="212529"/>
          <w:sz w:val="24"/>
          <w:szCs w:val="24"/>
          <w:highlight w:val="white"/>
        </w:rPr>
        <w:t xml:space="preserve"> for 100.</w:t>
      </w:r>
    </w:p>
    <w:p w14:paraId="1E876F4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3724" w:author="Holli Flanagan" w:date="2025-05-12T18:09:00Z">
        <w:r>
          <w:rPr>
            <w:rFonts w:ascii="Times New Roman" w:eastAsia="Times New Roman" w:hAnsi="Times New Roman" w:cs="Times New Roman"/>
            <w:color w:val="212529"/>
            <w:sz w:val="24"/>
            <w:szCs w:val="24"/>
            <w:highlight w:val="white"/>
          </w:rPr>
          <w:delText>I</w:delText>
        </w:r>
      </w:del>
      <w:ins w:id="3725"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3726" w:author="Holli Flanagan" w:date="2025-05-12T18:09:00Z">
        <w:r>
          <w:rPr>
            <w:rFonts w:ascii="Times New Roman" w:eastAsia="Times New Roman" w:hAnsi="Times New Roman" w:cs="Times New Roman"/>
            <w:color w:val="212529"/>
            <w:sz w:val="24"/>
            <w:szCs w:val="24"/>
            <w:highlight w:val="white"/>
          </w:rPr>
          <w:delText>I</w:delText>
        </w:r>
      </w:del>
      <w:ins w:id="3727"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3728" w:author="Holli Flanagan" w:date="2025-05-12T18:09:00Z">
        <w:r>
          <w:rPr>
            <w:rFonts w:ascii="Times New Roman" w:eastAsia="Times New Roman" w:hAnsi="Times New Roman" w:cs="Times New Roman"/>
            <w:color w:val="212529"/>
            <w:sz w:val="24"/>
            <w:szCs w:val="24"/>
            <w:highlight w:val="white"/>
          </w:rPr>
          <w:delText xml:space="preserve">I </w:delText>
        </w:r>
      </w:del>
      <w:ins w:id="3729"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AA63EA">
      <w:pPr>
        <w:shd w:val="clear" w:color="auto" w:fill="FFFFFF"/>
        <w:spacing w:after="240"/>
        <w:rPr>
          <w:highlight w:val="yellow"/>
        </w:rPr>
      </w:pPr>
      <w:r>
        <w:rPr>
          <w:highlight w:val="yellow"/>
        </w:rPr>
        <w:t>[INSERT IMAGE]</w:t>
      </w:r>
    </w:p>
    <w:p w14:paraId="08B74699" w14:textId="77777777" w:rsidR="00B32DEF" w:rsidRPr="00B32DEF" w:rsidRDefault="00AA63EA">
      <w:pPr>
        <w:pStyle w:val="Heading2"/>
        <w:rPr>
          <w:rPrChange w:id="3730" w:author="Holli Flanagan" w:date="2025-05-12T15:12:00Z">
            <w:rPr>
              <w:sz w:val="34"/>
              <w:szCs w:val="34"/>
            </w:rPr>
          </w:rPrChange>
        </w:rPr>
        <w:pPrChange w:id="3731" w:author="Holli Flanagan" w:date="2025-05-12T15:12:00Z">
          <w:pPr>
            <w:pStyle w:val="Heading2"/>
            <w:keepNext w:val="0"/>
            <w:keepLines w:val="0"/>
          </w:pPr>
        </w:pPrChange>
      </w:pPr>
      <w:bookmarkStart w:id="3732" w:name="_3dilapz9bmw" w:colFirst="0" w:colLast="0"/>
      <w:bookmarkEnd w:id="3732"/>
      <w:r>
        <w:rPr>
          <w:rPrChange w:id="3733" w:author="Holli Flanagan" w:date="2025-05-12T15:12:00Z">
            <w:rPr>
              <w:sz w:val="34"/>
              <w:szCs w:val="34"/>
            </w:rPr>
          </w:rPrChange>
        </w:rPr>
        <w:t xml:space="preserve">An </w:t>
      </w:r>
      <w:proofErr w:type="gramStart"/>
      <w:r>
        <w:rPr>
          <w:rPrChange w:id="3734" w:author="Holli Flanagan" w:date="2025-05-12T15:12:00Z">
            <w:rPr>
              <w:sz w:val="34"/>
              <w:szCs w:val="34"/>
            </w:rPr>
          </w:rPrChange>
        </w:rPr>
        <w:t>Object Oriented</w:t>
      </w:r>
      <w:proofErr w:type="gramEnd"/>
      <w:r>
        <w:rPr>
          <w:rPrChange w:id="3735" w:author="Holli Flanagan" w:date="2025-05-12T15:12:00Z">
            <w:rPr>
              <w:sz w:val="34"/>
              <w:szCs w:val="34"/>
            </w:rPr>
          </w:rPrChange>
        </w:rPr>
        <w:t xml:space="preserve"> Tree</w:t>
      </w:r>
    </w:p>
    <w:p w14:paraId="7A1C12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3736" w:author="Holli Flanagan" w:date="2025-05-12T18:10:00Z">
        <w:r>
          <w:rPr>
            <w:rFonts w:ascii="Times New Roman" w:eastAsia="Times New Roman" w:hAnsi="Times New Roman" w:cs="Times New Roman"/>
            <w:color w:val="212529"/>
            <w:sz w:val="24"/>
            <w:szCs w:val="24"/>
            <w:highlight w:val="white"/>
          </w:rPr>
          <w:t>straightforward</w:t>
        </w:r>
      </w:ins>
      <w:del w:id="3737"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We need to check for a null subtree before we make the recursive call instead of stopping when the tree is null (otherwise we will not have an object to call search on).</w:t>
      </w:r>
    </w:p>
    <w:p w14:paraId="2CFCF4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AA63EA">
      <w:pPr>
        <w:pStyle w:val="Heading2"/>
        <w:rPr>
          <w:rPrChange w:id="3738" w:author="Holli Flanagan" w:date="2025-05-12T15:12:00Z">
            <w:rPr>
              <w:sz w:val="34"/>
              <w:szCs w:val="34"/>
            </w:rPr>
          </w:rPrChange>
        </w:rPr>
        <w:pPrChange w:id="3739" w:author="Holli Flanagan" w:date="2025-05-12T15:12:00Z">
          <w:pPr>
            <w:pStyle w:val="Heading2"/>
            <w:keepNext w:val="0"/>
            <w:keepLines w:val="0"/>
          </w:pPr>
        </w:pPrChange>
      </w:pPr>
      <w:bookmarkStart w:id="3740" w:name="_o7irwqqznxhe" w:colFirst="0" w:colLast="0"/>
      <w:bookmarkEnd w:id="3740"/>
      <w:r>
        <w:rPr>
          <w:rPrChange w:id="3741" w:author="Holli Flanagan" w:date="2025-05-12T15:12:00Z">
            <w:rPr>
              <w:sz w:val="34"/>
              <w:szCs w:val="34"/>
            </w:rPr>
          </w:rPrChange>
        </w:rPr>
        <w:t>Summary</w:t>
      </w:r>
    </w:p>
    <w:p w14:paraId="1CC76A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3742" w:author="Holli Flanagan" w:date="2025-05-12T15:14:00Z">
        <w:r>
          <w:rPr>
            <w:rFonts w:ascii="Times New Roman" w:eastAsia="Times New Roman" w:hAnsi="Times New Roman" w:cs="Times New Roman"/>
            <w:color w:val="212529"/>
            <w:sz w:val="24"/>
            <w:szCs w:val="24"/>
            <w:highlight w:val="white"/>
          </w:rPr>
          <w:t>computer science</w:t>
        </w:r>
      </w:ins>
      <w:del w:id="3743"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3744" w:author="Holli Flanagan" w:date="2025-05-12T15:12:00Z">
        <w:r>
          <w:rPr>
            <w:rFonts w:ascii="Times New Roman" w:eastAsia="Times New Roman" w:hAnsi="Times New Roman" w:cs="Times New Roman"/>
            <w:color w:val="212529"/>
            <w:sz w:val="24"/>
            <w:szCs w:val="24"/>
            <w:highlight w:val="white"/>
          </w:rPr>
          <w:t>represents</w:t>
        </w:r>
      </w:ins>
      <w:del w:id="3745"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AA63EA">
      <w:pPr>
        <w:pStyle w:val="Heading1"/>
        <w:rPr>
          <w:rPrChange w:id="3746" w:author="Holli Flanagan" w:date="2025-05-12T15:12:00Z">
            <w:rPr>
              <w:sz w:val="46"/>
              <w:szCs w:val="46"/>
            </w:rPr>
          </w:rPrChange>
        </w:rPr>
        <w:pPrChange w:id="3747" w:author="Holli Flanagan" w:date="2025-05-12T15:12:00Z">
          <w:pPr>
            <w:pStyle w:val="Heading1"/>
            <w:keepNext w:val="0"/>
            <w:keepLines w:val="0"/>
          </w:pPr>
        </w:pPrChange>
      </w:pPr>
      <w:bookmarkStart w:id="3748" w:name="_n34equna6tm4" w:colFirst="0" w:colLast="0"/>
      <w:bookmarkEnd w:id="3748"/>
      <w:commentRangeStart w:id="3749"/>
      <w:commentRangeStart w:id="3750"/>
      <w:del w:id="3751" w:author="Holli Flanagan" w:date="2025-05-12T15:12:00Z">
        <w:r>
          <w:rPr>
            <w:rPrChange w:id="3752" w:author="Holli Flanagan" w:date="2025-05-12T15:12:00Z">
              <w:rPr>
                <w:sz w:val="46"/>
                <w:szCs w:val="46"/>
              </w:rPr>
            </w:rPrChange>
          </w:rPr>
          <w:lastRenderedPageBreak/>
          <w:delText xml:space="preserve">Chapter 14 - </w:delText>
        </w:r>
      </w:del>
      <w:r>
        <w:rPr>
          <w:rPrChange w:id="3753" w:author="Holli Flanagan" w:date="2025-05-12T15:12:00Z">
            <w:rPr>
              <w:sz w:val="46"/>
              <w:szCs w:val="46"/>
            </w:rPr>
          </w:rPrChange>
        </w:rPr>
        <w:t>Appendix</w:t>
      </w:r>
      <w:commentRangeEnd w:id="3749"/>
      <w:r>
        <w:commentReference w:id="3749"/>
      </w:r>
      <w:commentRangeEnd w:id="3750"/>
      <w:r w:rsidR="009F45F6">
        <w:rPr>
          <w:rStyle w:val="CommentReference"/>
          <w:rFonts w:ascii="Arial" w:eastAsia="Arial" w:hAnsi="Arial" w:cs="Arial"/>
          <w:color w:val="auto"/>
        </w:rPr>
        <w:commentReference w:id="3750"/>
      </w:r>
    </w:p>
    <w:p w14:paraId="587E21DA"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AA63EA">
      <w:pPr>
        <w:pStyle w:val="Heading1"/>
        <w:rPr>
          <w:rPrChange w:id="3754" w:author="Holli Flanagan" w:date="2025-05-12T15:13:00Z">
            <w:rPr>
              <w:sz w:val="46"/>
              <w:szCs w:val="46"/>
            </w:rPr>
          </w:rPrChange>
        </w:rPr>
        <w:pPrChange w:id="3755" w:author="Holli Flanagan" w:date="2025-05-12T15:13:00Z">
          <w:pPr>
            <w:pStyle w:val="Heading1"/>
            <w:keepNext w:val="0"/>
            <w:keepLines w:val="0"/>
          </w:pPr>
        </w:pPrChange>
      </w:pPr>
      <w:bookmarkStart w:id="3756" w:name="_rxy3rn710ji6" w:colFirst="0" w:colLast="0"/>
      <w:bookmarkEnd w:id="3756"/>
      <w:r>
        <w:rPr>
          <w:rPrChange w:id="3757" w:author="Holli Flanagan" w:date="2025-05-12T15:13:00Z">
            <w:rPr>
              <w:sz w:val="46"/>
              <w:szCs w:val="46"/>
            </w:rPr>
          </w:rPrChange>
        </w:rPr>
        <w:lastRenderedPageBreak/>
        <w:t>Pulling from Upstream</w:t>
      </w:r>
    </w:p>
    <w:p w14:paraId="75867BC2" w14:textId="77777777" w:rsidR="00B32DEF" w:rsidRPr="00B32DEF" w:rsidRDefault="00AA63EA">
      <w:pPr>
        <w:pStyle w:val="Heading2"/>
        <w:rPr>
          <w:rPrChange w:id="3758" w:author="Holli Flanagan" w:date="2025-05-12T15:13:00Z">
            <w:rPr>
              <w:sz w:val="34"/>
              <w:szCs w:val="34"/>
            </w:rPr>
          </w:rPrChange>
        </w:rPr>
        <w:pPrChange w:id="3759" w:author="Holli Flanagan" w:date="2025-05-12T15:13:00Z">
          <w:pPr>
            <w:pStyle w:val="Heading2"/>
            <w:keepNext w:val="0"/>
            <w:keepLines w:val="0"/>
          </w:pPr>
        </w:pPrChange>
      </w:pPr>
      <w:bookmarkStart w:id="3760" w:name="_nh1szqcr3qi5" w:colFirst="0" w:colLast="0"/>
      <w:bookmarkEnd w:id="3760"/>
      <w:r>
        <w:rPr>
          <w:rPrChange w:id="3761" w:author="Holli Flanagan" w:date="2025-05-12T15:13:00Z">
            <w:rPr>
              <w:sz w:val="34"/>
              <w:szCs w:val="34"/>
            </w:rPr>
          </w:rPrChange>
        </w:rPr>
        <w:t>Key Idea</w:t>
      </w:r>
    </w:p>
    <w:p w14:paraId="4346A9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AA63EA">
      <w:pPr>
        <w:pStyle w:val="Heading2"/>
        <w:rPr>
          <w:rPrChange w:id="3762" w:author="Holli Flanagan" w:date="2025-05-12T15:13:00Z">
            <w:rPr>
              <w:sz w:val="34"/>
              <w:szCs w:val="34"/>
            </w:rPr>
          </w:rPrChange>
        </w:rPr>
        <w:pPrChange w:id="3763" w:author="Holli Flanagan" w:date="2025-05-12T15:13:00Z">
          <w:pPr>
            <w:pStyle w:val="Heading2"/>
            <w:keepNext w:val="0"/>
            <w:keepLines w:val="0"/>
          </w:pPr>
        </w:pPrChange>
      </w:pPr>
      <w:bookmarkStart w:id="3764" w:name="_1g1bmfqskmng" w:colFirst="0" w:colLast="0"/>
      <w:bookmarkEnd w:id="3764"/>
      <w:r>
        <w:rPr>
          <w:rPrChange w:id="3765" w:author="Holli Flanagan" w:date="2025-05-12T15:13:00Z">
            <w:rPr>
              <w:sz w:val="34"/>
              <w:szCs w:val="34"/>
            </w:rPr>
          </w:rPrChange>
        </w:rPr>
        <w:t>Step 1</w:t>
      </w:r>
      <w:del w:id="3766" w:author="Holli Flanagan" w:date="2025-05-12T15:13:00Z">
        <w:r>
          <w:rPr>
            <w:rPrChange w:id="3767" w:author="Holli Flanagan" w:date="2025-05-12T15:13:00Z">
              <w:rPr>
                <w:sz w:val="34"/>
                <w:szCs w:val="34"/>
              </w:rPr>
            </w:rPrChange>
          </w:rPr>
          <w:delText>)</w:delText>
        </w:r>
      </w:del>
      <w:ins w:id="3768" w:author="Holli Flanagan" w:date="2025-05-12T15:13:00Z">
        <w:r>
          <w:rPr>
            <w:rPrChange w:id="3769" w:author="Holli Flanagan" w:date="2025-05-12T15:13:00Z">
              <w:rPr>
                <w:sz w:val="34"/>
                <w:szCs w:val="34"/>
              </w:rPr>
            </w:rPrChange>
          </w:rPr>
          <w:t>:</w:t>
        </w:r>
      </w:ins>
      <w:r>
        <w:rPr>
          <w:rPrChange w:id="3770" w:author="Holli Flanagan" w:date="2025-05-12T15:13:00Z">
            <w:rPr>
              <w:sz w:val="34"/>
              <w:szCs w:val="34"/>
            </w:rPr>
          </w:rPrChange>
        </w:rPr>
        <w:t xml:space="preserve"> Sync Your Remote</w:t>
      </w:r>
    </w:p>
    <w:p w14:paraId="73613BC9" w14:textId="7833C58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377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77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377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74"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3775"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76"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3777"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78"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AA63EA">
      <w:pPr>
        <w:shd w:val="clear" w:color="auto" w:fill="FFFFFF"/>
        <w:spacing w:after="240"/>
        <w:rPr>
          <w:ins w:id="3779"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3780"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81"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 xml:space="preserve">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3782"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83"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No Merge 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3784" w:author="Holli Flanagan" w:date="2025-05-12T18:11:00Z">
              <w:r>
                <w:rPr>
                  <w:rFonts w:ascii="Times New Roman" w:eastAsia="Times New Roman" w:hAnsi="Times New Roman" w:cs="Times New Roman"/>
                  <w:color w:val="212529"/>
                  <w:sz w:val="24"/>
                  <w:szCs w:val="24"/>
                </w:rPr>
                <w:delText>"</w:delText>
              </w:r>
            </w:del>
            <w:ins w:id="3785"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3786" w:author="Holli Flanagan" w:date="2025-05-12T18:11:00Z">
              <w:r>
                <w:rPr>
                  <w:rFonts w:ascii="Times New Roman" w:eastAsia="Times New Roman" w:hAnsi="Times New Roman" w:cs="Times New Roman"/>
                  <w:color w:val="212529"/>
                  <w:sz w:val="24"/>
                  <w:szCs w:val="24"/>
                </w:rPr>
                <w:t>”</w:t>
              </w:r>
            </w:ins>
            <w:del w:id="3787"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3788" w:author="Holli Flanagan" w:date="2025-05-12T18:12:00Z">
              <w:r>
                <w:rPr>
                  <w:rFonts w:ascii="Times New Roman" w:eastAsia="Times New Roman" w:hAnsi="Times New Roman" w:cs="Times New Roman"/>
                  <w:color w:val="212529"/>
                  <w:sz w:val="24"/>
                  <w:szCs w:val="24"/>
                </w:rPr>
                <w:delText>"</w:delText>
              </w:r>
            </w:del>
            <w:ins w:id="3789"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3790" w:author="Holli Flanagan" w:date="2025-05-12T18:12:00Z">
              <w:r>
                <w:rPr>
                  <w:rFonts w:ascii="Times New Roman" w:eastAsia="Times New Roman" w:hAnsi="Times New Roman" w:cs="Times New Roman"/>
                  <w:color w:val="212529"/>
                  <w:sz w:val="24"/>
                  <w:szCs w:val="24"/>
                </w:rPr>
                <w:t>.”</w:t>
              </w:r>
            </w:ins>
            <w:del w:id="3791"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3792" w:author="Holli Flanagan" w:date="2025-05-12T18:11:00Z">
              <w:r>
                <w:rPr>
                  <w:rFonts w:ascii="Times New Roman" w:eastAsia="Times New Roman" w:hAnsi="Times New Roman" w:cs="Times New Roman"/>
                  <w:color w:val="212529"/>
                  <w:sz w:val="24"/>
                  <w:szCs w:val="24"/>
                </w:rPr>
                <w:delText>"</w:delText>
              </w:r>
            </w:del>
            <w:ins w:id="3793"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3794" w:author="Holli Flanagan" w:date="2025-05-12T18:11:00Z">
              <w:r>
                <w:rPr>
                  <w:rFonts w:ascii="Times New Roman" w:eastAsia="Times New Roman" w:hAnsi="Times New Roman" w:cs="Times New Roman"/>
                  <w:color w:val="212529"/>
                  <w:sz w:val="24"/>
                  <w:szCs w:val="24"/>
                </w:rPr>
                <w:t>”</w:t>
              </w:r>
            </w:ins>
            <w:del w:id="3795"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AA63EA">
      <w:pPr>
        <w:pStyle w:val="Heading2"/>
        <w:rPr>
          <w:rPrChange w:id="3796" w:author="Holli Flanagan" w:date="2025-05-12T15:13:00Z">
            <w:rPr>
              <w:sz w:val="34"/>
              <w:szCs w:val="34"/>
            </w:rPr>
          </w:rPrChange>
        </w:rPr>
        <w:pPrChange w:id="3797" w:author="Holli Flanagan" w:date="2025-05-12T15:13:00Z">
          <w:pPr>
            <w:pStyle w:val="Heading2"/>
            <w:keepNext w:val="0"/>
            <w:keepLines w:val="0"/>
          </w:pPr>
        </w:pPrChange>
      </w:pPr>
      <w:bookmarkStart w:id="3798" w:name="_cnmfmbkf5jhi" w:colFirst="0" w:colLast="0"/>
      <w:bookmarkEnd w:id="3798"/>
      <w:r>
        <w:rPr>
          <w:rPrChange w:id="3799" w:author="Holli Flanagan" w:date="2025-05-12T15:13:00Z">
            <w:rPr>
              <w:sz w:val="34"/>
              <w:szCs w:val="34"/>
            </w:rPr>
          </w:rPrChange>
        </w:rPr>
        <w:t>Step 2</w:t>
      </w:r>
      <w:ins w:id="3800" w:author="Holli Flanagan" w:date="2025-05-12T15:13:00Z">
        <w:r>
          <w:rPr>
            <w:rPrChange w:id="3801" w:author="Holli Flanagan" w:date="2025-05-12T15:13:00Z">
              <w:rPr>
                <w:sz w:val="34"/>
                <w:szCs w:val="34"/>
              </w:rPr>
            </w:rPrChange>
          </w:rPr>
          <w:t>:</w:t>
        </w:r>
      </w:ins>
      <w:del w:id="3802" w:author="Holli Flanagan" w:date="2025-05-12T15:13:00Z">
        <w:r>
          <w:rPr>
            <w:rPrChange w:id="3803" w:author="Holli Flanagan" w:date="2025-05-12T15:13:00Z">
              <w:rPr>
                <w:sz w:val="34"/>
                <w:szCs w:val="34"/>
              </w:rPr>
            </w:rPrChange>
          </w:rPr>
          <w:delText>)</w:delText>
        </w:r>
      </w:del>
      <w:r>
        <w:rPr>
          <w:rPrChange w:id="3804" w:author="Holli Flanagan" w:date="2025-05-12T15:13:00Z">
            <w:rPr>
              <w:sz w:val="34"/>
              <w:szCs w:val="34"/>
            </w:rPr>
          </w:rPrChange>
        </w:rPr>
        <w:t xml:space="preserve"> Pulling Remotes Locally</w:t>
      </w:r>
    </w:p>
    <w:p w14:paraId="62FC30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3805"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06"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807" w:author="Holli Flanagan" w:date="2025-05-12T18:12:00Z">
        <w:r>
          <w:rPr>
            <w:rFonts w:ascii="Times New Roman" w:eastAsia="Times New Roman" w:hAnsi="Times New Roman" w:cs="Times New Roman"/>
            <w:color w:val="212529"/>
            <w:sz w:val="24"/>
            <w:szCs w:val="24"/>
          </w:rPr>
          <w:delText>S</w:delText>
        </w:r>
      </w:del>
      <w:ins w:id="3808"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809" w:author="Holli Flanagan" w:date="2025-05-12T18:12:00Z">
        <w:r>
          <w:rPr>
            <w:rFonts w:ascii="Times New Roman" w:eastAsia="Times New Roman" w:hAnsi="Times New Roman" w:cs="Times New Roman"/>
            <w:color w:val="212529"/>
            <w:sz w:val="24"/>
            <w:szCs w:val="24"/>
          </w:rPr>
          <w:delText>C</w:delText>
        </w:r>
      </w:del>
      <w:ins w:id="3810"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on the left, expand the “Remotes (1)” option.</w:t>
      </w:r>
    </w:p>
    <w:p w14:paraId="1037D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381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12"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3813"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1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381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1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(e.g., “UD-S24-CISC181/hw3-classes-objects-template”), which should have the word “template” in it. This will be near the top of the page, below the main header bar.</w:t>
      </w:r>
    </w:p>
    <w:p w14:paraId="64FD8CE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3817"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3818"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3819"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3820" w:author="Holli Flanagan" w:date="2025-05-12T18:13:00Z">
        <w:r>
          <w:rPr>
            <w:rFonts w:ascii="Times New Roman" w:eastAsia="Times New Roman" w:hAnsi="Times New Roman" w:cs="Times New Roman"/>
            <w:color w:val="212529"/>
            <w:sz w:val="24"/>
            <w:szCs w:val="24"/>
          </w:rPr>
          <w:t>—</w:t>
        </w:r>
      </w:ins>
      <w:del w:id="3821"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you merge, save all your open files.</w:t>
      </w:r>
    </w:p>
    <w:p w14:paraId="0160F2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3822"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23"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AA63EA">
      <w:pPr>
        <w:pStyle w:val="Heading2"/>
        <w:rPr>
          <w:rPrChange w:id="3824" w:author="Holli Flanagan" w:date="2025-05-12T15:13:00Z">
            <w:rPr>
              <w:sz w:val="34"/>
              <w:szCs w:val="34"/>
            </w:rPr>
          </w:rPrChange>
        </w:rPr>
        <w:pPrChange w:id="3825" w:author="Holli Flanagan" w:date="2025-05-12T15:13:00Z">
          <w:pPr>
            <w:pStyle w:val="Heading2"/>
            <w:keepNext w:val="0"/>
            <w:keepLines w:val="0"/>
          </w:pPr>
        </w:pPrChange>
      </w:pPr>
      <w:bookmarkStart w:id="3826" w:name="_6yadrug8ypac" w:colFirst="0" w:colLast="0"/>
      <w:bookmarkEnd w:id="3826"/>
      <w:r>
        <w:rPr>
          <w:rPrChange w:id="3827" w:author="Holli Flanagan" w:date="2025-05-12T15:13:00Z">
            <w:rPr>
              <w:sz w:val="34"/>
              <w:szCs w:val="34"/>
            </w:rPr>
          </w:rPrChange>
        </w:rPr>
        <w:t>Step 3</w:t>
      </w:r>
      <w:ins w:id="3828" w:author="Holli Flanagan" w:date="2025-05-12T15:13:00Z">
        <w:r>
          <w:rPr>
            <w:rPrChange w:id="3829" w:author="Holli Flanagan" w:date="2025-05-12T15:13:00Z">
              <w:rPr>
                <w:sz w:val="34"/>
                <w:szCs w:val="34"/>
              </w:rPr>
            </w:rPrChange>
          </w:rPr>
          <w:t>:</w:t>
        </w:r>
      </w:ins>
      <w:del w:id="3830" w:author="Holli Flanagan" w:date="2025-05-12T15:13:00Z">
        <w:r>
          <w:rPr>
            <w:rPrChange w:id="3831" w:author="Holli Flanagan" w:date="2025-05-12T15:13:00Z">
              <w:rPr>
                <w:sz w:val="34"/>
                <w:szCs w:val="34"/>
              </w:rPr>
            </w:rPrChange>
          </w:rPr>
          <w:delText>)</w:delText>
        </w:r>
      </w:del>
      <w:r>
        <w:rPr>
          <w:rPrChange w:id="3832" w:author="Holli Flanagan" w:date="2025-05-12T15:13:00Z">
            <w:rPr>
              <w:sz w:val="34"/>
              <w:szCs w:val="34"/>
            </w:rPr>
          </w:rPrChange>
        </w:rPr>
        <w:t xml:space="preserve"> Pulling the Local Changes</w:t>
      </w:r>
    </w:p>
    <w:p w14:paraId="16BE1AA4" w14:textId="4E375B0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383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3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3835"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3836"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AA63EA">
      <w:pPr>
        <w:pStyle w:val="Heading2"/>
        <w:rPr>
          <w:rPrChange w:id="3837" w:author="Holli Flanagan" w:date="2025-05-12T15:13:00Z">
            <w:rPr>
              <w:sz w:val="34"/>
              <w:szCs w:val="34"/>
            </w:rPr>
          </w:rPrChange>
        </w:rPr>
        <w:pPrChange w:id="3838" w:author="Holli Flanagan" w:date="2025-05-12T15:13:00Z">
          <w:pPr>
            <w:pStyle w:val="Heading2"/>
            <w:keepNext w:val="0"/>
            <w:keepLines w:val="0"/>
          </w:pPr>
        </w:pPrChange>
      </w:pPr>
      <w:bookmarkStart w:id="3839" w:name="_frp32x8fs8x4" w:colFirst="0" w:colLast="0"/>
      <w:bookmarkEnd w:id="3839"/>
      <w:r>
        <w:rPr>
          <w:rPrChange w:id="3840" w:author="Holli Flanagan" w:date="2025-05-12T15:13:00Z">
            <w:rPr>
              <w:sz w:val="34"/>
              <w:szCs w:val="34"/>
            </w:rPr>
          </w:rPrChange>
        </w:rPr>
        <w:t>Step 4</w:t>
      </w:r>
      <w:ins w:id="3841" w:author="Holli Flanagan" w:date="2025-05-12T15:13:00Z">
        <w:r>
          <w:rPr>
            <w:rPrChange w:id="3842" w:author="Holli Flanagan" w:date="2025-05-12T15:13:00Z">
              <w:rPr>
                <w:sz w:val="34"/>
                <w:szCs w:val="34"/>
              </w:rPr>
            </w:rPrChange>
          </w:rPr>
          <w:t>:</w:t>
        </w:r>
      </w:ins>
      <w:del w:id="3843" w:author="Holli Flanagan" w:date="2025-05-12T15:13:00Z">
        <w:r>
          <w:rPr>
            <w:rPrChange w:id="3844" w:author="Holli Flanagan" w:date="2025-05-12T15:13:00Z">
              <w:rPr>
                <w:sz w:val="34"/>
                <w:szCs w:val="34"/>
              </w:rPr>
            </w:rPrChange>
          </w:rPr>
          <w:delText>)</w:delText>
        </w:r>
      </w:del>
      <w:r>
        <w:rPr>
          <w:rPrChange w:id="3845" w:author="Holli Flanagan" w:date="2025-05-12T15:13:00Z">
            <w:rPr>
              <w:sz w:val="34"/>
              <w:szCs w:val="34"/>
            </w:rPr>
          </w:rPrChange>
        </w:rPr>
        <w:t xml:space="preserve"> Resolving Local Merge Conflicts</w:t>
      </w:r>
    </w:p>
    <w:p w14:paraId="1339AB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3846" w:author="Holli Flanagan" w:date="2025-05-12T15:13:00Z">
        <w:r>
          <w:rPr>
            <w:rFonts w:ascii="Times New Roman" w:eastAsia="Times New Roman" w:hAnsi="Times New Roman" w:cs="Times New Roman"/>
            <w:color w:val="212529"/>
            <w:sz w:val="24"/>
            <w:szCs w:val="24"/>
          </w:rPr>
          <w:delText>S</w:delText>
        </w:r>
      </w:del>
      <w:ins w:id="3847"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848" w:author="Holli Flanagan" w:date="2025-05-12T15:13:00Z">
        <w:r>
          <w:rPr>
            <w:rFonts w:ascii="Times New Roman" w:eastAsia="Times New Roman" w:hAnsi="Times New Roman" w:cs="Times New Roman"/>
            <w:color w:val="212529"/>
            <w:sz w:val="24"/>
            <w:szCs w:val="24"/>
          </w:rPr>
          <w:delText>C</w:delText>
        </w:r>
      </w:del>
      <w:ins w:id="3849"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has files listed under “Merge Changes” with red exclamation marks, then you have merge conflicts to resolve.</w:t>
      </w:r>
    </w:p>
    <w:p w14:paraId="267A28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3850" w:author="Holli Flanagan" w:date="2025-05-12T18:14:00Z">
        <w:r>
          <w:rPr>
            <w:rFonts w:ascii="Times New Roman" w:eastAsia="Times New Roman" w:hAnsi="Times New Roman" w:cs="Times New Roman"/>
            <w:color w:val="212529"/>
            <w:sz w:val="24"/>
            <w:szCs w:val="24"/>
          </w:rPr>
          <w:t>on the</w:t>
        </w:r>
      </w:ins>
      <w:del w:id="3851"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resolve the conflict. Those need to be removed, eventually. Often, the simplest solution will be to click the “Accept Incoming Change”:</w:t>
      </w:r>
    </w:p>
    <w:p w14:paraId="71D8AC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3852"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53"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3854" w:author="Holli Flanagan" w:date="2025-05-12T18:14:00Z">
        <w:r>
          <w:rPr>
            <w:rFonts w:ascii="Times New Roman" w:eastAsia="Times New Roman" w:hAnsi="Times New Roman" w:cs="Times New Roman"/>
            <w:color w:val="212529"/>
            <w:sz w:val="24"/>
            <w:szCs w:val="24"/>
          </w:rPr>
          <w:t>to date</w:t>
        </w:r>
      </w:ins>
      <w:del w:id="3855"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3856" w:author="Oestreich, Julia" w:date="2025-05-16T09:39:00Z" w16du:dateUtc="2025-05-16T13:39:00Z">
        <w:r w:rsidR="009F45F6">
          <w:t>.</w:t>
        </w:r>
      </w:ins>
    </w:p>
    <w:p w14:paraId="0DC112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AA63EA">
      <w:pPr>
        <w:pStyle w:val="Heading2"/>
        <w:rPr>
          <w:rPrChange w:id="3857" w:author="Holli Flanagan" w:date="2025-05-12T15:13:00Z">
            <w:rPr>
              <w:sz w:val="34"/>
              <w:szCs w:val="34"/>
            </w:rPr>
          </w:rPrChange>
        </w:rPr>
        <w:pPrChange w:id="3858" w:author="Holli Flanagan" w:date="2025-05-12T15:13:00Z">
          <w:pPr>
            <w:pStyle w:val="Heading2"/>
            <w:keepNext w:val="0"/>
            <w:keepLines w:val="0"/>
          </w:pPr>
        </w:pPrChange>
      </w:pPr>
      <w:bookmarkStart w:id="3859" w:name="_8znijtbhpom1" w:colFirst="0" w:colLast="0"/>
      <w:bookmarkEnd w:id="3859"/>
      <w:r>
        <w:rPr>
          <w:rPrChange w:id="3860" w:author="Holli Flanagan" w:date="2025-05-12T15:13:00Z">
            <w:rPr>
              <w:sz w:val="34"/>
              <w:szCs w:val="34"/>
            </w:rPr>
          </w:rPrChange>
        </w:rPr>
        <w:lastRenderedPageBreak/>
        <w:t>Summary</w:t>
      </w:r>
    </w:p>
    <w:p w14:paraId="2EAC88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37" w:author="Holli Flanagan" w:date="2025-05-09T15:31:00Z" w:initials="">
    <w:p w14:paraId="1CCCBC54"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43" w:author="Holli Flanagan" w:date="2025-05-09T15:32:00Z" w:initials="">
    <w:p w14:paraId="7561AD97"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notes on capitalization.</w:t>
      </w:r>
    </w:p>
  </w:comment>
  <w:comment w:id="45" w:author="Holli Flanagan" w:date="2025-05-09T15:32:00Z" w:initials="">
    <w:p w14:paraId="3F4D7A35" w14:textId="77777777" w:rsidR="00B32DEF" w:rsidRDefault="00AA63EA">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51" w:author="Holli Flanagan" w:date="2025-05-09T15:32:00Z" w:initials="">
    <w:p w14:paraId="1A5622F1"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52" w:author="Holli Flanagan" w:date="2025-05-09T15:34:00Z" w:initials="">
    <w:p w14:paraId="5D486030" w14:textId="77777777" w:rsidR="00B32DEF" w:rsidRDefault="00AA63EA">
      <w:pPr>
        <w:widowControl w:val="0"/>
        <w:pBdr>
          <w:top w:val="nil"/>
          <w:left w:val="nil"/>
          <w:bottom w:val="nil"/>
          <w:right w:val="nil"/>
          <w:between w:val="nil"/>
        </w:pBdr>
        <w:spacing w:line="240" w:lineRule="auto"/>
        <w:rPr>
          <w:color w:val="000000"/>
        </w:rPr>
      </w:pPr>
      <w:r>
        <w:rPr>
          <w:color w:val="000000"/>
        </w:rPr>
        <w:t>we get a bit inconsistent with quotation marks, italics, and capitalization - I think choosing what works best for this textbook is key!</w:t>
      </w:r>
    </w:p>
  </w:comment>
  <w:comment w:id="57" w:author="Holli Flanagan" w:date="2025-05-09T15:34:00Z" w:initials="">
    <w:p w14:paraId="3A5B35F2"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notes</w:t>
      </w:r>
    </w:p>
  </w:comment>
  <w:comment w:id="59" w:author="Holli Flanagan" w:date="2025-05-09T15:35:00Z" w:initials="">
    <w:p w14:paraId="76F63BD6"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84" w:author="Holli Flanagan" w:date="2025-05-09T15:27:00Z" w:initials="">
    <w:p w14:paraId="5F627FBE" w14:textId="77777777" w:rsidR="00B32DEF" w:rsidRDefault="00AA63EA">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87" w:author="Holli Flanagan" w:date="2025-05-09T15:37:00Z" w:initials="">
    <w:p w14:paraId="7D88B680" w14:textId="77777777" w:rsidR="00B32DEF" w:rsidRDefault="00AA63EA">
      <w:pPr>
        <w:widowControl w:val="0"/>
        <w:pBdr>
          <w:top w:val="nil"/>
          <w:left w:val="nil"/>
          <w:bottom w:val="nil"/>
          <w:right w:val="nil"/>
          <w:between w:val="nil"/>
        </w:pBdr>
        <w:spacing w:line="240" w:lineRule="auto"/>
        <w:rPr>
          <w:color w:val="000000"/>
        </w:rPr>
      </w:pPr>
      <w:r>
        <w:rPr>
          <w:color w:val="000000"/>
        </w:rPr>
        <w:t>file name?</w:t>
      </w:r>
    </w:p>
  </w:comment>
  <w:comment w:id="88" w:author="Holli Flanagan" w:date="2025-05-09T15:38:00Z" w:initials="">
    <w:p w14:paraId="00CE36FA" w14:textId="77777777" w:rsidR="00B32DEF" w:rsidRDefault="00AA63EA">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90" w:author="Holli Flanagan" w:date="2025-05-09T15:42:00Z" w:initials="">
    <w:p w14:paraId="021FCCA5" w14:textId="77777777" w:rsidR="00B32DEF" w:rsidRDefault="00AA63EA">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92" w:author="Holli Flanagan" w:date="2025-05-09T15:42:00Z" w:initials="">
    <w:p w14:paraId="18FA95C9" w14:textId="77777777" w:rsidR="00B32DEF" w:rsidRDefault="00AA63EA"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100"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138" w:author="Holli Flanagan" w:date="2025-05-09T15:58:00Z" w:initials="">
    <w:p w14:paraId="1CEED5FE" w14:textId="77777777" w:rsidR="00B32DEF" w:rsidRDefault="00AA63EA">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139" w:author="Holli Flanagan" w:date="2025-05-09T15:58:00Z" w:initials="">
    <w:p w14:paraId="11943A1B" w14:textId="77777777" w:rsidR="00B32DEF" w:rsidRDefault="00AA63EA">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157" w:author="Holli Flanagan" w:date="2025-04-30T19:28:00Z" w:initials="">
    <w:p w14:paraId="7E85E68F" w14:textId="77777777" w:rsidR="00B32DEF" w:rsidRDefault="00AA63EA">
      <w:pPr>
        <w:widowControl w:val="0"/>
        <w:pBdr>
          <w:top w:val="nil"/>
          <w:left w:val="nil"/>
          <w:bottom w:val="nil"/>
          <w:right w:val="nil"/>
          <w:between w:val="nil"/>
        </w:pBdr>
        <w:spacing w:line="240" w:lineRule="auto"/>
        <w:rPr>
          <w:color w:val="000000"/>
        </w:rPr>
      </w:pPr>
      <w:r>
        <w:rPr>
          <w:color w:val="000000"/>
        </w:rPr>
        <w:t>This image may need to be sharpened</w:t>
      </w:r>
    </w:p>
  </w:comment>
  <w:comment w:id="181" w:author="Holli Flanagan" w:date="2025-05-09T16:06:00Z" w:initials="">
    <w:p w14:paraId="71EB0A76" w14:textId="2BAEE792" w:rsidR="00B32DEF" w:rsidRDefault="00AA63EA">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258" w:author="Holli Flanagan" w:date="2025-05-09T16:11:00Z" w:initials="">
    <w:p w14:paraId="1F672ABF" w14:textId="0DB4872C" w:rsidR="00B32DEF" w:rsidRDefault="00AA63EA">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314" w:author="Holli Flanagan" w:date="2025-05-09T16:13:00Z" w:initials="">
    <w:p w14:paraId="53DF9576" w14:textId="333EC498" w:rsidR="00B32DEF" w:rsidRDefault="00AA63EA"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344"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511" w:author="Holli Flanagan" w:date="2025-05-09T17:20:00Z" w:initials="">
    <w:p w14:paraId="155DE686" w14:textId="77777777" w:rsidR="00B32DEF" w:rsidRDefault="00AA63EA">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586" w:author="Holli Flanagan" w:date="2025-05-09T17:26:00Z" w:initials="">
    <w:p w14:paraId="4E614D8A" w14:textId="77777777" w:rsidR="00B32DEF" w:rsidRDefault="00AA63EA">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609" w:author="Holli Flanagan" w:date="2025-05-09T17:28:00Z" w:initials="">
    <w:p w14:paraId="05E87D14" w14:textId="77777777" w:rsidR="00B32DEF" w:rsidRDefault="00AA63EA">
      <w:pPr>
        <w:widowControl w:val="0"/>
        <w:pBdr>
          <w:top w:val="nil"/>
          <w:left w:val="nil"/>
          <w:bottom w:val="nil"/>
          <w:right w:val="nil"/>
          <w:between w:val="nil"/>
        </w:pBdr>
        <w:spacing w:line="240" w:lineRule="auto"/>
        <w:rPr>
          <w:color w:val="000000"/>
        </w:rPr>
      </w:pPr>
      <w:r>
        <w:rPr>
          <w:color w:val="000000"/>
        </w:rPr>
        <w:t>see italics vs. quotes notes</w:t>
      </w:r>
    </w:p>
  </w:comment>
  <w:comment w:id="637" w:author="Holli Flanagan" w:date="2025-05-09T17:01:00Z" w:initials="">
    <w:p w14:paraId="431328DB" w14:textId="77777777" w:rsidR="00B32DEF" w:rsidRDefault="00AA63EA">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723" w:author="Holli Flanagan" w:date="2025-05-09T16:31:00Z" w:initials="">
    <w:p w14:paraId="51132310" w14:textId="77777777" w:rsidR="00B32DEF" w:rsidRDefault="00AA63EA">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724" w:author="Holli Flanagan" w:date="2025-05-09T16:32:00Z" w:initials="">
    <w:p w14:paraId="6634FDEB" w14:textId="77777777" w:rsidR="00B32DEF" w:rsidRDefault="00AA63EA">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737" w:author="Holli Flanagan" w:date="2025-05-09T16:44:00Z" w:initials="">
    <w:p w14:paraId="19FE09CC"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738" w:author="Holli Flanagan" w:date="2025-05-09T16:45:00Z" w:initials="">
    <w:p w14:paraId="41CAA064" w14:textId="77777777" w:rsidR="00B32DEF" w:rsidRDefault="00AA63EA"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746"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770" w:author="Holli Flanagan" w:date="2025-05-09T16:48:00Z" w:initials="">
    <w:p w14:paraId="5CC84B89" w14:textId="77777777" w:rsidR="00B32DEF" w:rsidRDefault="00AA63EA">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800" w:author="Holli Flanagan" w:date="2025-05-09T17:00:00Z" w:initials="">
    <w:p w14:paraId="0B069D8A" w14:textId="77777777" w:rsidR="00B32DEF" w:rsidRDefault="00AA63EA">
      <w:pPr>
        <w:widowControl w:val="0"/>
        <w:pBdr>
          <w:top w:val="nil"/>
          <w:left w:val="nil"/>
          <w:bottom w:val="nil"/>
          <w:right w:val="nil"/>
          <w:between w:val="nil"/>
        </w:pBdr>
        <w:spacing w:line="240" w:lineRule="auto"/>
        <w:rPr>
          <w:color w:val="000000"/>
        </w:rPr>
      </w:pPr>
      <w:r>
        <w:rPr>
          <w:color w:val="000000"/>
        </w:rPr>
        <w:t>Should there be spaces between the 0s?</w:t>
      </w:r>
    </w:p>
  </w:comment>
  <w:comment w:id="834" w:author="Holli Flanagan" w:date="2025-05-09T17:12:00Z" w:initials="">
    <w:p w14:paraId="17D677A6"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870" w:author="Holli Flanagan" w:date="2025-05-09T17:14:00Z" w:initials="">
    <w:p w14:paraId="19B8DDD8"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 0s?</w:t>
      </w:r>
    </w:p>
  </w:comment>
  <w:comment w:id="882" w:author="Holli Flanagan" w:date="2025-05-09T17:18:00Z" w:initials="">
    <w:p w14:paraId="64236655" w14:textId="77777777" w:rsidR="00B32DEF" w:rsidRDefault="00AA63EA">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923" w:author="Holli Flanagan" w:date="2025-05-09T17:32:00Z" w:initials="">
    <w:p w14:paraId="3D19B3EE" w14:textId="77777777" w:rsidR="00B32DEF" w:rsidRDefault="00AA63EA">
      <w:pPr>
        <w:widowControl w:val="0"/>
        <w:pBdr>
          <w:top w:val="nil"/>
          <w:left w:val="nil"/>
          <w:bottom w:val="nil"/>
          <w:right w:val="nil"/>
          <w:between w:val="nil"/>
        </w:pBdr>
        <w:spacing w:line="240" w:lineRule="auto"/>
        <w:rPr>
          <w:color w:val="000000"/>
        </w:rPr>
      </w:pPr>
      <w:r>
        <w:rPr>
          <w:color w:val="000000"/>
        </w:rPr>
        <w:t>not sure this needs to be italicized</w:t>
      </w:r>
    </w:p>
  </w:comment>
  <w:comment w:id="956" w:author="Holli Flanagan" w:date="2025-05-09T17:34:00Z" w:initials="">
    <w:p w14:paraId="1E187E44" w14:textId="77777777" w:rsidR="00B32DEF" w:rsidRDefault="00AA63EA">
      <w:pPr>
        <w:widowControl w:val="0"/>
        <w:pBdr>
          <w:top w:val="nil"/>
          <w:left w:val="nil"/>
          <w:bottom w:val="nil"/>
          <w:right w:val="nil"/>
          <w:between w:val="nil"/>
        </w:pBdr>
        <w:spacing w:line="240" w:lineRule="auto"/>
        <w:rPr>
          <w:color w:val="000000"/>
        </w:rPr>
      </w:pPr>
      <w:r>
        <w:rPr>
          <w:color w:val="000000"/>
        </w:rPr>
        <w:t>Not sure we need the italics here</w:t>
      </w:r>
    </w:p>
  </w:comment>
  <w:comment w:id="963" w:author="Holli Flanagan" w:date="2025-05-09T17:35:00Z" w:initials="">
    <w:p w14:paraId="2CB0B126" w14:textId="77777777" w:rsidR="00B32DEF" w:rsidRDefault="00AA63EA">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972" w:author="Holli Flanagan" w:date="2025-05-09T17:36:00Z" w:initials="">
    <w:p w14:paraId="1188CC5C" w14:textId="77777777" w:rsidR="00B32DEF" w:rsidRDefault="00AA63EA">
      <w:pPr>
        <w:widowControl w:val="0"/>
        <w:pBdr>
          <w:top w:val="nil"/>
          <w:left w:val="nil"/>
          <w:bottom w:val="nil"/>
          <w:right w:val="nil"/>
          <w:between w:val="nil"/>
        </w:pBdr>
        <w:spacing w:line="240" w:lineRule="auto"/>
        <w:rPr>
          <w:color w:val="000000"/>
        </w:rPr>
      </w:pPr>
      <w:r>
        <w:rPr>
          <w:color w:val="000000"/>
        </w:rPr>
        <w:t>class's?</w:t>
      </w:r>
    </w:p>
  </w:comment>
  <w:comment w:id="1030" w:author="Holli Flanagan" w:date="2025-05-09T17:39:00Z" w:initials="">
    <w:p w14:paraId="481498D3" w14:textId="77777777" w:rsidR="00B32DEF" w:rsidRDefault="00AA63EA">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044" w:author="Holli Flanagan" w:date="2025-05-09T17:40:00Z" w:initials="">
    <w:p w14:paraId="5937A15B" w14:textId="77777777" w:rsidR="00B32DEF" w:rsidRDefault="00AA63EA">
      <w:pPr>
        <w:widowControl w:val="0"/>
        <w:pBdr>
          <w:top w:val="nil"/>
          <w:left w:val="nil"/>
          <w:bottom w:val="nil"/>
          <w:right w:val="nil"/>
          <w:between w:val="nil"/>
        </w:pBdr>
        <w:spacing w:line="240" w:lineRule="auto"/>
        <w:rPr>
          <w:color w:val="000000"/>
        </w:rPr>
      </w:pPr>
      <w:r>
        <w:rPr>
          <w:color w:val="000000"/>
        </w:rPr>
        <w:t>quotes?</w:t>
      </w:r>
    </w:p>
  </w:comment>
  <w:comment w:id="1051" w:author="Holli Flanagan" w:date="2025-05-09T17:41:00Z" w:initials="">
    <w:p w14:paraId="4635FD92" w14:textId="77777777" w:rsidR="00B32DEF" w:rsidRDefault="00AA63EA">
      <w:pPr>
        <w:widowControl w:val="0"/>
        <w:pBdr>
          <w:top w:val="nil"/>
          <w:left w:val="nil"/>
          <w:bottom w:val="nil"/>
          <w:right w:val="nil"/>
          <w:between w:val="nil"/>
        </w:pBdr>
        <w:spacing w:line="240" w:lineRule="auto"/>
        <w:rPr>
          <w:color w:val="000000"/>
        </w:rPr>
      </w:pPr>
      <w:r>
        <w:rPr>
          <w:color w:val="000000"/>
        </w:rPr>
        <w:t>could?</w:t>
      </w:r>
    </w:p>
  </w:comment>
  <w:comment w:id="1052" w:author="Holli Flanagan" w:date="2025-05-09T17:41:00Z" w:initials="">
    <w:p w14:paraId="204D97E4" w14:textId="77777777" w:rsidR="00B32DEF" w:rsidRDefault="00AA63EA">
      <w:pPr>
        <w:widowControl w:val="0"/>
        <w:pBdr>
          <w:top w:val="nil"/>
          <w:left w:val="nil"/>
          <w:bottom w:val="nil"/>
          <w:right w:val="nil"/>
          <w:between w:val="nil"/>
        </w:pBdr>
        <w:spacing w:line="240" w:lineRule="auto"/>
        <w:rPr>
          <w:color w:val="000000"/>
        </w:rPr>
      </w:pPr>
      <w:r>
        <w:rPr>
          <w:color w:val="000000"/>
        </w:rPr>
        <w:t>the course?</w:t>
      </w:r>
    </w:p>
  </w:comment>
  <w:comment w:id="1049" w:author="Holli Flanagan" w:date="2025-05-09T17:41:00Z" w:initials="">
    <w:p w14:paraId="5BC8D51A" w14:textId="77777777" w:rsidR="00B32DEF" w:rsidRDefault="00AA63EA">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078" w:author="Holli Flanagan" w:date="2025-05-09T17:43:00Z" w:initials="">
    <w:p w14:paraId="42A42707" w14:textId="77777777" w:rsidR="00B32DEF" w:rsidRDefault="00AA63EA">
      <w:pPr>
        <w:widowControl w:val="0"/>
        <w:pBdr>
          <w:top w:val="nil"/>
          <w:left w:val="nil"/>
          <w:bottom w:val="nil"/>
          <w:right w:val="nil"/>
          <w:between w:val="nil"/>
        </w:pBdr>
        <w:spacing w:line="240" w:lineRule="auto"/>
        <w:rPr>
          <w:color w:val="000000"/>
        </w:rPr>
      </w:pPr>
      <w:r>
        <w:rPr>
          <w:color w:val="000000"/>
        </w:rPr>
        <w:t>see italics notes</w:t>
      </w:r>
    </w:p>
  </w:comment>
  <w:comment w:id="1086" w:author="Holli Flanagan" w:date="2025-05-09T17:43:00Z" w:initials="">
    <w:p w14:paraId="2E7A168E" w14:textId="77777777" w:rsidR="00B32DEF" w:rsidRDefault="00AA63EA">
      <w:pPr>
        <w:widowControl w:val="0"/>
        <w:pBdr>
          <w:top w:val="nil"/>
          <w:left w:val="nil"/>
          <w:bottom w:val="nil"/>
          <w:right w:val="nil"/>
          <w:between w:val="nil"/>
        </w:pBdr>
        <w:spacing w:line="240" w:lineRule="auto"/>
        <w:rPr>
          <w:color w:val="000000"/>
        </w:rPr>
      </w:pPr>
      <w:r>
        <w:rPr>
          <w:color w:val="000000"/>
        </w:rPr>
        <w:t>Some headings have capitalized words all the way through, but others do not - I think we should keep that consistent!</w:t>
      </w:r>
    </w:p>
  </w:comment>
  <w:comment w:id="1115" w:author="Holli Flanagan" w:date="2025-05-09T17:45:00Z" w:initials="">
    <w:p w14:paraId="1CC0055A" w14:textId="77777777" w:rsidR="00B32DEF" w:rsidRDefault="00AA63EA">
      <w:pPr>
        <w:widowControl w:val="0"/>
        <w:pBdr>
          <w:top w:val="nil"/>
          <w:left w:val="nil"/>
          <w:bottom w:val="nil"/>
          <w:right w:val="nil"/>
          <w:between w:val="nil"/>
        </w:pBdr>
        <w:spacing w:line="240" w:lineRule="auto"/>
        <w:rPr>
          <w:color w:val="000000"/>
        </w:rPr>
      </w:pPr>
      <w:r>
        <w:rPr>
          <w:color w:val="000000"/>
        </w:rPr>
        <w:t>"that if a..."?</w:t>
      </w:r>
    </w:p>
  </w:comment>
  <w:comment w:id="1153"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222" w:author="Holli Flanagan" w:date="2025-05-09T17:50:00Z" w:initials="">
    <w:p w14:paraId="0D9A1747" w14:textId="0A7C13CD" w:rsidR="00B32DEF" w:rsidRDefault="00AA63EA">
      <w:pPr>
        <w:widowControl w:val="0"/>
        <w:pBdr>
          <w:top w:val="nil"/>
          <w:left w:val="nil"/>
          <w:bottom w:val="nil"/>
          <w:right w:val="nil"/>
          <w:between w:val="nil"/>
        </w:pBdr>
        <w:spacing w:line="240" w:lineRule="auto"/>
        <w:rPr>
          <w:color w:val="000000"/>
        </w:rPr>
      </w:pPr>
      <w:r>
        <w:rPr>
          <w:color w:val="000000"/>
        </w:rPr>
        <w:t>classes?</w:t>
      </w:r>
    </w:p>
  </w:comment>
  <w:comment w:id="1224" w:author="Holli Flanagan" w:date="2025-05-09T17:50:00Z" w:initials="">
    <w:p w14:paraId="6B7BC081"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228" w:author="Holli Flanagan" w:date="2025-05-09T17:51:00Z" w:initials="">
    <w:p w14:paraId="0594FA2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230" w:author="Holli Flanagan" w:date="2025-05-09T17:52:00Z" w:initials="">
    <w:p w14:paraId="3F4E0D47" w14:textId="77777777" w:rsidR="00B32DEF" w:rsidRDefault="00AA63EA"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247"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292" w:author="Holli Flanagan" w:date="2025-05-09T17:56:00Z" w:initials="">
    <w:p w14:paraId="738A7423"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306" w:author="Holli Flanagan" w:date="2025-05-09T17:57:00Z" w:initials="">
    <w:p w14:paraId="2196531C"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359" w:author="Holli Flanagan" w:date="2025-05-09T18:00:00Z" w:initials="">
    <w:p w14:paraId="1EFF1E55" w14:textId="77777777" w:rsidR="00B32DEF" w:rsidRDefault="00AA63EA">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362" w:author="Holli Flanagan" w:date="2025-05-09T18:01:00Z" w:initials="">
    <w:p w14:paraId="3C3B6F75" w14:textId="77777777" w:rsidR="00B32DEF" w:rsidRDefault="00AA63EA">
      <w:pPr>
        <w:widowControl w:val="0"/>
        <w:pBdr>
          <w:top w:val="nil"/>
          <w:left w:val="nil"/>
          <w:bottom w:val="nil"/>
          <w:right w:val="nil"/>
          <w:between w:val="nil"/>
        </w:pBdr>
        <w:spacing w:line="240" w:lineRule="auto"/>
        <w:rPr>
          <w:color w:val="000000"/>
        </w:rPr>
      </w:pPr>
      <w:r>
        <w:rPr>
          <w:color w:val="000000"/>
        </w:rPr>
        <w:t>from a polygon? we use "a" below.</w:t>
      </w:r>
    </w:p>
  </w:comment>
  <w:comment w:id="1368" w:author="Holli Flanagan" w:date="2025-05-09T18:01:00Z" w:initials="">
    <w:p w14:paraId="4F2FA768" w14:textId="77777777" w:rsidR="00B32DEF" w:rsidRDefault="00AA63EA">
      <w:pPr>
        <w:widowControl w:val="0"/>
        <w:pBdr>
          <w:top w:val="nil"/>
          <w:left w:val="nil"/>
          <w:bottom w:val="nil"/>
          <w:right w:val="nil"/>
          <w:between w:val="nil"/>
        </w:pBdr>
        <w:spacing w:line="240" w:lineRule="auto"/>
        <w:rPr>
          <w:color w:val="000000"/>
        </w:rPr>
      </w:pPr>
      <w:r>
        <w:rPr>
          <w:color w:val="000000"/>
        </w:rPr>
        <w:t>superclass's?</w:t>
      </w:r>
    </w:p>
  </w:comment>
  <w:comment w:id="1373" w:author="Holli Flanagan" w:date="2025-05-09T18:02:00Z" w:initials="">
    <w:p w14:paraId="72361AB1"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w:t>
      </w:r>
    </w:p>
  </w:comment>
  <w:comment w:id="1383" w:author="Holli Flanagan" w:date="2025-05-09T18:03:00Z" w:initials="">
    <w:p w14:paraId="20AAF74E" w14:textId="77777777" w:rsidR="00B32DEF" w:rsidRDefault="00AA63EA">
      <w:pPr>
        <w:widowControl w:val="0"/>
        <w:pBdr>
          <w:top w:val="nil"/>
          <w:left w:val="nil"/>
          <w:bottom w:val="nil"/>
          <w:right w:val="nil"/>
          <w:between w:val="nil"/>
        </w:pBdr>
        <w:spacing w:line="240" w:lineRule="auto"/>
        <w:rPr>
          <w:color w:val="000000"/>
        </w:rPr>
      </w:pPr>
      <w:r>
        <w:rPr>
          <w:color w:val="000000"/>
        </w:rPr>
        <w:t>I might avoid italics here.</w:t>
      </w:r>
    </w:p>
  </w:comment>
  <w:comment w:id="1453" w:author="Holli Flanagan" w:date="2025-05-09T18:15:00Z" w:initials="">
    <w:p w14:paraId="59DE40AE" w14:textId="77777777" w:rsidR="00B32DEF" w:rsidRDefault="00AA63EA">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637" w:author="Holli Flanagan" w:date="2025-05-09T18:23:00Z" w:initials="">
    <w:p w14:paraId="3E6428C8" w14:textId="77777777" w:rsidR="00B32DEF" w:rsidRDefault="00AA63EA">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639" w:author="Holli Flanagan" w:date="2025-05-09T18:23:00Z" w:initials="">
    <w:p w14:paraId="237D44C5" w14:textId="77777777" w:rsidR="00B32DEF" w:rsidRDefault="00AA63EA">
      <w:pPr>
        <w:widowControl w:val="0"/>
        <w:pBdr>
          <w:top w:val="nil"/>
          <w:left w:val="nil"/>
          <w:bottom w:val="nil"/>
          <w:right w:val="nil"/>
          <w:between w:val="nil"/>
        </w:pBdr>
        <w:spacing w:line="240" w:lineRule="auto"/>
        <w:rPr>
          <w:color w:val="000000"/>
        </w:rPr>
      </w:pPr>
      <w:r>
        <w:rPr>
          <w:color w:val="000000"/>
        </w:rPr>
        <w:t>to the?</w:t>
      </w:r>
    </w:p>
  </w:comment>
  <w:comment w:id="1648" w:author="Holli Flanagan" w:date="2025-05-09T18:25:00Z" w:initials="">
    <w:p w14:paraId="17C3F151" w14:textId="77777777" w:rsidR="00B32DEF" w:rsidRDefault="00AA63EA">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657" w:author="Holli Flanagan" w:date="2025-05-09T18:26:00Z" w:initials="">
    <w:p w14:paraId="530D694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1898" w:author="Holli Flanagan" w:date="2025-05-09T18:35:00Z" w:initials="">
    <w:p w14:paraId="448D5D47" w14:textId="77777777" w:rsidR="00B32DEF" w:rsidRDefault="00AA63EA">
      <w:pPr>
        <w:widowControl w:val="0"/>
        <w:pBdr>
          <w:top w:val="nil"/>
          <w:left w:val="nil"/>
          <w:bottom w:val="nil"/>
          <w:right w:val="nil"/>
          <w:between w:val="nil"/>
        </w:pBdr>
        <w:spacing w:line="240" w:lineRule="auto"/>
        <w:rPr>
          <w:color w:val="000000"/>
        </w:rPr>
      </w:pPr>
      <w:r>
        <w:rPr>
          <w:color w:val="000000"/>
        </w:rPr>
        <w:t>Were these both in 2015?</w:t>
      </w:r>
    </w:p>
  </w:comment>
  <w:comment w:id="2032" w:author="Holli Flanagan" w:date="2025-05-09T18:42:00Z" w:initials="">
    <w:p w14:paraId="7E40505F" w14:textId="77777777" w:rsidR="00B32DEF" w:rsidRDefault="00AA63EA">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053"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106" w:author="Holli Flanagan" w:date="2025-05-09T18:45:00Z" w:initials="">
    <w:p w14:paraId="045835B7" w14:textId="22A2F7A1" w:rsidR="00B32DEF" w:rsidRDefault="00AA63EA">
      <w:pPr>
        <w:widowControl w:val="0"/>
        <w:pBdr>
          <w:top w:val="nil"/>
          <w:left w:val="nil"/>
          <w:bottom w:val="nil"/>
          <w:right w:val="nil"/>
          <w:between w:val="nil"/>
        </w:pBdr>
        <w:spacing w:line="240" w:lineRule="auto"/>
        <w:rPr>
          <w:color w:val="000000"/>
        </w:rPr>
      </w:pPr>
      <w:r>
        <w:rPr>
          <w:color w:val="000000"/>
        </w:rPr>
        <w:t>return or return to?</w:t>
      </w:r>
    </w:p>
  </w:comment>
  <w:comment w:id="2108" w:author="Holli Flanagan" w:date="2025-05-09T18:45:00Z" w:initials="">
    <w:p w14:paraId="471161DB"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w:t>
      </w:r>
    </w:p>
  </w:comment>
  <w:comment w:id="2150" w:author="Holli Flanagan" w:date="2025-05-09T18:51:00Z" w:initials="">
    <w:p w14:paraId="00E3E721" w14:textId="77777777" w:rsidR="00B32DEF" w:rsidRDefault="00AA63EA">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210" w:author="Holli Flanagan" w:date="2025-05-09T18:54:00Z" w:initials="">
    <w:p w14:paraId="422684ED" w14:textId="77777777" w:rsidR="00B32DEF" w:rsidRDefault="00AA63EA">
      <w:pPr>
        <w:widowControl w:val="0"/>
        <w:pBdr>
          <w:top w:val="nil"/>
          <w:left w:val="nil"/>
          <w:bottom w:val="nil"/>
          <w:right w:val="nil"/>
          <w:between w:val="nil"/>
        </w:pBdr>
        <w:spacing w:line="240" w:lineRule="auto"/>
        <w:rPr>
          <w:color w:val="000000"/>
        </w:rPr>
      </w:pPr>
      <w:r>
        <w:rPr>
          <w:color w:val="000000"/>
        </w:rPr>
        <w:t>I might name the button.</w:t>
      </w:r>
    </w:p>
  </w:comment>
  <w:comment w:id="2213" w:author="Holli Flanagan" w:date="2025-05-12T15:28:00Z" w:initials="">
    <w:p w14:paraId="5AC64AD1" w14:textId="77777777" w:rsidR="00B32DEF" w:rsidRDefault="00AA63EA">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219" w:author="Holli Flanagan" w:date="2025-05-12T15:19:00Z" w:initials="">
    <w:p w14:paraId="04312D9D" w14:textId="77777777" w:rsidR="00B32DEF" w:rsidRDefault="00AA63EA">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332" w:author="Holli Flanagan" w:date="2025-05-09T18:58:00Z" w:initials="">
    <w:p w14:paraId="6DAF92E9" w14:textId="77777777" w:rsidR="00B32DEF" w:rsidRDefault="00AA63EA">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342" w:author="Holli Flanagan" w:date="2025-05-12T15:31:00Z" w:initials="">
    <w:p w14:paraId="03A3DB4D" w14:textId="77777777" w:rsidR="00B32DEF" w:rsidRDefault="00AA63EA">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354" w:author="Holli Flanagan" w:date="2025-05-12T15:32:00Z" w:initials="">
    <w:p w14:paraId="4020C6C1"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386"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479" w:author="Holli Flanagan" w:date="2025-05-12T15:55:00Z" w:initials="">
    <w:p w14:paraId="726B8A79" w14:textId="77777777" w:rsidR="00B32DEF" w:rsidRDefault="00AA63EA">
      <w:pPr>
        <w:widowControl w:val="0"/>
        <w:pBdr>
          <w:top w:val="nil"/>
          <w:left w:val="nil"/>
          <w:bottom w:val="nil"/>
          <w:right w:val="nil"/>
          <w:between w:val="nil"/>
        </w:pBdr>
        <w:spacing w:line="240" w:lineRule="auto"/>
        <w:rPr>
          <w:color w:val="000000"/>
        </w:rPr>
      </w:pPr>
      <w:r>
        <w:rPr>
          <w:color w:val="000000"/>
        </w:rPr>
        <w:t>Do we need to italicize this?</w:t>
      </w:r>
    </w:p>
  </w:comment>
  <w:comment w:id="2507" w:author="Holli Flanagan" w:date="2025-05-12T15:59:00Z" w:initials="">
    <w:p w14:paraId="22AC4270" w14:textId="77777777" w:rsidR="00B32DEF" w:rsidRDefault="00AA63EA">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508" w:author="Holli Flanagan" w:date="2025-05-12T15:59:00Z" w:initials="">
    <w:p w14:paraId="457D8D8A" w14:textId="77777777" w:rsidR="00B32DEF" w:rsidRDefault="00AA63EA">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510" w:author="Holli Flanagan" w:date="2025-05-12T15:58:00Z" w:initials="">
    <w:p w14:paraId="7CABD294" w14:textId="77777777" w:rsidR="00B32DEF" w:rsidRDefault="00AA63EA">
      <w:pPr>
        <w:widowControl w:val="0"/>
        <w:pBdr>
          <w:top w:val="nil"/>
          <w:left w:val="nil"/>
          <w:bottom w:val="nil"/>
          <w:right w:val="nil"/>
          <w:between w:val="nil"/>
        </w:pBdr>
        <w:spacing w:line="240" w:lineRule="auto"/>
        <w:rPr>
          <w:color w:val="000000"/>
        </w:rPr>
      </w:pPr>
      <w:r>
        <w:rPr>
          <w:color w:val="000000"/>
        </w:rPr>
        <w:t>dropdown menu?</w:t>
      </w:r>
    </w:p>
  </w:comment>
  <w:comment w:id="2511" w:author="Holli Flanagan" w:date="2025-05-12T15:59:00Z" w:initials="">
    <w:p w14:paraId="66BA63B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12" w:author="Holli Flanagan" w:date="2025-05-12T16:00:00Z" w:initials="">
    <w:p w14:paraId="179119C3" w14:textId="77777777" w:rsidR="00B32DEF" w:rsidRDefault="00AA63EA">
      <w:pPr>
        <w:widowControl w:val="0"/>
        <w:pBdr>
          <w:top w:val="nil"/>
          <w:left w:val="nil"/>
          <w:bottom w:val="nil"/>
          <w:right w:val="nil"/>
          <w:between w:val="nil"/>
        </w:pBdr>
        <w:spacing w:line="240" w:lineRule="auto"/>
        <w:rPr>
          <w:color w:val="000000"/>
        </w:rPr>
      </w:pPr>
      <w:r>
        <w:rPr>
          <w:color w:val="000000"/>
        </w:rPr>
        <w:t>see above - is there a reason "boop" is lowercase here?</w:t>
      </w:r>
    </w:p>
  </w:comment>
  <w:comment w:id="2513" w:author="Holli Flanagan" w:date="2025-05-12T15:59:00Z" w:initials="">
    <w:p w14:paraId="349607F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14" w:author="Holli Flanagan" w:date="2025-05-12T16:00:00Z" w:initials="">
    <w:p w14:paraId="7ABD2696" w14:textId="77777777" w:rsidR="00B32DEF" w:rsidRDefault="00AA63EA">
      <w:pPr>
        <w:widowControl w:val="0"/>
        <w:pBdr>
          <w:top w:val="nil"/>
          <w:left w:val="nil"/>
          <w:bottom w:val="nil"/>
          <w:right w:val="nil"/>
          <w:between w:val="nil"/>
        </w:pBdr>
        <w:spacing w:line="240" w:lineRule="auto"/>
        <w:rPr>
          <w:color w:val="000000"/>
        </w:rPr>
      </w:pPr>
      <w:r>
        <w:rPr>
          <w:color w:val="000000"/>
        </w:rPr>
        <w:t>see above on "Boop Button component"</w:t>
      </w:r>
    </w:p>
  </w:comment>
  <w:comment w:id="2515" w:author="Holli Flanagan" w:date="2025-05-12T16:00:00Z" w:initials="">
    <w:p w14:paraId="457E32BE"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w:t>
      </w:r>
    </w:p>
  </w:comment>
  <w:comment w:id="2519"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522" w:author="Holli Flanagan" w:date="2025-05-12T16:02:00Z" w:initials="">
    <w:p w14:paraId="21E39869"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39" w:author="Holli Flanagan" w:date="2025-05-12T16:04:00Z" w:initials="">
    <w:p w14:paraId="335ABF73" w14:textId="77777777" w:rsidR="00B32DEF" w:rsidRDefault="00AA63EA">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542" w:author="Holli Flanagan" w:date="2025-05-12T16:05:00Z" w:initials="">
    <w:p w14:paraId="3B6F674F" w14:textId="77777777" w:rsidR="00B32DEF" w:rsidRDefault="00AA63EA">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545" w:author="Holli Flanagan" w:date="2025-05-12T16:05:00Z" w:initials="">
    <w:p w14:paraId="3BDB14F2"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76" w:author="Holli Flanagan" w:date="2025-05-12T16:25:00Z" w:initials="">
    <w:p w14:paraId="5EBF5A2F"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577" w:author="Holli Flanagan" w:date="2025-05-12T16:29:00Z" w:initials="">
    <w:p w14:paraId="6DF3A7D8" w14:textId="1851BB93" w:rsidR="00B32DEF" w:rsidRDefault="00AA63EA">
      <w:pPr>
        <w:widowControl w:val="0"/>
        <w:pBdr>
          <w:top w:val="nil"/>
          <w:left w:val="nil"/>
          <w:bottom w:val="nil"/>
          <w:right w:val="nil"/>
          <w:between w:val="nil"/>
        </w:pBdr>
        <w:spacing w:line="240" w:lineRule="auto"/>
        <w:rPr>
          <w:color w:val="000000"/>
        </w:rPr>
      </w:pPr>
      <w:r>
        <w:rPr>
          <w:color w:val="000000"/>
        </w:rPr>
        <w:t>Just flagging - since we have the pink text, do we need the quotation marks?</w:t>
      </w:r>
      <w:r w:rsidR="009708A1">
        <w:rPr>
          <w:color w:val="000000"/>
        </w:rPr>
        <w:t>g</w:t>
      </w:r>
    </w:p>
  </w:comment>
  <w:comment w:id="2581" w:author="Holli Flanagan" w:date="2025-05-12T16:06:00Z" w:initials="">
    <w:p w14:paraId="377B0374" w14:textId="77777777" w:rsidR="00B32DEF" w:rsidRDefault="00AA63EA">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622" w:author="Holli Flanagan" w:date="2025-05-12T16:35:00Z" w:initials="">
    <w:p w14:paraId="054047E5"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625" w:author="Holli Flanagan" w:date="2025-05-12T16:37:00Z" w:initials="">
    <w:p w14:paraId="0E12CC00" w14:textId="77777777" w:rsidR="00B32DEF" w:rsidRDefault="00AA63EA">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665" w:author="Holli Flanagan" w:date="2025-05-12T16:53:00Z" w:initials="">
    <w:p w14:paraId="0228CB22" w14:textId="77777777" w:rsidR="00B32DEF" w:rsidRDefault="00AA63EA">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2765" w:author="Holli Flanagan" w:date="2025-05-12T16:58:00Z" w:initials="">
    <w:p w14:paraId="7205947E"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2771" w:author="Holli Flanagan" w:date="2025-05-12T16:59:00Z" w:initials="">
    <w:p w14:paraId="5B1E8801" w14:textId="77777777" w:rsidR="00B32DEF" w:rsidRDefault="00AA63EA">
      <w:pPr>
        <w:widowControl w:val="0"/>
        <w:pBdr>
          <w:top w:val="nil"/>
          <w:left w:val="nil"/>
          <w:bottom w:val="nil"/>
          <w:right w:val="nil"/>
          <w:between w:val="nil"/>
        </w:pBdr>
        <w:spacing w:line="240" w:lineRule="auto"/>
        <w:rPr>
          <w:color w:val="000000"/>
        </w:rPr>
      </w:pPr>
      <w:r>
        <w:rPr>
          <w:color w:val="000000"/>
        </w:rPr>
        <w:t>The notifier?</w:t>
      </w:r>
    </w:p>
  </w:comment>
  <w:comment w:id="2784" w:author="Holli Flanagan" w:date="2025-05-12T17:01:00Z" w:initials="">
    <w:p w14:paraId="3D54843A" w14:textId="77777777" w:rsidR="00B32DEF" w:rsidRDefault="00AA63EA">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2825" w:author="Holli Flanagan" w:date="2025-05-12T17:07:00Z" w:initials="">
    <w:p w14:paraId="6E617431" w14:textId="77777777" w:rsidR="00B32DEF" w:rsidRDefault="00AA63EA">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2913" w:author="Holli Flanagan" w:date="2025-05-12T17:12:00Z" w:initials="">
    <w:p w14:paraId="2BB374D0" w14:textId="77777777" w:rsidR="00B32DEF" w:rsidRDefault="00AA63EA">
      <w:pPr>
        <w:widowControl w:val="0"/>
        <w:pBdr>
          <w:top w:val="nil"/>
          <w:left w:val="nil"/>
          <w:bottom w:val="nil"/>
          <w:right w:val="nil"/>
          <w:between w:val="nil"/>
        </w:pBdr>
        <w:spacing w:line="240" w:lineRule="auto"/>
        <w:rPr>
          <w:color w:val="000000"/>
        </w:rPr>
      </w:pPr>
      <w:r>
        <w:rPr>
          <w:color w:val="000000"/>
        </w:rPr>
        <w:t>the Webz</w:t>
      </w:r>
    </w:p>
  </w:comment>
  <w:comment w:id="3207" w:author="Holli Flanagan" w:date="2025-05-12T17:49:00Z" w:initials="">
    <w:p w14:paraId="57A7D106"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3272" w:author="Holli Flanagan" w:date="2025-05-12T17:51:00Z" w:initials="">
    <w:p w14:paraId="5C0AC60B" w14:textId="77777777" w:rsidR="00B32DEF" w:rsidRDefault="00AA63EA">
      <w:pPr>
        <w:widowControl w:val="0"/>
        <w:pBdr>
          <w:top w:val="nil"/>
          <w:left w:val="nil"/>
          <w:bottom w:val="nil"/>
          <w:right w:val="nil"/>
          <w:between w:val="nil"/>
        </w:pBdr>
        <w:spacing w:line="240" w:lineRule="auto"/>
        <w:rPr>
          <w:color w:val="000000"/>
        </w:rPr>
      </w:pPr>
      <w:r>
        <w:rPr>
          <w:color w:val="000000"/>
        </w:rPr>
        <w:t>the triangle?</w:t>
      </w:r>
    </w:p>
  </w:comment>
  <w:comment w:id="3450" w:author="Holli Flanagan" w:date="2025-05-12T17:59:00Z" w:initials="">
    <w:p w14:paraId="245C7F4C" w14:textId="77777777" w:rsidR="00B32DEF" w:rsidRDefault="00AA63EA">
      <w:pPr>
        <w:widowControl w:val="0"/>
        <w:pBdr>
          <w:top w:val="nil"/>
          <w:left w:val="nil"/>
          <w:bottom w:val="nil"/>
          <w:right w:val="nil"/>
          <w:between w:val="nil"/>
        </w:pBdr>
        <w:spacing w:line="240" w:lineRule="auto"/>
        <w:rPr>
          <w:color w:val="000000"/>
        </w:rPr>
      </w:pPr>
      <w:r>
        <w:rPr>
          <w:color w:val="000000"/>
        </w:rPr>
        <w:t>std dev?</w:t>
      </w:r>
    </w:p>
  </w:comment>
  <w:comment w:id="3495" w:author="Holli Flanagan" w:date="2025-05-12T15:06:00Z" w:initials="">
    <w:p w14:paraId="0B8C3E49" w14:textId="77777777" w:rsidR="00B32DEF" w:rsidRDefault="00AA63EA">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611" w:author="Holli Flanagan" w:date="2025-05-12T15:11:00Z" w:initials="">
    <w:p w14:paraId="1E3E286D" w14:textId="77777777" w:rsidR="00B32DEF" w:rsidRDefault="00AA63EA">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697" w:author="Holli Flanagan" w:date="2025-05-12T18:07:00Z" w:initials="">
    <w:p w14:paraId="51A19006" w14:textId="77777777" w:rsidR="00B32DEF" w:rsidRDefault="00AA63EA">
      <w:pPr>
        <w:widowControl w:val="0"/>
        <w:pBdr>
          <w:top w:val="nil"/>
          <w:left w:val="nil"/>
          <w:bottom w:val="nil"/>
          <w:right w:val="nil"/>
          <w:between w:val="nil"/>
        </w:pBdr>
        <w:spacing w:line="240" w:lineRule="auto"/>
        <w:rPr>
          <w:color w:val="000000"/>
        </w:rPr>
      </w:pPr>
      <w:r>
        <w:rPr>
          <w:color w:val="000000"/>
        </w:rPr>
        <w:t>write?</w:t>
      </w:r>
    </w:p>
  </w:comment>
  <w:comment w:id="3749" w:author="Holli Flanagan" w:date="2025-05-12T15:12:00Z" w:initials="">
    <w:p w14:paraId="3E1F1963" w14:textId="77777777" w:rsidR="00B32DEF" w:rsidRDefault="00AA63EA">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3750"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1"/>
  <w15:commentEx w15:paraId="1CCCBC54" w15:done="1"/>
  <w15:commentEx w15:paraId="7561AD97" w15:done="1"/>
  <w15:commentEx w15:paraId="3F4D7A35" w15:done="1"/>
  <w15:commentEx w15:paraId="1A5622F1" w15:done="1"/>
  <w15:commentEx w15:paraId="5D486030" w15:done="1"/>
  <w15:commentEx w15:paraId="3A5B35F2" w15:done="1"/>
  <w15:commentEx w15:paraId="76F63BD6" w15:done="1"/>
  <w15:commentEx w15:paraId="5F627FBE" w15:done="1"/>
  <w15:commentEx w15:paraId="7D88B680" w15:done="1"/>
  <w15:commentEx w15:paraId="00CE36FA" w15:done="1"/>
  <w15:commentEx w15:paraId="021FCCA5" w15:done="1"/>
  <w15:commentEx w15:paraId="18FA95C9" w15:done="1"/>
  <w15:commentEx w15:paraId="6050F5B4" w15:done="1"/>
  <w15:commentEx w15:paraId="1CEED5FE" w15:done="1"/>
  <w15:commentEx w15:paraId="11943A1B" w15:done="1"/>
  <w15:commentEx w15:paraId="7E85E68F" w15:done="1"/>
  <w15:commentEx w15:paraId="71EB0A76" w15:done="1"/>
  <w15:commentEx w15:paraId="1F672ABF" w15:done="0"/>
  <w15:commentEx w15:paraId="53DF9576" w15:done="0"/>
  <w15:commentEx w15:paraId="4375B2EC" w15:done="0"/>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5B985A46-A914-4F9E-8F63-C8C9D97F24E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C06114D-4E90-40F9-8803-28903D281603}"/>
  </w:font>
  <w:font w:name="Cambria">
    <w:panose1 w:val="02040503050406030204"/>
    <w:charset w:val="00"/>
    <w:family w:val="roman"/>
    <w:pitch w:val="variable"/>
    <w:sig w:usb0="E00006FF" w:usb1="420024FF" w:usb2="02000000" w:usb3="00000000" w:csb0="0000019F" w:csb1="00000000"/>
    <w:embedRegular r:id="rId3" w:fontKey="{ED6E39F9-2680-4B27-AA7D-F8BBC3FEEA9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153259"/>
    <w:rsid w:val="00225AD9"/>
    <w:rsid w:val="002E4ABE"/>
    <w:rsid w:val="00383CB5"/>
    <w:rsid w:val="00441A49"/>
    <w:rsid w:val="004F5D07"/>
    <w:rsid w:val="00506A13"/>
    <w:rsid w:val="0058705E"/>
    <w:rsid w:val="005904EB"/>
    <w:rsid w:val="005E7F2D"/>
    <w:rsid w:val="005F5C79"/>
    <w:rsid w:val="00641FF6"/>
    <w:rsid w:val="00690EBF"/>
    <w:rsid w:val="00697632"/>
    <w:rsid w:val="006A65C1"/>
    <w:rsid w:val="0072609A"/>
    <w:rsid w:val="007659F5"/>
    <w:rsid w:val="007A1651"/>
    <w:rsid w:val="007E0203"/>
    <w:rsid w:val="008A3EE6"/>
    <w:rsid w:val="0092365D"/>
    <w:rsid w:val="009708A1"/>
    <w:rsid w:val="00976A08"/>
    <w:rsid w:val="009878D4"/>
    <w:rsid w:val="009C7DEF"/>
    <w:rsid w:val="009F45F6"/>
    <w:rsid w:val="00A314A1"/>
    <w:rsid w:val="00A41AD1"/>
    <w:rsid w:val="00A76714"/>
    <w:rsid w:val="00AA63EA"/>
    <w:rsid w:val="00AB05D6"/>
    <w:rsid w:val="00AE0EF1"/>
    <w:rsid w:val="00B32DEF"/>
    <w:rsid w:val="00D212EA"/>
    <w:rsid w:val="00D44739"/>
    <w:rsid w:val="00E05957"/>
    <w:rsid w:val="00EB1376"/>
    <w:rsid w:val="00F1710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microsoft.com/office/2011/relationships/people" Target="people.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header" Target="header1.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248</Pages>
  <Words>46849</Words>
  <Characters>267044</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11</cp:revision>
  <dcterms:created xsi:type="dcterms:W3CDTF">2025-05-15T21:58:00Z</dcterms:created>
  <dcterms:modified xsi:type="dcterms:W3CDTF">2025-08-11T20:49:00Z</dcterms:modified>
</cp:coreProperties>
</file>